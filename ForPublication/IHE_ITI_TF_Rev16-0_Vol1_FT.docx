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2CB0B5C" w14:textId="6464D94F" w:rsidR="00F71022" w:rsidRPr="00BF0A93" w:rsidRDefault="00F71022" w:rsidP="00C02A3B">
      <w:pPr>
        <w:jc w:val="center"/>
        <w:rPr>
          <w:b/>
          <w:bCs/>
          <w:sz w:val="28"/>
          <w:szCs w:val="28"/>
        </w:rPr>
      </w:pPr>
      <w:r w:rsidRPr="00BF0A93">
        <w:rPr>
          <w:b/>
          <w:bCs/>
          <w:sz w:val="28"/>
          <w:szCs w:val="28"/>
        </w:rPr>
        <w:t>Integrating the Healthcare Enterprise</w:t>
      </w:r>
    </w:p>
    <w:p w14:paraId="427F71B5" w14:textId="77777777" w:rsidR="00F71022" w:rsidRPr="00BF0A93" w:rsidRDefault="00F71022" w:rsidP="00997E99">
      <w:pPr>
        <w:pStyle w:val="BodyText"/>
      </w:pPr>
    </w:p>
    <w:p w14:paraId="2E3A09D2" w14:textId="77777777" w:rsidR="00F71022" w:rsidRPr="00BF0A93" w:rsidRDefault="00882D73">
      <w:pPr>
        <w:jc w:val="center"/>
      </w:pPr>
      <w:r w:rsidRPr="00BF0A93">
        <w:rPr>
          <w:noProof/>
          <w:lang w:val="fr-FR" w:eastAsia="fr-FR"/>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BF0A93" w:rsidRDefault="00F71022" w:rsidP="00997E99">
      <w:pPr>
        <w:pStyle w:val="BodyText"/>
      </w:pPr>
    </w:p>
    <w:p w14:paraId="64F033D0" w14:textId="77777777" w:rsidR="00F71022" w:rsidRPr="00BF0A93" w:rsidRDefault="00F71022" w:rsidP="00034130">
      <w:pPr>
        <w:jc w:val="center"/>
        <w:rPr>
          <w:b/>
          <w:bCs/>
          <w:sz w:val="44"/>
          <w:szCs w:val="44"/>
        </w:rPr>
      </w:pPr>
      <w:r w:rsidRPr="00BF0A93">
        <w:rPr>
          <w:b/>
          <w:bCs/>
          <w:sz w:val="44"/>
          <w:szCs w:val="44"/>
        </w:rPr>
        <w:t>IHE IT Infrastructure (ITI)</w:t>
      </w:r>
    </w:p>
    <w:p w14:paraId="6E0091B8" w14:textId="77777777" w:rsidR="00F71022" w:rsidRPr="00BF0A93" w:rsidRDefault="00F71022" w:rsidP="00034130">
      <w:pPr>
        <w:jc w:val="center"/>
        <w:rPr>
          <w:b/>
          <w:bCs/>
          <w:sz w:val="44"/>
          <w:szCs w:val="44"/>
        </w:rPr>
      </w:pPr>
      <w:r w:rsidRPr="00BF0A93">
        <w:rPr>
          <w:b/>
          <w:bCs/>
          <w:sz w:val="44"/>
          <w:szCs w:val="44"/>
        </w:rPr>
        <w:t xml:space="preserve">Technical Framework </w:t>
      </w:r>
    </w:p>
    <w:p w14:paraId="26E333E9" w14:textId="77777777" w:rsidR="00F71022" w:rsidRPr="00BF0A93" w:rsidRDefault="00F71022" w:rsidP="00997E99">
      <w:pPr>
        <w:pStyle w:val="BodyText"/>
      </w:pPr>
    </w:p>
    <w:p w14:paraId="754B330E" w14:textId="77777777" w:rsidR="00F71022" w:rsidRPr="00BF0A93" w:rsidRDefault="00F71022" w:rsidP="00CB5875">
      <w:pPr>
        <w:jc w:val="center"/>
        <w:rPr>
          <w:b/>
          <w:bCs/>
          <w:sz w:val="44"/>
          <w:szCs w:val="44"/>
        </w:rPr>
      </w:pPr>
      <w:r w:rsidRPr="00BF0A93">
        <w:rPr>
          <w:b/>
          <w:bCs/>
          <w:sz w:val="44"/>
          <w:szCs w:val="44"/>
        </w:rPr>
        <w:t xml:space="preserve">Volume 1 </w:t>
      </w:r>
    </w:p>
    <w:p w14:paraId="60F28FE1" w14:textId="77777777" w:rsidR="00F71022" w:rsidRPr="00BF0A93" w:rsidRDefault="00F71022" w:rsidP="002758DA">
      <w:pPr>
        <w:jc w:val="center"/>
        <w:rPr>
          <w:b/>
          <w:bCs/>
          <w:sz w:val="44"/>
          <w:szCs w:val="44"/>
        </w:rPr>
      </w:pPr>
      <w:r w:rsidRPr="00BF0A93">
        <w:rPr>
          <w:b/>
          <w:bCs/>
          <w:sz w:val="44"/>
          <w:szCs w:val="44"/>
        </w:rPr>
        <w:t>(ITI TF-1)</w:t>
      </w:r>
    </w:p>
    <w:p w14:paraId="548684E0" w14:textId="77777777" w:rsidR="00F71022" w:rsidRPr="00BF0A93" w:rsidRDefault="00F71022" w:rsidP="002D327E">
      <w:pPr>
        <w:jc w:val="center"/>
        <w:rPr>
          <w:b/>
          <w:bCs/>
          <w:sz w:val="44"/>
          <w:szCs w:val="44"/>
        </w:rPr>
      </w:pPr>
      <w:r w:rsidRPr="00BF0A93">
        <w:rPr>
          <w:b/>
          <w:bCs/>
          <w:sz w:val="44"/>
          <w:szCs w:val="44"/>
        </w:rPr>
        <w:t>Integration Profiles</w:t>
      </w:r>
    </w:p>
    <w:p w14:paraId="47A472EC" w14:textId="77777777" w:rsidR="00F71022" w:rsidRPr="00BF0A93" w:rsidRDefault="00F71022" w:rsidP="00997E99">
      <w:pPr>
        <w:pStyle w:val="BodyText"/>
      </w:pPr>
    </w:p>
    <w:p w14:paraId="0AD990A5" w14:textId="77777777" w:rsidR="00F71022" w:rsidRPr="00BF0A93" w:rsidRDefault="00F71022" w:rsidP="00CB5875">
      <w:pPr>
        <w:pStyle w:val="BodyText"/>
      </w:pPr>
    </w:p>
    <w:p w14:paraId="578EB34D" w14:textId="77777777" w:rsidR="00F71022" w:rsidRPr="00BF0A93" w:rsidRDefault="00F71022" w:rsidP="00B720C3">
      <w:pPr>
        <w:pStyle w:val="BodyText"/>
      </w:pPr>
    </w:p>
    <w:p w14:paraId="18817501" w14:textId="77777777" w:rsidR="00F71022" w:rsidRPr="00BF0A93" w:rsidRDefault="00F71022">
      <w:pPr>
        <w:pStyle w:val="BodyText"/>
      </w:pPr>
    </w:p>
    <w:p w14:paraId="39726DA6" w14:textId="77777777" w:rsidR="00F71022" w:rsidRPr="00BF0A93" w:rsidRDefault="00F71022">
      <w:pPr>
        <w:pStyle w:val="BodyText"/>
      </w:pPr>
    </w:p>
    <w:p w14:paraId="75E53B50" w14:textId="77777777" w:rsidR="00F71022" w:rsidRPr="00BF0A93" w:rsidRDefault="00F71022">
      <w:pPr>
        <w:pStyle w:val="BodyText"/>
      </w:pPr>
    </w:p>
    <w:p w14:paraId="76216D3C" w14:textId="77777777" w:rsidR="00F71022" w:rsidRPr="00BF0A93" w:rsidRDefault="00F71022">
      <w:pPr>
        <w:pStyle w:val="BodyText"/>
      </w:pPr>
    </w:p>
    <w:p w14:paraId="7B689CB1" w14:textId="77777777" w:rsidR="00F71022" w:rsidRPr="00BF0A93" w:rsidRDefault="00F71022">
      <w:pPr>
        <w:pStyle w:val="BodyText"/>
      </w:pPr>
    </w:p>
    <w:p w14:paraId="775022EA" w14:textId="77777777" w:rsidR="00F71022" w:rsidRPr="00BF0A93" w:rsidRDefault="00F71022">
      <w:pPr>
        <w:pStyle w:val="BodyText"/>
      </w:pPr>
    </w:p>
    <w:p w14:paraId="58586B82" w14:textId="40BC6B16" w:rsidR="00F71022" w:rsidRPr="00BF0A93" w:rsidRDefault="00F71022" w:rsidP="00EE6892">
      <w:pPr>
        <w:jc w:val="center"/>
        <w:rPr>
          <w:b/>
          <w:sz w:val="28"/>
          <w:szCs w:val="28"/>
        </w:rPr>
      </w:pPr>
      <w:r w:rsidRPr="00BF0A93">
        <w:rPr>
          <w:b/>
          <w:sz w:val="28"/>
          <w:szCs w:val="28"/>
        </w:rPr>
        <w:t>Revision 1</w:t>
      </w:r>
      <w:r w:rsidR="00E256A0">
        <w:rPr>
          <w:b/>
          <w:sz w:val="28"/>
          <w:szCs w:val="28"/>
        </w:rPr>
        <w:t>6</w:t>
      </w:r>
      <w:r w:rsidR="00CC432D" w:rsidRPr="00BF0A93">
        <w:rPr>
          <w:b/>
          <w:sz w:val="28"/>
          <w:szCs w:val="28"/>
        </w:rPr>
        <w:t>.0</w:t>
      </w:r>
      <w:r w:rsidRPr="00BF0A93">
        <w:rPr>
          <w:b/>
          <w:sz w:val="28"/>
          <w:szCs w:val="28"/>
        </w:rPr>
        <w:t xml:space="preserve"> – Final Text </w:t>
      </w:r>
    </w:p>
    <w:p w14:paraId="532147D9" w14:textId="4DF26277" w:rsidR="00F71022" w:rsidRPr="00BF0A93" w:rsidRDefault="00BC6167" w:rsidP="00A9747B">
      <w:pPr>
        <w:jc w:val="center"/>
      </w:pPr>
      <w:r w:rsidRPr="00BF0A93">
        <w:rPr>
          <w:b/>
          <w:sz w:val="28"/>
          <w:szCs w:val="28"/>
        </w:rPr>
        <w:t xml:space="preserve">July </w:t>
      </w:r>
      <w:r w:rsidR="00022F43">
        <w:rPr>
          <w:b/>
          <w:sz w:val="28"/>
          <w:szCs w:val="28"/>
        </w:rPr>
        <w:t>12</w:t>
      </w:r>
      <w:r w:rsidRPr="00BF0A93">
        <w:rPr>
          <w:b/>
          <w:sz w:val="28"/>
          <w:szCs w:val="28"/>
        </w:rPr>
        <w:t xml:space="preserve">, </w:t>
      </w:r>
      <w:r w:rsidR="00E256A0" w:rsidRPr="00BF0A93">
        <w:rPr>
          <w:b/>
          <w:sz w:val="28"/>
          <w:szCs w:val="28"/>
        </w:rPr>
        <w:t>201</w:t>
      </w:r>
      <w:r w:rsidR="00E256A0">
        <w:rPr>
          <w:b/>
          <w:sz w:val="28"/>
          <w:szCs w:val="28"/>
        </w:rPr>
        <w:t>9</w:t>
      </w:r>
    </w:p>
    <w:p w14:paraId="3ECE1FB5" w14:textId="77777777" w:rsidR="00F71022" w:rsidRPr="00BF0A93" w:rsidRDefault="00F71022" w:rsidP="00997E99">
      <w:pPr>
        <w:pStyle w:val="BodyText"/>
      </w:pPr>
    </w:p>
    <w:p w14:paraId="04A32E5C" w14:textId="77777777" w:rsidR="00F71022" w:rsidRPr="00BF0A93" w:rsidRDefault="00F71022" w:rsidP="00997E99">
      <w:pPr>
        <w:pStyle w:val="BodyText"/>
      </w:pPr>
    </w:p>
    <w:p w14:paraId="03363D77" w14:textId="77777777" w:rsidR="00F71022" w:rsidRPr="00BF0A93" w:rsidRDefault="00F71022" w:rsidP="00997E99">
      <w:pPr>
        <w:pStyle w:val="BodyText"/>
      </w:pPr>
    </w:p>
    <w:p w14:paraId="52E0C0FE" w14:textId="77777777" w:rsidR="00F71022" w:rsidRPr="00BF0A93"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BF0A93">
        <w:rPr>
          <w:b/>
        </w:rPr>
        <w:t xml:space="preserve">Please verify you have the most recent version of this document, </w:t>
      </w:r>
      <w:r w:rsidRPr="00BF0A93">
        <w:t xml:space="preserve">which is published </w:t>
      </w:r>
      <w:hyperlink r:id="rId9" w:history="1">
        <w:r w:rsidRPr="00BF0A93">
          <w:rPr>
            <w:color w:val="0000FF"/>
            <w:u w:val="single"/>
          </w:rPr>
          <w:t>here</w:t>
        </w:r>
      </w:hyperlink>
      <w:r w:rsidRPr="00BF0A93">
        <w:t>.</w:t>
      </w:r>
    </w:p>
    <w:p w14:paraId="1358A40C" w14:textId="77777777" w:rsidR="00D868F6" w:rsidRPr="00BF0A93" w:rsidRDefault="00D868F6" w:rsidP="00D868F6">
      <w:pPr>
        <w:pStyle w:val="BodyText"/>
        <w:rPr>
          <w:b/>
        </w:rPr>
      </w:pPr>
    </w:p>
    <w:p w14:paraId="4A9A2DAF" w14:textId="77777777" w:rsidR="00D868F6" w:rsidRPr="00BF0A93" w:rsidRDefault="00D868F6" w:rsidP="00D868F6">
      <w:pPr>
        <w:pStyle w:val="BodyText"/>
        <w:rPr>
          <w:b/>
        </w:rPr>
      </w:pPr>
      <w:r w:rsidRPr="00BF0A93">
        <w:rPr>
          <w:b/>
        </w:rPr>
        <w:lastRenderedPageBreak/>
        <w:t>CONTENTS</w:t>
      </w:r>
    </w:p>
    <w:p w14:paraId="498B9F03" w14:textId="77777777" w:rsidR="00591C51" w:rsidRPr="00BF0A93" w:rsidRDefault="00591C51" w:rsidP="00591C51"/>
    <w:p w14:paraId="26EEE0F4" w14:textId="11FB0942" w:rsidR="00DE1585" w:rsidRDefault="00591C51">
      <w:pPr>
        <w:pStyle w:val="TOC1"/>
        <w:rPr>
          <w:rFonts w:asciiTheme="minorHAnsi" w:eastAsiaTheme="minorEastAsia" w:hAnsiTheme="minorHAnsi" w:cstheme="minorBidi"/>
          <w:noProof/>
          <w:sz w:val="22"/>
          <w:szCs w:val="22"/>
        </w:rPr>
      </w:pPr>
      <w:r w:rsidRPr="00BF0A93">
        <w:fldChar w:fldCharType="begin"/>
      </w:r>
      <w:r w:rsidRPr="00BF0A93">
        <w:instrText xml:space="preserve"> TOC \o "2-3" \f \h \z \t "Heading 1,1,Glossary,1,Title,1" </w:instrText>
      </w:r>
      <w:r w:rsidRPr="00BF0A93">
        <w:fldChar w:fldCharType="separate"/>
      </w:r>
      <w:hyperlink w:anchor="_Toc13752186" w:history="1">
        <w:r w:rsidR="00DE1585" w:rsidRPr="00330809">
          <w:rPr>
            <w:rStyle w:val="Hyperlink"/>
            <w:noProof/>
          </w:rPr>
          <w:t>1</w:t>
        </w:r>
        <w:r w:rsidR="00DE1585">
          <w:rPr>
            <w:rFonts w:asciiTheme="minorHAnsi" w:eastAsiaTheme="minorEastAsia" w:hAnsiTheme="minorHAnsi" w:cstheme="minorBidi"/>
            <w:noProof/>
            <w:sz w:val="22"/>
            <w:szCs w:val="22"/>
          </w:rPr>
          <w:tab/>
        </w:r>
        <w:r w:rsidR="00DE1585" w:rsidRPr="00330809">
          <w:rPr>
            <w:rStyle w:val="Hyperlink"/>
            <w:noProof/>
          </w:rPr>
          <w:t>Introduction</w:t>
        </w:r>
        <w:r w:rsidR="00DE1585">
          <w:rPr>
            <w:noProof/>
            <w:webHidden/>
          </w:rPr>
          <w:tab/>
        </w:r>
        <w:r w:rsidR="00DE1585">
          <w:rPr>
            <w:noProof/>
            <w:webHidden/>
          </w:rPr>
          <w:fldChar w:fldCharType="begin"/>
        </w:r>
        <w:r w:rsidR="00DE1585">
          <w:rPr>
            <w:noProof/>
            <w:webHidden/>
          </w:rPr>
          <w:instrText xml:space="preserve"> PAGEREF _Toc13752186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538AADC" w14:textId="58079C83" w:rsidR="00DE1585" w:rsidRDefault="008105ED">
      <w:pPr>
        <w:pStyle w:val="TOC2"/>
        <w:tabs>
          <w:tab w:val="left" w:pos="1152"/>
        </w:tabs>
        <w:rPr>
          <w:rFonts w:asciiTheme="minorHAnsi" w:eastAsiaTheme="minorEastAsia" w:hAnsiTheme="minorHAnsi" w:cstheme="minorBidi"/>
          <w:noProof/>
          <w:sz w:val="22"/>
          <w:szCs w:val="22"/>
        </w:rPr>
      </w:pPr>
      <w:hyperlink w:anchor="_Toc13752187" w:history="1">
        <w:r w:rsidR="00DE1585" w:rsidRPr="00330809">
          <w:rPr>
            <w:rStyle w:val="Hyperlink"/>
            <w:noProof/>
          </w:rPr>
          <w:t>1.1</w:t>
        </w:r>
        <w:r w:rsidR="00DE1585">
          <w:rPr>
            <w:rFonts w:asciiTheme="minorHAnsi" w:eastAsiaTheme="minorEastAsia" w:hAnsiTheme="minorHAnsi" w:cstheme="minorBidi"/>
            <w:noProof/>
            <w:sz w:val="22"/>
            <w:szCs w:val="22"/>
          </w:rPr>
          <w:tab/>
        </w:r>
        <w:r w:rsidR="00DE1585" w:rsidRPr="00330809">
          <w:rPr>
            <w:rStyle w:val="Hyperlink"/>
            <w:noProof/>
          </w:rPr>
          <w:t>Introduction to IHE</w:t>
        </w:r>
        <w:r w:rsidR="00DE1585">
          <w:rPr>
            <w:noProof/>
            <w:webHidden/>
          </w:rPr>
          <w:tab/>
        </w:r>
        <w:r w:rsidR="00DE1585">
          <w:rPr>
            <w:noProof/>
            <w:webHidden/>
          </w:rPr>
          <w:fldChar w:fldCharType="begin"/>
        </w:r>
        <w:r w:rsidR="00DE1585">
          <w:rPr>
            <w:noProof/>
            <w:webHidden/>
          </w:rPr>
          <w:instrText xml:space="preserve"> PAGEREF _Toc13752187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59FF98EE" w14:textId="7A110B08" w:rsidR="00DE1585" w:rsidRDefault="008105ED">
      <w:pPr>
        <w:pStyle w:val="TOC2"/>
        <w:tabs>
          <w:tab w:val="left" w:pos="1152"/>
        </w:tabs>
        <w:rPr>
          <w:rFonts w:asciiTheme="minorHAnsi" w:eastAsiaTheme="minorEastAsia" w:hAnsiTheme="minorHAnsi" w:cstheme="minorBidi"/>
          <w:noProof/>
          <w:sz w:val="22"/>
          <w:szCs w:val="22"/>
        </w:rPr>
      </w:pPr>
      <w:hyperlink w:anchor="_Toc13752188" w:history="1">
        <w:r w:rsidR="00DE1585" w:rsidRPr="00330809">
          <w:rPr>
            <w:rStyle w:val="Hyperlink"/>
            <w:noProof/>
          </w:rPr>
          <w:t>1.2</w:t>
        </w:r>
        <w:r w:rsidR="00DE1585">
          <w:rPr>
            <w:rFonts w:asciiTheme="minorHAnsi" w:eastAsiaTheme="minorEastAsia" w:hAnsiTheme="minorHAnsi" w:cstheme="minorBidi"/>
            <w:noProof/>
            <w:sz w:val="22"/>
            <w:szCs w:val="22"/>
          </w:rPr>
          <w:tab/>
        </w:r>
        <w:r w:rsidR="00DE1585" w:rsidRPr="00330809">
          <w:rPr>
            <w:rStyle w:val="Hyperlink"/>
            <w:noProof/>
          </w:rPr>
          <w:t>Introduction to IHE IT Infrastructure (ITI) Technical Framework</w:t>
        </w:r>
        <w:r w:rsidR="00DE1585">
          <w:rPr>
            <w:noProof/>
            <w:webHidden/>
          </w:rPr>
          <w:tab/>
        </w:r>
        <w:r w:rsidR="00DE1585">
          <w:rPr>
            <w:noProof/>
            <w:webHidden/>
          </w:rPr>
          <w:fldChar w:fldCharType="begin"/>
        </w:r>
        <w:r w:rsidR="00DE1585">
          <w:rPr>
            <w:noProof/>
            <w:webHidden/>
          </w:rPr>
          <w:instrText xml:space="preserve"> PAGEREF _Toc13752188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D9AC897" w14:textId="5843B28B" w:rsidR="00DE1585" w:rsidRDefault="008105ED">
      <w:pPr>
        <w:pStyle w:val="TOC2"/>
        <w:tabs>
          <w:tab w:val="left" w:pos="1152"/>
        </w:tabs>
        <w:rPr>
          <w:rFonts w:asciiTheme="minorHAnsi" w:eastAsiaTheme="minorEastAsia" w:hAnsiTheme="minorHAnsi" w:cstheme="minorBidi"/>
          <w:noProof/>
          <w:sz w:val="22"/>
          <w:szCs w:val="22"/>
        </w:rPr>
      </w:pPr>
      <w:hyperlink w:anchor="_Toc13752189" w:history="1">
        <w:r w:rsidR="00DE1585" w:rsidRPr="00330809">
          <w:rPr>
            <w:rStyle w:val="Hyperlink"/>
            <w:noProof/>
          </w:rPr>
          <w:t>1.3</w:t>
        </w:r>
        <w:r w:rsidR="00DE1585">
          <w:rPr>
            <w:rFonts w:asciiTheme="minorHAnsi" w:eastAsiaTheme="minorEastAsia" w:hAnsiTheme="minorHAnsi" w:cstheme="minorBidi"/>
            <w:noProof/>
            <w:sz w:val="22"/>
            <w:szCs w:val="22"/>
          </w:rPr>
          <w:tab/>
        </w:r>
        <w:r w:rsidR="00DE1585" w:rsidRPr="00330809">
          <w:rPr>
            <w:rStyle w:val="Hyperlink"/>
            <w:noProof/>
          </w:rPr>
          <w:t>Intended Audience</w:t>
        </w:r>
        <w:r w:rsidR="00DE1585">
          <w:rPr>
            <w:noProof/>
            <w:webHidden/>
          </w:rPr>
          <w:tab/>
        </w:r>
        <w:r w:rsidR="00DE1585">
          <w:rPr>
            <w:noProof/>
            <w:webHidden/>
          </w:rPr>
          <w:fldChar w:fldCharType="begin"/>
        </w:r>
        <w:r w:rsidR="00DE1585">
          <w:rPr>
            <w:noProof/>
            <w:webHidden/>
          </w:rPr>
          <w:instrText xml:space="preserve"> PAGEREF _Toc13752189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760E126F" w14:textId="5E3424CE" w:rsidR="00DE1585" w:rsidRDefault="008105ED">
      <w:pPr>
        <w:pStyle w:val="TOC2"/>
        <w:tabs>
          <w:tab w:val="left" w:pos="1152"/>
        </w:tabs>
        <w:rPr>
          <w:rFonts w:asciiTheme="minorHAnsi" w:eastAsiaTheme="minorEastAsia" w:hAnsiTheme="minorHAnsi" w:cstheme="minorBidi"/>
          <w:noProof/>
          <w:sz w:val="22"/>
          <w:szCs w:val="22"/>
        </w:rPr>
      </w:pPr>
      <w:hyperlink w:anchor="_Toc13752190" w:history="1">
        <w:r w:rsidR="00DE1585" w:rsidRPr="00330809">
          <w:rPr>
            <w:rStyle w:val="Hyperlink"/>
            <w:noProof/>
          </w:rPr>
          <w:t>1.4</w:t>
        </w:r>
        <w:r w:rsidR="00DE1585">
          <w:rPr>
            <w:rFonts w:asciiTheme="minorHAnsi" w:eastAsiaTheme="minorEastAsia" w:hAnsiTheme="minorHAnsi" w:cstheme="minorBidi"/>
            <w:noProof/>
            <w:sz w:val="22"/>
            <w:szCs w:val="22"/>
          </w:rPr>
          <w:tab/>
        </w:r>
        <w:r w:rsidR="00DE1585" w:rsidRPr="00330809">
          <w:rPr>
            <w:rStyle w:val="Hyperlink"/>
            <w:noProof/>
          </w:rPr>
          <w:t>Prerequisites and Reference Material</w:t>
        </w:r>
        <w:r w:rsidR="00DE1585">
          <w:rPr>
            <w:noProof/>
            <w:webHidden/>
          </w:rPr>
          <w:tab/>
        </w:r>
        <w:r w:rsidR="00DE1585">
          <w:rPr>
            <w:noProof/>
            <w:webHidden/>
          </w:rPr>
          <w:fldChar w:fldCharType="begin"/>
        </w:r>
        <w:r w:rsidR="00DE1585">
          <w:rPr>
            <w:noProof/>
            <w:webHidden/>
          </w:rPr>
          <w:instrText xml:space="preserve"> PAGEREF _Toc13752190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14E61467" w14:textId="6E88DB0B" w:rsidR="00DE1585" w:rsidRDefault="008105ED">
      <w:pPr>
        <w:pStyle w:val="TOC3"/>
        <w:tabs>
          <w:tab w:val="left" w:pos="1584"/>
        </w:tabs>
        <w:rPr>
          <w:rFonts w:asciiTheme="minorHAnsi" w:eastAsiaTheme="minorEastAsia" w:hAnsiTheme="minorHAnsi" w:cstheme="minorBidi"/>
          <w:noProof/>
          <w:sz w:val="22"/>
          <w:szCs w:val="22"/>
        </w:rPr>
      </w:pPr>
      <w:hyperlink w:anchor="_Toc13752191" w:history="1">
        <w:r w:rsidR="00DE1585" w:rsidRPr="00330809">
          <w:rPr>
            <w:rStyle w:val="Hyperlink"/>
            <w:noProof/>
          </w:rPr>
          <w:t>1.4.1</w:t>
        </w:r>
        <w:r w:rsidR="00DE1585">
          <w:rPr>
            <w:rFonts w:asciiTheme="minorHAnsi" w:eastAsiaTheme="minorEastAsia" w:hAnsiTheme="minorHAnsi" w:cstheme="minorBidi"/>
            <w:noProof/>
            <w:sz w:val="22"/>
            <w:szCs w:val="22"/>
          </w:rPr>
          <w:tab/>
        </w:r>
        <w:r w:rsidR="00DE1585" w:rsidRPr="00330809">
          <w:rPr>
            <w:rStyle w:val="Hyperlink"/>
            <w:noProof/>
          </w:rPr>
          <w:t>Actor Descriptions</w:t>
        </w:r>
        <w:r w:rsidR="00DE1585">
          <w:rPr>
            <w:noProof/>
            <w:webHidden/>
          </w:rPr>
          <w:tab/>
        </w:r>
        <w:r w:rsidR="00DE1585">
          <w:rPr>
            <w:noProof/>
            <w:webHidden/>
          </w:rPr>
          <w:fldChar w:fldCharType="begin"/>
        </w:r>
        <w:r w:rsidR="00DE1585">
          <w:rPr>
            <w:noProof/>
            <w:webHidden/>
          </w:rPr>
          <w:instrText xml:space="preserve"> PAGEREF _Toc13752191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9A9726E" w14:textId="7CFDBF79" w:rsidR="00DE1585" w:rsidRDefault="008105ED">
      <w:pPr>
        <w:pStyle w:val="TOC3"/>
        <w:tabs>
          <w:tab w:val="left" w:pos="1584"/>
        </w:tabs>
        <w:rPr>
          <w:rFonts w:asciiTheme="minorHAnsi" w:eastAsiaTheme="minorEastAsia" w:hAnsiTheme="minorHAnsi" w:cstheme="minorBidi"/>
          <w:noProof/>
          <w:sz w:val="22"/>
          <w:szCs w:val="22"/>
        </w:rPr>
      </w:pPr>
      <w:hyperlink w:anchor="_Toc13752192" w:history="1">
        <w:r w:rsidR="00DE1585" w:rsidRPr="00330809">
          <w:rPr>
            <w:rStyle w:val="Hyperlink"/>
            <w:bCs/>
            <w:noProof/>
          </w:rPr>
          <w:t>1.4.2</w:t>
        </w:r>
        <w:r w:rsidR="00DE1585">
          <w:rPr>
            <w:rFonts w:asciiTheme="minorHAnsi" w:eastAsiaTheme="minorEastAsia" w:hAnsiTheme="minorHAnsi" w:cstheme="minorBidi"/>
            <w:noProof/>
            <w:sz w:val="22"/>
            <w:szCs w:val="22"/>
          </w:rPr>
          <w:tab/>
        </w:r>
        <w:r w:rsidR="00DE1585" w:rsidRPr="00330809">
          <w:rPr>
            <w:rStyle w:val="Hyperlink"/>
            <w:bCs/>
            <w:noProof/>
          </w:rPr>
          <w:t>Transaction Descriptions</w:t>
        </w:r>
        <w:r w:rsidR="00DE1585">
          <w:rPr>
            <w:noProof/>
            <w:webHidden/>
          </w:rPr>
          <w:tab/>
        </w:r>
        <w:r w:rsidR="00DE1585">
          <w:rPr>
            <w:noProof/>
            <w:webHidden/>
          </w:rPr>
          <w:fldChar w:fldCharType="begin"/>
        </w:r>
        <w:r w:rsidR="00DE1585">
          <w:rPr>
            <w:noProof/>
            <w:webHidden/>
          </w:rPr>
          <w:instrText xml:space="preserve"> PAGEREF _Toc13752192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497DCF2" w14:textId="778A5E77" w:rsidR="00DE1585" w:rsidRDefault="008105ED">
      <w:pPr>
        <w:pStyle w:val="TOC3"/>
        <w:tabs>
          <w:tab w:val="left" w:pos="1584"/>
        </w:tabs>
        <w:rPr>
          <w:rFonts w:asciiTheme="minorHAnsi" w:eastAsiaTheme="minorEastAsia" w:hAnsiTheme="minorHAnsi" w:cstheme="minorBidi"/>
          <w:noProof/>
          <w:sz w:val="22"/>
          <w:szCs w:val="22"/>
        </w:rPr>
      </w:pPr>
      <w:hyperlink w:anchor="_Toc13752193" w:history="1">
        <w:r w:rsidR="00DE1585" w:rsidRPr="00330809">
          <w:rPr>
            <w:rStyle w:val="Hyperlink"/>
            <w:noProof/>
          </w:rPr>
          <w:t>1.4.3</w:t>
        </w:r>
        <w:r w:rsidR="00DE1585">
          <w:rPr>
            <w:rFonts w:asciiTheme="minorHAnsi" w:eastAsiaTheme="minorEastAsia" w:hAnsiTheme="minorHAnsi" w:cstheme="minorBidi"/>
            <w:noProof/>
            <w:sz w:val="22"/>
            <w:szCs w:val="22"/>
          </w:rPr>
          <w:tab/>
        </w:r>
        <w:r w:rsidR="00DE1585" w:rsidRPr="00330809">
          <w:rPr>
            <w:rStyle w:val="Hyperlink"/>
            <w:noProof/>
          </w:rPr>
          <w:t>Content Modules</w:t>
        </w:r>
        <w:r w:rsidR="00DE1585">
          <w:rPr>
            <w:noProof/>
            <w:webHidden/>
          </w:rPr>
          <w:tab/>
        </w:r>
        <w:r w:rsidR="00DE1585">
          <w:rPr>
            <w:noProof/>
            <w:webHidden/>
          </w:rPr>
          <w:fldChar w:fldCharType="begin"/>
        </w:r>
        <w:r w:rsidR="00DE1585">
          <w:rPr>
            <w:noProof/>
            <w:webHidden/>
          </w:rPr>
          <w:instrText xml:space="preserve"> PAGEREF _Toc13752193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61041AD6" w14:textId="02525F52" w:rsidR="00DE1585" w:rsidRDefault="008105ED">
      <w:pPr>
        <w:pStyle w:val="TOC3"/>
        <w:tabs>
          <w:tab w:val="left" w:pos="1584"/>
        </w:tabs>
        <w:rPr>
          <w:rFonts w:asciiTheme="minorHAnsi" w:eastAsiaTheme="minorEastAsia" w:hAnsiTheme="minorHAnsi" w:cstheme="minorBidi"/>
          <w:noProof/>
          <w:sz w:val="22"/>
          <w:szCs w:val="22"/>
        </w:rPr>
      </w:pPr>
      <w:hyperlink w:anchor="_Toc13752194" w:history="1">
        <w:r w:rsidR="00DE1585" w:rsidRPr="00330809">
          <w:rPr>
            <w:rStyle w:val="Hyperlink"/>
            <w:noProof/>
          </w:rPr>
          <w:t>1.4.4</w:t>
        </w:r>
        <w:r w:rsidR="00DE1585">
          <w:rPr>
            <w:rFonts w:asciiTheme="minorHAnsi" w:eastAsiaTheme="minorEastAsia" w:hAnsiTheme="minorHAnsi" w:cstheme="minorBidi"/>
            <w:noProof/>
            <w:sz w:val="22"/>
            <w:szCs w:val="22"/>
          </w:rPr>
          <w:tab/>
        </w:r>
        <w:r w:rsidR="00DE1585" w:rsidRPr="00330809">
          <w:rPr>
            <w:rStyle w:val="Hyperlink"/>
            <w:noProof/>
          </w:rPr>
          <w:t>IHE Integration Statements</w:t>
        </w:r>
        <w:r w:rsidR="00DE1585">
          <w:rPr>
            <w:noProof/>
            <w:webHidden/>
          </w:rPr>
          <w:tab/>
        </w:r>
        <w:r w:rsidR="00DE1585">
          <w:rPr>
            <w:noProof/>
            <w:webHidden/>
          </w:rPr>
          <w:fldChar w:fldCharType="begin"/>
        </w:r>
        <w:r w:rsidR="00DE1585">
          <w:rPr>
            <w:noProof/>
            <w:webHidden/>
          </w:rPr>
          <w:instrText xml:space="preserve"> PAGEREF _Toc13752194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7586654C" w14:textId="7467A333" w:rsidR="00DE1585" w:rsidRDefault="008105ED">
      <w:pPr>
        <w:pStyle w:val="TOC2"/>
        <w:tabs>
          <w:tab w:val="left" w:pos="1152"/>
        </w:tabs>
        <w:rPr>
          <w:rFonts w:asciiTheme="minorHAnsi" w:eastAsiaTheme="minorEastAsia" w:hAnsiTheme="minorHAnsi" w:cstheme="minorBidi"/>
          <w:noProof/>
          <w:sz w:val="22"/>
          <w:szCs w:val="22"/>
        </w:rPr>
      </w:pPr>
      <w:hyperlink w:anchor="_Toc13752195" w:history="1">
        <w:r w:rsidR="00DE1585" w:rsidRPr="00330809">
          <w:rPr>
            <w:rStyle w:val="Hyperlink"/>
            <w:noProof/>
          </w:rPr>
          <w:t>1.5</w:t>
        </w:r>
        <w:r w:rsidR="00DE1585">
          <w:rPr>
            <w:rFonts w:asciiTheme="minorHAnsi" w:eastAsiaTheme="minorEastAsia" w:hAnsiTheme="minorHAnsi" w:cstheme="minorBidi"/>
            <w:noProof/>
            <w:sz w:val="22"/>
            <w:szCs w:val="22"/>
          </w:rPr>
          <w:tab/>
        </w:r>
        <w:r w:rsidR="00DE1585" w:rsidRPr="00330809">
          <w:rPr>
            <w:rStyle w:val="Hyperlink"/>
            <w:noProof/>
          </w:rPr>
          <w:t>Overview of Technical Framework Volume 1</w:t>
        </w:r>
        <w:r w:rsidR="00DE1585">
          <w:rPr>
            <w:noProof/>
            <w:webHidden/>
          </w:rPr>
          <w:tab/>
        </w:r>
        <w:r w:rsidR="00DE1585">
          <w:rPr>
            <w:noProof/>
            <w:webHidden/>
          </w:rPr>
          <w:fldChar w:fldCharType="begin"/>
        </w:r>
        <w:r w:rsidR="00DE1585">
          <w:rPr>
            <w:noProof/>
            <w:webHidden/>
          </w:rPr>
          <w:instrText xml:space="preserve"> PAGEREF _Toc13752195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3FE9017B" w14:textId="069FFDC6" w:rsidR="00DE1585" w:rsidRDefault="008105ED">
      <w:pPr>
        <w:pStyle w:val="TOC2"/>
        <w:tabs>
          <w:tab w:val="left" w:pos="1152"/>
        </w:tabs>
        <w:rPr>
          <w:rFonts w:asciiTheme="minorHAnsi" w:eastAsiaTheme="minorEastAsia" w:hAnsiTheme="minorHAnsi" w:cstheme="minorBidi"/>
          <w:noProof/>
          <w:sz w:val="22"/>
          <w:szCs w:val="22"/>
        </w:rPr>
      </w:pPr>
      <w:hyperlink w:anchor="_Toc13752196" w:history="1">
        <w:r w:rsidR="00DE1585" w:rsidRPr="00330809">
          <w:rPr>
            <w:rStyle w:val="Hyperlink"/>
            <w:noProof/>
          </w:rPr>
          <w:t>1.6</w:t>
        </w:r>
        <w:r w:rsidR="00DE1585">
          <w:rPr>
            <w:rFonts w:asciiTheme="minorHAnsi" w:eastAsiaTheme="minorEastAsia" w:hAnsiTheme="minorHAnsi" w:cstheme="minorBidi"/>
            <w:noProof/>
            <w:sz w:val="22"/>
            <w:szCs w:val="22"/>
          </w:rPr>
          <w:tab/>
        </w:r>
        <w:r w:rsidR="00DE1585" w:rsidRPr="00330809">
          <w:rPr>
            <w:rStyle w:val="Hyperlink"/>
            <w:noProof/>
          </w:rPr>
          <w:t>Comment Process</w:t>
        </w:r>
        <w:r w:rsidR="00DE1585">
          <w:rPr>
            <w:noProof/>
            <w:webHidden/>
          </w:rPr>
          <w:tab/>
        </w:r>
        <w:r w:rsidR="00DE1585">
          <w:rPr>
            <w:noProof/>
            <w:webHidden/>
          </w:rPr>
          <w:fldChar w:fldCharType="begin"/>
        </w:r>
        <w:r w:rsidR="00DE1585">
          <w:rPr>
            <w:noProof/>
            <w:webHidden/>
          </w:rPr>
          <w:instrText xml:space="preserve"> PAGEREF _Toc13752196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8EAA2AC" w14:textId="672ACDB3" w:rsidR="00DE1585" w:rsidRDefault="008105ED">
      <w:pPr>
        <w:pStyle w:val="TOC2"/>
        <w:tabs>
          <w:tab w:val="left" w:pos="1152"/>
        </w:tabs>
        <w:rPr>
          <w:rFonts w:asciiTheme="minorHAnsi" w:eastAsiaTheme="minorEastAsia" w:hAnsiTheme="minorHAnsi" w:cstheme="minorBidi"/>
          <w:noProof/>
          <w:sz w:val="22"/>
          <w:szCs w:val="22"/>
        </w:rPr>
      </w:pPr>
      <w:hyperlink w:anchor="_Toc13752197" w:history="1">
        <w:r w:rsidR="00DE1585" w:rsidRPr="00330809">
          <w:rPr>
            <w:rStyle w:val="Hyperlink"/>
            <w:noProof/>
          </w:rPr>
          <w:t>1.7</w:t>
        </w:r>
        <w:r w:rsidR="00DE1585">
          <w:rPr>
            <w:rFonts w:asciiTheme="minorHAnsi" w:eastAsiaTheme="minorEastAsia" w:hAnsiTheme="minorHAnsi" w:cstheme="minorBidi"/>
            <w:noProof/>
            <w:sz w:val="22"/>
            <w:szCs w:val="22"/>
          </w:rPr>
          <w:tab/>
        </w:r>
        <w:r w:rsidR="00DE1585" w:rsidRPr="00330809">
          <w:rPr>
            <w:rStyle w:val="Hyperlink"/>
            <w:noProof/>
          </w:rPr>
          <w:t>Copyright Licenses</w:t>
        </w:r>
        <w:r w:rsidR="00DE1585">
          <w:rPr>
            <w:noProof/>
            <w:webHidden/>
          </w:rPr>
          <w:tab/>
        </w:r>
        <w:r w:rsidR="00DE1585">
          <w:rPr>
            <w:noProof/>
            <w:webHidden/>
          </w:rPr>
          <w:fldChar w:fldCharType="begin"/>
        </w:r>
        <w:r w:rsidR="00DE1585">
          <w:rPr>
            <w:noProof/>
            <w:webHidden/>
          </w:rPr>
          <w:instrText xml:space="preserve"> PAGEREF _Toc13752197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0C6F9C45" w14:textId="673C11BD" w:rsidR="00DE1585" w:rsidRDefault="008105ED">
      <w:pPr>
        <w:pStyle w:val="TOC3"/>
        <w:tabs>
          <w:tab w:val="left" w:pos="1584"/>
        </w:tabs>
        <w:rPr>
          <w:rFonts w:asciiTheme="minorHAnsi" w:eastAsiaTheme="minorEastAsia" w:hAnsiTheme="minorHAnsi" w:cstheme="minorBidi"/>
          <w:noProof/>
          <w:sz w:val="22"/>
          <w:szCs w:val="22"/>
        </w:rPr>
      </w:pPr>
      <w:hyperlink w:anchor="_Toc13752198" w:history="1">
        <w:r w:rsidR="00DE1585" w:rsidRPr="00330809">
          <w:rPr>
            <w:rStyle w:val="Hyperlink"/>
            <w:noProof/>
          </w:rPr>
          <w:t>1.7.1</w:t>
        </w:r>
        <w:r w:rsidR="00DE1585">
          <w:rPr>
            <w:rFonts w:asciiTheme="minorHAnsi" w:eastAsiaTheme="minorEastAsia" w:hAnsiTheme="minorHAnsi" w:cstheme="minorBidi"/>
            <w:noProof/>
            <w:sz w:val="22"/>
            <w:szCs w:val="22"/>
          </w:rPr>
          <w:tab/>
        </w:r>
        <w:r w:rsidR="00DE1585" w:rsidRPr="00330809">
          <w:rPr>
            <w:rStyle w:val="Hyperlink"/>
            <w:noProof/>
          </w:rPr>
          <w:t>Copyright of Base Standards</w:t>
        </w:r>
        <w:r w:rsidR="00DE1585">
          <w:rPr>
            <w:noProof/>
            <w:webHidden/>
          </w:rPr>
          <w:tab/>
        </w:r>
        <w:r w:rsidR="00DE1585">
          <w:rPr>
            <w:noProof/>
            <w:webHidden/>
          </w:rPr>
          <w:fldChar w:fldCharType="begin"/>
        </w:r>
        <w:r w:rsidR="00DE1585">
          <w:rPr>
            <w:noProof/>
            <w:webHidden/>
          </w:rPr>
          <w:instrText xml:space="preserve"> PAGEREF _Toc13752198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30CAB93E" w14:textId="208C5B93" w:rsidR="00DE1585" w:rsidRDefault="008105ED">
      <w:pPr>
        <w:pStyle w:val="TOC2"/>
        <w:tabs>
          <w:tab w:val="left" w:pos="1152"/>
        </w:tabs>
        <w:rPr>
          <w:rFonts w:asciiTheme="minorHAnsi" w:eastAsiaTheme="minorEastAsia" w:hAnsiTheme="minorHAnsi" w:cstheme="minorBidi"/>
          <w:noProof/>
          <w:sz w:val="22"/>
          <w:szCs w:val="22"/>
        </w:rPr>
      </w:pPr>
      <w:hyperlink w:anchor="_Toc13752199" w:history="1">
        <w:r w:rsidR="00DE1585" w:rsidRPr="00330809">
          <w:rPr>
            <w:rStyle w:val="Hyperlink"/>
            <w:noProof/>
          </w:rPr>
          <w:t>1.8</w:t>
        </w:r>
        <w:r w:rsidR="00DE1585">
          <w:rPr>
            <w:rFonts w:asciiTheme="minorHAnsi" w:eastAsiaTheme="minorEastAsia" w:hAnsiTheme="minorHAnsi" w:cstheme="minorBidi"/>
            <w:noProof/>
            <w:sz w:val="22"/>
            <w:szCs w:val="22"/>
          </w:rPr>
          <w:tab/>
        </w:r>
        <w:r w:rsidR="00DE1585" w:rsidRPr="00330809">
          <w:rPr>
            <w:rStyle w:val="Hyperlink"/>
            <w:noProof/>
          </w:rPr>
          <w:t>Trademark</w:t>
        </w:r>
        <w:r w:rsidR="00DE1585">
          <w:rPr>
            <w:noProof/>
            <w:webHidden/>
          </w:rPr>
          <w:tab/>
        </w:r>
        <w:r w:rsidR="00DE1585">
          <w:rPr>
            <w:noProof/>
            <w:webHidden/>
          </w:rPr>
          <w:fldChar w:fldCharType="begin"/>
        </w:r>
        <w:r w:rsidR="00DE1585">
          <w:rPr>
            <w:noProof/>
            <w:webHidden/>
          </w:rPr>
          <w:instrText xml:space="preserve"> PAGEREF _Toc13752199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C313F83" w14:textId="27E38E75" w:rsidR="00DE1585" w:rsidRDefault="008105ED">
      <w:pPr>
        <w:pStyle w:val="TOC2"/>
        <w:tabs>
          <w:tab w:val="left" w:pos="1152"/>
        </w:tabs>
        <w:rPr>
          <w:rFonts w:asciiTheme="minorHAnsi" w:eastAsiaTheme="minorEastAsia" w:hAnsiTheme="minorHAnsi" w:cstheme="minorBidi"/>
          <w:noProof/>
          <w:sz w:val="22"/>
          <w:szCs w:val="22"/>
        </w:rPr>
      </w:pPr>
      <w:hyperlink w:anchor="_Toc13752200" w:history="1">
        <w:r w:rsidR="00DE1585" w:rsidRPr="00330809">
          <w:rPr>
            <w:rStyle w:val="Hyperlink"/>
            <w:noProof/>
          </w:rPr>
          <w:t>1.9</w:t>
        </w:r>
        <w:r w:rsidR="00DE1585">
          <w:rPr>
            <w:rFonts w:asciiTheme="minorHAnsi" w:eastAsiaTheme="minorEastAsia" w:hAnsiTheme="minorHAnsi" w:cstheme="minorBidi"/>
            <w:noProof/>
            <w:sz w:val="22"/>
            <w:szCs w:val="22"/>
          </w:rPr>
          <w:tab/>
        </w:r>
        <w:r w:rsidR="00DE1585" w:rsidRPr="00330809">
          <w:rPr>
            <w:rStyle w:val="Hyperlink"/>
            <w:noProof/>
          </w:rPr>
          <w:t>Disclaimer Regarding Patent Rights</w:t>
        </w:r>
        <w:r w:rsidR="00DE1585">
          <w:rPr>
            <w:noProof/>
            <w:webHidden/>
          </w:rPr>
          <w:tab/>
        </w:r>
        <w:r w:rsidR="00DE1585">
          <w:rPr>
            <w:noProof/>
            <w:webHidden/>
          </w:rPr>
          <w:fldChar w:fldCharType="begin"/>
        </w:r>
        <w:r w:rsidR="00DE1585">
          <w:rPr>
            <w:noProof/>
            <w:webHidden/>
          </w:rPr>
          <w:instrText xml:space="preserve"> PAGEREF _Toc13752200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385E6313" w14:textId="6DA9F3EE" w:rsidR="00DE1585" w:rsidRDefault="008105ED">
      <w:pPr>
        <w:pStyle w:val="TOC2"/>
        <w:tabs>
          <w:tab w:val="left" w:pos="1152"/>
        </w:tabs>
        <w:rPr>
          <w:rFonts w:asciiTheme="minorHAnsi" w:eastAsiaTheme="minorEastAsia" w:hAnsiTheme="minorHAnsi" w:cstheme="minorBidi"/>
          <w:noProof/>
          <w:sz w:val="22"/>
          <w:szCs w:val="22"/>
        </w:rPr>
      </w:pPr>
      <w:hyperlink w:anchor="_Toc13752201" w:history="1">
        <w:r w:rsidR="00DE1585" w:rsidRPr="00330809">
          <w:rPr>
            <w:rStyle w:val="Hyperlink"/>
            <w:noProof/>
          </w:rPr>
          <w:t>1.10</w:t>
        </w:r>
        <w:r w:rsidR="00DE1585">
          <w:rPr>
            <w:rFonts w:asciiTheme="minorHAnsi" w:eastAsiaTheme="minorEastAsia" w:hAnsiTheme="minorHAnsi" w:cstheme="minorBidi"/>
            <w:noProof/>
            <w:sz w:val="22"/>
            <w:szCs w:val="22"/>
          </w:rPr>
          <w:tab/>
        </w:r>
        <w:r w:rsidR="00DE1585" w:rsidRPr="00330809">
          <w:rPr>
            <w:rStyle w:val="Hyperlink"/>
            <w:noProof/>
          </w:rPr>
          <w:t>History of Document Changes</w:t>
        </w:r>
        <w:r w:rsidR="00DE1585">
          <w:rPr>
            <w:noProof/>
            <w:webHidden/>
          </w:rPr>
          <w:tab/>
        </w:r>
        <w:r w:rsidR="00DE1585">
          <w:rPr>
            <w:noProof/>
            <w:webHidden/>
          </w:rPr>
          <w:fldChar w:fldCharType="begin"/>
        </w:r>
        <w:r w:rsidR="00DE1585">
          <w:rPr>
            <w:noProof/>
            <w:webHidden/>
          </w:rPr>
          <w:instrText xml:space="preserve"> PAGEREF _Toc13752201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80BABB1" w14:textId="01C641B2" w:rsidR="00DE1585" w:rsidRDefault="008105ED">
      <w:pPr>
        <w:pStyle w:val="TOC2"/>
        <w:tabs>
          <w:tab w:val="left" w:pos="1152"/>
        </w:tabs>
        <w:rPr>
          <w:rFonts w:asciiTheme="minorHAnsi" w:eastAsiaTheme="minorEastAsia" w:hAnsiTheme="minorHAnsi" w:cstheme="minorBidi"/>
          <w:noProof/>
          <w:sz w:val="22"/>
          <w:szCs w:val="22"/>
        </w:rPr>
      </w:pPr>
      <w:hyperlink w:anchor="_Toc13752202" w:history="1">
        <w:r w:rsidR="00DE1585" w:rsidRPr="00330809">
          <w:rPr>
            <w:rStyle w:val="Hyperlink"/>
            <w:noProof/>
          </w:rPr>
          <w:t>1.11</w:t>
        </w:r>
        <w:r w:rsidR="00DE1585">
          <w:rPr>
            <w:rFonts w:asciiTheme="minorHAnsi" w:eastAsiaTheme="minorEastAsia" w:hAnsiTheme="minorHAnsi" w:cstheme="minorBidi"/>
            <w:noProof/>
            <w:sz w:val="22"/>
            <w:szCs w:val="22"/>
          </w:rPr>
          <w:tab/>
        </w:r>
        <w:r w:rsidR="00DE1585" w:rsidRPr="00330809">
          <w:rPr>
            <w:rStyle w:val="Hyperlink"/>
            <w:noProof/>
          </w:rPr>
          <w:t>Security Implications</w:t>
        </w:r>
        <w:r w:rsidR="00DE1585">
          <w:rPr>
            <w:noProof/>
            <w:webHidden/>
          </w:rPr>
          <w:tab/>
        </w:r>
        <w:r w:rsidR="00DE1585">
          <w:rPr>
            <w:noProof/>
            <w:webHidden/>
          </w:rPr>
          <w:fldChar w:fldCharType="begin"/>
        </w:r>
        <w:r w:rsidR="00DE1585">
          <w:rPr>
            <w:noProof/>
            <w:webHidden/>
          </w:rPr>
          <w:instrText xml:space="preserve"> PAGEREF _Toc13752202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2C66C56" w14:textId="377A9D3B" w:rsidR="00DE1585" w:rsidRDefault="008105ED">
      <w:pPr>
        <w:pStyle w:val="TOC1"/>
        <w:rPr>
          <w:rFonts w:asciiTheme="minorHAnsi" w:eastAsiaTheme="minorEastAsia" w:hAnsiTheme="minorHAnsi" w:cstheme="minorBidi"/>
          <w:noProof/>
          <w:sz w:val="22"/>
          <w:szCs w:val="22"/>
        </w:rPr>
      </w:pPr>
      <w:hyperlink w:anchor="_Toc13752203" w:history="1">
        <w:r w:rsidR="00DE1585" w:rsidRPr="00330809">
          <w:rPr>
            <w:rStyle w:val="Hyperlink"/>
            <w:noProof/>
          </w:rPr>
          <w:t>2</w:t>
        </w:r>
        <w:r w:rsidR="00DE1585">
          <w:rPr>
            <w:rFonts w:asciiTheme="minorHAnsi" w:eastAsiaTheme="minorEastAsia" w:hAnsiTheme="minorHAnsi" w:cstheme="minorBidi"/>
            <w:noProof/>
            <w:sz w:val="22"/>
            <w:szCs w:val="22"/>
          </w:rPr>
          <w:tab/>
        </w:r>
        <w:r w:rsidR="00DE1585" w:rsidRPr="00330809">
          <w:rPr>
            <w:rStyle w:val="Hyperlink"/>
            <w:noProof/>
          </w:rPr>
          <w:t>IT Infrastructure Integration Profiles</w:t>
        </w:r>
        <w:r w:rsidR="00DE1585">
          <w:rPr>
            <w:noProof/>
            <w:webHidden/>
          </w:rPr>
          <w:tab/>
        </w:r>
        <w:r w:rsidR="00DE1585">
          <w:rPr>
            <w:noProof/>
            <w:webHidden/>
          </w:rPr>
          <w:fldChar w:fldCharType="begin"/>
        </w:r>
        <w:r w:rsidR="00DE1585">
          <w:rPr>
            <w:noProof/>
            <w:webHidden/>
          </w:rPr>
          <w:instrText xml:space="preserve"> PAGEREF _Toc13752203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6136DA36" w14:textId="34ED1A22" w:rsidR="00DE1585" w:rsidRDefault="008105ED">
      <w:pPr>
        <w:pStyle w:val="TOC2"/>
        <w:tabs>
          <w:tab w:val="left" w:pos="1152"/>
        </w:tabs>
        <w:rPr>
          <w:rFonts w:asciiTheme="minorHAnsi" w:eastAsiaTheme="minorEastAsia" w:hAnsiTheme="minorHAnsi" w:cstheme="minorBidi"/>
          <w:noProof/>
          <w:sz w:val="22"/>
          <w:szCs w:val="22"/>
        </w:rPr>
      </w:pPr>
      <w:hyperlink w:anchor="_Toc13752204" w:history="1">
        <w:r w:rsidR="00DE1585" w:rsidRPr="00330809">
          <w:rPr>
            <w:rStyle w:val="Hyperlink"/>
            <w:noProof/>
          </w:rPr>
          <w:t>2.1</w:t>
        </w:r>
        <w:r w:rsidR="00DE1585">
          <w:rPr>
            <w:rFonts w:asciiTheme="minorHAnsi" w:eastAsiaTheme="minorEastAsia" w:hAnsiTheme="minorHAnsi" w:cstheme="minorBidi"/>
            <w:noProof/>
            <w:sz w:val="22"/>
            <w:szCs w:val="22"/>
          </w:rPr>
          <w:tab/>
        </w:r>
        <w:r w:rsidR="00DE1585" w:rsidRPr="00330809">
          <w:rPr>
            <w:rStyle w:val="Hyperlink"/>
            <w:noProof/>
          </w:rPr>
          <w:t>Dependencies among Integration Profiles</w:t>
        </w:r>
        <w:r w:rsidR="00DE1585">
          <w:rPr>
            <w:noProof/>
            <w:webHidden/>
          </w:rPr>
          <w:tab/>
        </w:r>
        <w:r w:rsidR="00DE1585">
          <w:rPr>
            <w:noProof/>
            <w:webHidden/>
          </w:rPr>
          <w:fldChar w:fldCharType="begin"/>
        </w:r>
        <w:r w:rsidR="00DE1585">
          <w:rPr>
            <w:noProof/>
            <w:webHidden/>
          </w:rPr>
          <w:instrText xml:space="preserve"> PAGEREF _Toc13752204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105E2196" w14:textId="4B379463" w:rsidR="00DE1585" w:rsidRDefault="008105ED">
      <w:pPr>
        <w:pStyle w:val="TOC2"/>
        <w:tabs>
          <w:tab w:val="left" w:pos="1152"/>
        </w:tabs>
        <w:rPr>
          <w:rFonts w:asciiTheme="minorHAnsi" w:eastAsiaTheme="minorEastAsia" w:hAnsiTheme="minorHAnsi" w:cstheme="minorBidi"/>
          <w:noProof/>
          <w:sz w:val="22"/>
          <w:szCs w:val="22"/>
        </w:rPr>
      </w:pPr>
      <w:hyperlink w:anchor="_Toc13752205" w:history="1">
        <w:r w:rsidR="00DE1585" w:rsidRPr="00330809">
          <w:rPr>
            <w:rStyle w:val="Hyperlink"/>
            <w:noProof/>
          </w:rPr>
          <w:t>2.2</w:t>
        </w:r>
        <w:r w:rsidR="00DE1585">
          <w:rPr>
            <w:rFonts w:asciiTheme="minorHAnsi" w:eastAsiaTheme="minorEastAsia" w:hAnsiTheme="minorHAnsi" w:cstheme="minorBidi"/>
            <w:noProof/>
            <w:sz w:val="22"/>
            <w:szCs w:val="22"/>
          </w:rPr>
          <w:tab/>
        </w:r>
        <w:r w:rsidR="00DE1585" w:rsidRPr="00330809">
          <w:rPr>
            <w:rStyle w:val="Hyperlink"/>
            <w:noProof/>
          </w:rPr>
          <w:t>Integration Profiles Overview</w:t>
        </w:r>
        <w:r w:rsidR="00DE1585">
          <w:rPr>
            <w:noProof/>
            <w:webHidden/>
          </w:rPr>
          <w:tab/>
        </w:r>
        <w:r w:rsidR="00DE1585">
          <w:rPr>
            <w:noProof/>
            <w:webHidden/>
          </w:rPr>
          <w:fldChar w:fldCharType="begin"/>
        </w:r>
        <w:r w:rsidR="00DE1585">
          <w:rPr>
            <w:noProof/>
            <w:webHidden/>
          </w:rPr>
          <w:instrText xml:space="preserve"> PAGEREF _Toc13752205 \h </w:instrText>
        </w:r>
        <w:r w:rsidR="00DE1585">
          <w:rPr>
            <w:noProof/>
            <w:webHidden/>
          </w:rPr>
        </w:r>
        <w:r w:rsidR="00DE1585">
          <w:rPr>
            <w:noProof/>
            <w:webHidden/>
          </w:rPr>
          <w:fldChar w:fldCharType="separate"/>
        </w:r>
        <w:r w:rsidR="00DE1585">
          <w:rPr>
            <w:noProof/>
            <w:webHidden/>
          </w:rPr>
          <w:t>20</w:t>
        </w:r>
        <w:r w:rsidR="00DE1585">
          <w:rPr>
            <w:noProof/>
            <w:webHidden/>
          </w:rPr>
          <w:fldChar w:fldCharType="end"/>
        </w:r>
      </w:hyperlink>
    </w:p>
    <w:p w14:paraId="063B346A" w14:textId="3EDFBF20" w:rsidR="00DE1585" w:rsidRDefault="008105ED">
      <w:pPr>
        <w:pStyle w:val="TOC3"/>
        <w:tabs>
          <w:tab w:val="left" w:pos="1584"/>
        </w:tabs>
        <w:rPr>
          <w:rFonts w:asciiTheme="minorHAnsi" w:eastAsiaTheme="minorEastAsia" w:hAnsiTheme="minorHAnsi" w:cstheme="minorBidi"/>
          <w:noProof/>
          <w:sz w:val="22"/>
          <w:szCs w:val="22"/>
        </w:rPr>
      </w:pPr>
      <w:hyperlink w:anchor="_Toc13752206" w:history="1">
        <w:r w:rsidR="00DE1585" w:rsidRPr="00330809">
          <w:rPr>
            <w:rStyle w:val="Hyperlink"/>
            <w:noProof/>
          </w:rPr>
          <w:t>2.2.1</w:t>
        </w:r>
        <w:r w:rsidR="00DE1585">
          <w:rPr>
            <w:rFonts w:asciiTheme="minorHAnsi" w:eastAsiaTheme="minorEastAsia" w:hAnsiTheme="minorHAnsi" w:cstheme="minorBidi"/>
            <w:noProof/>
            <w:sz w:val="22"/>
            <w:szCs w:val="22"/>
          </w:rPr>
          <w:tab/>
        </w:r>
        <w:r w:rsidR="00DE1585" w:rsidRPr="00330809">
          <w:rPr>
            <w:rStyle w:val="Hyperlink"/>
            <w:noProof/>
          </w:rPr>
          <w:t>This section is reserved.</w:t>
        </w:r>
        <w:r w:rsidR="00DE1585">
          <w:rPr>
            <w:noProof/>
            <w:webHidden/>
          </w:rPr>
          <w:tab/>
        </w:r>
        <w:r w:rsidR="00DE1585">
          <w:rPr>
            <w:noProof/>
            <w:webHidden/>
          </w:rPr>
          <w:fldChar w:fldCharType="begin"/>
        </w:r>
        <w:r w:rsidR="00DE1585">
          <w:rPr>
            <w:noProof/>
            <w:webHidden/>
          </w:rPr>
          <w:instrText xml:space="preserve"> PAGEREF _Toc13752206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28566D79" w14:textId="7A110D60" w:rsidR="00DE1585" w:rsidRDefault="008105ED">
      <w:pPr>
        <w:pStyle w:val="TOC3"/>
        <w:tabs>
          <w:tab w:val="left" w:pos="1584"/>
        </w:tabs>
        <w:rPr>
          <w:rFonts w:asciiTheme="minorHAnsi" w:eastAsiaTheme="minorEastAsia" w:hAnsiTheme="minorHAnsi" w:cstheme="minorBidi"/>
          <w:noProof/>
          <w:sz w:val="22"/>
          <w:szCs w:val="22"/>
        </w:rPr>
      </w:pPr>
      <w:hyperlink w:anchor="_Toc13752207" w:history="1">
        <w:r w:rsidR="00DE1585" w:rsidRPr="00330809">
          <w:rPr>
            <w:rStyle w:val="Hyperlink"/>
            <w:noProof/>
          </w:rPr>
          <w:t>2.2.2</w:t>
        </w:r>
        <w:r w:rsidR="00DE1585">
          <w:rPr>
            <w:rFonts w:asciiTheme="minorHAnsi" w:eastAsiaTheme="minorEastAsia" w:hAnsiTheme="minorHAnsi" w:cstheme="minorBidi"/>
            <w:noProof/>
            <w:sz w:val="22"/>
            <w:szCs w:val="22"/>
          </w:rPr>
          <w:tab/>
        </w:r>
        <w:r w:rsidR="00DE1585" w:rsidRPr="00330809">
          <w:rPr>
            <w:rStyle w:val="Hyperlink"/>
            <w:noProof/>
          </w:rPr>
          <w:t>This section is reserved.</w:t>
        </w:r>
        <w:r w:rsidR="00DE1585">
          <w:rPr>
            <w:noProof/>
            <w:webHidden/>
          </w:rPr>
          <w:tab/>
        </w:r>
        <w:r w:rsidR="00DE1585">
          <w:rPr>
            <w:noProof/>
            <w:webHidden/>
          </w:rPr>
          <w:fldChar w:fldCharType="begin"/>
        </w:r>
        <w:r w:rsidR="00DE1585">
          <w:rPr>
            <w:noProof/>
            <w:webHidden/>
          </w:rPr>
          <w:instrText xml:space="preserve"> PAGEREF _Toc13752207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16B27FD2" w14:textId="3C1C03E0" w:rsidR="00DE1585" w:rsidRDefault="008105ED">
      <w:pPr>
        <w:pStyle w:val="TOC3"/>
        <w:tabs>
          <w:tab w:val="left" w:pos="1584"/>
        </w:tabs>
        <w:rPr>
          <w:rFonts w:asciiTheme="minorHAnsi" w:eastAsiaTheme="minorEastAsia" w:hAnsiTheme="minorHAnsi" w:cstheme="minorBidi"/>
          <w:noProof/>
          <w:sz w:val="22"/>
          <w:szCs w:val="22"/>
        </w:rPr>
      </w:pPr>
      <w:hyperlink w:anchor="_Toc13752208" w:history="1">
        <w:r w:rsidR="00DE1585" w:rsidRPr="00330809">
          <w:rPr>
            <w:rStyle w:val="Hyperlink"/>
            <w:noProof/>
          </w:rPr>
          <w:t>2.2.3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_Toc13752208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58DE4BFE" w14:textId="452AB660" w:rsidR="00DE1585" w:rsidRDefault="008105ED">
      <w:pPr>
        <w:pStyle w:val="TOC3"/>
        <w:tabs>
          <w:tab w:val="left" w:pos="1584"/>
        </w:tabs>
        <w:rPr>
          <w:rFonts w:asciiTheme="minorHAnsi" w:eastAsiaTheme="minorEastAsia" w:hAnsiTheme="minorHAnsi" w:cstheme="minorBidi"/>
          <w:noProof/>
          <w:sz w:val="22"/>
          <w:szCs w:val="22"/>
        </w:rPr>
      </w:pPr>
      <w:hyperlink w:anchor="_Toc13752209" w:history="1">
        <w:r w:rsidR="00DE1585" w:rsidRPr="00330809">
          <w:rPr>
            <w:rStyle w:val="Hyperlink"/>
            <w:noProof/>
          </w:rPr>
          <w:t>2.2.4</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_Toc13752209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3162BA9" w14:textId="5A2F4862" w:rsidR="00DE1585" w:rsidRDefault="008105ED">
      <w:pPr>
        <w:pStyle w:val="TOC3"/>
        <w:tabs>
          <w:tab w:val="left" w:pos="1584"/>
        </w:tabs>
        <w:rPr>
          <w:rFonts w:asciiTheme="minorHAnsi" w:eastAsiaTheme="minorEastAsia" w:hAnsiTheme="minorHAnsi" w:cstheme="minorBidi"/>
          <w:noProof/>
          <w:sz w:val="22"/>
          <w:szCs w:val="22"/>
        </w:rPr>
      </w:pPr>
      <w:hyperlink w:anchor="_Toc13752210" w:history="1">
        <w:r w:rsidR="00DE1585" w:rsidRPr="00330809">
          <w:rPr>
            <w:rStyle w:val="Hyperlink"/>
            <w:noProof/>
          </w:rPr>
          <w:t>2.2.5</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_Toc13752210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495CACF" w14:textId="7EC40925" w:rsidR="00DE1585" w:rsidRDefault="008105ED">
      <w:pPr>
        <w:pStyle w:val="TOC3"/>
        <w:tabs>
          <w:tab w:val="left" w:pos="1584"/>
        </w:tabs>
        <w:rPr>
          <w:rFonts w:asciiTheme="minorHAnsi" w:eastAsiaTheme="minorEastAsia" w:hAnsiTheme="minorHAnsi" w:cstheme="minorBidi"/>
          <w:noProof/>
          <w:sz w:val="22"/>
          <w:szCs w:val="22"/>
        </w:rPr>
      </w:pPr>
      <w:hyperlink w:anchor="_Toc13752211" w:history="1">
        <w:r w:rsidR="00DE1585" w:rsidRPr="00330809">
          <w:rPr>
            <w:rStyle w:val="Hyperlink"/>
            <w:noProof/>
          </w:rPr>
          <w:t>2.2.6</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_Toc13752211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1924DED" w14:textId="317A24D3" w:rsidR="00DE1585" w:rsidRDefault="008105ED">
      <w:pPr>
        <w:pStyle w:val="TOC3"/>
        <w:tabs>
          <w:tab w:val="left" w:pos="1584"/>
        </w:tabs>
        <w:rPr>
          <w:rFonts w:asciiTheme="minorHAnsi" w:eastAsiaTheme="minorEastAsia" w:hAnsiTheme="minorHAnsi" w:cstheme="minorBidi"/>
          <w:noProof/>
          <w:sz w:val="22"/>
          <w:szCs w:val="22"/>
        </w:rPr>
      </w:pPr>
      <w:hyperlink w:anchor="_Toc13752212" w:history="1">
        <w:r w:rsidR="00DE1585" w:rsidRPr="00330809">
          <w:rPr>
            <w:rStyle w:val="Hyperlink"/>
            <w:bCs/>
            <w:noProof/>
          </w:rPr>
          <w:t>2.2.7</w:t>
        </w:r>
        <w:r w:rsidR="00DE1585">
          <w:rPr>
            <w:rFonts w:asciiTheme="minorHAnsi" w:eastAsiaTheme="minorEastAsia" w:hAnsiTheme="minorHAnsi" w:cstheme="minorBidi"/>
            <w:noProof/>
            <w:sz w:val="22"/>
            <w:szCs w:val="22"/>
          </w:rPr>
          <w:tab/>
        </w:r>
        <w:r w:rsidR="00DE1585" w:rsidRPr="00330809">
          <w:rPr>
            <w:rStyle w:val="Hyperlink"/>
            <w:bCs/>
            <w:noProof/>
          </w:rPr>
          <w:t>Consistent Time (CT)</w:t>
        </w:r>
        <w:r w:rsidR="00DE1585">
          <w:rPr>
            <w:noProof/>
            <w:webHidden/>
          </w:rPr>
          <w:tab/>
        </w:r>
        <w:r w:rsidR="00DE1585">
          <w:rPr>
            <w:noProof/>
            <w:webHidden/>
          </w:rPr>
          <w:fldChar w:fldCharType="begin"/>
        </w:r>
        <w:r w:rsidR="00DE1585">
          <w:rPr>
            <w:noProof/>
            <w:webHidden/>
          </w:rPr>
          <w:instrText xml:space="preserve"> PAGEREF _Toc13752212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4C45810" w14:textId="51E075C9" w:rsidR="00DE1585" w:rsidRDefault="008105ED">
      <w:pPr>
        <w:pStyle w:val="TOC3"/>
        <w:tabs>
          <w:tab w:val="left" w:pos="1584"/>
        </w:tabs>
        <w:rPr>
          <w:rFonts w:asciiTheme="minorHAnsi" w:eastAsiaTheme="minorEastAsia" w:hAnsiTheme="minorHAnsi" w:cstheme="minorBidi"/>
          <w:noProof/>
          <w:sz w:val="22"/>
          <w:szCs w:val="22"/>
        </w:rPr>
      </w:pPr>
      <w:hyperlink w:anchor="_Toc13752213" w:history="1">
        <w:r w:rsidR="00DE1585" w:rsidRPr="00330809">
          <w:rPr>
            <w:rStyle w:val="Hyperlink"/>
            <w:bCs/>
            <w:noProof/>
          </w:rPr>
          <w:t>2.2.8</w:t>
        </w:r>
        <w:r w:rsidR="00DE1585">
          <w:rPr>
            <w:rFonts w:asciiTheme="minorHAnsi" w:eastAsiaTheme="minorEastAsia" w:hAnsiTheme="minorHAnsi" w:cstheme="minorBidi"/>
            <w:noProof/>
            <w:sz w:val="22"/>
            <w:szCs w:val="22"/>
          </w:rPr>
          <w:tab/>
        </w:r>
        <w:r w:rsidR="00DE1585" w:rsidRPr="00330809">
          <w:rPr>
            <w:rStyle w:val="Hyperlink"/>
            <w:bCs/>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_Toc13752213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3B7324EC" w14:textId="66317BED" w:rsidR="00DE1585" w:rsidRDefault="008105ED">
      <w:pPr>
        <w:pStyle w:val="TOC3"/>
        <w:tabs>
          <w:tab w:val="left" w:pos="1584"/>
        </w:tabs>
        <w:rPr>
          <w:rFonts w:asciiTheme="minorHAnsi" w:eastAsiaTheme="minorEastAsia" w:hAnsiTheme="minorHAnsi" w:cstheme="minorBidi"/>
          <w:noProof/>
          <w:sz w:val="22"/>
          <w:szCs w:val="22"/>
        </w:rPr>
      </w:pPr>
      <w:hyperlink w:anchor="_Toc13752214" w:history="1">
        <w:r w:rsidR="00DE1585" w:rsidRPr="00330809">
          <w:rPr>
            <w:rStyle w:val="Hyperlink"/>
            <w:bCs/>
            <w:noProof/>
          </w:rPr>
          <w:t>2.2.9</w:t>
        </w:r>
        <w:r w:rsidR="00DE1585">
          <w:rPr>
            <w:rFonts w:asciiTheme="minorHAnsi" w:eastAsiaTheme="minorEastAsia" w:hAnsiTheme="minorHAnsi" w:cstheme="minorBidi"/>
            <w:noProof/>
            <w:sz w:val="22"/>
            <w:szCs w:val="22"/>
          </w:rPr>
          <w:tab/>
        </w:r>
        <w:r w:rsidR="00DE1585" w:rsidRPr="00330809">
          <w:rPr>
            <w:rStyle w:val="Hyperlink"/>
            <w:bCs/>
            <w:noProof/>
          </w:rPr>
          <w:t>Audit Trail and Node Authentication (ATNA)</w:t>
        </w:r>
        <w:r w:rsidR="00DE1585">
          <w:rPr>
            <w:noProof/>
            <w:webHidden/>
          </w:rPr>
          <w:tab/>
        </w:r>
        <w:r w:rsidR="00DE1585">
          <w:rPr>
            <w:noProof/>
            <w:webHidden/>
          </w:rPr>
          <w:fldChar w:fldCharType="begin"/>
        </w:r>
        <w:r w:rsidR="00DE1585">
          <w:rPr>
            <w:noProof/>
            <w:webHidden/>
          </w:rPr>
          <w:instrText xml:space="preserve"> PAGEREF _Toc13752214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B5C33AC" w14:textId="17437B98" w:rsidR="00DE1585" w:rsidRDefault="008105ED">
      <w:pPr>
        <w:pStyle w:val="TOC3"/>
        <w:tabs>
          <w:tab w:val="left" w:pos="1584"/>
        </w:tabs>
        <w:rPr>
          <w:rFonts w:asciiTheme="minorHAnsi" w:eastAsiaTheme="minorEastAsia" w:hAnsiTheme="minorHAnsi" w:cstheme="minorBidi"/>
          <w:noProof/>
          <w:sz w:val="22"/>
          <w:szCs w:val="22"/>
        </w:rPr>
      </w:pPr>
      <w:hyperlink w:anchor="_Toc13752215" w:history="1">
        <w:r w:rsidR="00DE1585" w:rsidRPr="00330809">
          <w:rPr>
            <w:rStyle w:val="Hyperlink"/>
            <w:bCs/>
            <w:noProof/>
          </w:rPr>
          <w:t>2.2.10</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Sharing (XDS)</w:t>
        </w:r>
        <w:r w:rsidR="00DE1585">
          <w:rPr>
            <w:noProof/>
            <w:webHidden/>
          </w:rPr>
          <w:tab/>
        </w:r>
        <w:r w:rsidR="00DE1585">
          <w:rPr>
            <w:noProof/>
            <w:webHidden/>
          </w:rPr>
          <w:fldChar w:fldCharType="begin"/>
        </w:r>
        <w:r w:rsidR="00DE1585">
          <w:rPr>
            <w:noProof/>
            <w:webHidden/>
          </w:rPr>
          <w:instrText xml:space="preserve"> PAGEREF _Toc13752215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2B372155" w14:textId="544BE691" w:rsidR="00DE1585" w:rsidRDefault="008105ED">
      <w:pPr>
        <w:pStyle w:val="TOC3"/>
        <w:tabs>
          <w:tab w:val="left" w:pos="1584"/>
        </w:tabs>
        <w:rPr>
          <w:rFonts w:asciiTheme="minorHAnsi" w:eastAsiaTheme="minorEastAsia" w:hAnsiTheme="minorHAnsi" w:cstheme="minorBidi"/>
          <w:noProof/>
          <w:sz w:val="22"/>
          <w:szCs w:val="22"/>
        </w:rPr>
      </w:pPr>
      <w:hyperlink w:anchor="_Toc13752216" w:history="1">
        <w:r w:rsidR="00DE1585" w:rsidRPr="00330809">
          <w:rPr>
            <w:rStyle w:val="Hyperlink"/>
            <w:bCs/>
            <w:noProof/>
          </w:rPr>
          <w:t>2.2.11</w:t>
        </w:r>
        <w:r w:rsidR="00DE1585">
          <w:rPr>
            <w:rFonts w:asciiTheme="minorHAnsi" w:eastAsiaTheme="minorEastAsia" w:hAnsiTheme="minorHAnsi" w:cstheme="minorBidi"/>
            <w:noProof/>
            <w:sz w:val="22"/>
            <w:szCs w:val="22"/>
          </w:rPr>
          <w:tab/>
        </w:r>
        <w:r w:rsidR="00DE1585" w:rsidRPr="00330809">
          <w:rPr>
            <w:rStyle w:val="Hyperlink"/>
            <w:bCs/>
            <w:noProof/>
          </w:rPr>
          <w:t>Personnel White Pages (PWP)</w:t>
        </w:r>
        <w:r w:rsidR="00DE1585">
          <w:rPr>
            <w:noProof/>
            <w:webHidden/>
          </w:rPr>
          <w:tab/>
        </w:r>
        <w:r w:rsidR="00DE1585">
          <w:rPr>
            <w:noProof/>
            <w:webHidden/>
          </w:rPr>
          <w:fldChar w:fldCharType="begin"/>
        </w:r>
        <w:r w:rsidR="00DE1585">
          <w:rPr>
            <w:noProof/>
            <w:webHidden/>
          </w:rPr>
          <w:instrText xml:space="preserve"> PAGEREF _Toc13752216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D06772B" w14:textId="12952823" w:rsidR="00DE1585" w:rsidRDefault="008105ED">
      <w:pPr>
        <w:pStyle w:val="TOC3"/>
        <w:tabs>
          <w:tab w:val="left" w:pos="1584"/>
        </w:tabs>
        <w:rPr>
          <w:rFonts w:asciiTheme="minorHAnsi" w:eastAsiaTheme="minorEastAsia" w:hAnsiTheme="minorHAnsi" w:cstheme="minorBidi"/>
          <w:noProof/>
          <w:sz w:val="22"/>
          <w:szCs w:val="22"/>
        </w:rPr>
      </w:pPr>
      <w:hyperlink w:anchor="_Toc13752217" w:history="1">
        <w:r w:rsidR="00DE1585" w:rsidRPr="00330809">
          <w:rPr>
            <w:rStyle w:val="Hyperlink"/>
            <w:noProof/>
          </w:rPr>
          <w:t>2.2.12</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_Toc13752217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C169CC9" w14:textId="1324DCD6" w:rsidR="00DE1585" w:rsidRDefault="008105ED">
      <w:pPr>
        <w:pStyle w:val="TOC3"/>
        <w:tabs>
          <w:tab w:val="left" w:pos="1584"/>
        </w:tabs>
        <w:rPr>
          <w:rFonts w:asciiTheme="minorHAnsi" w:eastAsiaTheme="minorEastAsia" w:hAnsiTheme="minorHAnsi" w:cstheme="minorBidi"/>
          <w:noProof/>
          <w:sz w:val="22"/>
          <w:szCs w:val="22"/>
        </w:rPr>
      </w:pPr>
      <w:hyperlink w:anchor="_Toc13752218" w:history="1">
        <w:r w:rsidR="00DE1585" w:rsidRPr="00330809">
          <w:rPr>
            <w:rStyle w:val="Hyperlink"/>
            <w:bCs/>
            <w:noProof/>
          </w:rPr>
          <w:t>2.2.13</w:t>
        </w:r>
        <w:r w:rsidR="00DE1585">
          <w:rPr>
            <w:rFonts w:asciiTheme="minorHAnsi" w:eastAsiaTheme="minorEastAsia" w:hAnsiTheme="minorHAnsi" w:cstheme="minorBidi"/>
            <w:noProof/>
            <w:sz w:val="22"/>
            <w:szCs w:val="22"/>
          </w:rPr>
          <w:tab/>
        </w:r>
        <w:r w:rsidR="00DE1585" w:rsidRPr="00330809">
          <w:rPr>
            <w:rStyle w:val="Hyperlink"/>
            <w:bCs/>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_Toc13752218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0A89C814" w14:textId="59F52D69" w:rsidR="00DE1585" w:rsidRDefault="008105ED">
      <w:pPr>
        <w:pStyle w:val="TOC3"/>
        <w:tabs>
          <w:tab w:val="left" w:pos="1584"/>
        </w:tabs>
        <w:rPr>
          <w:rFonts w:asciiTheme="minorHAnsi" w:eastAsiaTheme="minorEastAsia" w:hAnsiTheme="minorHAnsi" w:cstheme="minorBidi"/>
          <w:noProof/>
          <w:sz w:val="22"/>
          <w:szCs w:val="22"/>
        </w:rPr>
      </w:pPr>
      <w:hyperlink w:anchor="_Toc13752219" w:history="1">
        <w:r w:rsidR="00DE1585" w:rsidRPr="00330809">
          <w:rPr>
            <w:rStyle w:val="Hyperlink"/>
            <w:bCs/>
            <w:noProof/>
          </w:rPr>
          <w:t>2.2.14</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_Toc13752219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62CD60E2" w14:textId="143AA9CB" w:rsidR="00DE1585" w:rsidRDefault="008105ED">
      <w:pPr>
        <w:pStyle w:val="TOC3"/>
        <w:tabs>
          <w:tab w:val="left" w:pos="1584"/>
        </w:tabs>
        <w:rPr>
          <w:rFonts w:asciiTheme="minorHAnsi" w:eastAsiaTheme="minorEastAsia" w:hAnsiTheme="minorHAnsi" w:cstheme="minorBidi"/>
          <w:noProof/>
          <w:sz w:val="22"/>
          <w:szCs w:val="22"/>
        </w:rPr>
      </w:pPr>
      <w:hyperlink w:anchor="_Toc13752220" w:history="1">
        <w:r w:rsidR="00DE1585" w:rsidRPr="00330809">
          <w:rPr>
            <w:rStyle w:val="Hyperlink"/>
            <w:bCs/>
            <w:noProof/>
          </w:rPr>
          <w:t>2.2.15</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_Toc13752220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C0AB216" w14:textId="40C7452A" w:rsidR="00DE1585" w:rsidRDefault="008105ED">
      <w:pPr>
        <w:pStyle w:val="TOC3"/>
        <w:tabs>
          <w:tab w:val="left" w:pos="1584"/>
        </w:tabs>
        <w:rPr>
          <w:rFonts w:asciiTheme="minorHAnsi" w:eastAsiaTheme="minorEastAsia" w:hAnsiTheme="minorHAnsi" w:cstheme="minorBidi"/>
          <w:noProof/>
          <w:sz w:val="22"/>
          <w:szCs w:val="22"/>
        </w:rPr>
      </w:pPr>
      <w:hyperlink w:anchor="_Toc13752221" w:history="1">
        <w:r w:rsidR="00DE1585" w:rsidRPr="00330809">
          <w:rPr>
            <w:rStyle w:val="Hyperlink"/>
            <w:bCs/>
            <w:noProof/>
          </w:rPr>
          <w:t>2.2.16</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_Toc13752221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415EFD17" w14:textId="50302326" w:rsidR="00DE1585" w:rsidRDefault="008105ED">
      <w:pPr>
        <w:pStyle w:val="TOC3"/>
        <w:tabs>
          <w:tab w:val="left" w:pos="1584"/>
        </w:tabs>
        <w:rPr>
          <w:rFonts w:asciiTheme="minorHAnsi" w:eastAsiaTheme="minorEastAsia" w:hAnsiTheme="minorHAnsi" w:cstheme="minorBidi"/>
          <w:noProof/>
          <w:sz w:val="22"/>
          <w:szCs w:val="22"/>
        </w:rPr>
      </w:pPr>
      <w:hyperlink w:anchor="_Toc13752222" w:history="1">
        <w:r w:rsidR="00DE1585" w:rsidRPr="00330809">
          <w:rPr>
            <w:rStyle w:val="Hyperlink"/>
            <w:bCs/>
            <w:noProof/>
          </w:rPr>
          <w:t>2.2.17</w:t>
        </w:r>
        <w:r w:rsidR="00DE1585">
          <w:rPr>
            <w:rFonts w:asciiTheme="minorHAnsi" w:eastAsiaTheme="minorEastAsia" w:hAnsiTheme="minorHAnsi" w:cstheme="minorBidi"/>
            <w:noProof/>
            <w:sz w:val="22"/>
            <w:szCs w:val="22"/>
          </w:rPr>
          <w:tab/>
        </w:r>
        <w:r w:rsidR="00DE1585" w:rsidRPr="00330809">
          <w:rPr>
            <w:rStyle w:val="Hyperlink"/>
            <w:bCs/>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_Toc13752222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4202203" w14:textId="59EB62F3" w:rsidR="00DE1585" w:rsidRDefault="008105ED">
      <w:pPr>
        <w:pStyle w:val="TOC3"/>
        <w:tabs>
          <w:tab w:val="left" w:pos="1584"/>
        </w:tabs>
        <w:rPr>
          <w:rFonts w:asciiTheme="minorHAnsi" w:eastAsiaTheme="minorEastAsia" w:hAnsiTheme="minorHAnsi" w:cstheme="minorBidi"/>
          <w:noProof/>
          <w:sz w:val="22"/>
          <w:szCs w:val="22"/>
        </w:rPr>
      </w:pPr>
      <w:hyperlink w:anchor="_Toc13752223" w:history="1">
        <w:r w:rsidR="00DE1585" w:rsidRPr="00330809">
          <w:rPr>
            <w:rStyle w:val="Hyperlink"/>
            <w:bCs/>
            <w:noProof/>
          </w:rPr>
          <w:t>2.2.18</w:t>
        </w:r>
        <w:r w:rsidR="00DE1585">
          <w:rPr>
            <w:rFonts w:asciiTheme="minorHAnsi" w:eastAsiaTheme="minorEastAsia" w:hAnsiTheme="minorHAnsi" w:cstheme="minorBidi"/>
            <w:noProof/>
            <w:sz w:val="22"/>
            <w:szCs w:val="22"/>
          </w:rPr>
          <w:tab/>
        </w:r>
        <w:r w:rsidR="00DE1585" w:rsidRPr="00330809">
          <w:rPr>
            <w:rStyle w:val="Hyperlink"/>
            <w:bCs/>
            <w:noProof/>
          </w:rPr>
          <w:t>Cross-Community Access (XCA)</w:t>
        </w:r>
        <w:r w:rsidR="00DE1585">
          <w:rPr>
            <w:noProof/>
            <w:webHidden/>
          </w:rPr>
          <w:tab/>
        </w:r>
        <w:r w:rsidR="00DE1585">
          <w:rPr>
            <w:noProof/>
            <w:webHidden/>
          </w:rPr>
          <w:fldChar w:fldCharType="begin"/>
        </w:r>
        <w:r w:rsidR="00DE1585">
          <w:rPr>
            <w:noProof/>
            <w:webHidden/>
          </w:rPr>
          <w:instrText xml:space="preserve"> PAGEREF _Toc13752223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0FC5B1F2" w14:textId="5DC9513E" w:rsidR="00DE1585" w:rsidRDefault="008105ED">
      <w:pPr>
        <w:pStyle w:val="TOC3"/>
        <w:tabs>
          <w:tab w:val="left" w:pos="1584"/>
        </w:tabs>
        <w:rPr>
          <w:rFonts w:asciiTheme="minorHAnsi" w:eastAsiaTheme="minorEastAsia" w:hAnsiTheme="minorHAnsi" w:cstheme="minorBidi"/>
          <w:noProof/>
          <w:sz w:val="22"/>
          <w:szCs w:val="22"/>
        </w:rPr>
      </w:pPr>
      <w:hyperlink w:anchor="_Toc13752224" w:history="1">
        <w:r w:rsidR="00DE1585" w:rsidRPr="00330809">
          <w:rPr>
            <w:rStyle w:val="Hyperlink"/>
            <w:bCs/>
            <w:noProof/>
          </w:rPr>
          <w:t>2.2.19</w:t>
        </w:r>
        <w:r w:rsidR="00DE1585">
          <w:rPr>
            <w:rFonts w:asciiTheme="minorHAnsi" w:eastAsiaTheme="minorEastAsia" w:hAnsiTheme="minorHAnsi" w:cstheme="minorBidi"/>
            <w:noProof/>
            <w:sz w:val="22"/>
            <w:szCs w:val="22"/>
          </w:rPr>
          <w:tab/>
        </w:r>
        <w:r w:rsidR="00DE1585" w:rsidRPr="00330809">
          <w:rPr>
            <w:rStyle w:val="Hyperlink"/>
            <w:bCs/>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_Toc13752224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E485746" w14:textId="03FC1D97" w:rsidR="00DE1585" w:rsidRDefault="008105ED">
      <w:pPr>
        <w:pStyle w:val="TOC3"/>
        <w:tabs>
          <w:tab w:val="left" w:pos="1584"/>
        </w:tabs>
        <w:rPr>
          <w:rFonts w:asciiTheme="minorHAnsi" w:eastAsiaTheme="minorEastAsia" w:hAnsiTheme="minorHAnsi" w:cstheme="minorBidi"/>
          <w:noProof/>
          <w:sz w:val="22"/>
          <w:szCs w:val="22"/>
        </w:rPr>
      </w:pPr>
      <w:hyperlink w:anchor="_Toc13752225" w:history="1">
        <w:r w:rsidR="00DE1585" w:rsidRPr="00330809">
          <w:rPr>
            <w:rStyle w:val="Hyperlink"/>
            <w:bCs/>
            <w:noProof/>
          </w:rPr>
          <w:t>2.2.20</w:t>
        </w:r>
        <w:r w:rsidR="00DE1585">
          <w:rPr>
            <w:rFonts w:asciiTheme="minorHAnsi" w:eastAsiaTheme="minorEastAsia" w:hAnsiTheme="minorHAnsi" w:cstheme="minorBidi"/>
            <w:noProof/>
            <w:sz w:val="22"/>
            <w:szCs w:val="22"/>
          </w:rPr>
          <w:tab/>
        </w:r>
        <w:r w:rsidR="00DE1585" w:rsidRPr="00330809">
          <w:rPr>
            <w:rStyle w:val="Hyperlink"/>
            <w:bCs/>
            <w:noProof/>
          </w:rPr>
          <w:t>Scanned Documents Integration Profile (XDS-SD)</w:t>
        </w:r>
        <w:r w:rsidR="00DE1585">
          <w:rPr>
            <w:noProof/>
            <w:webHidden/>
          </w:rPr>
          <w:tab/>
        </w:r>
        <w:r w:rsidR="00DE1585">
          <w:rPr>
            <w:noProof/>
            <w:webHidden/>
          </w:rPr>
          <w:fldChar w:fldCharType="begin"/>
        </w:r>
        <w:r w:rsidR="00DE1585">
          <w:rPr>
            <w:noProof/>
            <w:webHidden/>
          </w:rPr>
          <w:instrText xml:space="preserve"> PAGEREF _Toc13752225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848E169" w14:textId="07E817ED" w:rsidR="00DE1585" w:rsidRDefault="008105ED">
      <w:pPr>
        <w:pStyle w:val="TOC3"/>
        <w:tabs>
          <w:tab w:val="left" w:pos="1584"/>
        </w:tabs>
        <w:rPr>
          <w:rFonts w:asciiTheme="minorHAnsi" w:eastAsiaTheme="minorEastAsia" w:hAnsiTheme="minorHAnsi" w:cstheme="minorBidi"/>
          <w:noProof/>
          <w:sz w:val="22"/>
          <w:szCs w:val="22"/>
        </w:rPr>
      </w:pPr>
      <w:hyperlink w:anchor="_Toc13752226" w:history="1">
        <w:r w:rsidR="00DE1585" w:rsidRPr="00330809">
          <w:rPr>
            <w:rStyle w:val="Hyperlink"/>
            <w:bCs/>
            <w:noProof/>
          </w:rPr>
          <w:t>2.2.21</w:t>
        </w:r>
        <w:r w:rsidR="00DE1585">
          <w:rPr>
            <w:rFonts w:asciiTheme="minorHAnsi" w:eastAsiaTheme="minorEastAsia" w:hAnsiTheme="minorHAnsi" w:cstheme="minorBidi"/>
            <w:noProof/>
            <w:sz w:val="22"/>
            <w:szCs w:val="22"/>
          </w:rPr>
          <w:tab/>
        </w:r>
        <w:r w:rsidR="00DE1585" w:rsidRPr="00330809">
          <w:rPr>
            <w:rStyle w:val="Hyperlink"/>
            <w:bCs/>
            <w:noProof/>
          </w:rPr>
          <w:t>Sharing Value Set Integration Profile (SVS)</w:t>
        </w:r>
        <w:r w:rsidR="00DE1585">
          <w:rPr>
            <w:noProof/>
            <w:webHidden/>
          </w:rPr>
          <w:tab/>
        </w:r>
        <w:r w:rsidR="00DE1585">
          <w:rPr>
            <w:noProof/>
            <w:webHidden/>
          </w:rPr>
          <w:fldChar w:fldCharType="begin"/>
        </w:r>
        <w:r w:rsidR="00DE1585">
          <w:rPr>
            <w:noProof/>
            <w:webHidden/>
          </w:rPr>
          <w:instrText xml:space="preserve"> PAGEREF _Toc13752226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EFC4FD7" w14:textId="1B27325A" w:rsidR="00DE1585" w:rsidRDefault="008105ED">
      <w:pPr>
        <w:pStyle w:val="TOC3"/>
        <w:tabs>
          <w:tab w:val="left" w:pos="1584"/>
        </w:tabs>
        <w:rPr>
          <w:rFonts w:asciiTheme="minorHAnsi" w:eastAsiaTheme="minorEastAsia" w:hAnsiTheme="minorHAnsi" w:cstheme="minorBidi"/>
          <w:noProof/>
          <w:sz w:val="22"/>
          <w:szCs w:val="22"/>
        </w:rPr>
      </w:pPr>
      <w:hyperlink w:anchor="_Toc13752227" w:history="1">
        <w:r w:rsidR="00DE1585" w:rsidRPr="00330809">
          <w:rPr>
            <w:rStyle w:val="Hyperlink"/>
            <w:bCs/>
            <w:noProof/>
          </w:rPr>
          <w:t>2.2.22</w:t>
        </w:r>
        <w:r w:rsidR="00DE1585">
          <w:rPr>
            <w:rFonts w:asciiTheme="minorHAnsi" w:eastAsiaTheme="minorEastAsia" w:hAnsiTheme="minorHAnsi" w:cstheme="minorBidi"/>
            <w:noProof/>
            <w:sz w:val="22"/>
            <w:szCs w:val="22"/>
          </w:rPr>
          <w:tab/>
        </w:r>
        <w:r w:rsidR="00DE1585" w:rsidRPr="00330809">
          <w:rPr>
            <w:rStyle w:val="Hyperlink"/>
            <w:bCs/>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_Toc13752227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08FA4A8" w14:textId="5257A15C" w:rsidR="00DE1585" w:rsidRDefault="008105ED">
      <w:pPr>
        <w:pStyle w:val="TOC3"/>
        <w:tabs>
          <w:tab w:val="left" w:pos="1584"/>
        </w:tabs>
        <w:rPr>
          <w:rFonts w:asciiTheme="minorHAnsi" w:eastAsiaTheme="minorEastAsia" w:hAnsiTheme="minorHAnsi" w:cstheme="minorBidi"/>
          <w:noProof/>
          <w:sz w:val="22"/>
          <w:szCs w:val="22"/>
        </w:rPr>
      </w:pPr>
      <w:hyperlink w:anchor="_Toc13752228" w:history="1">
        <w:r w:rsidR="00DE1585" w:rsidRPr="00330809">
          <w:rPr>
            <w:rStyle w:val="Hyperlink"/>
            <w:bCs/>
            <w:noProof/>
          </w:rPr>
          <w:t>2.2.23</w:t>
        </w:r>
        <w:r w:rsidR="00DE1585">
          <w:rPr>
            <w:rFonts w:asciiTheme="minorHAnsi" w:eastAsiaTheme="minorEastAsia" w:hAnsiTheme="minorHAnsi" w:cstheme="minorBidi"/>
            <w:noProof/>
            <w:sz w:val="22"/>
            <w:szCs w:val="22"/>
          </w:rPr>
          <w:tab/>
        </w:r>
        <w:r w:rsidR="00DE1585" w:rsidRPr="00330809">
          <w:rPr>
            <w:rStyle w:val="Hyperlink"/>
            <w:bCs/>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_Toc13752228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21AC6154" w14:textId="76357203" w:rsidR="00DE1585" w:rsidRDefault="008105ED">
      <w:pPr>
        <w:pStyle w:val="TOC3"/>
        <w:tabs>
          <w:tab w:val="left" w:pos="1584"/>
        </w:tabs>
        <w:rPr>
          <w:rFonts w:asciiTheme="minorHAnsi" w:eastAsiaTheme="minorEastAsia" w:hAnsiTheme="minorHAnsi" w:cstheme="minorBidi"/>
          <w:noProof/>
          <w:sz w:val="22"/>
          <w:szCs w:val="22"/>
        </w:rPr>
      </w:pPr>
      <w:hyperlink w:anchor="_Toc13752229" w:history="1">
        <w:r w:rsidR="00DE1585" w:rsidRPr="00330809">
          <w:rPr>
            <w:rStyle w:val="Hyperlink"/>
            <w:bCs/>
            <w:noProof/>
          </w:rPr>
          <w:t>2.2.24</w:t>
        </w:r>
        <w:r w:rsidR="00DE1585">
          <w:rPr>
            <w:rFonts w:asciiTheme="minorHAnsi" w:eastAsiaTheme="minorEastAsia" w:hAnsiTheme="minorHAnsi" w:cstheme="minorBidi"/>
            <w:noProof/>
            <w:sz w:val="22"/>
            <w:szCs w:val="22"/>
          </w:rPr>
          <w:tab/>
        </w:r>
        <w:r w:rsidR="00DE1585" w:rsidRPr="00330809">
          <w:rPr>
            <w:rStyle w:val="Hyperlink"/>
            <w:bCs/>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_Toc13752229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6D1E9201" w14:textId="13C7061E" w:rsidR="00DE1585" w:rsidRDefault="008105ED">
      <w:pPr>
        <w:pStyle w:val="TOC3"/>
        <w:tabs>
          <w:tab w:val="left" w:pos="1584"/>
        </w:tabs>
        <w:rPr>
          <w:rFonts w:asciiTheme="minorHAnsi" w:eastAsiaTheme="minorEastAsia" w:hAnsiTheme="minorHAnsi" w:cstheme="minorBidi"/>
          <w:noProof/>
          <w:sz w:val="22"/>
          <w:szCs w:val="22"/>
        </w:rPr>
      </w:pPr>
      <w:hyperlink w:anchor="_Toc13752230" w:history="1">
        <w:r w:rsidR="00DE1585" w:rsidRPr="00330809">
          <w:rPr>
            <w:rStyle w:val="Hyperlink"/>
            <w:bCs/>
            <w:noProof/>
          </w:rPr>
          <w:t>2.2.25</w:t>
        </w:r>
        <w:r w:rsidR="00DE1585">
          <w:rPr>
            <w:rFonts w:asciiTheme="minorHAnsi" w:eastAsiaTheme="minorEastAsia" w:hAnsiTheme="minorHAnsi" w:cstheme="minorBidi"/>
            <w:noProof/>
            <w:sz w:val="22"/>
            <w:szCs w:val="22"/>
          </w:rPr>
          <w:tab/>
        </w:r>
        <w:r w:rsidR="00DE1585" w:rsidRPr="00330809">
          <w:rPr>
            <w:rStyle w:val="Hyperlink"/>
            <w:bCs/>
            <w:noProof/>
          </w:rPr>
          <w:t>Multi-Patient Queries (MPQ)</w:t>
        </w:r>
        <w:r w:rsidR="00DE1585">
          <w:rPr>
            <w:noProof/>
            <w:webHidden/>
          </w:rPr>
          <w:tab/>
        </w:r>
        <w:r w:rsidR="00DE1585">
          <w:rPr>
            <w:noProof/>
            <w:webHidden/>
          </w:rPr>
          <w:fldChar w:fldCharType="begin"/>
        </w:r>
        <w:r w:rsidR="00DE1585">
          <w:rPr>
            <w:noProof/>
            <w:webHidden/>
          </w:rPr>
          <w:instrText xml:space="preserve"> PAGEREF _Toc13752230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8D42870" w14:textId="13DE0355" w:rsidR="00DE1585" w:rsidRDefault="008105ED">
      <w:pPr>
        <w:pStyle w:val="TOC3"/>
        <w:tabs>
          <w:tab w:val="left" w:pos="1584"/>
        </w:tabs>
        <w:rPr>
          <w:rFonts w:asciiTheme="minorHAnsi" w:eastAsiaTheme="minorEastAsia" w:hAnsiTheme="minorHAnsi" w:cstheme="minorBidi"/>
          <w:noProof/>
          <w:sz w:val="22"/>
          <w:szCs w:val="22"/>
        </w:rPr>
      </w:pPr>
      <w:hyperlink w:anchor="_Toc13752231" w:history="1">
        <w:r w:rsidR="00DE1585" w:rsidRPr="00330809">
          <w:rPr>
            <w:rStyle w:val="Hyperlink"/>
            <w:bCs/>
            <w:noProof/>
          </w:rPr>
          <w:t>2.2.26</w:t>
        </w:r>
        <w:r w:rsidR="00DE1585">
          <w:rPr>
            <w:rFonts w:asciiTheme="minorHAnsi" w:eastAsiaTheme="minorEastAsia" w:hAnsiTheme="minorHAnsi" w:cstheme="minorBidi"/>
            <w:noProof/>
            <w:sz w:val="22"/>
            <w:szCs w:val="22"/>
          </w:rPr>
          <w:tab/>
        </w:r>
        <w:r w:rsidR="00DE1585" w:rsidRPr="00330809">
          <w:rPr>
            <w:rStyle w:val="Hyperlink"/>
            <w:bCs/>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_Toc13752231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E201A7F" w14:textId="4F8F1389" w:rsidR="00DE1585" w:rsidRDefault="008105ED">
      <w:pPr>
        <w:pStyle w:val="TOC3"/>
        <w:tabs>
          <w:tab w:val="left" w:pos="1584"/>
        </w:tabs>
        <w:rPr>
          <w:rFonts w:asciiTheme="minorHAnsi" w:eastAsiaTheme="minorEastAsia" w:hAnsiTheme="minorHAnsi" w:cstheme="minorBidi"/>
          <w:noProof/>
          <w:sz w:val="22"/>
          <w:szCs w:val="22"/>
        </w:rPr>
      </w:pPr>
      <w:hyperlink w:anchor="_Toc13752232" w:history="1">
        <w:r w:rsidR="00DE1585" w:rsidRPr="00330809">
          <w:rPr>
            <w:rStyle w:val="Hyperlink"/>
            <w:bCs/>
            <w:noProof/>
          </w:rPr>
          <w:t>2.2.27</w:t>
        </w:r>
        <w:r w:rsidR="00DE1585">
          <w:rPr>
            <w:rFonts w:asciiTheme="minorHAnsi" w:eastAsiaTheme="minorEastAsia" w:hAnsiTheme="minorHAnsi" w:cstheme="minorBidi"/>
            <w:noProof/>
            <w:sz w:val="22"/>
            <w:szCs w:val="22"/>
          </w:rPr>
          <w:tab/>
        </w:r>
        <w:r w:rsidR="00DE1585" w:rsidRPr="00330809">
          <w:rPr>
            <w:rStyle w:val="Hyperlink"/>
            <w:bCs/>
            <w:noProof/>
          </w:rPr>
          <w:t>Cross-Community Patient Discovery (XCPD)</w:t>
        </w:r>
        <w:r w:rsidR="00DE1585">
          <w:rPr>
            <w:noProof/>
            <w:webHidden/>
          </w:rPr>
          <w:tab/>
        </w:r>
        <w:r w:rsidR="00DE1585">
          <w:rPr>
            <w:noProof/>
            <w:webHidden/>
          </w:rPr>
          <w:fldChar w:fldCharType="begin"/>
        </w:r>
        <w:r w:rsidR="00DE1585">
          <w:rPr>
            <w:noProof/>
            <w:webHidden/>
          </w:rPr>
          <w:instrText xml:space="preserve"> PAGEREF _Toc13752232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0A52A65" w14:textId="553CBF04" w:rsidR="00DE1585" w:rsidRDefault="008105ED">
      <w:pPr>
        <w:pStyle w:val="TOC3"/>
        <w:tabs>
          <w:tab w:val="left" w:pos="1584"/>
        </w:tabs>
        <w:rPr>
          <w:rFonts w:asciiTheme="minorHAnsi" w:eastAsiaTheme="minorEastAsia" w:hAnsiTheme="minorHAnsi" w:cstheme="minorBidi"/>
          <w:noProof/>
          <w:sz w:val="22"/>
          <w:szCs w:val="22"/>
        </w:rPr>
      </w:pPr>
      <w:hyperlink w:anchor="_Toc13752233" w:history="1">
        <w:r w:rsidR="00DE1585" w:rsidRPr="00330809">
          <w:rPr>
            <w:rStyle w:val="Hyperlink"/>
            <w:bCs/>
            <w:noProof/>
          </w:rPr>
          <w:t>2.2.28</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_Toc13752233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B581744" w14:textId="316B9CC9" w:rsidR="00DE1585" w:rsidRDefault="008105ED">
      <w:pPr>
        <w:pStyle w:val="TOC3"/>
        <w:tabs>
          <w:tab w:val="left" w:pos="1584"/>
        </w:tabs>
        <w:rPr>
          <w:rFonts w:asciiTheme="minorHAnsi" w:eastAsiaTheme="minorEastAsia" w:hAnsiTheme="minorHAnsi" w:cstheme="minorBidi"/>
          <w:noProof/>
          <w:sz w:val="22"/>
          <w:szCs w:val="22"/>
        </w:rPr>
      </w:pPr>
      <w:hyperlink w:anchor="_Toc13752234" w:history="1">
        <w:r w:rsidR="00DE1585" w:rsidRPr="00330809">
          <w:rPr>
            <w:rStyle w:val="Hyperlink"/>
            <w:bCs/>
            <w:noProof/>
          </w:rPr>
          <w:t>2.2.29</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_Toc13752234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D817CD8" w14:textId="591FFF6A" w:rsidR="00DE1585" w:rsidRDefault="008105ED">
      <w:pPr>
        <w:pStyle w:val="TOC3"/>
        <w:tabs>
          <w:tab w:val="left" w:pos="1584"/>
        </w:tabs>
        <w:rPr>
          <w:rFonts w:asciiTheme="minorHAnsi" w:eastAsiaTheme="minorEastAsia" w:hAnsiTheme="minorHAnsi" w:cstheme="minorBidi"/>
          <w:noProof/>
          <w:sz w:val="22"/>
          <w:szCs w:val="22"/>
        </w:rPr>
      </w:pPr>
      <w:hyperlink w:anchor="_Toc13752235" w:history="1">
        <w:r w:rsidR="00DE1585" w:rsidRPr="00330809">
          <w:rPr>
            <w:rStyle w:val="Hyperlink"/>
            <w:bCs/>
            <w:noProof/>
          </w:rPr>
          <w:t>2.2.30</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Workflow (XDW)</w:t>
        </w:r>
        <w:r w:rsidR="00DE1585">
          <w:rPr>
            <w:noProof/>
            <w:webHidden/>
          </w:rPr>
          <w:tab/>
        </w:r>
        <w:r w:rsidR="00DE1585">
          <w:rPr>
            <w:noProof/>
            <w:webHidden/>
          </w:rPr>
          <w:fldChar w:fldCharType="begin"/>
        </w:r>
        <w:r w:rsidR="00DE1585">
          <w:rPr>
            <w:noProof/>
            <w:webHidden/>
          </w:rPr>
          <w:instrText xml:space="preserve"> PAGEREF _Toc13752235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B9F5A69" w14:textId="5027876E" w:rsidR="00DE1585" w:rsidRDefault="008105ED">
      <w:pPr>
        <w:pStyle w:val="TOC3"/>
        <w:tabs>
          <w:tab w:val="left" w:pos="1584"/>
        </w:tabs>
        <w:rPr>
          <w:rFonts w:asciiTheme="minorHAnsi" w:eastAsiaTheme="minorEastAsia" w:hAnsiTheme="minorHAnsi" w:cstheme="minorBidi"/>
          <w:noProof/>
          <w:sz w:val="22"/>
          <w:szCs w:val="22"/>
        </w:rPr>
      </w:pPr>
      <w:hyperlink w:anchor="_Toc13752236" w:history="1">
        <w:r w:rsidR="00DE1585" w:rsidRPr="00330809">
          <w:rPr>
            <w:rStyle w:val="Hyperlink"/>
            <w:bCs/>
            <w:noProof/>
          </w:rPr>
          <w:t>2.2.31</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_Toc13752236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5C5638" w14:textId="6B5D9975" w:rsidR="00DE1585" w:rsidRDefault="008105ED">
      <w:pPr>
        <w:pStyle w:val="TOC3"/>
        <w:tabs>
          <w:tab w:val="left" w:pos="1584"/>
        </w:tabs>
        <w:rPr>
          <w:rFonts w:asciiTheme="minorHAnsi" w:eastAsiaTheme="minorEastAsia" w:hAnsiTheme="minorHAnsi" w:cstheme="minorBidi"/>
          <w:noProof/>
          <w:sz w:val="22"/>
          <w:szCs w:val="22"/>
        </w:rPr>
      </w:pPr>
      <w:hyperlink w:anchor="_Toc13752237" w:history="1">
        <w:r w:rsidR="00DE1585" w:rsidRPr="00330809">
          <w:rPr>
            <w:rStyle w:val="Hyperlink"/>
            <w:bCs/>
            <w:noProof/>
          </w:rPr>
          <w:t>2.2.32</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_Toc13752237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606487A5" w14:textId="2CCCA589" w:rsidR="00DE1585" w:rsidRDefault="008105ED">
      <w:pPr>
        <w:pStyle w:val="TOC3"/>
        <w:tabs>
          <w:tab w:val="left" w:pos="1584"/>
        </w:tabs>
        <w:rPr>
          <w:rFonts w:asciiTheme="minorHAnsi" w:eastAsiaTheme="minorEastAsia" w:hAnsiTheme="minorHAnsi" w:cstheme="minorBidi"/>
          <w:noProof/>
          <w:sz w:val="22"/>
          <w:szCs w:val="22"/>
        </w:rPr>
      </w:pPr>
      <w:hyperlink w:anchor="_Toc13752238" w:history="1">
        <w:r w:rsidR="00DE1585" w:rsidRPr="00330809">
          <w:rPr>
            <w:rStyle w:val="Hyperlink"/>
            <w:bCs/>
            <w:noProof/>
          </w:rPr>
          <w:t>2.2.33</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_Toc13752238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BB4B4F6" w14:textId="526D3EC3" w:rsidR="00DE1585" w:rsidRDefault="008105ED">
      <w:pPr>
        <w:pStyle w:val="TOC3"/>
        <w:tabs>
          <w:tab w:val="left" w:pos="1584"/>
        </w:tabs>
        <w:rPr>
          <w:rFonts w:asciiTheme="minorHAnsi" w:eastAsiaTheme="minorEastAsia" w:hAnsiTheme="minorHAnsi" w:cstheme="minorBidi"/>
          <w:noProof/>
          <w:sz w:val="22"/>
          <w:szCs w:val="22"/>
        </w:rPr>
      </w:pPr>
      <w:hyperlink w:anchor="_Toc13752239" w:history="1">
        <w:r w:rsidR="00DE1585" w:rsidRPr="00330809">
          <w:rPr>
            <w:rStyle w:val="Hyperlink"/>
            <w:bCs/>
            <w:noProof/>
          </w:rPr>
          <w:t>2.2.34</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_Toc13752239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2E8F0A0D" w14:textId="46695CB3" w:rsidR="00DE1585" w:rsidRDefault="008105ED">
      <w:pPr>
        <w:pStyle w:val="TOC3"/>
        <w:tabs>
          <w:tab w:val="left" w:pos="1584"/>
        </w:tabs>
        <w:rPr>
          <w:rFonts w:asciiTheme="minorHAnsi" w:eastAsiaTheme="minorEastAsia" w:hAnsiTheme="minorHAnsi" w:cstheme="minorBidi"/>
          <w:noProof/>
          <w:sz w:val="22"/>
          <w:szCs w:val="22"/>
        </w:rPr>
      </w:pPr>
      <w:hyperlink w:anchor="_Toc13752240" w:history="1">
        <w:r w:rsidR="00DE1585" w:rsidRPr="00330809">
          <w:rPr>
            <w:rStyle w:val="Hyperlink"/>
            <w:bCs/>
            <w:noProof/>
          </w:rPr>
          <w:t>2.2.35</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_Toc13752240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0814F8B" w14:textId="350184BF" w:rsidR="00DE1585" w:rsidRDefault="008105ED">
      <w:pPr>
        <w:pStyle w:val="TOC3"/>
        <w:tabs>
          <w:tab w:val="left" w:pos="1584"/>
        </w:tabs>
        <w:rPr>
          <w:rFonts w:asciiTheme="minorHAnsi" w:eastAsiaTheme="minorEastAsia" w:hAnsiTheme="minorHAnsi" w:cstheme="minorBidi"/>
          <w:noProof/>
          <w:sz w:val="22"/>
          <w:szCs w:val="22"/>
        </w:rPr>
      </w:pPr>
      <w:hyperlink w:anchor="_Toc13752241" w:history="1">
        <w:r w:rsidR="00DE1585" w:rsidRPr="00330809">
          <w:rPr>
            <w:rStyle w:val="Hyperlink"/>
            <w:bCs/>
            <w:noProof/>
          </w:rPr>
          <w:t>2.2.36</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_Toc13752241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D55187" w14:textId="444EF04C" w:rsidR="00DE1585" w:rsidRDefault="008105ED">
      <w:pPr>
        <w:pStyle w:val="TOC3"/>
        <w:tabs>
          <w:tab w:val="left" w:pos="1584"/>
        </w:tabs>
        <w:rPr>
          <w:rFonts w:asciiTheme="minorHAnsi" w:eastAsiaTheme="minorEastAsia" w:hAnsiTheme="minorHAnsi" w:cstheme="minorBidi"/>
          <w:noProof/>
          <w:sz w:val="22"/>
          <w:szCs w:val="22"/>
        </w:rPr>
      </w:pPr>
      <w:hyperlink w:anchor="_Toc13752242" w:history="1">
        <w:r w:rsidR="00DE1585" w:rsidRPr="00330809">
          <w:rPr>
            <w:rStyle w:val="Hyperlink"/>
            <w:bCs/>
            <w:noProof/>
          </w:rPr>
          <w:t>2.2.37</w:t>
        </w:r>
        <w:r w:rsidR="00DE1585">
          <w:rPr>
            <w:rFonts w:asciiTheme="minorHAnsi" w:eastAsiaTheme="minorEastAsia" w:hAnsiTheme="minorHAnsi" w:cstheme="minorBidi"/>
            <w:noProof/>
            <w:sz w:val="22"/>
            <w:szCs w:val="22"/>
          </w:rPr>
          <w:tab/>
        </w:r>
        <w:r w:rsidR="00DE1585" w:rsidRPr="00330809">
          <w:rPr>
            <w:rStyle w:val="Hyperlink"/>
            <w:bCs/>
            <w:noProof/>
          </w:rPr>
          <w:t>Document Digital Signature (DSG)</w:t>
        </w:r>
        <w:r w:rsidR="00DE1585">
          <w:rPr>
            <w:noProof/>
            <w:webHidden/>
          </w:rPr>
          <w:tab/>
        </w:r>
        <w:r w:rsidR="00DE1585">
          <w:rPr>
            <w:noProof/>
            <w:webHidden/>
          </w:rPr>
          <w:fldChar w:fldCharType="begin"/>
        </w:r>
        <w:r w:rsidR="00DE1585">
          <w:rPr>
            <w:noProof/>
            <w:webHidden/>
          </w:rPr>
          <w:instrText xml:space="preserve"> PAGEREF _Toc13752242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1A56D35" w14:textId="2EE0FECA" w:rsidR="00DE1585" w:rsidRDefault="008105ED">
      <w:pPr>
        <w:pStyle w:val="TOC2"/>
        <w:rPr>
          <w:rFonts w:asciiTheme="minorHAnsi" w:eastAsiaTheme="minorEastAsia" w:hAnsiTheme="minorHAnsi" w:cstheme="minorBidi"/>
          <w:noProof/>
          <w:sz w:val="22"/>
          <w:szCs w:val="22"/>
        </w:rPr>
      </w:pPr>
      <w:hyperlink w:anchor="_Toc13752243" w:history="1">
        <w:r w:rsidR="00DE1585" w:rsidRPr="00330809">
          <w:rPr>
            <w:rStyle w:val="Hyperlink"/>
            <w:bCs/>
            <w:noProof/>
            <w:kern w:val="1"/>
          </w:rPr>
          <w:t>2.3 Product Implementations</w:t>
        </w:r>
        <w:r w:rsidR="00DE1585">
          <w:rPr>
            <w:noProof/>
            <w:webHidden/>
          </w:rPr>
          <w:tab/>
        </w:r>
        <w:r w:rsidR="00DE1585">
          <w:rPr>
            <w:noProof/>
            <w:webHidden/>
          </w:rPr>
          <w:fldChar w:fldCharType="begin"/>
        </w:r>
        <w:r w:rsidR="00DE1585">
          <w:rPr>
            <w:noProof/>
            <w:webHidden/>
          </w:rPr>
          <w:instrText xml:space="preserve"> PAGEREF _Toc13752243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25B3078" w14:textId="42A8ABA6" w:rsidR="00DE1585" w:rsidRDefault="008105ED">
      <w:pPr>
        <w:pStyle w:val="TOC1"/>
        <w:rPr>
          <w:rFonts w:asciiTheme="minorHAnsi" w:eastAsiaTheme="minorEastAsia" w:hAnsiTheme="minorHAnsi" w:cstheme="minorBidi"/>
          <w:noProof/>
          <w:sz w:val="22"/>
          <w:szCs w:val="22"/>
        </w:rPr>
      </w:pPr>
      <w:hyperlink w:anchor="_Toc13752244" w:history="1">
        <w:r w:rsidR="00DE1585" w:rsidRPr="00330809">
          <w:rPr>
            <w:rStyle w:val="Hyperlink"/>
            <w:noProof/>
          </w:rPr>
          <w:t>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_Toc13752244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3F5F377F" w14:textId="633EEA87" w:rsidR="00DE1585" w:rsidRDefault="008105ED">
      <w:pPr>
        <w:pStyle w:val="TOC2"/>
        <w:tabs>
          <w:tab w:val="left" w:pos="1152"/>
        </w:tabs>
        <w:rPr>
          <w:rFonts w:asciiTheme="minorHAnsi" w:eastAsiaTheme="minorEastAsia" w:hAnsiTheme="minorHAnsi" w:cstheme="minorBidi"/>
          <w:noProof/>
          <w:sz w:val="22"/>
          <w:szCs w:val="22"/>
        </w:rPr>
      </w:pPr>
      <w:hyperlink w:anchor="_Toc13752245" w:history="1">
        <w:r w:rsidR="00DE1585" w:rsidRPr="00330809">
          <w:rPr>
            <w:rStyle w:val="Hyperlink"/>
            <w:noProof/>
          </w:rPr>
          <w:t>3.1</w:t>
        </w:r>
        <w:r w:rsidR="00DE1585">
          <w:rPr>
            <w:rFonts w:asciiTheme="minorHAnsi" w:eastAsiaTheme="minorEastAsia" w:hAnsiTheme="minorHAnsi" w:cstheme="minorBidi"/>
            <w:noProof/>
            <w:sz w:val="22"/>
            <w:szCs w:val="22"/>
          </w:rPr>
          <w:tab/>
        </w:r>
        <w:r w:rsidR="00DE1585" w:rsidRPr="00330809">
          <w:rPr>
            <w:rStyle w:val="Hyperlink"/>
            <w:noProof/>
          </w:rPr>
          <w:t>RID Actors/Transactions</w:t>
        </w:r>
        <w:r w:rsidR="00DE1585">
          <w:rPr>
            <w:noProof/>
            <w:webHidden/>
          </w:rPr>
          <w:tab/>
        </w:r>
        <w:r w:rsidR="00DE1585">
          <w:rPr>
            <w:noProof/>
            <w:webHidden/>
          </w:rPr>
          <w:fldChar w:fldCharType="begin"/>
        </w:r>
        <w:r w:rsidR="00DE1585">
          <w:rPr>
            <w:noProof/>
            <w:webHidden/>
          </w:rPr>
          <w:instrText xml:space="preserve"> PAGEREF _Toc13752245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42E0E884" w14:textId="11ACD87F" w:rsidR="00DE1585" w:rsidRDefault="008105ED">
      <w:pPr>
        <w:pStyle w:val="TOC2"/>
        <w:tabs>
          <w:tab w:val="left" w:pos="1152"/>
        </w:tabs>
        <w:rPr>
          <w:rFonts w:asciiTheme="minorHAnsi" w:eastAsiaTheme="minorEastAsia" w:hAnsiTheme="minorHAnsi" w:cstheme="minorBidi"/>
          <w:noProof/>
          <w:sz w:val="22"/>
          <w:szCs w:val="22"/>
        </w:rPr>
      </w:pPr>
      <w:hyperlink w:anchor="_Toc13752246" w:history="1">
        <w:r w:rsidR="00DE1585" w:rsidRPr="00330809">
          <w:rPr>
            <w:rStyle w:val="Hyperlink"/>
            <w:noProof/>
          </w:rPr>
          <w:t>3.2</w:t>
        </w:r>
        <w:r w:rsidR="00DE1585">
          <w:rPr>
            <w:rFonts w:asciiTheme="minorHAnsi" w:eastAsiaTheme="minorEastAsia" w:hAnsiTheme="minorHAnsi" w:cstheme="minorBidi"/>
            <w:noProof/>
            <w:sz w:val="22"/>
            <w:szCs w:val="22"/>
          </w:rPr>
          <w:tab/>
        </w:r>
        <w:r w:rsidR="00DE1585" w:rsidRPr="00330809">
          <w:rPr>
            <w:rStyle w:val="Hyperlink"/>
            <w:noProof/>
          </w:rPr>
          <w:t>RID Actor Options</w:t>
        </w:r>
        <w:r w:rsidR="00DE1585">
          <w:rPr>
            <w:noProof/>
            <w:webHidden/>
          </w:rPr>
          <w:tab/>
        </w:r>
        <w:r w:rsidR="00DE1585">
          <w:rPr>
            <w:noProof/>
            <w:webHidden/>
          </w:rPr>
          <w:fldChar w:fldCharType="begin"/>
        </w:r>
        <w:r w:rsidR="00DE1585">
          <w:rPr>
            <w:noProof/>
            <w:webHidden/>
          </w:rPr>
          <w:instrText xml:space="preserve"> PAGEREF _Toc13752246 \h </w:instrText>
        </w:r>
        <w:r w:rsidR="00DE1585">
          <w:rPr>
            <w:noProof/>
            <w:webHidden/>
          </w:rPr>
        </w:r>
        <w:r w:rsidR="00DE1585">
          <w:rPr>
            <w:noProof/>
            <w:webHidden/>
          </w:rPr>
          <w:fldChar w:fldCharType="separate"/>
        </w:r>
        <w:r w:rsidR="00DE1585">
          <w:rPr>
            <w:noProof/>
            <w:webHidden/>
          </w:rPr>
          <w:t>30</w:t>
        </w:r>
        <w:r w:rsidR="00DE1585">
          <w:rPr>
            <w:noProof/>
            <w:webHidden/>
          </w:rPr>
          <w:fldChar w:fldCharType="end"/>
        </w:r>
      </w:hyperlink>
    </w:p>
    <w:p w14:paraId="4944E093" w14:textId="3DD32C05" w:rsidR="00DE1585" w:rsidRDefault="008105ED">
      <w:pPr>
        <w:pStyle w:val="TOC2"/>
        <w:tabs>
          <w:tab w:val="left" w:pos="1152"/>
        </w:tabs>
        <w:rPr>
          <w:rFonts w:asciiTheme="minorHAnsi" w:eastAsiaTheme="minorEastAsia" w:hAnsiTheme="minorHAnsi" w:cstheme="minorBidi"/>
          <w:noProof/>
          <w:sz w:val="22"/>
          <w:szCs w:val="22"/>
        </w:rPr>
      </w:pPr>
      <w:hyperlink w:anchor="_Toc13752247" w:history="1">
        <w:r w:rsidR="00DE1585" w:rsidRPr="00330809">
          <w:rPr>
            <w:rStyle w:val="Hyperlink"/>
            <w:noProof/>
          </w:rPr>
          <w:t>3.3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Process Flow</w:t>
        </w:r>
        <w:r w:rsidR="00DE1585">
          <w:rPr>
            <w:noProof/>
            <w:webHidden/>
          </w:rPr>
          <w:tab/>
        </w:r>
        <w:r w:rsidR="00DE1585">
          <w:rPr>
            <w:noProof/>
            <w:webHidden/>
          </w:rPr>
          <w:fldChar w:fldCharType="begin"/>
        </w:r>
        <w:r w:rsidR="00DE1585">
          <w:rPr>
            <w:noProof/>
            <w:webHidden/>
          </w:rPr>
          <w:instrText xml:space="preserve"> PAGEREF _Toc13752247 \h </w:instrText>
        </w:r>
        <w:r w:rsidR="00DE1585">
          <w:rPr>
            <w:noProof/>
            <w:webHidden/>
          </w:rPr>
        </w:r>
        <w:r w:rsidR="00DE1585">
          <w:rPr>
            <w:noProof/>
            <w:webHidden/>
          </w:rPr>
          <w:fldChar w:fldCharType="separate"/>
        </w:r>
        <w:r w:rsidR="00DE1585">
          <w:rPr>
            <w:noProof/>
            <w:webHidden/>
          </w:rPr>
          <w:t>31</w:t>
        </w:r>
        <w:r w:rsidR="00DE1585">
          <w:rPr>
            <w:noProof/>
            <w:webHidden/>
          </w:rPr>
          <w:fldChar w:fldCharType="end"/>
        </w:r>
      </w:hyperlink>
    </w:p>
    <w:p w14:paraId="72685252" w14:textId="43C52DED" w:rsidR="00DE1585" w:rsidRDefault="008105ED">
      <w:pPr>
        <w:pStyle w:val="TOC1"/>
        <w:rPr>
          <w:rFonts w:asciiTheme="minorHAnsi" w:eastAsiaTheme="minorEastAsia" w:hAnsiTheme="minorHAnsi" w:cstheme="minorBidi"/>
          <w:noProof/>
          <w:sz w:val="22"/>
          <w:szCs w:val="22"/>
        </w:rPr>
      </w:pPr>
      <w:hyperlink w:anchor="_Toc13752248" w:history="1">
        <w:r w:rsidR="00DE1585" w:rsidRPr="00330809">
          <w:rPr>
            <w:rStyle w:val="Hyperlink"/>
            <w:noProof/>
          </w:rPr>
          <w:t>4</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_Toc13752248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272B1BB6" w14:textId="79265104" w:rsidR="00DE1585" w:rsidRDefault="008105ED">
      <w:pPr>
        <w:pStyle w:val="TOC2"/>
        <w:tabs>
          <w:tab w:val="left" w:pos="1152"/>
        </w:tabs>
        <w:rPr>
          <w:rFonts w:asciiTheme="minorHAnsi" w:eastAsiaTheme="minorEastAsia" w:hAnsiTheme="minorHAnsi" w:cstheme="minorBidi"/>
          <w:noProof/>
          <w:sz w:val="22"/>
          <w:szCs w:val="22"/>
        </w:rPr>
      </w:pPr>
      <w:hyperlink w:anchor="_Toc13752249" w:history="1">
        <w:r w:rsidR="00DE1585" w:rsidRPr="00330809">
          <w:rPr>
            <w:rStyle w:val="Hyperlink"/>
            <w:noProof/>
          </w:rPr>
          <w:t>4.1</w:t>
        </w:r>
        <w:r w:rsidR="00DE1585">
          <w:rPr>
            <w:rFonts w:asciiTheme="minorHAnsi" w:eastAsiaTheme="minorEastAsia" w:hAnsiTheme="minorHAnsi" w:cstheme="minorBidi"/>
            <w:noProof/>
            <w:sz w:val="22"/>
            <w:szCs w:val="22"/>
          </w:rPr>
          <w:tab/>
        </w:r>
        <w:r w:rsidR="00DE1585" w:rsidRPr="00330809">
          <w:rPr>
            <w:rStyle w:val="Hyperlink"/>
            <w:noProof/>
          </w:rPr>
          <w:t>EUA Actors/Transactions</w:t>
        </w:r>
        <w:r w:rsidR="00DE1585">
          <w:rPr>
            <w:noProof/>
            <w:webHidden/>
          </w:rPr>
          <w:tab/>
        </w:r>
        <w:r w:rsidR="00DE1585">
          <w:rPr>
            <w:noProof/>
            <w:webHidden/>
          </w:rPr>
          <w:fldChar w:fldCharType="begin"/>
        </w:r>
        <w:r w:rsidR="00DE1585">
          <w:rPr>
            <w:noProof/>
            <w:webHidden/>
          </w:rPr>
          <w:instrText xml:space="preserve"> PAGEREF _Toc13752249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3BD2DBC6" w14:textId="0DB1BC45" w:rsidR="00DE1585" w:rsidRDefault="008105ED">
      <w:pPr>
        <w:pStyle w:val="TOC2"/>
        <w:tabs>
          <w:tab w:val="left" w:pos="1152"/>
        </w:tabs>
        <w:rPr>
          <w:rFonts w:asciiTheme="minorHAnsi" w:eastAsiaTheme="minorEastAsia" w:hAnsiTheme="minorHAnsi" w:cstheme="minorBidi"/>
          <w:noProof/>
          <w:sz w:val="22"/>
          <w:szCs w:val="22"/>
        </w:rPr>
      </w:pPr>
      <w:hyperlink w:anchor="_Toc13752250" w:history="1">
        <w:r w:rsidR="00DE1585" w:rsidRPr="00330809">
          <w:rPr>
            <w:rStyle w:val="Hyperlink"/>
            <w:noProof/>
          </w:rPr>
          <w:t>4.2</w:t>
        </w:r>
        <w:r w:rsidR="00DE1585">
          <w:rPr>
            <w:rFonts w:asciiTheme="minorHAnsi" w:eastAsiaTheme="minorEastAsia" w:hAnsiTheme="minorHAnsi" w:cstheme="minorBidi"/>
            <w:noProof/>
            <w:sz w:val="22"/>
            <w:szCs w:val="22"/>
          </w:rPr>
          <w:tab/>
        </w:r>
        <w:r w:rsidR="00DE1585" w:rsidRPr="00330809">
          <w:rPr>
            <w:rStyle w:val="Hyperlink"/>
            <w:noProof/>
          </w:rPr>
          <w:t>EUA Actor Options</w:t>
        </w:r>
        <w:r w:rsidR="00DE1585">
          <w:rPr>
            <w:noProof/>
            <w:webHidden/>
          </w:rPr>
          <w:tab/>
        </w:r>
        <w:r w:rsidR="00DE1585">
          <w:rPr>
            <w:noProof/>
            <w:webHidden/>
          </w:rPr>
          <w:fldChar w:fldCharType="begin"/>
        </w:r>
        <w:r w:rsidR="00DE1585">
          <w:rPr>
            <w:noProof/>
            <w:webHidden/>
          </w:rPr>
          <w:instrText xml:space="preserve"> PAGEREF _Toc13752250 \h </w:instrText>
        </w:r>
        <w:r w:rsidR="00DE1585">
          <w:rPr>
            <w:noProof/>
            <w:webHidden/>
          </w:rPr>
        </w:r>
        <w:r w:rsidR="00DE1585">
          <w:rPr>
            <w:noProof/>
            <w:webHidden/>
          </w:rPr>
          <w:fldChar w:fldCharType="separate"/>
        </w:r>
        <w:r w:rsidR="00DE1585">
          <w:rPr>
            <w:noProof/>
            <w:webHidden/>
          </w:rPr>
          <w:t>37</w:t>
        </w:r>
        <w:r w:rsidR="00DE1585">
          <w:rPr>
            <w:noProof/>
            <w:webHidden/>
          </w:rPr>
          <w:fldChar w:fldCharType="end"/>
        </w:r>
      </w:hyperlink>
    </w:p>
    <w:p w14:paraId="23461FC9" w14:textId="3521CF7B" w:rsidR="00DE1585" w:rsidRDefault="008105ED">
      <w:pPr>
        <w:pStyle w:val="TOC2"/>
        <w:tabs>
          <w:tab w:val="left" w:pos="1152"/>
        </w:tabs>
        <w:rPr>
          <w:rFonts w:asciiTheme="minorHAnsi" w:eastAsiaTheme="minorEastAsia" w:hAnsiTheme="minorHAnsi" w:cstheme="minorBidi"/>
          <w:noProof/>
          <w:sz w:val="22"/>
          <w:szCs w:val="22"/>
        </w:rPr>
      </w:pPr>
      <w:hyperlink w:anchor="_Toc13752251" w:history="1">
        <w:r w:rsidR="00DE1585" w:rsidRPr="00330809">
          <w:rPr>
            <w:rStyle w:val="Hyperlink"/>
            <w:noProof/>
          </w:rPr>
          <w:t>4.3</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Profile Process Flow</w:t>
        </w:r>
        <w:r w:rsidR="00DE1585">
          <w:rPr>
            <w:noProof/>
            <w:webHidden/>
          </w:rPr>
          <w:tab/>
        </w:r>
        <w:r w:rsidR="00DE1585">
          <w:rPr>
            <w:noProof/>
            <w:webHidden/>
          </w:rPr>
          <w:fldChar w:fldCharType="begin"/>
        </w:r>
        <w:r w:rsidR="00DE1585">
          <w:rPr>
            <w:noProof/>
            <w:webHidden/>
          </w:rPr>
          <w:instrText xml:space="preserve"> PAGEREF _Toc13752251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543E283A" w14:textId="6922BBB3" w:rsidR="00DE1585" w:rsidRDefault="008105ED">
      <w:pPr>
        <w:pStyle w:val="TOC3"/>
        <w:tabs>
          <w:tab w:val="left" w:pos="1584"/>
        </w:tabs>
        <w:rPr>
          <w:rFonts w:asciiTheme="minorHAnsi" w:eastAsiaTheme="minorEastAsia" w:hAnsiTheme="minorHAnsi" w:cstheme="minorBidi"/>
          <w:noProof/>
          <w:sz w:val="22"/>
          <w:szCs w:val="22"/>
        </w:rPr>
      </w:pPr>
      <w:hyperlink w:anchor="_Toc13752252" w:history="1">
        <w:r w:rsidR="00DE1585" w:rsidRPr="00330809">
          <w:rPr>
            <w:rStyle w:val="Hyperlink"/>
            <w:bCs/>
            <w:noProof/>
          </w:rPr>
          <w:t>4.3.1</w:t>
        </w:r>
        <w:r w:rsidR="00DE1585">
          <w:rPr>
            <w:rFonts w:asciiTheme="minorHAnsi" w:eastAsiaTheme="minorEastAsia" w:hAnsiTheme="minorHAnsi" w:cstheme="minorBidi"/>
            <w:noProof/>
            <w:sz w:val="22"/>
            <w:szCs w:val="22"/>
          </w:rPr>
          <w:tab/>
        </w:r>
        <w:r w:rsidR="00DE1585" w:rsidRPr="00330809">
          <w:rPr>
            <w:rStyle w:val="Hyperlink"/>
            <w:bCs/>
            <w:noProof/>
          </w:rPr>
          <w:t>Basic User Authentication Process Flow</w:t>
        </w:r>
        <w:r w:rsidR="00DE1585">
          <w:rPr>
            <w:noProof/>
            <w:webHidden/>
          </w:rPr>
          <w:tab/>
        </w:r>
        <w:r w:rsidR="00DE1585">
          <w:rPr>
            <w:noProof/>
            <w:webHidden/>
          </w:rPr>
          <w:fldChar w:fldCharType="begin"/>
        </w:r>
        <w:r w:rsidR="00DE1585">
          <w:rPr>
            <w:noProof/>
            <w:webHidden/>
          </w:rPr>
          <w:instrText xml:space="preserve"> PAGEREF _Toc13752252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6F9A1A79" w14:textId="5076F70F" w:rsidR="00DE1585" w:rsidRDefault="008105ED">
      <w:pPr>
        <w:pStyle w:val="TOC3"/>
        <w:tabs>
          <w:tab w:val="left" w:pos="1584"/>
        </w:tabs>
        <w:rPr>
          <w:rFonts w:asciiTheme="minorHAnsi" w:eastAsiaTheme="minorEastAsia" w:hAnsiTheme="minorHAnsi" w:cstheme="minorBidi"/>
          <w:noProof/>
          <w:sz w:val="22"/>
          <w:szCs w:val="22"/>
        </w:rPr>
      </w:pPr>
      <w:hyperlink w:anchor="_Toc13752253" w:history="1">
        <w:r w:rsidR="00DE1585" w:rsidRPr="00330809">
          <w:rPr>
            <w:rStyle w:val="Hyperlink"/>
            <w:bCs/>
            <w:noProof/>
          </w:rPr>
          <w:t>4.3.2</w:t>
        </w:r>
        <w:r w:rsidR="00DE1585">
          <w:rPr>
            <w:rFonts w:asciiTheme="minorHAnsi" w:eastAsiaTheme="minorEastAsia" w:hAnsiTheme="minorHAnsi" w:cstheme="minorBidi"/>
            <w:noProof/>
            <w:sz w:val="22"/>
            <w:szCs w:val="22"/>
          </w:rPr>
          <w:tab/>
        </w:r>
        <w:r w:rsidR="00DE1585" w:rsidRPr="00330809">
          <w:rPr>
            <w:rStyle w:val="Hyperlink"/>
            <w:bCs/>
            <w:noProof/>
          </w:rPr>
          <w:t>User Authentication with User Synchronized Applications Process Flow</w:t>
        </w:r>
        <w:r w:rsidR="00DE1585">
          <w:rPr>
            <w:noProof/>
            <w:webHidden/>
          </w:rPr>
          <w:tab/>
        </w:r>
        <w:r w:rsidR="00DE1585">
          <w:rPr>
            <w:noProof/>
            <w:webHidden/>
          </w:rPr>
          <w:fldChar w:fldCharType="begin"/>
        </w:r>
        <w:r w:rsidR="00DE1585">
          <w:rPr>
            <w:noProof/>
            <w:webHidden/>
          </w:rPr>
          <w:instrText xml:space="preserve"> PAGEREF _Toc13752253 \h </w:instrText>
        </w:r>
        <w:r w:rsidR="00DE1585">
          <w:rPr>
            <w:noProof/>
            <w:webHidden/>
          </w:rPr>
        </w:r>
        <w:r w:rsidR="00DE1585">
          <w:rPr>
            <w:noProof/>
            <w:webHidden/>
          </w:rPr>
          <w:fldChar w:fldCharType="separate"/>
        </w:r>
        <w:r w:rsidR="00DE1585">
          <w:rPr>
            <w:noProof/>
            <w:webHidden/>
          </w:rPr>
          <w:t>39</w:t>
        </w:r>
        <w:r w:rsidR="00DE1585">
          <w:rPr>
            <w:noProof/>
            <w:webHidden/>
          </w:rPr>
          <w:fldChar w:fldCharType="end"/>
        </w:r>
      </w:hyperlink>
    </w:p>
    <w:p w14:paraId="05F69942" w14:textId="3CD7E873" w:rsidR="00DE1585" w:rsidRDefault="008105ED">
      <w:pPr>
        <w:pStyle w:val="TOC3"/>
        <w:tabs>
          <w:tab w:val="left" w:pos="1584"/>
        </w:tabs>
        <w:rPr>
          <w:rFonts w:asciiTheme="minorHAnsi" w:eastAsiaTheme="minorEastAsia" w:hAnsiTheme="minorHAnsi" w:cstheme="minorBidi"/>
          <w:noProof/>
          <w:sz w:val="22"/>
          <w:szCs w:val="22"/>
        </w:rPr>
      </w:pPr>
      <w:hyperlink w:anchor="_Toc13752254" w:history="1">
        <w:r w:rsidR="00DE1585" w:rsidRPr="00330809">
          <w:rPr>
            <w:rStyle w:val="Hyperlink"/>
            <w:bCs/>
            <w:noProof/>
          </w:rPr>
          <w:t>4.3.3</w:t>
        </w:r>
        <w:r w:rsidR="00DE1585">
          <w:rPr>
            <w:rFonts w:asciiTheme="minorHAnsi" w:eastAsiaTheme="minorEastAsia" w:hAnsiTheme="minorHAnsi" w:cstheme="minorBidi"/>
            <w:noProof/>
            <w:sz w:val="22"/>
            <w:szCs w:val="22"/>
          </w:rPr>
          <w:tab/>
        </w:r>
        <w:r w:rsidR="00DE1585" w:rsidRPr="00330809">
          <w:rPr>
            <w:rStyle w:val="Hyperlink"/>
            <w:bCs/>
            <w:noProof/>
          </w:rPr>
          <w:t>Fast User Switching with Multiple Applications Process Flow</w:t>
        </w:r>
        <w:r w:rsidR="00DE1585">
          <w:rPr>
            <w:noProof/>
            <w:webHidden/>
          </w:rPr>
          <w:tab/>
        </w:r>
        <w:r w:rsidR="00DE1585">
          <w:rPr>
            <w:noProof/>
            <w:webHidden/>
          </w:rPr>
          <w:fldChar w:fldCharType="begin"/>
        </w:r>
        <w:r w:rsidR="00DE1585">
          <w:rPr>
            <w:noProof/>
            <w:webHidden/>
          </w:rPr>
          <w:instrText xml:space="preserve"> PAGEREF _Toc13752254 \h </w:instrText>
        </w:r>
        <w:r w:rsidR="00DE1585">
          <w:rPr>
            <w:noProof/>
            <w:webHidden/>
          </w:rPr>
        </w:r>
        <w:r w:rsidR="00DE1585">
          <w:rPr>
            <w:noProof/>
            <w:webHidden/>
          </w:rPr>
          <w:fldChar w:fldCharType="separate"/>
        </w:r>
        <w:r w:rsidR="00DE1585">
          <w:rPr>
            <w:noProof/>
            <w:webHidden/>
          </w:rPr>
          <w:t>41</w:t>
        </w:r>
        <w:r w:rsidR="00DE1585">
          <w:rPr>
            <w:noProof/>
            <w:webHidden/>
          </w:rPr>
          <w:fldChar w:fldCharType="end"/>
        </w:r>
      </w:hyperlink>
    </w:p>
    <w:p w14:paraId="606231D8" w14:textId="41D52115" w:rsidR="00DE1585" w:rsidRDefault="008105ED">
      <w:pPr>
        <w:pStyle w:val="TOC1"/>
        <w:rPr>
          <w:rFonts w:asciiTheme="minorHAnsi" w:eastAsiaTheme="minorEastAsia" w:hAnsiTheme="minorHAnsi" w:cstheme="minorBidi"/>
          <w:noProof/>
          <w:sz w:val="22"/>
          <w:szCs w:val="22"/>
        </w:rPr>
      </w:pPr>
      <w:hyperlink w:anchor="_Toc13752255" w:history="1">
        <w:r w:rsidR="00DE1585" w:rsidRPr="00330809">
          <w:rPr>
            <w:rStyle w:val="Hyperlink"/>
            <w:noProof/>
          </w:rPr>
          <w:t>5</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_Toc13752255 \h </w:instrText>
        </w:r>
        <w:r w:rsidR="00DE1585">
          <w:rPr>
            <w:noProof/>
            <w:webHidden/>
          </w:rPr>
        </w:r>
        <w:r w:rsidR="00DE1585">
          <w:rPr>
            <w:noProof/>
            <w:webHidden/>
          </w:rPr>
          <w:fldChar w:fldCharType="separate"/>
        </w:r>
        <w:r w:rsidR="00DE1585">
          <w:rPr>
            <w:noProof/>
            <w:webHidden/>
          </w:rPr>
          <w:t>44</w:t>
        </w:r>
        <w:r w:rsidR="00DE1585">
          <w:rPr>
            <w:noProof/>
            <w:webHidden/>
          </w:rPr>
          <w:fldChar w:fldCharType="end"/>
        </w:r>
      </w:hyperlink>
    </w:p>
    <w:p w14:paraId="321F2681" w14:textId="41838C87" w:rsidR="00DE1585" w:rsidRDefault="008105ED">
      <w:pPr>
        <w:pStyle w:val="TOC2"/>
        <w:tabs>
          <w:tab w:val="left" w:pos="1152"/>
        </w:tabs>
        <w:rPr>
          <w:rFonts w:asciiTheme="minorHAnsi" w:eastAsiaTheme="minorEastAsia" w:hAnsiTheme="minorHAnsi" w:cstheme="minorBidi"/>
          <w:noProof/>
          <w:sz w:val="22"/>
          <w:szCs w:val="22"/>
        </w:rPr>
      </w:pPr>
      <w:hyperlink w:anchor="_Toc13752256" w:history="1">
        <w:r w:rsidR="00DE1585" w:rsidRPr="00330809">
          <w:rPr>
            <w:rStyle w:val="Hyperlink"/>
            <w:noProof/>
          </w:rPr>
          <w:t>5.1</w:t>
        </w:r>
        <w:r w:rsidR="00DE1585">
          <w:rPr>
            <w:rFonts w:asciiTheme="minorHAnsi" w:eastAsiaTheme="minorEastAsia" w:hAnsiTheme="minorHAnsi" w:cstheme="minorBidi"/>
            <w:noProof/>
            <w:sz w:val="22"/>
            <w:szCs w:val="22"/>
          </w:rPr>
          <w:tab/>
        </w:r>
        <w:r w:rsidR="00DE1585" w:rsidRPr="00330809">
          <w:rPr>
            <w:rStyle w:val="Hyperlink"/>
            <w:noProof/>
          </w:rPr>
          <w:t>PIX Actors/Transactions</w:t>
        </w:r>
        <w:r w:rsidR="00DE1585">
          <w:rPr>
            <w:noProof/>
            <w:webHidden/>
          </w:rPr>
          <w:tab/>
        </w:r>
        <w:r w:rsidR="00DE1585">
          <w:rPr>
            <w:noProof/>
            <w:webHidden/>
          </w:rPr>
          <w:fldChar w:fldCharType="begin"/>
        </w:r>
        <w:r w:rsidR="00DE1585">
          <w:rPr>
            <w:noProof/>
            <w:webHidden/>
          </w:rPr>
          <w:instrText xml:space="preserve"> PAGEREF _Toc13752256 \h </w:instrText>
        </w:r>
        <w:r w:rsidR="00DE1585">
          <w:rPr>
            <w:noProof/>
            <w:webHidden/>
          </w:rPr>
        </w:r>
        <w:r w:rsidR="00DE1585">
          <w:rPr>
            <w:noProof/>
            <w:webHidden/>
          </w:rPr>
          <w:fldChar w:fldCharType="separate"/>
        </w:r>
        <w:r w:rsidR="00DE1585">
          <w:rPr>
            <w:noProof/>
            <w:webHidden/>
          </w:rPr>
          <w:t>46</w:t>
        </w:r>
        <w:r w:rsidR="00DE1585">
          <w:rPr>
            <w:noProof/>
            <w:webHidden/>
          </w:rPr>
          <w:fldChar w:fldCharType="end"/>
        </w:r>
      </w:hyperlink>
    </w:p>
    <w:p w14:paraId="7014E014" w14:textId="618D4BA5" w:rsidR="00DE1585" w:rsidRDefault="008105ED">
      <w:pPr>
        <w:pStyle w:val="TOC2"/>
        <w:tabs>
          <w:tab w:val="left" w:pos="1152"/>
        </w:tabs>
        <w:rPr>
          <w:rFonts w:asciiTheme="minorHAnsi" w:eastAsiaTheme="minorEastAsia" w:hAnsiTheme="minorHAnsi" w:cstheme="minorBidi"/>
          <w:noProof/>
          <w:sz w:val="22"/>
          <w:szCs w:val="22"/>
        </w:rPr>
      </w:pPr>
      <w:hyperlink w:anchor="_Toc13752257" w:history="1">
        <w:r w:rsidR="00DE1585" w:rsidRPr="00330809">
          <w:rPr>
            <w:rStyle w:val="Hyperlink"/>
            <w:noProof/>
          </w:rPr>
          <w:t>5.2</w:t>
        </w:r>
        <w:r w:rsidR="00DE1585">
          <w:rPr>
            <w:rFonts w:asciiTheme="minorHAnsi" w:eastAsiaTheme="minorEastAsia" w:hAnsiTheme="minorHAnsi" w:cstheme="minorBidi"/>
            <w:noProof/>
            <w:sz w:val="22"/>
            <w:szCs w:val="22"/>
          </w:rPr>
          <w:tab/>
        </w:r>
        <w:r w:rsidR="00DE1585" w:rsidRPr="00330809">
          <w:rPr>
            <w:rStyle w:val="Hyperlink"/>
            <w:noProof/>
          </w:rPr>
          <w:t>PIX Actor Options</w:t>
        </w:r>
        <w:r w:rsidR="00DE1585">
          <w:rPr>
            <w:noProof/>
            <w:webHidden/>
          </w:rPr>
          <w:tab/>
        </w:r>
        <w:r w:rsidR="00DE1585">
          <w:rPr>
            <w:noProof/>
            <w:webHidden/>
          </w:rPr>
          <w:fldChar w:fldCharType="begin"/>
        </w:r>
        <w:r w:rsidR="00DE1585">
          <w:rPr>
            <w:noProof/>
            <w:webHidden/>
          </w:rPr>
          <w:instrText xml:space="preserve"> PAGEREF _Toc13752257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6BE54876" w14:textId="58EC0268" w:rsidR="00DE1585" w:rsidRDefault="008105ED">
      <w:pPr>
        <w:pStyle w:val="TOC3"/>
        <w:tabs>
          <w:tab w:val="left" w:pos="1584"/>
        </w:tabs>
        <w:rPr>
          <w:rFonts w:asciiTheme="minorHAnsi" w:eastAsiaTheme="minorEastAsia" w:hAnsiTheme="minorHAnsi" w:cstheme="minorBidi"/>
          <w:noProof/>
          <w:sz w:val="22"/>
          <w:szCs w:val="22"/>
        </w:rPr>
      </w:pPr>
      <w:hyperlink w:anchor="_Toc13752258" w:history="1">
        <w:r w:rsidR="00DE1585" w:rsidRPr="00330809">
          <w:rPr>
            <w:rStyle w:val="Hyperlink"/>
            <w:bCs/>
            <w:noProof/>
          </w:rPr>
          <w:t>5.2.1</w:t>
        </w:r>
        <w:r w:rsidR="00DE1585">
          <w:rPr>
            <w:rFonts w:asciiTheme="minorHAnsi" w:eastAsiaTheme="minorEastAsia" w:hAnsiTheme="minorHAnsi" w:cstheme="minorBidi"/>
            <w:noProof/>
            <w:sz w:val="22"/>
            <w:szCs w:val="22"/>
          </w:rPr>
          <w:tab/>
        </w:r>
        <w:r w:rsidR="00DE1585" w:rsidRPr="00330809">
          <w:rPr>
            <w:rStyle w:val="Hyperlink"/>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_Toc13752258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5619D7F8" w14:textId="725FF23B" w:rsidR="00DE1585" w:rsidRDefault="008105ED">
      <w:pPr>
        <w:pStyle w:val="TOC2"/>
        <w:tabs>
          <w:tab w:val="left" w:pos="1152"/>
        </w:tabs>
        <w:rPr>
          <w:rFonts w:asciiTheme="minorHAnsi" w:eastAsiaTheme="minorEastAsia" w:hAnsiTheme="minorHAnsi" w:cstheme="minorBidi"/>
          <w:noProof/>
          <w:sz w:val="22"/>
          <w:szCs w:val="22"/>
        </w:rPr>
      </w:pPr>
      <w:hyperlink w:anchor="_Toc13752259" w:history="1">
        <w:r w:rsidR="00DE1585" w:rsidRPr="00330809">
          <w:rPr>
            <w:rStyle w:val="Hyperlink"/>
            <w:noProof/>
          </w:rPr>
          <w:t>5.3</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Profile Process Flows</w:t>
        </w:r>
        <w:r w:rsidR="00DE1585">
          <w:rPr>
            <w:noProof/>
            <w:webHidden/>
          </w:rPr>
          <w:tab/>
        </w:r>
        <w:r w:rsidR="00DE1585">
          <w:rPr>
            <w:noProof/>
            <w:webHidden/>
          </w:rPr>
          <w:fldChar w:fldCharType="begin"/>
        </w:r>
        <w:r w:rsidR="00DE1585">
          <w:rPr>
            <w:noProof/>
            <w:webHidden/>
          </w:rPr>
          <w:instrText xml:space="preserve"> PAGEREF _Toc13752259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387F1DBC" w14:textId="7A23F010" w:rsidR="00DE1585" w:rsidRDefault="008105ED">
      <w:pPr>
        <w:pStyle w:val="TOC3"/>
        <w:tabs>
          <w:tab w:val="left" w:pos="1584"/>
        </w:tabs>
        <w:rPr>
          <w:rFonts w:asciiTheme="minorHAnsi" w:eastAsiaTheme="minorEastAsia" w:hAnsiTheme="minorHAnsi" w:cstheme="minorBidi"/>
          <w:noProof/>
          <w:sz w:val="22"/>
          <w:szCs w:val="22"/>
        </w:rPr>
      </w:pPr>
      <w:hyperlink w:anchor="_Toc13752260" w:history="1">
        <w:r w:rsidR="00DE1585" w:rsidRPr="00330809">
          <w:rPr>
            <w:rStyle w:val="Hyperlink"/>
            <w:bCs/>
            <w:noProof/>
          </w:rPr>
          <w:t>5.3.1</w:t>
        </w:r>
        <w:r w:rsidR="00DE1585">
          <w:rPr>
            <w:rFonts w:asciiTheme="minorHAnsi" w:eastAsiaTheme="minorEastAsia" w:hAnsiTheme="minorHAnsi" w:cstheme="minorBidi"/>
            <w:noProof/>
            <w:sz w:val="22"/>
            <w:szCs w:val="22"/>
          </w:rPr>
          <w:tab/>
        </w:r>
        <w:r w:rsidR="00DE1585" w:rsidRPr="00330809">
          <w:rPr>
            <w:rStyle w:val="Hyperlink"/>
            <w:bCs/>
            <w:noProof/>
          </w:rPr>
          <w:t>Use Case: Multiple Identifier Domains within a Single Facility/ Enterprise</w:t>
        </w:r>
        <w:r w:rsidR="00DE1585">
          <w:rPr>
            <w:noProof/>
            <w:webHidden/>
          </w:rPr>
          <w:tab/>
        </w:r>
        <w:r w:rsidR="00DE1585">
          <w:rPr>
            <w:noProof/>
            <w:webHidden/>
          </w:rPr>
          <w:fldChar w:fldCharType="begin"/>
        </w:r>
        <w:r w:rsidR="00DE1585">
          <w:rPr>
            <w:noProof/>
            <w:webHidden/>
          </w:rPr>
          <w:instrText xml:space="preserve"> PAGEREF _Toc13752260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7FA48A90" w14:textId="656C15E0" w:rsidR="00DE1585" w:rsidRDefault="008105ED">
      <w:pPr>
        <w:pStyle w:val="TOC3"/>
        <w:tabs>
          <w:tab w:val="left" w:pos="1584"/>
        </w:tabs>
        <w:rPr>
          <w:rFonts w:asciiTheme="minorHAnsi" w:eastAsiaTheme="minorEastAsia" w:hAnsiTheme="minorHAnsi" w:cstheme="minorBidi"/>
          <w:noProof/>
          <w:sz w:val="22"/>
          <w:szCs w:val="22"/>
        </w:rPr>
      </w:pPr>
      <w:hyperlink w:anchor="_Toc13752261" w:history="1">
        <w:r w:rsidR="00DE1585" w:rsidRPr="00330809">
          <w:rPr>
            <w:rStyle w:val="Hyperlink"/>
            <w:bCs/>
            <w:noProof/>
          </w:rPr>
          <w:t>5.3.2</w:t>
        </w:r>
        <w:r w:rsidR="00DE1585">
          <w:rPr>
            <w:rFonts w:asciiTheme="minorHAnsi" w:eastAsiaTheme="minorEastAsia" w:hAnsiTheme="minorHAnsi" w:cstheme="minorBidi"/>
            <w:noProof/>
            <w:sz w:val="22"/>
            <w:szCs w:val="22"/>
          </w:rPr>
          <w:tab/>
        </w:r>
        <w:r w:rsidR="00DE1585" w:rsidRPr="00330809">
          <w:rPr>
            <w:rStyle w:val="Hyperlink"/>
            <w:bCs/>
            <w:noProof/>
          </w:rPr>
          <w:t>Use Case: Multiple ID Domains across Cooperating Enterprises</w:t>
        </w:r>
        <w:r w:rsidR="00DE1585">
          <w:rPr>
            <w:noProof/>
            <w:webHidden/>
          </w:rPr>
          <w:tab/>
        </w:r>
        <w:r w:rsidR="00DE1585">
          <w:rPr>
            <w:noProof/>
            <w:webHidden/>
          </w:rPr>
          <w:fldChar w:fldCharType="begin"/>
        </w:r>
        <w:r w:rsidR="00DE1585">
          <w:rPr>
            <w:noProof/>
            <w:webHidden/>
          </w:rPr>
          <w:instrText xml:space="preserve"> PAGEREF _Toc13752261 \h </w:instrText>
        </w:r>
        <w:r w:rsidR="00DE1585">
          <w:rPr>
            <w:noProof/>
            <w:webHidden/>
          </w:rPr>
        </w:r>
        <w:r w:rsidR="00DE1585">
          <w:rPr>
            <w:noProof/>
            <w:webHidden/>
          </w:rPr>
          <w:fldChar w:fldCharType="separate"/>
        </w:r>
        <w:r w:rsidR="00DE1585">
          <w:rPr>
            <w:noProof/>
            <w:webHidden/>
          </w:rPr>
          <w:t>50</w:t>
        </w:r>
        <w:r w:rsidR="00DE1585">
          <w:rPr>
            <w:noProof/>
            <w:webHidden/>
          </w:rPr>
          <w:fldChar w:fldCharType="end"/>
        </w:r>
      </w:hyperlink>
    </w:p>
    <w:p w14:paraId="6664AB46" w14:textId="3611E4E6" w:rsidR="00DE1585" w:rsidRDefault="008105ED">
      <w:pPr>
        <w:pStyle w:val="TOC3"/>
        <w:tabs>
          <w:tab w:val="left" w:pos="1584"/>
        </w:tabs>
        <w:rPr>
          <w:rFonts w:asciiTheme="minorHAnsi" w:eastAsiaTheme="minorEastAsia" w:hAnsiTheme="minorHAnsi" w:cstheme="minorBidi"/>
          <w:noProof/>
          <w:sz w:val="22"/>
          <w:szCs w:val="22"/>
        </w:rPr>
      </w:pPr>
      <w:hyperlink w:anchor="_Toc13752262" w:history="1">
        <w:r w:rsidR="00DE1585" w:rsidRPr="00330809">
          <w:rPr>
            <w:rStyle w:val="Hyperlink"/>
            <w:bCs/>
            <w:noProof/>
          </w:rPr>
          <w:t>5.3.3</w:t>
        </w:r>
        <w:r w:rsidR="00DE1585">
          <w:rPr>
            <w:rFonts w:asciiTheme="minorHAnsi" w:eastAsiaTheme="minorEastAsia" w:hAnsiTheme="minorHAnsi" w:cstheme="minorBidi"/>
            <w:noProof/>
            <w:sz w:val="22"/>
            <w:szCs w:val="22"/>
          </w:rPr>
          <w:tab/>
        </w:r>
        <w:r w:rsidR="00DE1585" w:rsidRPr="00330809">
          <w:rPr>
            <w:rStyle w:val="Hyperlink"/>
            <w:bCs/>
            <w:noProof/>
          </w:rPr>
          <w:t>Pediatric Demographic Option Use Cases</w:t>
        </w:r>
        <w:r w:rsidR="00DE1585">
          <w:rPr>
            <w:noProof/>
            <w:webHidden/>
          </w:rPr>
          <w:tab/>
        </w:r>
        <w:r w:rsidR="00DE1585">
          <w:rPr>
            <w:noProof/>
            <w:webHidden/>
          </w:rPr>
          <w:fldChar w:fldCharType="begin"/>
        </w:r>
        <w:r w:rsidR="00DE1585">
          <w:rPr>
            <w:noProof/>
            <w:webHidden/>
          </w:rPr>
          <w:instrText xml:space="preserve"> PAGEREF _Toc13752262 \h </w:instrText>
        </w:r>
        <w:r w:rsidR="00DE1585">
          <w:rPr>
            <w:noProof/>
            <w:webHidden/>
          </w:rPr>
        </w:r>
        <w:r w:rsidR="00DE1585">
          <w:rPr>
            <w:noProof/>
            <w:webHidden/>
          </w:rPr>
          <w:fldChar w:fldCharType="separate"/>
        </w:r>
        <w:r w:rsidR="00DE1585">
          <w:rPr>
            <w:noProof/>
            <w:webHidden/>
          </w:rPr>
          <w:t>52</w:t>
        </w:r>
        <w:r w:rsidR="00DE1585">
          <w:rPr>
            <w:noProof/>
            <w:webHidden/>
          </w:rPr>
          <w:fldChar w:fldCharType="end"/>
        </w:r>
      </w:hyperlink>
    </w:p>
    <w:p w14:paraId="3F0B8B19" w14:textId="6A1727E4" w:rsidR="00DE1585" w:rsidRDefault="008105ED">
      <w:pPr>
        <w:pStyle w:val="TOC2"/>
        <w:tabs>
          <w:tab w:val="left" w:pos="1152"/>
        </w:tabs>
        <w:rPr>
          <w:rFonts w:asciiTheme="minorHAnsi" w:eastAsiaTheme="minorEastAsia" w:hAnsiTheme="minorHAnsi" w:cstheme="minorBidi"/>
          <w:noProof/>
          <w:sz w:val="22"/>
          <w:szCs w:val="22"/>
        </w:rPr>
      </w:pPr>
      <w:hyperlink w:anchor="_Toc13752263" w:history="1">
        <w:r w:rsidR="00DE1585" w:rsidRPr="00330809">
          <w:rPr>
            <w:rStyle w:val="Hyperlink"/>
            <w:noProof/>
          </w:rPr>
          <w:t>5.4</w:t>
        </w:r>
        <w:r w:rsidR="00DE1585">
          <w:rPr>
            <w:rFonts w:asciiTheme="minorHAnsi" w:eastAsiaTheme="minorEastAsia" w:hAnsiTheme="minorHAnsi" w:cstheme="minorBidi"/>
            <w:noProof/>
            <w:sz w:val="22"/>
            <w:szCs w:val="22"/>
          </w:rPr>
          <w:tab/>
        </w:r>
        <w:r w:rsidR="00DE1585" w:rsidRPr="00330809">
          <w:rPr>
            <w:rStyle w:val="Hyperlink"/>
            <w:noProof/>
          </w:rPr>
          <w:t>Relationship between the PIX Integration Profile and eMPI</w:t>
        </w:r>
        <w:r w:rsidR="00DE1585">
          <w:rPr>
            <w:noProof/>
            <w:webHidden/>
          </w:rPr>
          <w:tab/>
        </w:r>
        <w:r w:rsidR="00DE1585">
          <w:rPr>
            <w:noProof/>
            <w:webHidden/>
          </w:rPr>
          <w:fldChar w:fldCharType="begin"/>
        </w:r>
        <w:r w:rsidR="00DE1585">
          <w:rPr>
            <w:noProof/>
            <w:webHidden/>
          </w:rPr>
          <w:instrText xml:space="preserve"> PAGEREF _Toc13752263 \h </w:instrText>
        </w:r>
        <w:r w:rsidR="00DE1585">
          <w:rPr>
            <w:noProof/>
            <w:webHidden/>
          </w:rPr>
        </w:r>
        <w:r w:rsidR="00DE1585">
          <w:rPr>
            <w:noProof/>
            <w:webHidden/>
          </w:rPr>
          <w:fldChar w:fldCharType="separate"/>
        </w:r>
        <w:r w:rsidR="00DE1585">
          <w:rPr>
            <w:noProof/>
            <w:webHidden/>
          </w:rPr>
          <w:t>53</w:t>
        </w:r>
        <w:r w:rsidR="00DE1585">
          <w:rPr>
            <w:noProof/>
            <w:webHidden/>
          </w:rPr>
          <w:fldChar w:fldCharType="end"/>
        </w:r>
      </w:hyperlink>
    </w:p>
    <w:p w14:paraId="38E422C9" w14:textId="6523E7AF" w:rsidR="00DE1585" w:rsidRDefault="008105ED">
      <w:pPr>
        <w:pStyle w:val="TOC1"/>
        <w:rPr>
          <w:rFonts w:asciiTheme="minorHAnsi" w:eastAsiaTheme="minorEastAsia" w:hAnsiTheme="minorHAnsi" w:cstheme="minorBidi"/>
          <w:noProof/>
          <w:sz w:val="22"/>
          <w:szCs w:val="22"/>
        </w:rPr>
      </w:pPr>
      <w:hyperlink w:anchor="_Toc13752264" w:history="1">
        <w:r w:rsidR="00DE1585" w:rsidRPr="00330809">
          <w:rPr>
            <w:rStyle w:val="Hyperlink"/>
            <w:noProof/>
          </w:rPr>
          <w:t>6</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_Toc13752264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231757A8" w14:textId="35C49687" w:rsidR="00DE1585" w:rsidRDefault="008105ED">
      <w:pPr>
        <w:pStyle w:val="TOC2"/>
        <w:tabs>
          <w:tab w:val="left" w:pos="1152"/>
        </w:tabs>
        <w:rPr>
          <w:rFonts w:asciiTheme="minorHAnsi" w:eastAsiaTheme="minorEastAsia" w:hAnsiTheme="minorHAnsi" w:cstheme="minorBidi"/>
          <w:noProof/>
          <w:sz w:val="22"/>
          <w:szCs w:val="22"/>
        </w:rPr>
      </w:pPr>
      <w:hyperlink w:anchor="_Toc13752265" w:history="1">
        <w:r w:rsidR="00DE1585" w:rsidRPr="00330809">
          <w:rPr>
            <w:rStyle w:val="Hyperlink"/>
            <w:noProof/>
          </w:rPr>
          <w:t>6.1</w:t>
        </w:r>
        <w:r w:rsidR="00DE1585">
          <w:rPr>
            <w:rFonts w:asciiTheme="minorHAnsi" w:eastAsiaTheme="minorEastAsia" w:hAnsiTheme="minorHAnsi" w:cstheme="minorBidi"/>
            <w:noProof/>
            <w:sz w:val="22"/>
            <w:szCs w:val="22"/>
          </w:rPr>
          <w:tab/>
        </w:r>
        <w:r w:rsidR="00DE1585" w:rsidRPr="00330809">
          <w:rPr>
            <w:rStyle w:val="Hyperlink"/>
            <w:noProof/>
          </w:rPr>
          <w:t>PSA Actors/Transactions</w:t>
        </w:r>
        <w:r w:rsidR="00DE1585">
          <w:rPr>
            <w:noProof/>
            <w:webHidden/>
          </w:rPr>
          <w:tab/>
        </w:r>
        <w:r w:rsidR="00DE1585">
          <w:rPr>
            <w:noProof/>
            <w:webHidden/>
          </w:rPr>
          <w:fldChar w:fldCharType="begin"/>
        </w:r>
        <w:r w:rsidR="00DE1585">
          <w:rPr>
            <w:noProof/>
            <w:webHidden/>
          </w:rPr>
          <w:instrText xml:space="preserve"> PAGEREF _Toc13752265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518A8B51" w14:textId="48CBF95A" w:rsidR="00DE1585" w:rsidRDefault="008105ED">
      <w:pPr>
        <w:pStyle w:val="TOC2"/>
        <w:tabs>
          <w:tab w:val="left" w:pos="1152"/>
        </w:tabs>
        <w:rPr>
          <w:rFonts w:asciiTheme="minorHAnsi" w:eastAsiaTheme="minorEastAsia" w:hAnsiTheme="minorHAnsi" w:cstheme="minorBidi"/>
          <w:noProof/>
          <w:sz w:val="22"/>
          <w:szCs w:val="22"/>
        </w:rPr>
      </w:pPr>
      <w:hyperlink w:anchor="_Toc13752266" w:history="1">
        <w:r w:rsidR="00DE1585" w:rsidRPr="00330809">
          <w:rPr>
            <w:rStyle w:val="Hyperlink"/>
            <w:noProof/>
          </w:rPr>
          <w:t>6.2</w:t>
        </w:r>
        <w:r w:rsidR="00DE1585">
          <w:rPr>
            <w:rFonts w:asciiTheme="minorHAnsi" w:eastAsiaTheme="minorEastAsia" w:hAnsiTheme="minorHAnsi" w:cstheme="minorBidi"/>
            <w:noProof/>
            <w:sz w:val="22"/>
            <w:szCs w:val="22"/>
          </w:rPr>
          <w:tab/>
        </w:r>
        <w:r w:rsidR="00DE1585" w:rsidRPr="00330809">
          <w:rPr>
            <w:rStyle w:val="Hyperlink"/>
            <w:noProof/>
          </w:rPr>
          <w:t>PSA Actor Options</w:t>
        </w:r>
        <w:r w:rsidR="00DE1585">
          <w:rPr>
            <w:noProof/>
            <w:webHidden/>
          </w:rPr>
          <w:tab/>
        </w:r>
        <w:r w:rsidR="00DE1585">
          <w:rPr>
            <w:noProof/>
            <w:webHidden/>
          </w:rPr>
          <w:fldChar w:fldCharType="begin"/>
        </w:r>
        <w:r w:rsidR="00DE1585">
          <w:rPr>
            <w:noProof/>
            <w:webHidden/>
          </w:rPr>
          <w:instrText xml:space="preserve"> PAGEREF _Toc13752266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4B0F809C" w14:textId="589C9CC8" w:rsidR="00DE1585" w:rsidRDefault="008105ED">
      <w:pPr>
        <w:pStyle w:val="TOC2"/>
        <w:tabs>
          <w:tab w:val="left" w:pos="1152"/>
        </w:tabs>
        <w:rPr>
          <w:rFonts w:asciiTheme="minorHAnsi" w:eastAsiaTheme="minorEastAsia" w:hAnsiTheme="minorHAnsi" w:cstheme="minorBidi"/>
          <w:noProof/>
          <w:sz w:val="22"/>
          <w:szCs w:val="22"/>
        </w:rPr>
      </w:pPr>
      <w:hyperlink w:anchor="_Toc13752267" w:history="1">
        <w:r w:rsidR="00DE1585" w:rsidRPr="00330809">
          <w:rPr>
            <w:rStyle w:val="Hyperlink"/>
            <w:noProof/>
          </w:rPr>
          <w:t>6.3</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Integration Profile Process Flows</w:t>
        </w:r>
        <w:r w:rsidR="00DE1585">
          <w:rPr>
            <w:noProof/>
            <w:webHidden/>
          </w:rPr>
          <w:tab/>
        </w:r>
        <w:r w:rsidR="00DE1585">
          <w:rPr>
            <w:noProof/>
            <w:webHidden/>
          </w:rPr>
          <w:fldChar w:fldCharType="begin"/>
        </w:r>
        <w:r w:rsidR="00DE1585">
          <w:rPr>
            <w:noProof/>
            <w:webHidden/>
          </w:rPr>
          <w:instrText xml:space="preserve"> PAGEREF _Toc13752267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2CC5C6E0" w14:textId="27CA337D" w:rsidR="00DE1585" w:rsidRDefault="008105ED">
      <w:pPr>
        <w:pStyle w:val="TOC3"/>
        <w:tabs>
          <w:tab w:val="left" w:pos="1584"/>
        </w:tabs>
        <w:rPr>
          <w:rFonts w:asciiTheme="minorHAnsi" w:eastAsiaTheme="minorEastAsia" w:hAnsiTheme="minorHAnsi" w:cstheme="minorBidi"/>
          <w:noProof/>
          <w:sz w:val="22"/>
          <w:szCs w:val="22"/>
        </w:rPr>
      </w:pPr>
      <w:hyperlink w:anchor="_Toc13752268" w:history="1">
        <w:r w:rsidR="00DE1585" w:rsidRPr="00330809">
          <w:rPr>
            <w:rStyle w:val="Hyperlink"/>
            <w:bCs/>
            <w:noProof/>
          </w:rPr>
          <w:t>6.3.1</w:t>
        </w:r>
        <w:r w:rsidR="00DE1585">
          <w:rPr>
            <w:rFonts w:asciiTheme="minorHAnsi" w:eastAsiaTheme="minorEastAsia" w:hAnsiTheme="minorHAnsi" w:cstheme="minorBidi"/>
            <w:noProof/>
            <w:sz w:val="22"/>
            <w:szCs w:val="22"/>
          </w:rPr>
          <w:tab/>
        </w:r>
        <w:r w:rsidR="00DE1585" w:rsidRPr="00330809">
          <w:rPr>
            <w:rStyle w:val="Hyperlink"/>
            <w:bCs/>
            <w:noProof/>
          </w:rPr>
          <w:t>Use Case: Simple Patient Switching</w:t>
        </w:r>
        <w:r w:rsidR="00DE1585">
          <w:rPr>
            <w:noProof/>
            <w:webHidden/>
          </w:rPr>
          <w:tab/>
        </w:r>
        <w:r w:rsidR="00DE1585">
          <w:rPr>
            <w:noProof/>
            <w:webHidden/>
          </w:rPr>
          <w:fldChar w:fldCharType="begin"/>
        </w:r>
        <w:r w:rsidR="00DE1585">
          <w:rPr>
            <w:noProof/>
            <w:webHidden/>
          </w:rPr>
          <w:instrText xml:space="preserve"> PAGEREF _Toc13752268 \h </w:instrText>
        </w:r>
        <w:r w:rsidR="00DE1585">
          <w:rPr>
            <w:noProof/>
            <w:webHidden/>
          </w:rPr>
        </w:r>
        <w:r w:rsidR="00DE1585">
          <w:rPr>
            <w:noProof/>
            <w:webHidden/>
          </w:rPr>
          <w:fldChar w:fldCharType="separate"/>
        </w:r>
        <w:r w:rsidR="00DE1585">
          <w:rPr>
            <w:noProof/>
            <w:webHidden/>
          </w:rPr>
          <w:t>57</w:t>
        </w:r>
        <w:r w:rsidR="00DE1585">
          <w:rPr>
            <w:noProof/>
            <w:webHidden/>
          </w:rPr>
          <w:fldChar w:fldCharType="end"/>
        </w:r>
      </w:hyperlink>
    </w:p>
    <w:p w14:paraId="3A6B4FEC" w14:textId="1C9AE61E" w:rsidR="00DE1585" w:rsidRDefault="008105ED">
      <w:pPr>
        <w:pStyle w:val="TOC1"/>
        <w:rPr>
          <w:rFonts w:asciiTheme="minorHAnsi" w:eastAsiaTheme="minorEastAsia" w:hAnsiTheme="minorHAnsi" w:cstheme="minorBidi"/>
          <w:noProof/>
          <w:sz w:val="22"/>
          <w:szCs w:val="22"/>
        </w:rPr>
      </w:pPr>
      <w:hyperlink w:anchor="_Toc13752269" w:history="1">
        <w:r w:rsidR="00DE1585" w:rsidRPr="00330809">
          <w:rPr>
            <w:rStyle w:val="Hyperlink"/>
            <w:noProof/>
          </w:rPr>
          <w:t>7</w:t>
        </w:r>
        <w:r w:rsidR="00DE1585">
          <w:rPr>
            <w:rFonts w:asciiTheme="minorHAnsi" w:eastAsiaTheme="minorEastAsia" w:hAnsiTheme="minorHAnsi" w:cstheme="minorBidi"/>
            <w:noProof/>
            <w:sz w:val="22"/>
            <w:szCs w:val="22"/>
          </w:rPr>
          <w:tab/>
        </w:r>
        <w:r w:rsidR="00DE1585" w:rsidRPr="00330809">
          <w:rPr>
            <w:rStyle w:val="Hyperlink"/>
            <w:noProof/>
          </w:rPr>
          <w:t>Consistent Time (CT)</w:t>
        </w:r>
        <w:r w:rsidR="00DE1585">
          <w:rPr>
            <w:noProof/>
            <w:webHidden/>
          </w:rPr>
          <w:tab/>
        </w:r>
        <w:r w:rsidR="00DE1585">
          <w:rPr>
            <w:noProof/>
            <w:webHidden/>
          </w:rPr>
          <w:fldChar w:fldCharType="begin"/>
        </w:r>
        <w:r w:rsidR="00DE1585">
          <w:rPr>
            <w:noProof/>
            <w:webHidden/>
          </w:rPr>
          <w:instrText xml:space="preserve"> PAGEREF _Toc13752269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41E5F4B0" w14:textId="4BE625F3" w:rsidR="00DE1585" w:rsidRDefault="008105ED">
      <w:pPr>
        <w:pStyle w:val="TOC2"/>
        <w:tabs>
          <w:tab w:val="left" w:pos="1152"/>
        </w:tabs>
        <w:rPr>
          <w:rFonts w:asciiTheme="minorHAnsi" w:eastAsiaTheme="minorEastAsia" w:hAnsiTheme="minorHAnsi" w:cstheme="minorBidi"/>
          <w:noProof/>
          <w:sz w:val="22"/>
          <w:szCs w:val="22"/>
        </w:rPr>
      </w:pPr>
      <w:hyperlink w:anchor="_Toc13752270" w:history="1">
        <w:r w:rsidR="00DE1585" w:rsidRPr="00330809">
          <w:rPr>
            <w:rStyle w:val="Hyperlink"/>
            <w:noProof/>
          </w:rPr>
          <w:t>7.1</w:t>
        </w:r>
        <w:r w:rsidR="00DE1585">
          <w:rPr>
            <w:rFonts w:asciiTheme="minorHAnsi" w:eastAsiaTheme="minorEastAsia" w:hAnsiTheme="minorHAnsi" w:cstheme="minorBidi"/>
            <w:noProof/>
            <w:sz w:val="22"/>
            <w:szCs w:val="22"/>
          </w:rPr>
          <w:tab/>
        </w:r>
        <w:r w:rsidR="00DE1585" w:rsidRPr="00330809">
          <w:rPr>
            <w:rStyle w:val="Hyperlink"/>
            <w:noProof/>
          </w:rPr>
          <w:t>CT Actors/Transactions</w:t>
        </w:r>
        <w:r w:rsidR="00DE1585">
          <w:rPr>
            <w:noProof/>
            <w:webHidden/>
          </w:rPr>
          <w:tab/>
        </w:r>
        <w:r w:rsidR="00DE1585">
          <w:rPr>
            <w:noProof/>
            <w:webHidden/>
          </w:rPr>
          <w:fldChar w:fldCharType="begin"/>
        </w:r>
        <w:r w:rsidR="00DE1585">
          <w:rPr>
            <w:noProof/>
            <w:webHidden/>
          </w:rPr>
          <w:instrText xml:space="preserve"> PAGEREF _Toc13752270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2DE8E99E" w14:textId="70A2C906" w:rsidR="00DE1585" w:rsidRDefault="008105ED">
      <w:pPr>
        <w:pStyle w:val="TOC2"/>
        <w:tabs>
          <w:tab w:val="left" w:pos="1152"/>
        </w:tabs>
        <w:rPr>
          <w:rFonts w:asciiTheme="minorHAnsi" w:eastAsiaTheme="minorEastAsia" w:hAnsiTheme="minorHAnsi" w:cstheme="minorBidi"/>
          <w:noProof/>
          <w:sz w:val="22"/>
          <w:szCs w:val="22"/>
        </w:rPr>
      </w:pPr>
      <w:hyperlink w:anchor="_Toc13752271" w:history="1">
        <w:r w:rsidR="00DE1585" w:rsidRPr="00330809">
          <w:rPr>
            <w:rStyle w:val="Hyperlink"/>
            <w:noProof/>
          </w:rPr>
          <w:t>7.2</w:t>
        </w:r>
        <w:r w:rsidR="00DE1585">
          <w:rPr>
            <w:rFonts w:asciiTheme="minorHAnsi" w:eastAsiaTheme="minorEastAsia" w:hAnsiTheme="minorHAnsi" w:cstheme="minorBidi"/>
            <w:noProof/>
            <w:sz w:val="22"/>
            <w:szCs w:val="22"/>
          </w:rPr>
          <w:tab/>
        </w:r>
        <w:r w:rsidR="00DE1585" w:rsidRPr="00330809">
          <w:rPr>
            <w:rStyle w:val="Hyperlink"/>
            <w:noProof/>
          </w:rPr>
          <w:t>CT Actor Options</w:t>
        </w:r>
        <w:r w:rsidR="00DE1585">
          <w:rPr>
            <w:noProof/>
            <w:webHidden/>
          </w:rPr>
          <w:tab/>
        </w:r>
        <w:r w:rsidR="00DE1585">
          <w:rPr>
            <w:noProof/>
            <w:webHidden/>
          </w:rPr>
          <w:fldChar w:fldCharType="begin"/>
        </w:r>
        <w:r w:rsidR="00DE1585">
          <w:rPr>
            <w:noProof/>
            <w:webHidden/>
          </w:rPr>
          <w:instrText xml:space="preserve"> PAGEREF _Toc13752271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5B571888" w14:textId="34C212C6" w:rsidR="00DE1585" w:rsidRDefault="008105ED">
      <w:pPr>
        <w:pStyle w:val="TOC2"/>
        <w:tabs>
          <w:tab w:val="left" w:pos="1152"/>
        </w:tabs>
        <w:rPr>
          <w:rFonts w:asciiTheme="minorHAnsi" w:eastAsiaTheme="minorEastAsia" w:hAnsiTheme="minorHAnsi" w:cstheme="minorBidi"/>
          <w:noProof/>
          <w:sz w:val="22"/>
          <w:szCs w:val="22"/>
        </w:rPr>
      </w:pPr>
      <w:hyperlink w:anchor="_Toc13752272" w:history="1">
        <w:r w:rsidR="00DE1585" w:rsidRPr="00330809">
          <w:rPr>
            <w:rStyle w:val="Hyperlink"/>
            <w:noProof/>
          </w:rPr>
          <w:t>7.3</w:t>
        </w:r>
        <w:r w:rsidR="00DE1585">
          <w:rPr>
            <w:rFonts w:asciiTheme="minorHAnsi" w:eastAsiaTheme="minorEastAsia" w:hAnsiTheme="minorHAnsi" w:cstheme="minorBidi"/>
            <w:noProof/>
            <w:sz w:val="22"/>
            <w:szCs w:val="22"/>
          </w:rPr>
          <w:tab/>
        </w:r>
        <w:r w:rsidR="00DE1585" w:rsidRPr="00330809">
          <w:rPr>
            <w:rStyle w:val="Hyperlink"/>
            <w:noProof/>
          </w:rPr>
          <w:t>Consistent Time Process Flow</w:t>
        </w:r>
        <w:r w:rsidR="00DE1585">
          <w:rPr>
            <w:noProof/>
            <w:webHidden/>
          </w:rPr>
          <w:tab/>
        </w:r>
        <w:r w:rsidR="00DE1585">
          <w:rPr>
            <w:noProof/>
            <w:webHidden/>
          </w:rPr>
          <w:fldChar w:fldCharType="begin"/>
        </w:r>
        <w:r w:rsidR="00DE1585">
          <w:rPr>
            <w:noProof/>
            <w:webHidden/>
          </w:rPr>
          <w:instrText xml:space="preserve"> PAGEREF _Toc13752272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3754F3D8" w14:textId="22B154DE" w:rsidR="00DE1585" w:rsidRDefault="008105ED">
      <w:pPr>
        <w:pStyle w:val="TOC1"/>
        <w:rPr>
          <w:rFonts w:asciiTheme="minorHAnsi" w:eastAsiaTheme="minorEastAsia" w:hAnsiTheme="minorHAnsi" w:cstheme="minorBidi"/>
          <w:noProof/>
          <w:sz w:val="22"/>
          <w:szCs w:val="22"/>
        </w:rPr>
      </w:pPr>
      <w:hyperlink w:anchor="_Toc13752273" w:history="1">
        <w:r w:rsidR="00DE1585" w:rsidRPr="00330809">
          <w:rPr>
            <w:rStyle w:val="Hyperlink"/>
            <w:noProof/>
          </w:rPr>
          <w:t>8</w:t>
        </w:r>
        <w:r w:rsidR="00DE1585">
          <w:rPr>
            <w:rFonts w:asciiTheme="minorHAnsi" w:eastAsiaTheme="minorEastAsia" w:hAnsiTheme="minorHAnsi" w:cstheme="minorBidi"/>
            <w:noProof/>
            <w:sz w:val="22"/>
            <w:szCs w:val="22"/>
          </w:rPr>
          <w:tab/>
        </w:r>
        <w:r w:rsidR="00DE1585" w:rsidRPr="00330809">
          <w:rPr>
            <w:rStyle w:val="Hyperlink"/>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_Toc13752273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511B8886" w14:textId="5420453E" w:rsidR="00DE1585" w:rsidRDefault="008105ED">
      <w:pPr>
        <w:pStyle w:val="TOC2"/>
        <w:tabs>
          <w:tab w:val="left" w:pos="1152"/>
        </w:tabs>
        <w:rPr>
          <w:rFonts w:asciiTheme="minorHAnsi" w:eastAsiaTheme="minorEastAsia" w:hAnsiTheme="minorHAnsi" w:cstheme="minorBidi"/>
          <w:noProof/>
          <w:sz w:val="22"/>
          <w:szCs w:val="22"/>
        </w:rPr>
      </w:pPr>
      <w:hyperlink w:anchor="_Toc13752274" w:history="1">
        <w:r w:rsidR="00DE1585" w:rsidRPr="00330809">
          <w:rPr>
            <w:rStyle w:val="Hyperlink"/>
            <w:noProof/>
          </w:rPr>
          <w:t>8.1</w:t>
        </w:r>
        <w:r w:rsidR="00DE1585">
          <w:rPr>
            <w:rFonts w:asciiTheme="minorHAnsi" w:eastAsiaTheme="minorEastAsia" w:hAnsiTheme="minorHAnsi" w:cstheme="minorBidi"/>
            <w:noProof/>
            <w:sz w:val="22"/>
            <w:szCs w:val="22"/>
          </w:rPr>
          <w:tab/>
        </w:r>
        <w:r w:rsidR="00DE1585" w:rsidRPr="00330809">
          <w:rPr>
            <w:rStyle w:val="Hyperlink"/>
            <w:noProof/>
          </w:rPr>
          <w:t>PDQ Actors/Transactions</w:t>
        </w:r>
        <w:r w:rsidR="00DE1585">
          <w:rPr>
            <w:noProof/>
            <w:webHidden/>
          </w:rPr>
          <w:tab/>
        </w:r>
        <w:r w:rsidR="00DE1585">
          <w:rPr>
            <w:noProof/>
            <w:webHidden/>
          </w:rPr>
          <w:fldChar w:fldCharType="begin"/>
        </w:r>
        <w:r w:rsidR="00DE1585">
          <w:rPr>
            <w:noProof/>
            <w:webHidden/>
          </w:rPr>
          <w:instrText xml:space="preserve"> PAGEREF _Toc13752274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28515B77" w14:textId="75D512C6" w:rsidR="00DE1585" w:rsidRDefault="008105ED">
      <w:pPr>
        <w:pStyle w:val="TOC2"/>
        <w:tabs>
          <w:tab w:val="left" w:pos="1152"/>
        </w:tabs>
        <w:rPr>
          <w:rFonts w:asciiTheme="minorHAnsi" w:eastAsiaTheme="minorEastAsia" w:hAnsiTheme="minorHAnsi" w:cstheme="minorBidi"/>
          <w:noProof/>
          <w:sz w:val="22"/>
          <w:szCs w:val="22"/>
        </w:rPr>
      </w:pPr>
      <w:hyperlink w:anchor="_Toc13752275" w:history="1">
        <w:r w:rsidR="00DE1585" w:rsidRPr="00330809">
          <w:rPr>
            <w:rStyle w:val="Hyperlink"/>
            <w:noProof/>
          </w:rPr>
          <w:t>8.2</w:t>
        </w:r>
        <w:r w:rsidR="00DE1585">
          <w:rPr>
            <w:rFonts w:asciiTheme="minorHAnsi" w:eastAsiaTheme="minorEastAsia" w:hAnsiTheme="minorHAnsi" w:cstheme="minorBidi"/>
            <w:noProof/>
            <w:sz w:val="22"/>
            <w:szCs w:val="22"/>
          </w:rPr>
          <w:tab/>
        </w:r>
        <w:r w:rsidR="00DE1585" w:rsidRPr="00330809">
          <w:rPr>
            <w:rStyle w:val="Hyperlink"/>
            <w:noProof/>
          </w:rPr>
          <w:t>PDQ Actor Options</w:t>
        </w:r>
        <w:r w:rsidR="00DE1585">
          <w:rPr>
            <w:noProof/>
            <w:webHidden/>
          </w:rPr>
          <w:tab/>
        </w:r>
        <w:r w:rsidR="00DE1585">
          <w:rPr>
            <w:noProof/>
            <w:webHidden/>
          </w:rPr>
          <w:fldChar w:fldCharType="begin"/>
        </w:r>
        <w:r w:rsidR="00DE1585">
          <w:rPr>
            <w:noProof/>
            <w:webHidden/>
          </w:rPr>
          <w:instrText xml:space="preserve"> PAGEREF _Toc13752275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542EB574" w14:textId="7562118B" w:rsidR="00DE1585" w:rsidRDefault="008105ED">
      <w:pPr>
        <w:pStyle w:val="TOC3"/>
        <w:tabs>
          <w:tab w:val="left" w:pos="1584"/>
        </w:tabs>
        <w:rPr>
          <w:rFonts w:asciiTheme="minorHAnsi" w:eastAsiaTheme="minorEastAsia" w:hAnsiTheme="minorHAnsi" w:cstheme="minorBidi"/>
          <w:noProof/>
          <w:sz w:val="22"/>
          <w:szCs w:val="22"/>
        </w:rPr>
      </w:pPr>
      <w:hyperlink w:anchor="_Toc13752276" w:history="1">
        <w:r w:rsidR="00DE1585" w:rsidRPr="00330809">
          <w:rPr>
            <w:rStyle w:val="Hyperlink"/>
            <w:bCs/>
            <w:noProof/>
          </w:rPr>
          <w:t>8.2.1</w:t>
        </w:r>
        <w:r w:rsidR="00DE1585">
          <w:rPr>
            <w:rFonts w:asciiTheme="minorHAnsi" w:eastAsiaTheme="minorEastAsia" w:hAnsiTheme="minorHAnsi" w:cstheme="minorBidi"/>
            <w:noProof/>
            <w:sz w:val="22"/>
            <w:szCs w:val="22"/>
          </w:rPr>
          <w:tab/>
        </w:r>
        <w:r w:rsidR="00DE1585" w:rsidRPr="00330809">
          <w:rPr>
            <w:rStyle w:val="Hyperlink"/>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_Toc13752276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1EF3F916" w14:textId="75B936E8" w:rsidR="00DE1585" w:rsidRDefault="008105ED">
      <w:pPr>
        <w:pStyle w:val="TOC2"/>
        <w:tabs>
          <w:tab w:val="left" w:pos="1152"/>
        </w:tabs>
        <w:rPr>
          <w:rFonts w:asciiTheme="minorHAnsi" w:eastAsiaTheme="minorEastAsia" w:hAnsiTheme="minorHAnsi" w:cstheme="minorBidi"/>
          <w:noProof/>
          <w:sz w:val="22"/>
          <w:szCs w:val="22"/>
        </w:rPr>
      </w:pPr>
      <w:hyperlink w:anchor="_Toc13752277" w:history="1">
        <w:r w:rsidR="00DE1585" w:rsidRPr="00330809">
          <w:rPr>
            <w:rStyle w:val="Hyperlink"/>
            <w:noProof/>
          </w:rPr>
          <w:t>8.3</w:t>
        </w:r>
        <w:r w:rsidR="00DE1585">
          <w:rPr>
            <w:rFonts w:asciiTheme="minorHAnsi" w:eastAsiaTheme="minorEastAsia" w:hAnsiTheme="minorHAnsi" w:cstheme="minorBidi"/>
            <w:noProof/>
            <w:sz w:val="22"/>
            <w:szCs w:val="22"/>
          </w:rPr>
          <w:tab/>
        </w:r>
        <w:r w:rsidR="00DE1585" w:rsidRPr="00330809">
          <w:rPr>
            <w:rStyle w:val="Hyperlink"/>
            <w:noProof/>
          </w:rPr>
          <w:t>Patient Demographics Query Process Flow</w:t>
        </w:r>
        <w:r w:rsidR="00DE1585">
          <w:rPr>
            <w:noProof/>
            <w:webHidden/>
          </w:rPr>
          <w:tab/>
        </w:r>
        <w:r w:rsidR="00DE1585">
          <w:rPr>
            <w:noProof/>
            <w:webHidden/>
          </w:rPr>
          <w:fldChar w:fldCharType="begin"/>
        </w:r>
        <w:r w:rsidR="00DE1585">
          <w:rPr>
            <w:noProof/>
            <w:webHidden/>
          </w:rPr>
          <w:instrText xml:space="preserve"> PAGEREF _Toc13752277 \h </w:instrText>
        </w:r>
        <w:r w:rsidR="00DE1585">
          <w:rPr>
            <w:noProof/>
            <w:webHidden/>
          </w:rPr>
        </w:r>
        <w:r w:rsidR="00DE1585">
          <w:rPr>
            <w:noProof/>
            <w:webHidden/>
          </w:rPr>
          <w:fldChar w:fldCharType="separate"/>
        </w:r>
        <w:r w:rsidR="00DE1585">
          <w:rPr>
            <w:noProof/>
            <w:webHidden/>
          </w:rPr>
          <w:t>64</w:t>
        </w:r>
        <w:r w:rsidR="00DE1585">
          <w:rPr>
            <w:noProof/>
            <w:webHidden/>
          </w:rPr>
          <w:fldChar w:fldCharType="end"/>
        </w:r>
      </w:hyperlink>
    </w:p>
    <w:p w14:paraId="10A78195" w14:textId="7E50212B" w:rsidR="00DE1585" w:rsidRDefault="008105ED">
      <w:pPr>
        <w:pStyle w:val="TOC3"/>
        <w:tabs>
          <w:tab w:val="left" w:pos="1584"/>
        </w:tabs>
        <w:rPr>
          <w:rFonts w:asciiTheme="minorHAnsi" w:eastAsiaTheme="minorEastAsia" w:hAnsiTheme="minorHAnsi" w:cstheme="minorBidi"/>
          <w:noProof/>
          <w:sz w:val="22"/>
          <w:szCs w:val="22"/>
        </w:rPr>
      </w:pPr>
      <w:hyperlink w:anchor="_Toc13752278" w:history="1">
        <w:r w:rsidR="00DE1585" w:rsidRPr="00330809">
          <w:rPr>
            <w:rStyle w:val="Hyperlink"/>
            <w:bCs/>
            <w:noProof/>
          </w:rPr>
          <w:t>8.3.1</w:t>
        </w:r>
        <w:r w:rsidR="00DE1585">
          <w:rPr>
            <w:rFonts w:asciiTheme="minorHAnsi" w:eastAsiaTheme="minorEastAsia" w:hAnsiTheme="minorHAnsi" w:cstheme="minorBidi"/>
            <w:noProof/>
            <w:sz w:val="22"/>
            <w:szCs w:val="22"/>
          </w:rPr>
          <w:tab/>
        </w:r>
        <w:r w:rsidR="00DE1585" w:rsidRPr="00330809">
          <w:rPr>
            <w:rStyle w:val="Hyperlink"/>
            <w:bCs/>
            <w:noProof/>
          </w:rPr>
          <w:t>Combined Use of PDQ with Other IHE Workflow Profiles</w:t>
        </w:r>
        <w:r w:rsidR="00DE1585">
          <w:rPr>
            <w:noProof/>
            <w:webHidden/>
          </w:rPr>
          <w:tab/>
        </w:r>
        <w:r w:rsidR="00DE1585">
          <w:rPr>
            <w:noProof/>
            <w:webHidden/>
          </w:rPr>
          <w:fldChar w:fldCharType="begin"/>
        </w:r>
        <w:r w:rsidR="00DE1585">
          <w:rPr>
            <w:noProof/>
            <w:webHidden/>
          </w:rPr>
          <w:instrText xml:space="preserve"> PAGEREF _Toc13752278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0522FAA3" w14:textId="6F1A9B76" w:rsidR="00DE1585" w:rsidRDefault="008105ED">
      <w:pPr>
        <w:pStyle w:val="TOC3"/>
        <w:tabs>
          <w:tab w:val="left" w:pos="1584"/>
        </w:tabs>
        <w:rPr>
          <w:rFonts w:asciiTheme="minorHAnsi" w:eastAsiaTheme="minorEastAsia" w:hAnsiTheme="minorHAnsi" w:cstheme="minorBidi"/>
          <w:noProof/>
          <w:sz w:val="22"/>
          <w:szCs w:val="22"/>
        </w:rPr>
      </w:pPr>
      <w:hyperlink w:anchor="_Toc13752279" w:history="1">
        <w:r w:rsidR="00DE1585" w:rsidRPr="00330809">
          <w:rPr>
            <w:rStyle w:val="Hyperlink"/>
            <w:bCs/>
            <w:noProof/>
          </w:rPr>
          <w:t>8.3.2</w:t>
        </w:r>
        <w:r w:rsidR="00DE1585">
          <w:rPr>
            <w:rFonts w:asciiTheme="minorHAnsi" w:eastAsiaTheme="minorEastAsia" w:hAnsiTheme="minorHAnsi" w:cstheme="minorBidi"/>
            <w:noProof/>
            <w:sz w:val="22"/>
            <w:szCs w:val="22"/>
          </w:rPr>
          <w:tab/>
        </w:r>
        <w:r w:rsidR="00DE1585" w:rsidRPr="00330809">
          <w:rPr>
            <w:rStyle w:val="Hyperlink"/>
            <w:bCs/>
            <w:noProof/>
          </w:rPr>
          <w:t>Supplier Data Configuration</w:t>
        </w:r>
        <w:r w:rsidR="00DE1585">
          <w:rPr>
            <w:noProof/>
            <w:webHidden/>
          </w:rPr>
          <w:tab/>
        </w:r>
        <w:r w:rsidR="00DE1585">
          <w:rPr>
            <w:noProof/>
            <w:webHidden/>
          </w:rPr>
          <w:fldChar w:fldCharType="begin"/>
        </w:r>
        <w:r w:rsidR="00DE1585">
          <w:rPr>
            <w:noProof/>
            <w:webHidden/>
          </w:rPr>
          <w:instrText xml:space="preserve"> PAGEREF _Toc13752279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29F5F9F6" w14:textId="2A0FBAF9" w:rsidR="00DE1585" w:rsidRDefault="008105ED">
      <w:pPr>
        <w:pStyle w:val="TOC1"/>
        <w:rPr>
          <w:rFonts w:asciiTheme="minorHAnsi" w:eastAsiaTheme="minorEastAsia" w:hAnsiTheme="minorHAnsi" w:cstheme="minorBidi"/>
          <w:noProof/>
          <w:sz w:val="22"/>
          <w:szCs w:val="22"/>
        </w:rPr>
      </w:pPr>
      <w:hyperlink w:anchor="_Toc13752280" w:history="1">
        <w:r w:rsidR="00DE1585" w:rsidRPr="00330809">
          <w:rPr>
            <w:rStyle w:val="Hyperlink"/>
            <w:noProof/>
          </w:rPr>
          <w:t>9</w:t>
        </w:r>
        <w:r w:rsidR="00DE1585">
          <w:rPr>
            <w:rFonts w:asciiTheme="minorHAnsi" w:eastAsiaTheme="minorEastAsia" w:hAnsiTheme="minorHAnsi" w:cstheme="minorBidi"/>
            <w:noProof/>
            <w:sz w:val="22"/>
            <w:szCs w:val="22"/>
          </w:rPr>
          <w:tab/>
        </w:r>
        <w:r w:rsidR="00DE1585" w:rsidRPr="00330809">
          <w:rPr>
            <w:rStyle w:val="Hyperlink"/>
            <w:noProof/>
          </w:rPr>
          <w:t>Audit Trail and Node Authentication (ATNA) Profile</w:t>
        </w:r>
        <w:r w:rsidR="00DE1585">
          <w:rPr>
            <w:noProof/>
            <w:webHidden/>
          </w:rPr>
          <w:tab/>
        </w:r>
        <w:r w:rsidR="00DE1585">
          <w:rPr>
            <w:noProof/>
            <w:webHidden/>
          </w:rPr>
          <w:fldChar w:fldCharType="begin"/>
        </w:r>
        <w:r w:rsidR="00DE1585">
          <w:rPr>
            <w:noProof/>
            <w:webHidden/>
          </w:rPr>
          <w:instrText xml:space="preserve"> PAGEREF _Toc13752280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5C83156D" w14:textId="3EFAA838" w:rsidR="00DE1585" w:rsidRDefault="008105ED">
      <w:pPr>
        <w:pStyle w:val="TOC2"/>
        <w:rPr>
          <w:rFonts w:asciiTheme="minorHAnsi" w:eastAsiaTheme="minorEastAsia" w:hAnsiTheme="minorHAnsi" w:cstheme="minorBidi"/>
          <w:noProof/>
          <w:sz w:val="22"/>
          <w:szCs w:val="22"/>
        </w:rPr>
      </w:pPr>
      <w:hyperlink w:anchor="_Toc13752281" w:history="1">
        <w:r w:rsidR="00DE1585" w:rsidRPr="00330809">
          <w:rPr>
            <w:rStyle w:val="Hyperlink"/>
            <w:noProof/>
          </w:rPr>
          <w:t>9.1 ATNA Actors/Transactions</w:t>
        </w:r>
        <w:r w:rsidR="00DE1585">
          <w:rPr>
            <w:noProof/>
            <w:webHidden/>
          </w:rPr>
          <w:tab/>
        </w:r>
        <w:r w:rsidR="00DE1585">
          <w:rPr>
            <w:noProof/>
            <w:webHidden/>
          </w:rPr>
          <w:fldChar w:fldCharType="begin"/>
        </w:r>
        <w:r w:rsidR="00DE1585">
          <w:rPr>
            <w:noProof/>
            <w:webHidden/>
          </w:rPr>
          <w:instrText xml:space="preserve"> PAGEREF _Toc13752281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2BD9E63E" w14:textId="30E31AA8" w:rsidR="00DE1585" w:rsidRDefault="008105ED">
      <w:pPr>
        <w:pStyle w:val="TOC3"/>
        <w:rPr>
          <w:rFonts w:asciiTheme="minorHAnsi" w:eastAsiaTheme="minorEastAsia" w:hAnsiTheme="minorHAnsi" w:cstheme="minorBidi"/>
          <w:noProof/>
          <w:sz w:val="22"/>
          <w:szCs w:val="22"/>
        </w:rPr>
      </w:pPr>
      <w:hyperlink w:anchor="_Toc13752282" w:history="1">
        <w:r w:rsidR="00DE1585" w:rsidRPr="00330809">
          <w:rPr>
            <w:rStyle w:val="Hyperlink"/>
            <w:noProof/>
          </w:rPr>
          <w:t>9.1.1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_Toc13752282 \h </w:instrText>
        </w:r>
        <w:r w:rsidR="00DE1585">
          <w:rPr>
            <w:noProof/>
            <w:webHidden/>
          </w:rPr>
        </w:r>
        <w:r w:rsidR="00DE1585">
          <w:rPr>
            <w:noProof/>
            <w:webHidden/>
          </w:rPr>
          <w:fldChar w:fldCharType="separate"/>
        </w:r>
        <w:r w:rsidR="00DE1585">
          <w:rPr>
            <w:noProof/>
            <w:webHidden/>
          </w:rPr>
          <w:t>69</w:t>
        </w:r>
        <w:r w:rsidR="00DE1585">
          <w:rPr>
            <w:noProof/>
            <w:webHidden/>
          </w:rPr>
          <w:fldChar w:fldCharType="end"/>
        </w:r>
      </w:hyperlink>
    </w:p>
    <w:p w14:paraId="6162A4B9" w14:textId="3D2180AA" w:rsidR="00DE1585" w:rsidRDefault="008105ED">
      <w:pPr>
        <w:pStyle w:val="TOC2"/>
        <w:rPr>
          <w:rFonts w:asciiTheme="minorHAnsi" w:eastAsiaTheme="minorEastAsia" w:hAnsiTheme="minorHAnsi" w:cstheme="minorBidi"/>
          <w:noProof/>
          <w:sz w:val="22"/>
          <w:szCs w:val="22"/>
        </w:rPr>
      </w:pPr>
      <w:hyperlink w:anchor="_Toc13752283" w:history="1">
        <w:r w:rsidR="00DE1585" w:rsidRPr="00330809">
          <w:rPr>
            <w:rStyle w:val="Hyperlink"/>
            <w:noProof/>
          </w:rPr>
          <w:t>9.2 ATNA Actor Options</w:t>
        </w:r>
        <w:r w:rsidR="00DE1585">
          <w:rPr>
            <w:noProof/>
            <w:webHidden/>
          </w:rPr>
          <w:tab/>
        </w:r>
        <w:r w:rsidR="00DE1585">
          <w:rPr>
            <w:noProof/>
            <w:webHidden/>
          </w:rPr>
          <w:fldChar w:fldCharType="begin"/>
        </w:r>
        <w:r w:rsidR="00DE1585">
          <w:rPr>
            <w:noProof/>
            <w:webHidden/>
          </w:rPr>
          <w:instrText xml:space="preserve"> PAGEREF _Toc13752283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05642FF" w14:textId="260A7150" w:rsidR="00DE1585" w:rsidRDefault="008105ED">
      <w:pPr>
        <w:pStyle w:val="TOC3"/>
        <w:rPr>
          <w:rFonts w:asciiTheme="minorHAnsi" w:eastAsiaTheme="minorEastAsia" w:hAnsiTheme="minorHAnsi" w:cstheme="minorBidi"/>
          <w:noProof/>
          <w:sz w:val="22"/>
          <w:szCs w:val="22"/>
        </w:rPr>
      </w:pPr>
      <w:hyperlink w:anchor="_Toc13752284" w:history="1">
        <w:r w:rsidR="00DE1585" w:rsidRPr="00330809">
          <w:rPr>
            <w:rStyle w:val="Hyperlink"/>
            <w:noProof/>
          </w:rPr>
          <w:t>9.2.1 ATNA Encryption Option (retired)</w:t>
        </w:r>
        <w:r w:rsidR="00DE1585">
          <w:rPr>
            <w:noProof/>
            <w:webHidden/>
          </w:rPr>
          <w:tab/>
        </w:r>
        <w:r w:rsidR="00DE1585">
          <w:rPr>
            <w:noProof/>
            <w:webHidden/>
          </w:rPr>
          <w:fldChar w:fldCharType="begin"/>
        </w:r>
        <w:r w:rsidR="00DE1585">
          <w:rPr>
            <w:noProof/>
            <w:webHidden/>
          </w:rPr>
          <w:instrText xml:space="preserve"> PAGEREF _Toc13752284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854F8CB" w14:textId="42F8821A" w:rsidR="00DE1585" w:rsidRDefault="008105ED">
      <w:pPr>
        <w:pStyle w:val="TOC3"/>
        <w:rPr>
          <w:rFonts w:asciiTheme="minorHAnsi" w:eastAsiaTheme="minorEastAsia" w:hAnsiTheme="minorHAnsi" w:cstheme="minorBidi"/>
          <w:noProof/>
          <w:sz w:val="22"/>
          <w:szCs w:val="22"/>
        </w:rPr>
      </w:pPr>
      <w:hyperlink w:anchor="_Toc13752285" w:history="1">
        <w:r w:rsidR="00DE1585" w:rsidRPr="00330809">
          <w:rPr>
            <w:rStyle w:val="Hyperlink"/>
            <w:noProof/>
          </w:rPr>
          <w:t>9.2.2 Radiology Audit Trail Option</w:t>
        </w:r>
        <w:r w:rsidR="00DE1585">
          <w:rPr>
            <w:noProof/>
            <w:webHidden/>
          </w:rPr>
          <w:tab/>
        </w:r>
        <w:r w:rsidR="00DE1585">
          <w:rPr>
            <w:noProof/>
            <w:webHidden/>
          </w:rPr>
          <w:fldChar w:fldCharType="begin"/>
        </w:r>
        <w:r w:rsidR="00DE1585">
          <w:rPr>
            <w:noProof/>
            <w:webHidden/>
          </w:rPr>
          <w:instrText xml:space="preserve"> PAGEREF _Toc13752285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5ED95A83" w14:textId="2FC39904" w:rsidR="00DE1585" w:rsidRDefault="008105ED">
      <w:pPr>
        <w:pStyle w:val="TOC2"/>
        <w:rPr>
          <w:rFonts w:asciiTheme="minorHAnsi" w:eastAsiaTheme="minorEastAsia" w:hAnsiTheme="minorHAnsi" w:cstheme="minorBidi"/>
          <w:noProof/>
          <w:sz w:val="22"/>
          <w:szCs w:val="22"/>
        </w:rPr>
      </w:pPr>
      <w:hyperlink w:anchor="_Toc13752286" w:history="1">
        <w:r w:rsidR="00DE1585" w:rsidRPr="00330809">
          <w:rPr>
            <w:rStyle w:val="Hyperlink"/>
            <w:noProof/>
          </w:rPr>
          <w:t>9.3 ATNA Required Actor Groupings</w:t>
        </w:r>
        <w:r w:rsidR="00DE1585">
          <w:rPr>
            <w:noProof/>
            <w:webHidden/>
          </w:rPr>
          <w:tab/>
        </w:r>
        <w:r w:rsidR="00DE1585">
          <w:rPr>
            <w:noProof/>
            <w:webHidden/>
          </w:rPr>
          <w:fldChar w:fldCharType="begin"/>
        </w:r>
        <w:r w:rsidR="00DE1585">
          <w:rPr>
            <w:noProof/>
            <w:webHidden/>
          </w:rPr>
          <w:instrText xml:space="preserve"> PAGEREF _Toc13752286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53723A77" w14:textId="0E933469" w:rsidR="00DE1585" w:rsidRDefault="008105ED">
      <w:pPr>
        <w:pStyle w:val="TOC3"/>
        <w:rPr>
          <w:rFonts w:asciiTheme="minorHAnsi" w:eastAsiaTheme="minorEastAsia" w:hAnsiTheme="minorHAnsi" w:cstheme="minorBidi"/>
          <w:noProof/>
          <w:sz w:val="22"/>
          <w:szCs w:val="22"/>
        </w:rPr>
      </w:pPr>
      <w:hyperlink w:anchor="_Toc13752287" w:history="1">
        <w:r w:rsidR="00DE1585" w:rsidRPr="00330809">
          <w:rPr>
            <w:rStyle w:val="Hyperlink"/>
            <w:noProof/>
          </w:rPr>
          <w:t>9.3.1 Grouping implications</w:t>
        </w:r>
        <w:r w:rsidR="00DE1585">
          <w:rPr>
            <w:noProof/>
            <w:webHidden/>
          </w:rPr>
          <w:tab/>
        </w:r>
        <w:r w:rsidR="00DE1585">
          <w:rPr>
            <w:noProof/>
            <w:webHidden/>
          </w:rPr>
          <w:fldChar w:fldCharType="begin"/>
        </w:r>
        <w:r w:rsidR="00DE1585">
          <w:rPr>
            <w:noProof/>
            <w:webHidden/>
          </w:rPr>
          <w:instrText xml:space="preserve"> PAGEREF _Toc13752287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6039D021" w14:textId="154332C7" w:rsidR="00DE1585" w:rsidRDefault="008105ED">
      <w:pPr>
        <w:pStyle w:val="TOC2"/>
        <w:rPr>
          <w:rFonts w:asciiTheme="minorHAnsi" w:eastAsiaTheme="minorEastAsia" w:hAnsiTheme="minorHAnsi" w:cstheme="minorBidi"/>
          <w:noProof/>
          <w:sz w:val="22"/>
          <w:szCs w:val="22"/>
        </w:rPr>
      </w:pPr>
      <w:hyperlink w:anchor="_Toc13752288" w:history="1">
        <w:r w:rsidR="00DE1585" w:rsidRPr="00330809">
          <w:rPr>
            <w:rStyle w:val="Hyperlink"/>
            <w:noProof/>
          </w:rPr>
          <w:t>9.4 ATNA Overview</w:t>
        </w:r>
        <w:r w:rsidR="00DE1585">
          <w:rPr>
            <w:noProof/>
            <w:webHidden/>
          </w:rPr>
          <w:tab/>
        </w:r>
        <w:r w:rsidR="00DE1585">
          <w:rPr>
            <w:noProof/>
            <w:webHidden/>
          </w:rPr>
          <w:fldChar w:fldCharType="begin"/>
        </w:r>
        <w:r w:rsidR="00DE1585">
          <w:rPr>
            <w:noProof/>
            <w:webHidden/>
          </w:rPr>
          <w:instrText xml:space="preserve"> PAGEREF _Toc13752288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24F26738" w14:textId="4041E06D" w:rsidR="00DE1585" w:rsidRDefault="008105ED">
      <w:pPr>
        <w:pStyle w:val="TOC3"/>
        <w:rPr>
          <w:rFonts w:asciiTheme="minorHAnsi" w:eastAsiaTheme="minorEastAsia" w:hAnsiTheme="minorHAnsi" w:cstheme="minorBidi"/>
          <w:noProof/>
          <w:sz w:val="22"/>
          <w:szCs w:val="22"/>
        </w:rPr>
      </w:pPr>
      <w:hyperlink w:anchor="_Toc13752289" w:history="1">
        <w:r w:rsidR="00DE1585" w:rsidRPr="00330809">
          <w:rPr>
            <w:rStyle w:val="Hyperlink"/>
            <w:bCs/>
            <w:noProof/>
          </w:rPr>
          <w:t>9.4.1 Concepts</w:t>
        </w:r>
        <w:r w:rsidR="00DE1585">
          <w:rPr>
            <w:noProof/>
            <w:webHidden/>
          </w:rPr>
          <w:tab/>
        </w:r>
        <w:r w:rsidR="00DE1585">
          <w:rPr>
            <w:noProof/>
            <w:webHidden/>
          </w:rPr>
          <w:fldChar w:fldCharType="begin"/>
        </w:r>
        <w:r w:rsidR="00DE1585">
          <w:rPr>
            <w:noProof/>
            <w:webHidden/>
          </w:rPr>
          <w:instrText xml:space="preserve"> PAGEREF _Toc13752289 \h </w:instrText>
        </w:r>
        <w:r w:rsidR="00DE1585">
          <w:rPr>
            <w:noProof/>
            <w:webHidden/>
          </w:rPr>
        </w:r>
        <w:r w:rsidR="00DE1585">
          <w:rPr>
            <w:noProof/>
            <w:webHidden/>
          </w:rPr>
          <w:fldChar w:fldCharType="separate"/>
        </w:r>
        <w:r w:rsidR="00DE1585">
          <w:rPr>
            <w:noProof/>
            <w:webHidden/>
          </w:rPr>
          <w:t>73</w:t>
        </w:r>
        <w:r w:rsidR="00DE1585">
          <w:rPr>
            <w:noProof/>
            <w:webHidden/>
          </w:rPr>
          <w:fldChar w:fldCharType="end"/>
        </w:r>
      </w:hyperlink>
    </w:p>
    <w:p w14:paraId="026E9209" w14:textId="22D8B983" w:rsidR="00DE1585" w:rsidRDefault="008105ED">
      <w:pPr>
        <w:pStyle w:val="TOC3"/>
        <w:rPr>
          <w:rFonts w:asciiTheme="minorHAnsi" w:eastAsiaTheme="minorEastAsia" w:hAnsiTheme="minorHAnsi" w:cstheme="minorBidi"/>
          <w:noProof/>
          <w:sz w:val="22"/>
          <w:szCs w:val="22"/>
        </w:rPr>
      </w:pPr>
      <w:hyperlink w:anchor="_Toc13752290" w:history="1">
        <w:r w:rsidR="00DE1585" w:rsidRPr="00330809">
          <w:rPr>
            <w:rStyle w:val="Hyperlink"/>
            <w:bCs/>
            <w:noProof/>
          </w:rPr>
          <w:t>9.4.2 Use Cases</w:t>
        </w:r>
        <w:r w:rsidR="00DE1585">
          <w:rPr>
            <w:noProof/>
            <w:webHidden/>
          </w:rPr>
          <w:tab/>
        </w:r>
        <w:r w:rsidR="00DE1585">
          <w:rPr>
            <w:noProof/>
            <w:webHidden/>
          </w:rPr>
          <w:fldChar w:fldCharType="begin"/>
        </w:r>
        <w:r w:rsidR="00DE1585">
          <w:rPr>
            <w:noProof/>
            <w:webHidden/>
          </w:rPr>
          <w:instrText xml:space="preserve"> PAGEREF _Toc13752290 \h </w:instrText>
        </w:r>
        <w:r w:rsidR="00DE1585">
          <w:rPr>
            <w:noProof/>
            <w:webHidden/>
          </w:rPr>
        </w:r>
        <w:r w:rsidR="00DE1585">
          <w:rPr>
            <w:noProof/>
            <w:webHidden/>
          </w:rPr>
          <w:fldChar w:fldCharType="separate"/>
        </w:r>
        <w:r w:rsidR="00DE1585">
          <w:rPr>
            <w:noProof/>
            <w:webHidden/>
          </w:rPr>
          <w:t>76</w:t>
        </w:r>
        <w:r w:rsidR="00DE1585">
          <w:rPr>
            <w:noProof/>
            <w:webHidden/>
          </w:rPr>
          <w:fldChar w:fldCharType="end"/>
        </w:r>
      </w:hyperlink>
    </w:p>
    <w:p w14:paraId="66E509B5" w14:textId="580A4404" w:rsidR="00DE1585" w:rsidRDefault="008105ED">
      <w:pPr>
        <w:pStyle w:val="TOC2"/>
        <w:rPr>
          <w:rFonts w:asciiTheme="minorHAnsi" w:eastAsiaTheme="minorEastAsia" w:hAnsiTheme="minorHAnsi" w:cstheme="minorBidi"/>
          <w:noProof/>
          <w:sz w:val="22"/>
          <w:szCs w:val="22"/>
        </w:rPr>
      </w:pPr>
      <w:hyperlink w:anchor="_Toc13752291" w:history="1">
        <w:r w:rsidR="00DE1585" w:rsidRPr="00330809">
          <w:rPr>
            <w:rStyle w:val="Hyperlink"/>
            <w:noProof/>
          </w:rPr>
          <w:t>9.5 ATNA Security Considerations</w:t>
        </w:r>
        <w:r w:rsidR="00DE1585">
          <w:rPr>
            <w:noProof/>
            <w:webHidden/>
          </w:rPr>
          <w:tab/>
        </w:r>
        <w:r w:rsidR="00DE1585">
          <w:rPr>
            <w:noProof/>
            <w:webHidden/>
          </w:rPr>
          <w:fldChar w:fldCharType="begin"/>
        </w:r>
        <w:r w:rsidR="00DE1585">
          <w:rPr>
            <w:noProof/>
            <w:webHidden/>
          </w:rPr>
          <w:instrText xml:space="preserve"> PAGEREF _Toc13752291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7BB2458F" w14:textId="408FF69E" w:rsidR="00DE1585" w:rsidRDefault="008105ED">
      <w:pPr>
        <w:pStyle w:val="TOC2"/>
        <w:rPr>
          <w:rFonts w:asciiTheme="minorHAnsi" w:eastAsiaTheme="minorEastAsia" w:hAnsiTheme="minorHAnsi" w:cstheme="minorBidi"/>
          <w:noProof/>
          <w:sz w:val="22"/>
          <w:szCs w:val="22"/>
        </w:rPr>
      </w:pPr>
      <w:hyperlink w:anchor="_Toc13752292" w:history="1">
        <w:r w:rsidR="00DE1585" w:rsidRPr="00330809">
          <w:rPr>
            <w:rStyle w:val="Hyperlink"/>
            <w:noProof/>
          </w:rPr>
          <w:t>9.6 ATNA Cross Profile Considerations</w:t>
        </w:r>
        <w:r w:rsidR="00DE1585">
          <w:rPr>
            <w:noProof/>
            <w:webHidden/>
          </w:rPr>
          <w:tab/>
        </w:r>
        <w:r w:rsidR="00DE1585">
          <w:rPr>
            <w:noProof/>
            <w:webHidden/>
          </w:rPr>
          <w:fldChar w:fldCharType="begin"/>
        </w:r>
        <w:r w:rsidR="00DE1585">
          <w:rPr>
            <w:noProof/>
            <w:webHidden/>
          </w:rPr>
          <w:instrText xml:space="preserve"> PAGEREF _Toc13752292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012389DF" w14:textId="732F51D1" w:rsidR="00DE1585" w:rsidRDefault="008105ED">
      <w:pPr>
        <w:pStyle w:val="TOC1"/>
        <w:rPr>
          <w:rFonts w:asciiTheme="minorHAnsi" w:eastAsiaTheme="minorEastAsia" w:hAnsiTheme="minorHAnsi" w:cstheme="minorBidi"/>
          <w:noProof/>
          <w:sz w:val="22"/>
          <w:szCs w:val="22"/>
        </w:rPr>
      </w:pPr>
      <w:hyperlink w:anchor="_Toc13752293" w:history="1">
        <w:r w:rsidR="00DE1585" w:rsidRPr="00330809">
          <w:rPr>
            <w:rStyle w:val="Hyperlink"/>
            <w:noProof/>
          </w:rPr>
          <w:t>10</w:t>
        </w:r>
        <w:r w:rsidR="00DE1585">
          <w:rPr>
            <w:rFonts w:asciiTheme="minorHAnsi" w:eastAsiaTheme="minorEastAsia" w:hAnsiTheme="minorHAnsi" w:cstheme="minorBidi"/>
            <w:noProof/>
            <w:sz w:val="22"/>
            <w:szCs w:val="22"/>
          </w:rPr>
          <w:tab/>
        </w:r>
        <w:r w:rsidR="00DE1585" w:rsidRPr="00330809">
          <w:rPr>
            <w:rStyle w:val="Hyperlink"/>
            <w:noProof/>
          </w:rPr>
          <w:t>Cross-Enterprise Document Sharing (XDS.b)</w:t>
        </w:r>
        <w:r w:rsidR="00DE1585">
          <w:rPr>
            <w:noProof/>
            <w:webHidden/>
          </w:rPr>
          <w:tab/>
        </w:r>
        <w:r w:rsidR="00DE1585">
          <w:rPr>
            <w:noProof/>
            <w:webHidden/>
          </w:rPr>
          <w:fldChar w:fldCharType="begin"/>
        </w:r>
        <w:r w:rsidR="00DE1585">
          <w:rPr>
            <w:noProof/>
            <w:webHidden/>
          </w:rPr>
          <w:instrText xml:space="preserve"> PAGEREF _Toc13752293 \h </w:instrText>
        </w:r>
        <w:r w:rsidR="00DE1585">
          <w:rPr>
            <w:noProof/>
            <w:webHidden/>
          </w:rPr>
        </w:r>
        <w:r w:rsidR="00DE1585">
          <w:rPr>
            <w:noProof/>
            <w:webHidden/>
          </w:rPr>
          <w:fldChar w:fldCharType="separate"/>
        </w:r>
        <w:r w:rsidR="00DE1585">
          <w:rPr>
            <w:noProof/>
            <w:webHidden/>
          </w:rPr>
          <w:t>81</w:t>
        </w:r>
        <w:r w:rsidR="00DE1585">
          <w:rPr>
            <w:noProof/>
            <w:webHidden/>
          </w:rPr>
          <w:fldChar w:fldCharType="end"/>
        </w:r>
      </w:hyperlink>
    </w:p>
    <w:p w14:paraId="4B6CDA7F" w14:textId="03E62F0F" w:rsidR="00DE1585" w:rsidRDefault="008105ED">
      <w:pPr>
        <w:pStyle w:val="TOC2"/>
        <w:tabs>
          <w:tab w:val="left" w:pos="1152"/>
        </w:tabs>
        <w:rPr>
          <w:rFonts w:asciiTheme="minorHAnsi" w:eastAsiaTheme="minorEastAsia" w:hAnsiTheme="minorHAnsi" w:cstheme="minorBidi"/>
          <w:noProof/>
          <w:sz w:val="22"/>
          <w:szCs w:val="22"/>
        </w:rPr>
      </w:pPr>
      <w:hyperlink w:anchor="_Toc13752294" w:history="1">
        <w:r w:rsidR="00DE1585" w:rsidRPr="00330809">
          <w:rPr>
            <w:rStyle w:val="Hyperlink"/>
            <w:noProof/>
          </w:rPr>
          <w:t>10.1</w:t>
        </w:r>
        <w:r w:rsidR="00DE1585">
          <w:rPr>
            <w:rFonts w:asciiTheme="minorHAnsi" w:eastAsiaTheme="minorEastAsia" w:hAnsiTheme="minorHAnsi" w:cstheme="minorBidi"/>
            <w:noProof/>
            <w:sz w:val="22"/>
            <w:szCs w:val="22"/>
          </w:rPr>
          <w:tab/>
        </w:r>
        <w:r w:rsidR="00DE1585" w:rsidRPr="00330809">
          <w:rPr>
            <w:rStyle w:val="Hyperlink"/>
            <w:noProof/>
          </w:rPr>
          <w:t>XDS.b Actors/Transactions</w:t>
        </w:r>
        <w:r w:rsidR="00DE1585">
          <w:rPr>
            <w:noProof/>
            <w:webHidden/>
          </w:rPr>
          <w:tab/>
        </w:r>
        <w:r w:rsidR="00DE1585">
          <w:rPr>
            <w:noProof/>
            <w:webHidden/>
          </w:rPr>
          <w:fldChar w:fldCharType="begin"/>
        </w:r>
        <w:r w:rsidR="00DE1585">
          <w:rPr>
            <w:noProof/>
            <w:webHidden/>
          </w:rPr>
          <w:instrText xml:space="preserve"> PAGEREF _Toc13752294 \h </w:instrText>
        </w:r>
        <w:r w:rsidR="00DE1585">
          <w:rPr>
            <w:noProof/>
            <w:webHidden/>
          </w:rPr>
        </w:r>
        <w:r w:rsidR="00DE1585">
          <w:rPr>
            <w:noProof/>
            <w:webHidden/>
          </w:rPr>
          <w:fldChar w:fldCharType="separate"/>
        </w:r>
        <w:r w:rsidR="00DE1585">
          <w:rPr>
            <w:noProof/>
            <w:webHidden/>
          </w:rPr>
          <w:t>83</w:t>
        </w:r>
        <w:r w:rsidR="00DE1585">
          <w:rPr>
            <w:noProof/>
            <w:webHidden/>
          </w:rPr>
          <w:fldChar w:fldCharType="end"/>
        </w:r>
      </w:hyperlink>
    </w:p>
    <w:p w14:paraId="2A07139B" w14:textId="17FBD5EF" w:rsidR="00DE1585" w:rsidRDefault="008105ED">
      <w:pPr>
        <w:pStyle w:val="TOC3"/>
        <w:tabs>
          <w:tab w:val="left" w:pos="1584"/>
        </w:tabs>
        <w:rPr>
          <w:rFonts w:asciiTheme="minorHAnsi" w:eastAsiaTheme="minorEastAsia" w:hAnsiTheme="minorHAnsi" w:cstheme="minorBidi"/>
          <w:noProof/>
          <w:sz w:val="22"/>
          <w:szCs w:val="22"/>
        </w:rPr>
      </w:pPr>
      <w:hyperlink w:anchor="_Toc13752295" w:history="1">
        <w:r w:rsidR="00DE1585" w:rsidRPr="00330809">
          <w:rPr>
            <w:rStyle w:val="Hyperlink"/>
            <w:bCs/>
            <w:noProof/>
          </w:rPr>
          <w:t>10.1.1</w:t>
        </w:r>
        <w:r w:rsidR="00DE1585">
          <w:rPr>
            <w:rFonts w:asciiTheme="minorHAnsi" w:eastAsiaTheme="minorEastAsia" w:hAnsiTheme="minorHAnsi" w:cstheme="minorBidi"/>
            <w:noProof/>
            <w:sz w:val="22"/>
            <w:szCs w:val="22"/>
          </w:rPr>
          <w:tab/>
        </w:r>
        <w:r w:rsidR="00DE1585" w:rsidRPr="00330809">
          <w:rPr>
            <w:rStyle w:val="Hyperlink"/>
            <w:bCs/>
            <w:noProof/>
          </w:rPr>
          <w:t>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_Toc13752295 \h </w:instrText>
        </w:r>
        <w:r w:rsidR="00DE1585">
          <w:rPr>
            <w:noProof/>
            <w:webHidden/>
          </w:rPr>
        </w:r>
        <w:r w:rsidR="00DE1585">
          <w:rPr>
            <w:noProof/>
            <w:webHidden/>
          </w:rPr>
          <w:fldChar w:fldCharType="separate"/>
        </w:r>
        <w:r w:rsidR="00DE1585">
          <w:rPr>
            <w:noProof/>
            <w:webHidden/>
          </w:rPr>
          <w:t>85</w:t>
        </w:r>
        <w:r w:rsidR="00DE1585">
          <w:rPr>
            <w:noProof/>
            <w:webHidden/>
          </w:rPr>
          <w:fldChar w:fldCharType="end"/>
        </w:r>
      </w:hyperlink>
    </w:p>
    <w:p w14:paraId="6C87DB9A" w14:textId="60C3CF51" w:rsidR="00DE1585" w:rsidRDefault="008105ED">
      <w:pPr>
        <w:pStyle w:val="TOC3"/>
        <w:tabs>
          <w:tab w:val="left" w:pos="1584"/>
        </w:tabs>
        <w:rPr>
          <w:rFonts w:asciiTheme="minorHAnsi" w:eastAsiaTheme="minorEastAsia" w:hAnsiTheme="minorHAnsi" w:cstheme="minorBidi"/>
          <w:noProof/>
          <w:sz w:val="22"/>
          <w:szCs w:val="22"/>
        </w:rPr>
      </w:pPr>
      <w:hyperlink w:anchor="_Toc13752296" w:history="1">
        <w:r w:rsidR="00DE1585" w:rsidRPr="00330809">
          <w:rPr>
            <w:rStyle w:val="Hyperlink"/>
            <w:bCs/>
            <w:noProof/>
          </w:rPr>
          <w:t>10.1.2</w:t>
        </w:r>
        <w:r w:rsidR="00DE1585">
          <w:rPr>
            <w:rFonts w:asciiTheme="minorHAnsi" w:eastAsiaTheme="minorEastAsia" w:hAnsiTheme="minorHAnsi" w:cstheme="minorBidi"/>
            <w:noProof/>
            <w:sz w:val="22"/>
            <w:szCs w:val="22"/>
          </w:rPr>
          <w:tab/>
        </w:r>
        <w:r w:rsidR="00DE1585" w:rsidRPr="00330809">
          <w:rPr>
            <w:rStyle w:val="Hyperlink"/>
            <w:bCs/>
            <w:noProof/>
          </w:rPr>
          <w:t>Transactions</w:t>
        </w:r>
        <w:r w:rsidR="00DE1585">
          <w:rPr>
            <w:noProof/>
            <w:webHidden/>
          </w:rPr>
          <w:tab/>
        </w:r>
        <w:r w:rsidR="00DE1585">
          <w:rPr>
            <w:noProof/>
            <w:webHidden/>
          </w:rPr>
          <w:fldChar w:fldCharType="begin"/>
        </w:r>
        <w:r w:rsidR="00DE1585">
          <w:rPr>
            <w:noProof/>
            <w:webHidden/>
          </w:rPr>
          <w:instrText xml:space="preserve"> PAGEREF _Toc13752296 \h </w:instrText>
        </w:r>
        <w:r w:rsidR="00DE1585">
          <w:rPr>
            <w:noProof/>
            <w:webHidden/>
          </w:rPr>
        </w:r>
        <w:r w:rsidR="00DE1585">
          <w:rPr>
            <w:noProof/>
            <w:webHidden/>
          </w:rPr>
          <w:fldChar w:fldCharType="separate"/>
        </w:r>
        <w:r w:rsidR="00DE1585">
          <w:rPr>
            <w:noProof/>
            <w:webHidden/>
          </w:rPr>
          <w:t>86</w:t>
        </w:r>
        <w:r w:rsidR="00DE1585">
          <w:rPr>
            <w:noProof/>
            <w:webHidden/>
          </w:rPr>
          <w:fldChar w:fldCharType="end"/>
        </w:r>
      </w:hyperlink>
    </w:p>
    <w:p w14:paraId="330088ED" w14:textId="095C0E3B" w:rsidR="00DE1585" w:rsidRDefault="008105ED">
      <w:pPr>
        <w:pStyle w:val="TOC3"/>
        <w:tabs>
          <w:tab w:val="left" w:pos="1584"/>
        </w:tabs>
        <w:rPr>
          <w:rFonts w:asciiTheme="minorHAnsi" w:eastAsiaTheme="minorEastAsia" w:hAnsiTheme="minorHAnsi" w:cstheme="minorBidi"/>
          <w:noProof/>
          <w:sz w:val="22"/>
          <w:szCs w:val="22"/>
        </w:rPr>
      </w:pPr>
      <w:hyperlink w:anchor="_Toc13752297" w:history="1">
        <w:r w:rsidR="00DE1585" w:rsidRPr="00330809">
          <w:rPr>
            <w:rStyle w:val="Hyperlink"/>
            <w:bCs/>
            <w:noProof/>
          </w:rPr>
          <w:t>10.1.3</w:t>
        </w:r>
        <w:r w:rsidR="00DE1585">
          <w:rPr>
            <w:rFonts w:asciiTheme="minorHAnsi" w:eastAsiaTheme="minorEastAsia" w:hAnsiTheme="minorHAnsi" w:cstheme="minorBidi"/>
            <w:noProof/>
            <w:sz w:val="22"/>
            <w:szCs w:val="22"/>
          </w:rPr>
          <w:tab/>
        </w:r>
        <w:r w:rsidR="00DE1585" w:rsidRPr="00330809">
          <w:rPr>
            <w:rStyle w:val="Hyperlink"/>
            <w:bCs/>
            <w:noProof/>
          </w:rPr>
          <w:t>XDS Document Contents Support</w:t>
        </w:r>
        <w:r w:rsidR="00DE1585">
          <w:rPr>
            <w:noProof/>
            <w:webHidden/>
          </w:rPr>
          <w:tab/>
        </w:r>
        <w:r w:rsidR="00DE1585">
          <w:rPr>
            <w:noProof/>
            <w:webHidden/>
          </w:rPr>
          <w:fldChar w:fldCharType="begin"/>
        </w:r>
        <w:r w:rsidR="00DE1585">
          <w:rPr>
            <w:noProof/>
            <w:webHidden/>
          </w:rPr>
          <w:instrText xml:space="preserve"> PAGEREF _Toc13752297 \h </w:instrText>
        </w:r>
        <w:r w:rsidR="00DE1585">
          <w:rPr>
            <w:noProof/>
            <w:webHidden/>
          </w:rPr>
        </w:r>
        <w:r w:rsidR="00DE1585">
          <w:rPr>
            <w:noProof/>
            <w:webHidden/>
          </w:rPr>
          <w:fldChar w:fldCharType="separate"/>
        </w:r>
        <w:r w:rsidR="00DE1585">
          <w:rPr>
            <w:noProof/>
            <w:webHidden/>
          </w:rPr>
          <w:t>88</w:t>
        </w:r>
        <w:r w:rsidR="00DE1585">
          <w:rPr>
            <w:noProof/>
            <w:webHidden/>
          </w:rPr>
          <w:fldChar w:fldCharType="end"/>
        </w:r>
      </w:hyperlink>
    </w:p>
    <w:p w14:paraId="3691A7D1" w14:textId="4A9DB931" w:rsidR="00DE1585" w:rsidRDefault="008105ED">
      <w:pPr>
        <w:pStyle w:val="TOC2"/>
        <w:tabs>
          <w:tab w:val="left" w:pos="1152"/>
        </w:tabs>
        <w:rPr>
          <w:rFonts w:asciiTheme="minorHAnsi" w:eastAsiaTheme="minorEastAsia" w:hAnsiTheme="minorHAnsi" w:cstheme="minorBidi"/>
          <w:noProof/>
          <w:sz w:val="22"/>
          <w:szCs w:val="22"/>
        </w:rPr>
      </w:pPr>
      <w:hyperlink w:anchor="_Toc13752298" w:history="1">
        <w:r w:rsidR="00DE1585" w:rsidRPr="00330809">
          <w:rPr>
            <w:rStyle w:val="Hyperlink"/>
            <w:noProof/>
          </w:rPr>
          <w:t>10.2</w:t>
        </w:r>
        <w:r w:rsidR="00DE1585">
          <w:rPr>
            <w:rFonts w:asciiTheme="minorHAnsi" w:eastAsiaTheme="minorEastAsia" w:hAnsiTheme="minorHAnsi" w:cstheme="minorBidi"/>
            <w:noProof/>
            <w:sz w:val="22"/>
            <w:szCs w:val="22"/>
          </w:rPr>
          <w:tab/>
        </w:r>
        <w:r w:rsidR="00DE1585" w:rsidRPr="00330809">
          <w:rPr>
            <w:rStyle w:val="Hyperlink"/>
            <w:noProof/>
          </w:rPr>
          <w:t>XDS.b Actor Options</w:t>
        </w:r>
        <w:r w:rsidR="00DE1585">
          <w:rPr>
            <w:noProof/>
            <w:webHidden/>
          </w:rPr>
          <w:tab/>
        </w:r>
        <w:r w:rsidR="00DE1585">
          <w:rPr>
            <w:noProof/>
            <w:webHidden/>
          </w:rPr>
          <w:fldChar w:fldCharType="begin"/>
        </w:r>
        <w:r w:rsidR="00DE1585">
          <w:rPr>
            <w:noProof/>
            <w:webHidden/>
          </w:rPr>
          <w:instrText xml:space="preserve"> PAGEREF _Toc13752298 \h </w:instrText>
        </w:r>
        <w:r w:rsidR="00DE1585">
          <w:rPr>
            <w:noProof/>
            <w:webHidden/>
          </w:rPr>
        </w:r>
        <w:r w:rsidR="00DE1585">
          <w:rPr>
            <w:noProof/>
            <w:webHidden/>
          </w:rPr>
          <w:fldChar w:fldCharType="separate"/>
        </w:r>
        <w:r w:rsidR="00DE1585">
          <w:rPr>
            <w:noProof/>
            <w:webHidden/>
          </w:rPr>
          <w:t>89</w:t>
        </w:r>
        <w:r w:rsidR="00DE1585">
          <w:rPr>
            <w:noProof/>
            <w:webHidden/>
          </w:rPr>
          <w:fldChar w:fldCharType="end"/>
        </w:r>
      </w:hyperlink>
    </w:p>
    <w:p w14:paraId="0CDFCDDA" w14:textId="2384E988" w:rsidR="00DE1585" w:rsidRDefault="008105ED">
      <w:pPr>
        <w:pStyle w:val="TOC3"/>
        <w:tabs>
          <w:tab w:val="left" w:pos="1584"/>
        </w:tabs>
        <w:rPr>
          <w:rFonts w:asciiTheme="minorHAnsi" w:eastAsiaTheme="minorEastAsia" w:hAnsiTheme="minorHAnsi" w:cstheme="minorBidi"/>
          <w:noProof/>
          <w:sz w:val="22"/>
          <w:szCs w:val="22"/>
        </w:rPr>
      </w:pPr>
      <w:hyperlink w:anchor="_Toc13752299" w:history="1">
        <w:r w:rsidR="00DE1585" w:rsidRPr="00330809">
          <w:rPr>
            <w:rStyle w:val="Hyperlink"/>
            <w:bCs/>
            <w:noProof/>
          </w:rPr>
          <w:t>10.2.1</w:t>
        </w:r>
        <w:r w:rsidR="00DE1585">
          <w:rPr>
            <w:rFonts w:asciiTheme="minorHAnsi" w:eastAsiaTheme="minorEastAsia" w:hAnsiTheme="minorHAnsi" w:cstheme="minorBidi"/>
            <w:noProof/>
            <w:sz w:val="22"/>
            <w:szCs w:val="22"/>
          </w:rPr>
          <w:tab/>
        </w:r>
        <w:r w:rsidR="00DE1585" w:rsidRPr="00330809">
          <w:rPr>
            <w:rStyle w:val="Hyperlink"/>
            <w:bCs/>
            <w:noProof/>
          </w:rPr>
          <w:t>Document Replacement Option</w:t>
        </w:r>
        <w:r w:rsidR="00DE1585">
          <w:rPr>
            <w:noProof/>
            <w:webHidden/>
          </w:rPr>
          <w:tab/>
        </w:r>
        <w:r w:rsidR="00DE1585">
          <w:rPr>
            <w:noProof/>
            <w:webHidden/>
          </w:rPr>
          <w:fldChar w:fldCharType="begin"/>
        </w:r>
        <w:r w:rsidR="00DE1585">
          <w:rPr>
            <w:noProof/>
            <w:webHidden/>
          </w:rPr>
          <w:instrText xml:space="preserve"> PAGEREF _Toc13752299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E8DE45" w14:textId="2CA9BAA4" w:rsidR="00DE1585" w:rsidRDefault="008105ED">
      <w:pPr>
        <w:pStyle w:val="TOC3"/>
        <w:tabs>
          <w:tab w:val="left" w:pos="1584"/>
        </w:tabs>
        <w:rPr>
          <w:rFonts w:asciiTheme="minorHAnsi" w:eastAsiaTheme="minorEastAsia" w:hAnsiTheme="minorHAnsi" w:cstheme="minorBidi"/>
          <w:noProof/>
          <w:sz w:val="22"/>
          <w:szCs w:val="22"/>
        </w:rPr>
      </w:pPr>
      <w:hyperlink w:anchor="_Toc13752300" w:history="1">
        <w:r w:rsidR="00DE1585" w:rsidRPr="00330809">
          <w:rPr>
            <w:rStyle w:val="Hyperlink"/>
            <w:bCs/>
            <w:noProof/>
          </w:rPr>
          <w:t>10.2.2</w:t>
        </w:r>
        <w:r w:rsidR="00DE1585">
          <w:rPr>
            <w:rFonts w:asciiTheme="minorHAnsi" w:eastAsiaTheme="minorEastAsia" w:hAnsiTheme="minorHAnsi" w:cstheme="minorBidi"/>
            <w:noProof/>
            <w:sz w:val="22"/>
            <w:szCs w:val="22"/>
          </w:rPr>
          <w:tab/>
        </w:r>
        <w:r w:rsidR="00DE1585" w:rsidRPr="00330809">
          <w:rPr>
            <w:rStyle w:val="Hyperlink"/>
            <w:bCs/>
            <w:noProof/>
          </w:rPr>
          <w:t>Document Addendum Option</w:t>
        </w:r>
        <w:r w:rsidR="00DE1585">
          <w:rPr>
            <w:noProof/>
            <w:webHidden/>
          </w:rPr>
          <w:tab/>
        </w:r>
        <w:r w:rsidR="00DE1585">
          <w:rPr>
            <w:noProof/>
            <w:webHidden/>
          </w:rPr>
          <w:fldChar w:fldCharType="begin"/>
        </w:r>
        <w:r w:rsidR="00DE1585">
          <w:rPr>
            <w:noProof/>
            <w:webHidden/>
          </w:rPr>
          <w:instrText xml:space="preserve"> PAGEREF _Toc13752300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A3A7C8" w14:textId="16FA978A" w:rsidR="00DE1585" w:rsidRDefault="008105ED">
      <w:pPr>
        <w:pStyle w:val="TOC3"/>
        <w:tabs>
          <w:tab w:val="left" w:pos="1584"/>
        </w:tabs>
        <w:rPr>
          <w:rFonts w:asciiTheme="minorHAnsi" w:eastAsiaTheme="minorEastAsia" w:hAnsiTheme="minorHAnsi" w:cstheme="minorBidi"/>
          <w:noProof/>
          <w:sz w:val="22"/>
          <w:szCs w:val="22"/>
        </w:rPr>
      </w:pPr>
      <w:hyperlink w:anchor="_Toc13752301" w:history="1">
        <w:r w:rsidR="00DE1585" w:rsidRPr="00330809">
          <w:rPr>
            <w:rStyle w:val="Hyperlink"/>
            <w:bCs/>
            <w:noProof/>
          </w:rPr>
          <w:t>10.2.3</w:t>
        </w:r>
        <w:r w:rsidR="00DE1585">
          <w:rPr>
            <w:rFonts w:asciiTheme="minorHAnsi" w:eastAsiaTheme="minorEastAsia" w:hAnsiTheme="minorHAnsi" w:cstheme="minorBidi"/>
            <w:noProof/>
            <w:sz w:val="22"/>
            <w:szCs w:val="22"/>
          </w:rPr>
          <w:tab/>
        </w:r>
        <w:r w:rsidR="00DE1585" w:rsidRPr="00330809">
          <w:rPr>
            <w:rStyle w:val="Hyperlink"/>
            <w:bCs/>
            <w:noProof/>
          </w:rPr>
          <w:t>Document Transformation Option</w:t>
        </w:r>
        <w:r w:rsidR="00DE1585">
          <w:rPr>
            <w:noProof/>
            <w:webHidden/>
          </w:rPr>
          <w:tab/>
        </w:r>
        <w:r w:rsidR="00DE1585">
          <w:rPr>
            <w:noProof/>
            <w:webHidden/>
          </w:rPr>
          <w:fldChar w:fldCharType="begin"/>
        </w:r>
        <w:r w:rsidR="00DE1585">
          <w:rPr>
            <w:noProof/>
            <w:webHidden/>
          </w:rPr>
          <w:instrText xml:space="preserve"> PAGEREF _Toc13752301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2168454D" w14:textId="7203390D" w:rsidR="00DE1585" w:rsidRDefault="008105ED">
      <w:pPr>
        <w:pStyle w:val="TOC3"/>
        <w:tabs>
          <w:tab w:val="left" w:pos="1584"/>
        </w:tabs>
        <w:rPr>
          <w:rFonts w:asciiTheme="minorHAnsi" w:eastAsiaTheme="minorEastAsia" w:hAnsiTheme="minorHAnsi" w:cstheme="minorBidi"/>
          <w:noProof/>
          <w:sz w:val="22"/>
          <w:szCs w:val="22"/>
        </w:rPr>
      </w:pPr>
      <w:hyperlink w:anchor="_Toc13752302" w:history="1">
        <w:r w:rsidR="00DE1585" w:rsidRPr="00330809">
          <w:rPr>
            <w:rStyle w:val="Hyperlink"/>
            <w:bCs/>
            <w:noProof/>
          </w:rPr>
          <w:t>10.2.4</w:t>
        </w:r>
        <w:r w:rsidR="00DE1585">
          <w:rPr>
            <w:rFonts w:asciiTheme="minorHAnsi" w:eastAsiaTheme="minorEastAsia" w:hAnsiTheme="minorHAnsi" w:cstheme="minorBidi"/>
            <w:noProof/>
            <w:sz w:val="22"/>
            <w:szCs w:val="22"/>
          </w:rPr>
          <w:tab/>
        </w:r>
        <w:r w:rsidR="00DE1585" w:rsidRPr="00330809">
          <w:rPr>
            <w:rStyle w:val="Hyperlink"/>
            <w:bCs/>
            <w:noProof/>
          </w:rPr>
          <w:t>Folder Management Option</w:t>
        </w:r>
        <w:r w:rsidR="00DE1585">
          <w:rPr>
            <w:noProof/>
            <w:webHidden/>
          </w:rPr>
          <w:tab/>
        </w:r>
        <w:r w:rsidR="00DE1585">
          <w:rPr>
            <w:noProof/>
            <w:webHidden/>
          </w:rPr>
          <w:fldChar w:fldCharType="begin"/>
        </w:r>
        <w:r w:rsidR="00DE1585">
          <w:rPr>
            <w:noProof/>
            <w:webHidden/>
          </w:rPr>
          <w:instrText xml:space="preserve"> PAGEREF _Toc13752302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38376F4E" w14:textId="20A18157" w:rsidR="00DE1585" w:rsidRDefault="008105ED">
      <w:pPr>
        <w:pStyle w:val="TOC3"/>
        <w:tabs>
          <w:tab w:val="left" w:pos="1584"/>
        </w:tabs>
        <w:rPr>
          <w:rFonts w:asciiTheme="minorHAnsi" w:eastAsiaTheme="minorEastAsia" w:hAnsiTheme="minorHAnsi" w:cstheme="minorBidi"/>
          <w:noProof/>
          <w:sz w:val="22"/>
          <w:szCs w:val="22"/>
        </w:rPr>
      </w:pPr>
      <w:hyperlink w:anchor="_Toc13752303" w:history="1">
        <w:r w:rsidR="00DE1585" w:rsidRPr="00330809">
          <w:rPr>
            <w:rStyle w:val="Hyperlink"/>
            <w:bCs/>
            <w:noProof/>
          </w:rPr>
          <w:t>10.2.5</w:t>
        </w:r>
        <w:r w:rsidR="00DE1585">
          <w:rPr>
            <w:rFonts w:asciiTheme="minorHAnsi" w:eastAsiaTheme="minorEastAsia" w:hAnsiTheme="minorHAnsi" w:cstheme="minorBidi"/>
            <w:noProof/>
            <w:sz w:val="22"/>
            <w:szCs w:val="22"/>
          </w:rPr>
          <w:tab/>
        </w:r>
        <w:r w:rsidR="00DE1585" w:rsidRPr="00330809">
          <w:rPr>
            <w:rStyle w:val="Hyperlink"/>
            <w:bCs/>
            <w:noProof/>
          </w:rPr>
          <w:t>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_Toc13752303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41B5C3BD" w14:textId="39779353" w:rsidR="00DE1585" w:rsidRDefault="008105ED">
      <w:pPr>
        <w:pStyle w:val="TOC3"/>
        <w:tabs>
          <w:tab w:val="left" w:pos="1584"/>
        </w:tabs>
        <w:rPr>
          <w:rFonts w:asciiTheme="minorHAnsi" w:eastAsiaTheme="minorEastAsia" w:hAnsiTheme="minorHAnsi" w:cstheme="minorBidi"/>
          <w:noProof/>
          <w:sz w:val="22"/>
          <w:szCs w:val="22"/>
        </w:rPr>
      </w:pPr>
      <w:hyperlink w:anchor="_Toc13752304" w:history="1">
        <w:r w:rsidR="00DE1585" w:rsidRPr="00330809">
          <w:rPr>
            <w:rStyle w:val="Hyperlink"/>
            <w:bCs/>
            <w:noProof/>
          </w:rPr>
          <w:t>10.2.6</w:t>
        </w:r>
        <w:r w:rsidR="00DE1585">
          <w:rPr>
            <w:rFonts w:asciiTheme="minorHAnsi" w:eastAsiaTheme="minorEastAsia" w:hAnsiTheme="minorHAnsi" w:cstheme="minorBidi"/>
            <w:noProof/>
            <w:sz w:val="22"/>
            <w:szCs w:val="22"/>
          </w:rPr>
          <w:tab/>
        </w:r>
        <w:r w:rsidR="00DE1585" w:rsidRPr="00330809">
          <w:rPr>
            <w:rStyle w:val="Hyperlink"/>
            <w:bCs/>
            <w:noProof/>
          </w:rPr>
          <w:t>Reference ID Option</w:t>
        </w:r>
        <w:r w:rsidR="00DE1585">
          <w:rPr>
            <w:noProof/>
            <w:webHidden/>
          </w:rPr>
          <w:tab/>
        </w:r>
        <w:r w:rsidR="00DE1585">
          <w:rPr>
            <w:noProof/>
            <w:webHidden/>
          </w:rPr>
          <w:fldChar w:fldCharType="begin"/>
        </w:r>
        <w:r w:rsidR="00DE1585">
          <w:rPr>
            <w:noProof/>
            <w:webHidden/>
          </w:rPr>
          <w:instrText xml:space="preserve"> PAGEREF _Toc13752304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7522F4E3" w14:textId="6E74753A" w:rsidR="00DE1585" w:rsidRDefault="008105ED">
      <w:pPr>
        <w:pStyle w:val="TOC3"/>
        <w:tabs>
          <w:tab w:val="left" w:pos="1584"/>
        </w:tabs>
        <w:rPr>
          <w:rFonts w:asciiTheme="minorHAnsi" w:eastAsiaTheme="minorEastAsia" w:hAnsiTheme="minorHAnsi" w:cstheme="minorBidi"/>
          <w:noProof/>
          <w:sz w:val="22"/>
          <w:szCs w:val="22"/>
        </w:rPr>
      </w:pPr>
      <w:hyperlink w:anchor="_Toc13752305" w:history="1">
        <w:r w:rsidR="00DE1585" w:rsidRPr="00330809">
          <w:rPr>
            <w:rStyle w:val="Hyperlink"/>
            <w:bCs/>
            <w:noProof/>
          </w:rPr>
          <w:t>10.2.7</w:t>
        </w:r>
        <w:r w:rsidR="00DE1585">
          <w:rPr>
            <w:rFonts w:asciiTheme="minorHAnsi" w:eastAsiaTheme="minorEastAsia" w:hAnsiTheme="minorHAnsi" w:cstheme="minorBidi"/>
            <w:noProof/>
            <w:sz w:val="22"/>
            <w:szCs w:val="22"/>
          </w:rPr>
          <w:tab/>
        </w:r>
        <w:r w:rsidR="00DE1585" w:rsidRPr="00330809">
          <w:rPr>
            <w:rStyle w:val="Hyperlink"/>
            <w:bCs/>
            <w:noProof/>
          </w:rPr>
          <w:t>On-Demand Documents Option</w:t>
        </w:r>
        <w:r w:rsidR="00DE1585">
          <w:rPr>
            <w:noProof/>
            <w:webHidden/>
          </w:rPr>
          <w:tab/>
        </w:r>
        <w:r w:rsidR="00DE1585">
          <w:rPr>
            <w:noProof/>
            <w:webHidden/>
          </w:rPr>
          <w:fldChar w:fldCharType="begin"/>
        </w:r>
        <w:r w:rsidR="00DE1585">
          <w:rPr>
            <w:noProof/>
            <w:webHidden/>
          </w:rPr>
          <w:instrText xml:space="preserve"> PAGEREF _Toc13752305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59199064" w14:textId="4A27B2BB" w:rsidR="00DE1585" w:rsidRDefault="008105ED">
      <w:pPr>
        <w:pStyle w:val="TOC3"/>
        <w:tabs>
          <w:tab w:val="left" w:pos="1584"/>
        </w:tabs>
        <w:rPr>
          <w:rFonts w:asciiTheme="minorHAnsi" w:eastAsiaTheme="minorEastAsia" w:hAnsiTheme="minorHAnsi" w:cstheme="minorBidi"/>
          <w:noProof/>
          <w:sz w:val="22"/>
          <w:szCs w:val="22"/>
        </w:rPr>
      </w:pPr>
      <w:hyperlink w:anchor="_Toc13752306" w:history="1">
        <w:r w:rsidR="00DE1585" w:rsidRPr="00330809">
          <w:rPr>
            <w:rStyle w:val="Hyperlink"/>
            <w:noProof/>
          </w:rPr>
          <w:t>10.2.8</w:t>
        </w:r>
        <w:r w:rsidR="00DE1585">
          <w:rPr>
            <w:rFonts w:asciiTheme="minorHAnsi" w:eastAsiaTheme="minorEastAsia" w:hAnsiTheme="minorHAnsi" w:cstheme="minorBidi"/>
            <w:noProof/>
            <w:sz w:val="22"/>
            <w:szCs w:val="22"/>
          </w:rPr>
          <w:tab/>
        </w:r>
        <w:r w:rsidR="00DE1585" w:rsidRPr="00330809">
          <w:rPr>
            <w:rStyle w:val="Hyperlink"/>
            <w:noProof/>
          </w:rPr>
          <w:t>Persistence of Retrieved Documents Option</w:t>
        </w:r>
        <w:r w:rsidR="00DE1585">
          <w:rPr>
            <w:noProof/>
            <w:webHidden/>
          </w:rPr>
          <w:tab/>
        </w:r>
        <w:r w:rsidR="00DE1585">
          <w:rPr>
            <w:noProof/>
            <w:webHidden/>
          </w:rPr>
          <w:fldChar w:fldCharType="begin"/>
        </w:r>
        <w:r w:rsidR="00DE1585">
          <w:rPr>
            <w:noProof/>
            <w:webHidden/>
          </w:rPr>
          <w:instrText xml:space="preserve"> PAGEREF _Toc13752306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44C523C5" w14:textId="694B8001" w:rsidR="00DE1585" w:rsidRDefault="008105ED">
      <w:pPr>
        <w:pStyle w:val="TOC3"/>
        <w:tabs>
          <w:tab w:val="left" w:pos="1584"/>
        </w:tabs>
        <w:rPr>
          <w:rFonts w:asciiTheme="minorHAnsi" w:eastAsiaTheme="minorEastAsia" w:hAnsiTheme="minorHAnsi" w:cstheme="minorBidi"/>
          <w:noProof/>
          <w:sz w:val="22"/>
          <w:szCs w:val="22"/>
        </w:rPr>
      </w:pPr>
      <w:hyperlink w:anchor="_Toc13752307" w:history="1">
        <w:r w:rsidR="00DE1585" w:rsidRPr="00330809">
          <w:rPr>
            <w:rStyle w:val="Hyperlink"/>
            <w:bCs/>
            <w:noProof/>
          </w:rPr>
          <w:t>10.2.9</w:t>
        </w:r>
        <w:r w:rsidR="00DE1585">
          <w:rPr>
            <w:rFonts w:asciiTheme="minorHAnsi" w:eastAsiaTheme="minorEastAsia" w:hAnsiTheme="minorHAnsi" w:cstheme="minorBidi"/>
            <w:noProof/>
            <w:sz w:val="22"/>
            <w:szCs w:val="22"/>
          </w:rPr>
          <w:tab/>
        </w:r>
        <w:r w:rsidR="00DE1585" w:rsidRPr="00330809">
          <w:rPr>
            <w:rStyle w:val="Hyperlink"/>
            <w:bCs/>
            <w:noProof/>
          </w:rPr>
          <w:t>Basic Patient Privacy Enforcement Option</w:t>
        </w:r>
        <w:r w:rsidR="00DE1585">
          <w:rPr>
            <w:noProof/>
            <w:webHidden/>
          </w:rPr>
          <w:tab/>
        </w:r>
        <w:r w:rsidR="00DE1585">
          <w:rPr>
            <w:noProof/>
            <w:webHidden/>
          </w:rPr>
          <w:fldChar w:fldCharType="begin"/>
        </w:r>
        <w:r w:rsidR="00DE1585">
          <w:rPr>
            <w:noProof/>
            <w:webHidden/>
          </w:rPr>
          <w:instrText xml:space="preserve"> PAGEREF _Toc13752307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59FA156E" w14:textId="14E8F755" w:rsidR="00DE1585" w:rsidRDefault="008105ED">
      <w:pPr>
        <w:pStyle w:val="TOC3"/>
        <w:tabs>
          <w:tab w:val="left" w:pos="1584"/>
        </w:tabs>
        <w:rPr>
          <w:rFonts w:asciiTheme="minorHAnsi" w:eastAsiaTheme="minorEastAsia" w:hAnsiTheme="minorHAnsi" w:cstheme="minorBidi"/>
          <w:noProof/>
          <w:sz w:val="22"/>
          <w:szCs w:val="22"/>
        </w:rPr>
      </w:pPr>
      <w:hyperlink w:anchor="_Toc13752308" w:history="1">
        <w:r w:rsidR="00DE1585" w:rsidRPr="00330809">
          <w:rPr>
            <w:rStyle w:val="Hyperlink"/>
            <w:noProof/>
          </w:rPr>
          <w:t>10.2.10</w:t>
        </w:r>
        <w:r w:rsidR="00DE1585">
          <w:rPr>
            <w:rFonts w:asciiTheme="minorHAnsi" w:eastAsiaTheme="minorEastAsia" w:hAnsiTheme="minorHAnsi" w:cstheme="minorBidi"/>
            <w:noProof/>
            <w:sz w:val="22"/>
            <w:szCs w:val="22"/>
          </w:rPr>
          <w:tab/>
        </w:r>
        <w:r w:rsidR="00DE1585" w:rsidRPr="00330809">
          <w:rPr>
            <w:rStyle w:val="Hyperlink"/>
            <w:noProof/>
          </w:rPr>
          <w:t>Delayed Document Assembly Option</w:t>
        </w:r>
        <w:r w:rsidR="00DE1585">
          <w:rPr>
            <w:noProof/>
            <w:webHidden/>
          </w:rPr>
          <w:tab/>
        </w:r>
        <w:r w:rsidR="00DE1585">
          <w:rPr>
            <w:noProof/>
            <w:webHidden/>
          </w:rPr>
          <w:fldChar w:fldCharType="begin"/>
        </w:r>
        <w:r w:rsidR="00DE1585">
          <w:rPr>
            <w:noProof/>
            <w:webHidden/>
          </w:rPr>
          <w:instrText xml:space="preserve"> PAGEREF _Toc13752308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6A150722" w14:textId="79DDDB5C" w:rsidR="00DE1585" w:rsidRDefault="008105ED">
      <w:pPr>
        <w:pStyle w:val="TOC2"/>
        <w:tabs>
          <w:tab w:val="left" w:pos="1152"/>
        </w:tabs>
        <w:rPr>
          <w:rFonts w:asciiTheme="minorHAnsi" w:eastAsiaTheme="minorEastAsia" w:hAnsiTheme="minorHAnsi" w:cstheme="minorBidi"/>
          <w:noProof/>
          <w:sz w:val="22"/>
          <w:szCs w:val="22"/>
        </w:rPr>
      </w:pPr>
      <w:hyperlink w:anchor="_Toc13752309" w:history="1">
        <w:r w:rsidR="00DE1585" w:rsidRPr="00330809">
          <w:rPr>
            <w:rStyle w:val="Hyperlink"/>
            <w:noProof/>
          </w:rPr>
          <w:t>10.3</w:t>
        </w:r>
        <w:r w:rsidR="00DE1585">
          <w:rPr>
            <w:rFonts w:asciiTheme="minorHAnsi" w:eastAsiaTheme="minorEastAsia" w:hAnsiTheme="minorHAnsi" w:cstheme="minorBidi"/>
            <w:noProof/>
            <w:sz w:val="22"/>
            <w:szCs w:val="22"/>
          </w:rPr>
          <w:tab/>
        </w:r>
        <w:r w:rsidR="00DE1585" w:rsidRPr="00330809">
          <w:rPr>
            <w:rStyle w:val="Hyperlink"/>
            <w:noProof/>
          </w:rPr>
          <w:t>Integration Profile Process Flow</w:t>
        </w:r>
        <w:r w:rsidR="00DE1585">
          <w:rPr>
            <w:noProof/>
            <w:webHidden/>
          </w:rPr>
          <w:tab/>
        </w:r>
        <w:r w:rsidR="00DE1585">
          <w:rPr>
            <w:noProof/>
            <w:webHidden/>
          </w:rPr>
          <w:fldChar w:fldCharType="begin"/>
        </w:r>
        <w:r w:rsidR="00DE1585">
          <w:rPr>
            <w:noProof/>
            <w:webHidden/>
          </w:rPr>
          <w:instrText xml:space="preserve"> PAGEREF _Toc13752309 \h </w:instrText>
        </w:r>
        <w:r w:rsidR="00DE1585">
          <w:rPr>
            <w:noProof/>
            <w:webHidden/>
          </w:rPr>
        </w:r>
        <w:r w:rsidR="00DE1585">
          <w:rPr>
            <w:noProof/>
            <w:webHidden/>
          </w:rPr>
          <w:fldChar w:fldCharType="separate"/>
        </w:r>
        <w:r w:rsidR="00DE1585">
          <w:rPr>
            <w:noProof/>
            <w:webHidden/>
          </w:rPr>
          <w:t>94</w:t>
        </w:r>
        <w:r w:rsidR="00DE1585">
          <w:rPr>
            <w:noProof/>
            <w:webHidden/>
          </w:rPr>
          <w:fldChar w:fldCharType="end"/>
        </w:r>
      </w:hyperlink>
    </w:p>
    <w:p w14:paraId="43BF8BF4" w14:textId="59BD0C93" w:rsidR="00DE1585" w:rsidRDefault="008105ED">
      <w:pPr>
        <w:pStyle w:val="TOC2"/>
        <w:tabs>
          <w:tab w:val="left" w:pos="1152"/>
        </w:tabs>
        <w:rPr>
          <w:rFonts w:asciiTheme="minorHAnsi" w:eastAsiaTheme="minorEastAsia" w:hAnsiTheme="minorHAnsi" w:cstheme="minorBidi"/>
          <w:noProof/>
          <w:sz w:val="22"/>
          <w:szCs w:val="22"/>
        </w:rPr>
      </w:pPr>
      <w:hyperlink w:anchor="_Toc13752310" w:history="1">
        <w:r w:rsidR="00DE1585" w:rsidRPr="00330809">
          <w:rPr>
            <w:rStyle w:val="Hyperlink"/>
            <w:noProof/>
          </w:rPr>
          <w:t>10.4</w:t>
        </w:r>
        <w:r w:rsidR="00DE1585">
          <w:rPr>
            <w:rFonts w:asciiTheme="minorHAnsi" w:eastAsiaTheme="minorEastAsia" w:hAnsiTheme="minorHAnsi" w:cstheme="minorBidi"/>
            <w:noProof/>
            <w:sz w:val="22"/>
            <w:szCs w:val="22"/>
          </w:rPr>
          <w:tab/>
        </w:r>
        <w:r w:rsidR="00DE1585" w:rsidRPr="00330809">
          <w:rPr>
            <w:rStyle w:val="Hyperlink"/>
            <w:noProof/>
          </w:rPr>
          <w:t>General Principles</w:t>
        </w:r>
        <w:r w:rsidR="00DE1585">
          <w:rPr>
            <w:noProof/>
            <w:webHidden/>
          </w:rPr>
          <w:tab/>
        </w:r>
        <w:r w:rsidR="00DE1585">
          <w:rPr>
            <w:noProof/>
            <w:webHidden/>
          </w:rPr>
          <w:fldChar w:fldCharType="begin"/>
        </w:r>
        <w:r w:rsidR="00DE1585">
          <w:rPr>
            <w:noProof/>
            <w:webHidden/>
          </w:rPr>
          <w:instrText xml:space="preserve"> PAGEREF _Toc13752310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2668D8FF" w14:textId="40EB8160" w:rsidR="00DE1585" w:rsidRDefault="008105ED">
      <w:pPr>
        <w:pStyle w:val="TOC3"/>
        <w:tabs>
          <w:tab w:val="left" w:pos="1584"/>
        </w:tabs>
        <w:rPr>
          <w:rFonts w:asciiTheme="minorHAnsi" w:eastAsiaTheme="minorEastAsia" w:hAnsiTheme="minorHAnsi" w:cstheme="minorBidi"/>
          <w:noProof/>
          <w:sz w:val="22"/>
          <w:szCs w:val="22"/>
        </w:rPr>
      </w:pPr>
      <w:hyperlink w:anchor="_Toc13752311" w:history="1">
        <w:r w:rsidR="00DE1585" w:rsidRPr="00330809">
          <w:rPr>
            <w:rStyle w:val="Hyperlink"/>
            <w:bCs/>
            <w:noProof/>
          </w:rPr>
          <w:t>10.4.1</w:t>
        </w:r>
        <w:r w:rsidR="00DE1585">
          <w:rPr>
            <w:rFonts w:asciiTheme="minorHAnsi" w:eastAsiaTheme="minorEastAsia" w:hAnsiTheme="minorHAnsi" w:cstheme="minorBidi"/>
            <w:noProof/>
            <w:sz w:val="22"/>
            <w:szCs w:val="22"/>
          </w:rPr>
          <w:tab/>
        </w:r>
        <w:r w:rsidR="00DE1585" w:rsidRPr="00330809">
          <w:rPr>
            <w:rStyle w:val="Hyperlink"/>
            <w:bCs/>
            <w:noProof/>
          </w:rPr>
          <w:t>EDR-CR Concept</w:t>
        </w:r>
        <w:r w:rsidR="00DE1585">
          <w:rPr>
            <w:noProof/>
            <w:webHidden/>
          </w:rPr>
          <w:tab/>
        </w:r>
        <w:r w:rsidR="00DE1585">
          <w:rPr>
            <w:noProof/>
            <w:webHidden/>
          </w:rPr>
          <w:fldChar w:fldCharType="begin"/>
        </w:r>
        <w:r w:rsidR="00DE1585">
          <w:rPr>
            <w:noProof/>
            <w:webHidden/>
          </w:rPr>
          <w:instrText xml:space="preserve"> PAGEREF _Toc13752311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1F5981CF" w14:textId="796CD52D" w:rsidR="00DE1585" w:rsidRDefault="008105ED">
      <w:pPr>
        <w:pStyle w:val="TOC3"/>
        <w:tabs>
          <w:tab w:val="left" w:pos="1584"/>
        </w:tabs>
        <w:rPr>
          <w:rFonts w:asciiTheme="minorHAnsi" w:eastAsiaTheme="minorEastAsia" w:hAnsiTheme="minorHAnsi" w:cstheme="minorBidi"/>
          <w:noProof/>
          <w:sz w:val="22"/>
          <w:szCs w:val="22"/>
        </w:rPr>
      </w:pPr>
      <w:hyperlink w:anchor="_Toc13752312" w:history="1">
        <w:r w:rsidR="00DE1585" w:rsidRPr="00330809">
          <w:rPr>
            <w:rStyle w:val="Hyperlink"/>
            <w:bCs/>
            <w:noProof/>
          </w:rPr>
          <w:t>10.4.2</w:t>
        </w:r>
        <w:r w:rsidR="00DE1585">
          <w:rPr>
            <w:rFonts w:asciiTheme="minorHAnsi" w:eastAsiaTheme="minorEastAsia" w:hAnsiTheme="minorHAnsi" w:cstheme="minorBidi"/>
            <w:noProof/>
            <w:sz w:val="22"/>
            <w:szCs w:val="22"/>
          </w:rPr>
          <w:tab/>
        </w:r>
        <w:r w:rsidR="00DE1585" w:rsidRPr="00330809">
          <w:rPr>
            <w:rStyle w:val="Hyperlink"/>
            <w:bCs/>
            <w:noProof/>
          </w:rPr>
          <w:t>XDS Document Concept</w:t>
        </w:r>
        <w:r w:rsidR="00DE1585">
          <w:rPr>
            <w:noProof/>
            <w:webHidden/>
          </w:rPr>
          <w:tab/>
        </w:r>
        <w:r w:rsidR="00DE1585">
          <w:rPr>
            <w:noProof/>
            <w:webHidden/>
          </w:rPr>
          <w:fldChar w:fldCharType="begin"/>
        </w:r>
        <w:r w:rsidR="00DE1585">
          <w:rPr>
            <w:noProof/>
            <w:webHidden/>
          </w:rPr>
          <w:instrText xml:space="preserve"> PAGEREF _Toc13752312 \h </w:instrText>
        </w:r>
        <w:r w:rsidR="00DE1585">
          <w:rPr>
            <w:noProof/>
            <w:webHidden/>
          </w:rPr>
        </w:r>
        <w:r w:rsidR="00DE1585">
          <w:rPr>
            <w:noProof/>
            <w:webHidden/>
          </w:rPr>
          <w:fldChar w:fldCharType="separate"/>
        </w:r>
        <w:r w:rsidR="00DE1585">
          <w:rPr>
            <w:noProof/>
            <w:webHidden/>
          </w:rPr>
          <w:t>101</w:t>
        </w:r>
        <w:r w:rsidR="00DE1585">
          <w:rPr>
            <w:noProof/>
            <w:webHidden/>
          </w:rPr>
          <w:fldChar w:fldCharType="end"/>
        </w:r>
      </w:hyperlink>
    </w:p>
    <w:p w14:paraId="47D5AD81" w14:textId="6A29112A" w:rsidR="00DE1585" w:rsidRDefault="008105ED">
      <w:pPr>
        <w:pStyle w:val="TOC3"/>
        <w:tabs>
          <w:tab w:val="left" w:pos="1584"/>
        </w:tabs>
        <w:rPr>
          <w:rFonts w:asciiTheme="minorHAnsi" w:eastAsiaTheme="minorEastAsia" w:hAnsiTheme="minorHAnsi" w:cstheme="minorBidi"/>
          <w:noProof/>
          <w:sz w:val="22"/>
          <w:szCs w:val="22"/>
        </w:rPr>
      </w:pPr>
      <w:hyperlink w:anchor="_Toc13752313" w:history="1">
        <w:r w:rsidR="00DE1585" w:rsidRPr="00330809">
          <w:rPr>
            <w:rStyle w:val="Hyperlink"/>
            <w:bCs/>
            <w:noProof/>
          </w:rPr>
          <w:t>10.4.3</w:t>
        </w:r>
        <w:r w:rsidR="00DE1585">
          <w:rPr>
            <w:rFonts w:asciiTheme="minorHAnsi" w:eastAsiaTheme="minorEastAsia" w:hAnsiTheme="minorHAnsi" w:cstheme="minorBidi"/>
            <w:noProof/>
            <w:sz w:val="22"/>
            <w:szCs w:val="22"/>
          </w:rPr>
          <w:tab/>
        </w:r>
        <w:r w:rsidR="00DE1585" w:rsidRPr="00330809">
          <w:rPr>
            <w:rStyle w:val="Hyperlink"/>
            <w:bCs/>
            <w:noProof/>
          </w:rPr>
          <w:t>Submission Request</w:t>
        </w:r>
        <w:r w:rsidR="00DE1585">
          <w:rPr>
            <w:noProof/>
            <w:webHidden/>
          </w:rPr>
          <w:tab/>
        </w:r>
        <w:r w:rsidR="00DE1585">
          <w:rPr>
            <w:noProof/>
            <w:webHidden/>
          </w:rPr>
          <w:fldChar w:fldCharType="begin"/>
        </w:r>
        <w:r w:rsidR="00DE1585">
          <w:rPr>
            <w:noProof/>
            <w:webHidden/>
          </w:rPr>
          <w:instrText xml:space="preserve"> PAGEREF _Toc13752313 \h </w:instrText>
        </w:r>
        <w:r w:rsidR="00DE1585">
          <w:rPr>
            <w:noProof/>
            <w:webHidden/>
          </w:rPr>
        </w:r>
        <w:r w:rsidR="00DE1585">
          <w:rPr>
            <w:noProof/>
            <w:webHidden/>
          </w:rPr>
          <w:fldChar w:fldCharType="separate"/>
        </w:r>
        <w:r w:rsidR="00DE1585">
          <w:rPr>
            <w:noProof/>
            <w:webHidden/>
          </w:rPr>
          <w:t>102</w:t>
        </w:r>
        <w:r w:rsidR="00DE1585">
          <w:rPr>
            <w:noProof/>
            <w:webHidden/>
          </w:rPr>
          <w:fldChar w:fldCharType="end"/>
        </w:r>
      </w:hyperlink>
    </w:p>
    <w:p w14:paraId="6B6DF664" w14:textId="6E15B65B" w:rsidR="00DE1585" w:rsidRDefault="008105ED">
      <w:pPr>
        <w:pStyle w:val="TOC3"/>
        <w:tabs>
          <w:tab w:val="left" w:pos="1584"/>
        </w:tabs>
        <w:rPr>
          <w:rFonts w:asciiTheme="minorHAnsi" w:eastAsiaTheme="minorEastAsia" w:hAnsiTheme="minorHAnsi" w:cstheme="minorBidi"/>
          <w:noProof/>
          <w:sz w:val="22"/>
          <w:szCs w:val="22"/>
        </w:rPr>
      </w:pPr>
      <w:hyperlink w:anchor="_Toc13752314" w:history="1">
        <w:r w:rsidR="00DE1585" w:rsidRPr="00330809">
          <w:rPr>
            <w:rStyle w:val="Hyperlink"/>
            <w:bCs/>
            <w:noProof/>
          </w:rPr>
          <w:t>10.4.4</w:t>
        </w:r>
        <w:r w:rsidR="00DE1585">
          <w:rPr>
            <w:rFonts w:asciiTheme="minorHAnsi" w:eastAsiaTheme="minorEastAsia" w:hAnsiTheme="minorHAnsi" w:cstheme="minorBidi"/>
            <w:noProof/>
            <w:sz w:val="22"/>
            <w:szCs w:val="22"/>
          </w:rPr>
          <w:tab/>
        </w:r>
        <w:r w:rsidR="00DE1585" w:rsidRPr="00330809">
          <w:rPr>
            <w:rStyle w:val="Hyperlink"/>
            <w:bCs/>
            <w:noProof/>
          </w:rPr>
          <w:t>Submission Set Concept</w:t>
        </w:r>
        <w:r w:rsidR="00DE1585">
          <w:rPr>
            <w:noProof/>
            <w:webHidden/>
          </w:rPr>
          <w:tab/>
        </w:r>
        <w:r w:rsidR="00DE1585">
          <w:rPr>
            <w:noProof/>
            <w:webHidden/>
          </w:rPr>
          <w:fldChar w:fldCharType="begin"/>
        </w:r>
        <w:r w:rsidR="00DE1585">
          <w:rPr>
            <w:noProof/>
            <w:webHidden/>
          </w:rPr>
          <w:instrText xml:space="preserve"> PAGEREF _Toc13752314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749253EF" w14:textId="62F1F1BC" w:rsidR="00DE1585" w:rsidRDefault="008105ED">
      <w:pPr>
        <w:pStyle w:val="TOC3"/>
        <w:tabs>
          <w:tab w:val="left" w:pos="1584"/>
        </w:tabs>
        <w:rPr>
          <w:rFonts w:asciiTheme="minorHAnsi" w:eastAsiaTheme="minorEastAsia" w:hAnsiTheme="minorHAnsi" w:cstheme="minorBidi"/>
          <w:noProof/>
          <w:sz w:val="22"/>
          <w:szCs w:val="22"/>
        </w:rPr>
      </w:pPr>
      <w:hyperlink w:anchor="_Toc13752315" w:history="1">
        <w:r w:rsidR="00DE1585" w:rsidRPr="00330809">
          <w:rPr>
            <w:rStyle w:val="Hyperlink"/>
            <w:bCs/>
            <w:noProof/>
          </w:rPr>
          <w:t>10.4.5</w:t>
        </w:r>
        <w:r w:rsidR="00DE1585">
          <w:rPr>
            <w:rFonts w:asciiTheme="minorHAnsi" w:eastAsiaTheme="minorEastAsia" w:hAnsiTheme="minorHAnsi" w:cstheme="minorBidi"/>
            <w:noProof/>
            <w:sz w:val="22"/>
            <w:szCs w:val="22"/>
          </w:rPr>
          <w:tab/>
        </w:r>
        <w:r w:rsidR="00DE1585" w:rsidRPr="00330809">
          <w:rPr>
            <w:rStyle w:val="Hyperlink"/>
            <w:bCs/>
            <w:noProof/>
          </w:rPr>
          <w:t>Concept of Folder</w:t>
        </w:r>
        <w:r w:rsidR="00DE1585">
          <w:rPr>
            <w:noProof/>
            <w:webHidden/>
          </w:rPr>
          <w:tab/>
        </w:r>
        <w:r w:rsidR="00DE1585">
          <w:rPr>
            <w:noProof/>
            <w:webHidden/>
          </w:rPr>
          <w:fldChar w:fldCharType="begin"/>
        </w:r>
        <w:r w:rsidR="00DE1585">
          <w:rPr>
            <w:noProof/>
            <w:webHidden/>
          </w:rPr>
          <w:instrText xml:space="preserve"> PAGEREF _Toc13752315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2CAAF089" w14:textId="7DA51EB6" w:rsidR="00DE1585" w:rsidRDefault="008105ED">
      <w:pPr>
        <w:pStyle w:val="TOC3"/>
        <w:tabs>
          <w:tab w:val="left" w:pos="1584"/>
        </w:tabs>
        <w:rPr>
          <w:rFonts w:asciiTheme="minorHAnsi" w:eastAsiaTheme="minorEastAsia" w:hAnsiTheme="minorHAnsi" w:cstheme="minorBidi"/>
          <w:noProof/>
          <w:sz w:val="22"/>
          <w:szCs w:val="22"/>
        </w:rPr>
      </w:pPr>
      <w:hyperlink w:anchor="_Toc13752316" w:history="1">
        <w:r w:rsidR="00DE1585" w:rsidRPr="00330809">
          <w:rPr>
            <w:rStyle w:val="Hyperlink"/>
            <w:bCs/>
            <w:noProof/>
          </w:rPr>
          <w:t>10.4.6</w:t>
        </w:r>
        <w:r w:rsidR="00DE1585">
          <w:rPr>
            <w:rFonts w:asciiTheme="minorHAnsi" w:eastAsiaTheme="minorEastAsia" w:hAnsiTheme="minorHAnsi" w:cstheme="minorBidi"/>
            <w:noProof/>
            <w:sz w:val="22"/>
            <w:szCs w:val="22"/>
          </w:rPr>
          <w:tab/>
        </w:r>
        <w:r w:rsidR="00DE1585" w:rsidRPr="00330809">
          <w:rPr>
            <w:rStyle w:val="Hyperlink"/>
            <w:bCs/>
            <w:noProof/>
          </w:rPr>
          <w:t>Example of use of Submission Request, Submission Set and Folder</w:t>
        </w:r>
        <w:r w:rsidR="00DE1585">
          <w:rPr>
            <w:noProof/>
            <w:webHidden/>
          </w:rPr>
          <w:tab/>
        </w:r>
        <w:r w:rsidR="00DE1585">
          <w:rPr>
            <w:noProof/>
            <w:webHidden/>
          </w:rPr>
          <w:fldChar w:fldCharType="begin"/>
        </w:r>
        <w:r w:rsidR="00DE1585">
          <w:rPr>
            <w:noProof/>
            <w:webHidden/>
          </w:rPr>
          <w:instrText xml:space="preserve"> PAGEREF _Toc13752316 \h </w:instrText>
        </w:r>
        <w:r w:rsidR="00DE1585">
          <w:rPr>
            <w:noProof/>
            <w:webHidden/>
          </w:rPr>
        </w:r>
        <w:r w:rsidR="00DE1585">
          <w:rPr>
            <w:noProof/>
            <w:webHidden/>
          </w:rPr>
          <w:fldChar w:fldCharType="separate"/>
        </w:r>
        <w:r w:rsidR="00DE1585">
          <w:rPr>
            <w:noProof/>
            <w:webHidden/>
          </w:rPr>
          <w:t>104</w:t>
        </w:r>
        <w:r w:rsidR="00DE1585">
          <w:rPr>
            <w:noProof/>
            <w:webHidden/>
          </w:rPr>
          <w:fldChar w:fldCharType="end"/>
        </w:r>
      </w:hyperlink>
    </w:p>
    <w:p w14:paraId="34DA8339" w14:textId="7CDE212A" w:rsidR="00DE1585" w:rsidRDefault="008105ED">
      <w:pPr>
        <w:pStyle w:val="TOC3"/>
        <w:tabs>
          <w:tab w:val="left" w:pos="1584"/>
        </w:tabs>
        <w:rPr>
          <w:rFonts w:asciiTheme="minorHAnsi" w:eastAsiaTheme="minorEastAsia" w:hAnsiTheme="minorHAnsi" w:cstheme="minorBidi"/>
          <w:noProof/>
          <w:sz w:val="22"/>
          <w:szCs w:val="22"/>
        </w:rPr>
      </w:pPr>
      <w:hyperlink w:anchor="_Toc13752317" w:history="1">
        <w:r w:rsidR="00DE1585" w:rsidRPr="00330809">
          <w:rPr>
            <w:rStyle w:val="Hyperlink"/>
            <w:bCs/>
            <w:noProof/>
          </w:rPr>
          <w:t>10.4.7</w:t>
        </w:r>
        <w:r w:rsidR="00DE1585">
          <w:rPr>
            <w:rFonts w:asciiTheme="minorHAnsi" w:eastAsiaTheme="minorEastAsia" w:hAnsiTheme="minorHAnsi" w:cstheme="minorBidi"/>
            <w:noProof/>
            <w:sz w:val="22"/>
            <w:szCs w:val="22"/>
          </w:rPr>
          <w:tab/>
        </w:r>
        <w:r w:rsidR="00DE1585" w:rsidRPr="00330809">
          <w:rPr>
            <w:rStyle w:val="Hyperlink"/>
            <w:bCs/>
            <w:noProof/>
          </w:rPr>
          <w:t>XDS Registry Data Model and Attributes</w:t>
        </w:r>
        <w:r w:rsidR="00DE1585">
          <w:rPr>
            <w:noProof/>
            <w:webHidden/>
          </w:rPr>
          <w:tab/>
        </w:r>
        <w:r w:rsidR="00DE1585">
          <w:rPr>
            <w:noProof/>
            <w:webHidden/>
          </w:rPr>
          <w:fldChar w:fldCharType="begin"/>
        </w:r>
        <w:r w:rsidR="00DE1585">
          <w:rPr>
            <w:noProof/>
            <w:webHidden/>
          </w:rPr>
          <w:instrText xml:space="preserve"> PAGEREF _Toc13752317 \h </w:instrText>
        </w:r>
        <w:r w:rsidR="00DE1585">
          <w:rPr>
            <w:noProof/>
            <w:webHidden/>
          </w:rPr>
        </w:r>
        <w:r w:rsidR="00DE1585">
          <w:rPr>
            <w:noProof/>
            <w:webHidden/>
          </w:rPr>
          <w:fldChar w:fldCharType="separate"/>
        </w:r>
        <w:r w:rsidR="00DE1585">
          <w:rPr>
            <w:noProof/>
            <w:webHidden/>
          </w:rPr>
          <w:t>106</w:t>
        </w:r>
        <w:r w:rsidR="00DE1585">
          <w:rPr>
            <w:noProof/>
            <w:webHidden/>
          </w:rPr>
          <w:fldChar w:fldCharType="end"/>
        </w:r>
      </w:hyperlink>
    </w:p>
    <w:p w14:paraId="3DE8F82D" w14:textId="603B9C04" w:rsidR="00DE1585" w:rsidRDefault="008105ED">
      <w:pPr>
        <w:pStyle w:val="TOC3"/>
        <w:tabs>
          <w:tab w:val="left" w:pos="1584"/>
        </w:tabs>
        <w:rPr>
          <w:rFonts w:asciiTheme="minorHAnsi" w:eastAsiaTheme="minorEastAsia" w:hAnsiTheme="minorHAnsi" w:cstheme="minorBidi"/>
          <w:noProof/>
          <w:sz w:val="22"/>
          <w:szCs w:val="22"/>
        </w:rPr>
      </w:pPr>
      <w:hyperlink w:anchor="_Toc13752318" w:history="1">
        <w:r w:rsidR="00DE1585" w:rsidRPr="00330809">
          <w:rPr>
            <w:rStyle w:val="Hyperlink"/>
            <w:bCs/>
            <w:noProof/>
          </w:rPr>
          <w:t>10.4.8</w:t>
        </w:r>
        <w:r w:rsidR="00DE1585">
          <w:rPr>
            <w:rFonts w:asciiTheme="minorHAnsi" w:eastAsiaTheme="minorEastAsia" w:hAnsiTheme="minorHAnsi" w:cstheme="minorBidi"/>
            <w:noProof/>
            <w:sz w:val="22"/>
            <w:szCs w:val="22"/>
          </w:rPr>
          <w:tab/>
        </w:r>
        <w:r w:rsidR="00DE1585" w:rsidRPr="00330809">
          <w:rPr>
            <w:rStyle w:val="Hyperlink"/>
            <w:bCs/>
            <w:noProof/>
          </w:rPr>
          <w:t>Concept of an XDS Affinity Domain</w:t>
        </w:r>
        <w:r w:rsidR="00DE1585">
          <w:rPr>
            <w:noProof/>
            <w:webHidden/>
          </w:rPr>
          <w:tab/>
        </w:r>
        <w:r w:rsidR="00DE1585">
          <w:rPr>
            <w:noProof/>
            <w:webHidden/>
          </w:rPr>
          <w:fldChar w:fldCharType="begin"/>
        </w:r>
        <w:r w:rsidR="00DE1585">
          <w:rPr>
            <w:noProof/>
            <w:webHidden/>
          </w:rPr>
          <w:instrText xml:space="preserve"> PAGEREF _Toc13752318 \h </w:instrText>
        </w:r>
        <w:r w:rsidR="00DE1585">
          <w:rPr>
            <w:noProof/>
            <w:webHidden/>
          </w:rPr>
        </w:r>
        <w:r w:rsidR="00DE1585">
          <w:rPr>
            <w:noProof/>
            <w:webHidden/>
          </w:rPr>
          <w:fldChar w:fldCharType="separate"/>
        </w:r>
        <w:r w:rsidR="00DE1585">
          <w:rPr>
            <w:noProof/>
            <w:webHidden/>
          </w:rPr>
          <w:t>108</w:t>
        </w:r>
        <w:r w:rsidR="00DE1585">
          <w:rPr>
            <w:noProof/>
            <w:webHidden/>
          </w:rPr>
          <w:fldChar w:fldCharType="end"/>
        </w:r>
      </w:hyperlink>
    </w:p>
    <w:p w14:paraId="2D85A15A" w14:textId="6E5CEFD2" w:rsidR="00DE1585" w:rsidRDefault="008105ED">
      <w:pPr>
        <w:pStyle w:val="TOC3"/>
        <w:tabs>
          <w:tab w:val="left" w:pos="1584"/>
        </w:tabs>
        <w:rPr>
          <w:rFonts w:asciiTheme="minorHAnsi" w:eastAsiaTheme="minorEastAsia" w:hAnsiTheme="minorHAnsi" w:cstheme="minorBidi"/>
          <w:noProof/>
          <w:sz w:val="22"/>
          <w:szCs w:val="22"/>
        </w:rPr>
      </w:pPr>
      <w:hyperlink w:anchor="_Toc13752319" w:history="1">
        <w:r w:rsidR="00DE1585" w:rsidRPr="00330809">
          <w:rPr>
            <w:rStyle w:val="Hyperlink"/>
            <w:bCs/>
            <w:noProof/>
          </w:rPr>
          <w:t>10.4.9</w:t>
        </w:r>
        <w:r w:rsidR="00DE1585">
          <w:rPr>
            <w:rFonts w:asciiTheme="minorHAnsi" w:eastAsiaTheme="minorEastAsia" w:hAnsiTheme="minorHAnsi" w:cstheme="minorBidi"/>
            <w:noProof/>
            <w:sz w:val="22"/>
            <w:szCs w:val="22"/>
          </w:rPr>
          <w:tab/>
        </w:r>
        <w:r w:rsidR="00DE1585" w:rsidRPr="00330809">
          <w:rPr>
            <w:rStyle w:val="Hyperlink"/>
            <w:bCs/>
            <w:noProof/>
          </w:rPr>
          <w:t>Patient Identification Management</w:t>
        </w:r>
        <w:r w:rsidR="00DE1585">
          <w:rPr>
            <w:noProof/>
            <w:webHidden/>
          </w:rPr>
          <w:tab/>
        </w:r>
        <w:r w:rsidR="00DE1585">
          <w:rPr>
            <w:noProof/>
            <w:webHidden/>
          </w:rPr>
          <w:fldChar w:fldCharType="begin"/>
        </w:r>
        <w:r w:rsidR="00DE1585">
          <w:rPr>
            <w:noProof/>
            <w:webHidden/>
          </w:rPr>
          <w:instrText xml:space="preserve"> PAGEREF _Toc13752319 \h </w:instrText>
        </w:r>
        <w:r w:rsidR="00DE1585">
          <w:rPr>
            <w:noProof/>
            <w:webHidden/>
          </w:rPr>
        </w:r>
        <w:r w:rsidR="00DE1585">
          <w:rPr>
            <w:noProof/>
            <w:webHidden/>
          </w:rPr>
          <w:fldChar w:fldCharType="separate"/>
        </w:r>
        <w:r w:rsidR="00DE1585">
          <w:rPr>
            <w:noProof/>
            <w:webHidden/>
          </w:rPr>
          <w:t>109</w:t>
        </w:r>
        <w:r w:rsidR="00DE1585">
          <w:rPr>
            <w:noProof/>
            <w:webHidden/>
          </w:rPr>
          <w:fldChar w:fldCharType="end"/>
        </w:r>
      </w:hyperlink>
    </w:p>
    <w:p w14:paraId="7A8BCCB6" w14:textId="0F332DC0" w:rsidR="00DE1585" w:rsidRDefault="008105ED">
      <w:pPr>
        <w:pStyle w:val="TOC3"/>
        <w:tabs>
          <w:tab w:val="left" w:pos="1584"/>
        </w:tabs>
        <w:rPr>
          <w:rFonts w:asciiTheme="minorHAnsi" w:eastAsiaTheme="minorEastAsia" w:hAnsiTheme="minorHAnsi" w:cstheme="minorBidi"/>
          <w:noProof/>
          <w:sz w:val="22"/>
          <w:szCs w:val="22"/>
        </w:rPr>
      </w:pPr>
      <w:hyperlink w:anchor="_Toc13752320" w:history="1">
        <w:r w:rsidR="00DE1585" w:rsidRPr="00330809">
          <w:rPr>
            <w:rStyle w:val="Hyperlink"/>
            <w:bCs/>
            <w:noProof/>
          </w:rPr>
          <w:t>10.4.10</w:t>
        </w:r>
        <w:r w:rsidR="00DE1585">
          <w:rPr>
            <w:rFonts w:asciiTheme="minorHAnsi" w:eastAsiaTheme="minorEastAsia" w:hAnsiTheme="minorHAnsi" w:cstheme="minorBidi"/>
            <w:noProof/>
            <w:sz w:val="22"/>
            <w:szCs w:val="22"/>
          </w:rPr>
          <w:tab/>
        </w:r>
        <w:r w:rsidR="00DE1585" w:rsidRPr="00330809">
          <w:rPr>
            <w:rStyle w:val="Hyperlink"/>
            <w:bCs/>
            <w:noProof/>
          </w:rPr>
          <w:t>Document Lifecycle</w:t>
        </w:r>
        <w:r w:rsidR="00DE1585">
          <w:rPr>
            <w:noProof/>
            <w:webHidden/>
          </w:rPr>
          <w:tab/>
        </w:r>
        <w:r w:rsidR="00DE1585">
          <w:rPr>
            <w:noProof/>
            <w:webHidden/>
          </w:rPr>
          <w:fldChar w:fldCharType="begin"/>
        </w:r>
        <w:r w:rsidR="00DE1585">
          <w:rPr>
            <w:noProof/>
            <w:webHidden/>
          </w:rPr>
          <w:instrText xml:space="preserve"> PAGEREF _Toc13752320 \h </w:instrText>
        </w:r>
        <w:r w:rsidR="00DE1585">
          <w:rPr>
            <w:noProof/>
            <w:webHidden/>
          </w:rPr>
        </w:r>
        <w:r w:rsidR="00DE1585">
          <w:rPr>
            <w:noProof/>
            <w:webHidden/>
          </w:rPr>
          <w:fldChar w:fldCharType="separate"/>
        </w:r>
        <w:r w:rsidR="00DE1585">
          <w:rPr>
            <w:noProof/>
            <w:webHidden/>
          </w:rPr>
          <w:t>110</w:t>
        </w:r>
        <w:r w:rsidR="00DE1585">
          <w:rPr>
            <w:noProof/>
            <w:webHidden/>
          </w:rPr>
          <w:fldChar w:fldCharType="end"/>
        </w:r>
      </w:hyperlink>
    </w:p>
    <w:p w14:paraId="60396C35" w14:textId="487D727F" w:rsidR="00DE1585" w:rsidRDefault="008105ED">
      <w:pPr>
        <w:pStyle w:val="TOC3"/>
        <w:tabs>
          <w:tab w:val="left" w:pos="1584"/>
        </w:tabs>
        <w:rPr>
          <w:rFonts w:asciiTheme="minorHAnsi" w:eastAsiaTheme="minorEastAsia" w:hAnsiTheme="minorHAnsi" w:cstheme="minorBidi"/>
          <w:noProof/>
          <w:sz w:val="22"/>
          <w:szCs w:val="22"/>
        </w:rPr>
      </w:pPr>
      <w:hyperlink w:anchor="_Toc13752321" w:history="1">
        <w:r w:rsidR="00DE1585" w:rsidRPr="00330809">
          <w:rPr>
            <w:rStyle w:val="Hyperlink"/>
            <w:bCs/>
            <w:noProof/>
          </w:rPr>
          <w:t>10.4.11</w:t>
        </w:r>
        <w:r w:rsidR="00DE1585">
          <w:rPr>
            <w:rFonts w:asciiTheme="minorHAnsi" w:eastAsiaTheme="minorEastAsia" w:hAnsiTheme="minorHAnsi" w:cstheme="minorBidi"/>
            <w:noProof/>
            <w:sz w:val="22"/>
            <w:szCs w:val="22"/>
          </w:rPr>
          <w:tab/>
        </w:r>
        <w:r w:rsidR="00DE1585" w:rsidRPr="00330809">
          <w:rPr>
            <w:rStyle w:val="Hyperlink"/>
            <w:bCs/>
            <w:noProof/>
          </w:rPr>
          <w:t>Document Query</w:t>
        </w:r>
        <w:r w:rsidR="00DE1585">
          <w:rPr>
            <w:noProof/>
            <w:webHidden/>
          </w:rPr>
          <w:tab/>
        </w:r>
        <w:r w:rsidR="00DE1585">
          <w:rPr>
            <w:noProof/>
            <w:webHidden/>
          </w:rPr>
          <w:fldChar w:fldCharType="begin"/>
        </w:r>
        <w:r w:rsidR="00DE1585">
          <w:rPr>
            <w:noProof/>
            <w:webHidden/>
          </w:rPr>
          <w:instrText xml:space="preserve"> PAGEREF _Toc13752321 \h </w:instrText>
        </w:r>
        <w:r w:rsidR="00DE1585">
          <w:rPr>
            <w:noProof/>
            <w:webHidden/>
          </w:rPr>
        </w:r>
        <w:r w:rsidR="00DE1585">
          <w:rPr>
            <w:noProof/>
            <w:webHidden/>
          </w:rPr>
          <w:fldChar w:fldCharType="separate"/>
        </w:r>
        <w:r w:rsidR="00DE1585">
          <w:rPr>
            <w:noProof/>
            <w:webHidden/>
          </w:rPr>
          <w:t>112</w:t>
        </w:r>
        <w:r w:rsidR="00DE1585">
          <w:rPr>
            <w:noProof/>
            <w:webHidden/>
          </w:rPr>
          <w:fldChar w:fldCharType="end"/>
        </w:r>
      </w:hyperlink>
    </w:p>
    <w:p w14:paraId="15F92478" w14:textId="52CF39D0" w:rsidR="00DE1585" w:rsidRDefault="008105ED">
      <w:pPr>
        <w:pStyle w:val="TOC2"/>
        <w:tabs>
          <w:tab w:val="left" w:pos="1152"/>
        </w:tabs>
        <w:rPr>
          <w:rFonts w:asciiTheme="minorHAnsi" w:eastAsiaTheme="minorEastAsia" w:hAnsiTheme="minorHAnsi" w:cstheme="minorBidi"/>
          <w:noProof/>
          <w:sz w:val="22"/>
          <w:szCs w:val="22"/>
        </w:rPr>
      </w:pPr>
      <w:hyperlink w:anchor="_Toc13752322" w:history="1">
        <w:r w:rsidR="00DE1585" w:rsidRPr="00330809">
          <w:rPr>
            <w:rStyle w:val="Hyperlink"/>
            <w:noProof/>
          </w:rPr>
          <w:t>10.5</w:t>
        </w:r>
        <w:r w:rsidR="00DE1585">
          <w:rPr>
            <w:rFonts w:asciiTheme="minorHAnsi" w:eastAsiaTheme="minorEastAsia" w:hAnsiTheme="minorHAnsi" w:cstheme="minorBidi"/>
            <w:noProof/>
            <w:sz w:val="22"/>
            <w:szCs w:val="22"/>
          </w:rPr>
          <w:tab/>
        </w:r>
        <w:r w:rsidR="00DE1585" w:rsidRPr="00330809">
          <w:rPr>
            <w:rStyle w:val="Hyperlink"/>
            <w:noProof/>
          </w:rPr>
          <w:t>Implementation Strategies</w:t>
        </w:r>
        <w:r w:rsidR="00DE1585">
          <w:rPr>
            <w:noProof/>
            <w:webHidden/>
          </w:rPr>
          <w:tab/>
        </w:r>
        <w:r w:rsidR="00DE1585">
          <w:rPr>
            <w:noProof/>
            <w:webHidden/>
          </w:rPr>
          <w:fldChar w:fldCharType="begin"/>
        </w:r>
        <w:r w:rsidR="00DE1585">
          <w:rPr>
            <w:noProof/>
            <w:webHidden/>
          </w:rPr>
          <w:instrText xml:space="preserve"> PAGEREF _Toc13752322 \h </w:instrText>
        </w:r>
        <w:r w:rsidR="00DE1585">
          <w:rPr>
            <w:noProof/>
            <w:webHidden/>
          </w:rPr>
        </w:r>
        <w:r w:rsidR="00DE1585">
          <w:rPr>
            <w:noProof/>
            <w:webHidden/>
          </w:rPr>
          <w:fldChar w:fldCharType="separate"/>
        </w:r>
        <w:r w:rsidR="00DE1585">
          <w:rPr>
            <w:noProof/>
            <w:webHidden/>
          </w:rPr>
          <w:t>116</w:t>
        </w:r>
        <w:r w:rsidR="00DE1585">
          <w:rPr>
            <w:noProof/>
            <w:webHidden/>
          </w:rPr>
          <w:fldChar w:fldCharType="end"/>
        </w:r>
      </w:hyperlink>
    </w:p>
    <w:p w14:paraId="11F8C2B3" w14:textId="7DE8D191" w:rsidR="00DE1585" w:rsidRDefault="008105ED">
      <w:pPr>
        <w:pStyle w:val="TOC2"/>
        <w:tabs>
          <w:tab w:val="left" w:pos="1152"/>
        </w:tabs>
        <w:rPr>
          <w:rFonts w:asciiTheme="minorHAnsi" w:eastAsiaTheme="minorEastAsia" w:hAnsiTheme="minorHAnsi" w:cstheme="minorBidi"/>
          <w:noProof/>
          <w:sz w:val="22"/>
          <w:szCs w:val="22"/>
        </w:rPr>
      </w:pPr>
      <w:hyperlink w:anchor="_Toc13752323" w:history="1">
        <w:r w:rsidR="00DE1585" w:rsidRPr="00330809">
          <w:rPr>
            <w:rStyle w:val="Hyperlink"/>
            <w:noProof/>
          </w:rPr>
          <w:t>10.6</w:t>
        </w:r>
        <w:r w:rsidR="00DE1585">
          <w:rPr>
            <w:rFonts w:asciiTheme="minorHAnsi" w:eastAsiaTheme="minorEastAsia" w:hAnsiTheme="minorHAnsi" w:cstheme="minorBidi"/>
            <w:noProof/>
            <w:sz w:val="22"/>
            <w:szCs w:val="22"/>
          </w:rPr>
          <w:tab/>
        </w:r>
        <w:r w:rsidR="00DE1585" w:rsidRPr="00330809">
          <w:rPr>
            <w:rStyle w:val="Hyperlink"/>
            <w:noProof/>
          </w:rPr>
          <w:t>Patient Identifier Communication Requirements</w:t>
        </w:r>
        <w:r w:rsidR="00DE1585">
          <w:rPr>
            <w:noProof/>
            <w:webHidden/>
          </w:rPr>
          <w:tab/>
        </w:r>
        <w:r w:rsidR="00DE1585">
          <w:rPr>
            <w:noProof/>
            <w:webHidden/>
          </w:rPr>
          <w:fldChar w:fldCharType="begin"/>
        </w:r>
        <w:r w:rsidR="00DE1585">
          <w:rPr>
            <w:noProof/>
            <w:webHidden/>
          </w:rPr>
          <w:instrText xml:space="preserve"> PAGEREF _Toc13752323 \h </w:instrText>
        </w:r>
        <w:r w:rsidR="00DE1585">
          <w:rPr>
            <w:noProof/>
            <w:webHidden/>
          </w:rPr>
        </w:r>
        <w:r w:rsidR="00DE1585">
          <w:rPr>
            <w:noProof/>
            <w:webHidden/>
          </w:rPr>
          <w:fldChar w:fldCharType="separate"/>
        </w:r>
        <w:r w:rsidR="00DE1585">
          <w:rPr>
            <w:noProof/>
            <w:webHidden/>
          </w:rPr>
          <w:t>118</w:t>
        </w:r>
        <w:r w:rsidR="00DE1585">
          <w:rPr>
            <w:noProof/>
            <w:webHidden/>
          </w:rPr>
          <w:fldChar w:fldCharType="end"/>
        </w:r>
      </w:hyperlink>
    </w:p>
    <w:p w14:paraId="0F51FBDC" w14:textId="2F14C878" w:rsidR="00DE1585" w:rsidRDefault="008105ED">
      <w:pPr>
        <w:pStyle w:val="TOC2"/>
        <w:tabs>
          <w:tab w:val="left" w:pos="1152"/>
        </w:tabs>
        <w:rPr>
          <w:rFonts w:asciiTheme="minorHAnsi" w:eastAsiaTheme="minorEastAsia" w:hAnsiTheme="minorHAnsi" w:cstheme="minorBidi"/>
          <w:noProof/>
          <w:sz w:val="22"/>
          <w:szCs w:val="22"/>
        </w:rPr>
      </w:pPr>
      <w:hyperlink w:anchor="_Toc13752324" w:history="1">
        <w:r w:rsidR="00DE1585" w:rsidRPr="00330809">
          <w:rPr>
            <w:rStyle w:val="Hyperlink"/>
            <w:noProof/>
          </w:rPr>
          <w:t>10.7</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_Toc13752324 \h </w:instrText>
        </w:r>
        <w:r w:rsidR="00DE1585">
          <w:rPr>
            <w:noProof/>
            <w:webHidden/>
          </w:rPr>
        </w:r>
        <w:r w:rsidR="00DE1585">
          <w:rPr>
            <w:noProof/>
            <w:webHidden/>
          </w:rPr>
          <w:fldChar w:fldCharType="separate"/>
        </w:r>
        <w:r w:rsidR="00DE1585">
          <w:rPr>
            <w:noProof/>
            <w:webHidden/>
          </w:rPr>
          <w:t>119</w:t>
        </w:r>
        <w:r w:rsidR="00DE1585">
          <w:rPr>
            <w:noProof/>
            <w:webHidden/>
          </w:rPr>
          <w:fldChar w:fldCharType="end"/>
        </w:r>
      </w:hyperlink>
    </w:p>
    <w:p w14:paraId="5737EE8D" w14:textId="28A6D84D" w:rsidR="00DE1585" w:rsidRDefault="008105ED">
      <w:pPr>
        <w:pStyle w:val="TOC3"/>
        <w:rPr>
          <w:rFonts w:asciiTheme="minorHAnsi" w:eastAsiaTheme="minorEastAsia" w:hAnsiTheme="minorHAnsi" w:cstheme="minorBidi"/>
          <w:noProof/>
          <w:sz w:val="22"/>
          <w:szCs w:val="22"/>
        </w:rPr>
      </w:pPr>
      <w:hyperlink w:anchor="_Toc13752325" w:history="1">
        <w:r w:rsidR="00DE1585" w:rsidRPr="00330809">
          <w:rPr>
            <w:rStyle w:val="Hyperlink"/>
            <w:rFonts w:eastAsia="SimSun"/>
            <w:noProof/>
            <w:lang w:eastAsia="zh-CN"/>
          </w:rPr>
          <w:t>10.7.1 Use of ATNA to address Basic Security</w:t>
        </w:r>
        <w:r w:rsidR="00DE1585">
          <w:rPr>
            <w:noProof/>
            <w:webHidden/>
          </w:rPr>
          <w:tab/>
        </w:r>
        <w:r w:rsidR="00DE1585">
          <w:rPr>
            <w:noProof/>
            <w:webHidden/>
          </w:rPr>
          <w:fldChar w:fldCharType="begin"/>
        </w:r>
        <w:r w:rsidR="00DE1585">
          <w:rPr>
            <w:noProof/>
            <w:webHidden/>
          </w:rPr>
          <w:instrText xml:space="preserve"> PAGEREF _Toc13752325 \h </w:instrText>
        </w:r>
        <w:r w:rsidR="00DE1585">
          <w:rPr>
            <w:noProof/>
            <w:webHidden/>
          </w:rPr>
        </w:r>
        <w:r w:rsidR="00DE1585">
          <w:rPr>
            <w:noProof/>
            <w:webHidden/>
          </w:rPr>
          <w:fldChar w:fldCharType="separate"/>
        </w:r>
        <w:r w:rsidR="00DE1585">
          <w:rPr>
            <w:noProof/>
            <w:webHidden/>
          </w:rPr>
          <w:t>120</w:t>
        </w:r>
        <w:r w:rsidR="00DE1585">
          <w:rPr>
            <w:noProof/>
            <w:webHidden/>
          </w:rPr>
          <w:fldChar w:fldCharType="end"/>
        </w:r>
      </w:hyperlink>
    </w:p>
    <w:p w14:paraId="17C789F1" w14:textId="0ABF118E" w:rsidR="00DE1585" w:rsidRDefault="008105ED">
      <w:pPr>
        <w:pStyle w:val="TOC2"/>
        <w:tabs>
          <w:tab w:val="left" w:pos="1152"/>
        </w:tabs>
        <w:rPr>
          <w:rFonts w:asciiTheme="minorHAnsi" w:eastAsiaTheme="minorEastAsia" w:hAnsiTheme="minorHAnsi" w:cstheme="minorBidi"/>
          <w:noProof/>
          <w:sz w:val="22"/>
          <w:szCs w:val="22"/>
        </w:rPr>
      </w:pPr>
      <w:hyperlink w:anchor="_Toc13752326" w:history="1">
        <w:r w:rsidR="00DE1585" w:rsidRPr="00330809">
          <w:rPr>
            <w:rStyle w:val="Hyperlink"/>
            <w:noProof/>
          </w:rPr>
          <w:t>10.8</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_Toc13752326 \h </w:instrText>
        </w:r>
        <w:r w:rsidR="00DE1585">
          <w:rPr>
            <w:noProof/>
            <w:webHidden/>
          </w:rPr>
        </w:r>
        <w:r w:rsidR="00DE1585">
          <w:rPr>
            <w:noProof/>
            <w:webHidden/>
          </w:rPr>
          <w:fldChar w:fldCharType="separate"/>
        </w:r>
        <w:r w:rsidR="00DE1585">
          <w:rPr>
            <w:noProof/>
            <w:webHidden/>
          </w:rPr>
          <w:t>121</w:t>
        </w:r>
        <w:r w:rsidR="00DE1585">
          <w:rPr>
            <w:noProof/>
            <w:webHidden/>
          </w:rPr>
          <w:fldChar w:fldCharType="end"/>
        </w:r>
      </w:hyperlink>
    </w:p>
    <w:p w14:paraId="5D03998C" w14:textId="0F8437ED" w:rsidR="00DE1585" w:rsidRDefault="008105ED">
      <w:pPr>
        <w:pStyle w:val="TOC1"/>
        <w:rPr>
          <w:rFonts w:asciiTheme="minorHAnsi" w:eastAsiaTheme="minorEastAsia" w:hAnsiTheme="minorHAnsi" w:cstheme="minorBidi"/>
          <w:noProof/>
          <w:sz w:val="22"/>
          <w:szCs w:val="22"/>
        </w:rPr>
      </w:pPr>
      <w:hyperlink w:anchor="_Toc13752327" w:history="1">
        <w:r w:rsidR="00DE1585" w:rsidRPr="00330809">
          <w:rPr>
            <w:rStyle w:val="Hyperlink"/>
            <w:noProof/>
          </w:rPr>
          <w:t>11</w:t>
        </w:r>
        <w:r w:rsidR="00DE1585">
          <w:rPr>
            <w:rFonts w:asciiTheme="minorHAnsi" w:eastAsiaTheme="minorEastAsia" w:hAnsiTheme="minorHAnsi" w:cstheme="minorBidi"/>
            <w:noProof/>
            <w:sz w:val="22"/>
            <w:szCs w:val="22"/>
          </w:rPr>
          <w:tab/>
        </w:r>
        <w:r w:rsidR="00DE1585" w:rsidRPr="00330809">
          <w:rPr>
            <w:rStyle w:val="Hyperlink"/>
            <w:noProof/>
          </w:rPr>
          <w:t>Personnel White Pages (PWP)</w:t>
        </w:r>
        <w:r w:rsidR="00DE1585">
          <w:rPr>
            <w:noProof/>
            <w:webHidden/>
          </w:rPr>
          <w:tab/>
        </w:r>
        <w:r w:rsidR="00DE1585">
          <w:rPr>
            <w:noProof/>
            <w:webHidden/>
          </w:rPr>
          <w:fldChar w:fldCharType="begin"/>
        </w:r>
        <w:r w:rsidR="00DE1585">
          <w:rPr>
            <w:noProof/>
            <w:webHidden/>
          </w:rPr>
          <w:instrText xml:space="preserve"> PAGEREF _Toc13752327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6E267622" w14:textId="09ADE7DB" w:rsidR="00DE1585" w:rsidRDefault="008105ED">
      <w:pPr>
        <w:pStyle w:val="TOC2"/>
        <w:tabs>
          <w:tab w:val="left" w:pos="1152"/>
        </w:tabs>
        <w:rPr>
          <w:rFonts w:asciiTheme="minorHAnsi" w:eastAsiaTheme="minorEastAsia" w:hAnsiTheme="minorHAnsi" w:cstheme="minorBidi"/>
          <w:noProof/>
          <w:sz w:val="22"/>
          <w:szCs w:val="22"/>
        </w:rPr>
      </w:pPr>
      <w:hyperlink w:anchor="_Toc13752328" w:history="1">
        <w:r w:rsidR="00DE1585" w:rsidRPr="00330809">
          <w:rPr>
            <w:rStyle w:val="Hyperlink"/>
            <w:noProof/>
          </w:rPr>
          <w:t>11.1</w:t>
        </w:r>
        <w:r w:rsidR="00DE1585">
          <w:rPr>
            <w:rFonts w:asciiTheme="minorHAnsi" w:eastAsiaTheme="minorEastAsia" w:hAnsiTheme="minorHAnsi" w:cstheme="minorBidi"/>
            <w:noProof/>
            <w:sz w:val="22"/>
            <w:szCs w:val="22"/>
          </w:rPr>
          <w:tab/>
        </w:r>
        <w:r w:rsidR="00DE1585" w:rsidRPr="00330809">
          <w:rPr>
            <w:rStyle w:val="Hyperlink"/>
            <w:noProof/>
          </w:rPr>
          <w:t>PWP Actors/Transactions</w:t>
        </w:r>
        <w:r w:rsidR="00DE1585">
          <w:rPr>
            <w:noProof/>
            <w:webHidden/>
          </w:rPr>
          <w:tab/>
        </w:r>
        <w:r w:rsidR="00DE1585">
          <w:rPr>
            <w:noProof/>
            <w:webHidden/>
          </w:rPr>
          <w:fldChar w:fldCharType="begin"/>
        </w:r>
        <w:r w:rsidR="00DE1585">
          <w:rPr>
            <w:noProof/>
            <w:webHidden/>
          </w:rPr>
          <w:instrText xml:space="preserve"> PAGEREF _Toc13752328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548EF43B" w14:textId="1690EB4F" w:rsidR="00DE1585" w:rsidRDefault="008105ED">
      <w:pPr>
        <w:pStyle w:val="TOC2"/>
        <w:tabs>
          <w:tab w:val="left" w:pos="1152"/>
        </w:tabs>
        <w:rPr>
          <w:rFonts w:asciiTheme="minorHAnsi" w:eastAsiaTheme="minorEastAsia" w:hAnsiTheme="minorHAnsi" w:cstheme="minorBidi"/>
          <w:noProof/>
          <w:sz w:val="22"/>
          <w:szCs w:val="22"/>
        </w:rPr>
      </w:pPr>
      <w:hyperlink w:anchor="_Toc13752329" w:history="1">
        <w:r w:rsidR="00DE1585" w:rsidRPr="00330809">
          <w:rPr>
            <w:rStyle w:val="Hyperlink"/>
            <w:noProof/>
          </w:rPr>
          <w:t>11.2</w:t>
        </w:r>
        <w:r w:rsidR="00DE1585">
          <w:rPr>
            <w:rFonts w:asciiTheme="minorHAnsi" w:eastAsiaTheme="minorEastAsia" w:hAnsiTheme="minorHAnsi" w:cstheme="minorBidi"/>
            <w:noProof/>
            <w:sz w:val="22"/>
            <w:szCs w:val="22"/>
          </w:rPr>
          <w:tab/>
        </w:r>
        <w:r w:rsidR="00DE1585" w:rsidRPr="00330809">
          <w:rPr>
            <w:rStyle w:val="Hyperlink"/>
            <w:noProof/>
          </w:rPr>
          <w:t>PWP Actor Options</w:t>
        </w:r>
        <w:r w:rsidR="00DE1585">
          <w:rPr>
            <w:noProof/>
            <w:webHidden/>
          </w:rPr>
          <w:tab/>
        </w:r>
        <w:r w:rsidR="00DE1585">
          <w:rPr>
            <w:noProof/>
            <w:webHidden/>
          </w:rPr>
          <w:fldChar w:fldCharType="begin"/>
        </w:r>
        <w:r w:rsidR="00DE1585">
          <w:rPr>
            <w:noProof/>
            <w:webHidden/>
          </w:rPr>
          <w:instrText xml:space="preserve"> PAGEREF _Toc13752329 \h </w:instrText>
        </w:r>
        <w:r w:rsidR="00DE1585">
          <w:rPr>
            <w:noProof/>
            <w:webHidden/>
          </w:rPr>
        </w:r>
        <w:r w:rsidR="00DE1585">
          <w:rPr>
            <w:noProof/>
            <w:webHidden/>
          </w:rPr>
          <w:fldChar w:fldCharType="separate"/>
        </w:r>
        <w:r w:rsidR="00DE1585">
          <w:rPr>
            <w:noProof/>
            <w:webHidden/>
          </w:rPr>
          <w:t>123</w:t>
        </w:r>
        <w:r w:rsidR="00DE1585">
          <w:rPr>
            <w:noProof/>
            <w:webHidden/>
          </w:rPr>
          <w:fldChar w:fldCharType="end"/>
        </w:r>
      </w:hyperlink>
    </w:p>
    <w:p w14:paraId="0B3C5B45" w14:textId="0D80D4E3" w:rsidR="00DE1585" w:rsidRDefault="008105ED">
      <w:pPr>
        <w:pStyle w:val="TOC2"/>
        <w:tabs>
          <w:tab w:val="left" w:pos="1152"/>
        </w:tabs>
        <w:rPr>
          <w:rFonts w:asciiTheme="minorHAnsi" w:eastAsiaTheme="minorEastAsia" w:hAnsiTheme="minorHAnsi" w:cstheme="minorBidi"/>
          <w:noProof/>
          <w:sz w:val="22"/>
          <w:szCs w:val="22"/>
        </w:rPr>
      </w:pPr>
      <w:hyperlink w:anchor="_Toc13752330" w:history="1">
        <w:r w:rsidR="00DE1585" w:rsidRPr="00330809">
          <w:rPr>
            <w:rStyle w:val="Hyperlink"/>
            <w:noProof/>
          </w:rPr>
          <w:t>11.3</w:t>
        </w:r>
        <w:r w:rsidR="00DE1585">
          <w:rPr>
            <w:rFonts w:asciiTheme="minorHAnsi" w:eastAsiaTheme="minorEastAsia" w:hAnsiTheme="minorHAnsi" w:cstheme="minorBidi"/>
            <w:noProof/>
            <w:sz w:val="22"/>
            <w:szCs w:val="22"/>
          </w:rPr>
          <w:tab/>
        </w:r>
        <w:r w:rsidR="00DE1585" w:rsidRPr="00330809">
          <w:rPr>
            <w:rStyle w:val="Hyperlink"/>
            <w:noProof/>
          </w:rPr>
          <w:t>PWP Integration Profile Process Flow</w:t>
        </w:r>
        <w:r w:rsidR="00DE1585">
          <w:rPr>
            <w:noProof/>
            <w:webHidden/>
          </w:rPr>
          <w:tab/>
        </w:r>
        <w:r w:rsidR="00DE1585">
          <w:rPr>
            <w:noProof/>
            <w:webHidden/>
          </w:rPr>
          <w:fldChar w:fldCharType="begin"/>
        </w:r>
        <w:r w:rsidR="00DE1585">
          <w:rPr>
            <w:noProof/>
            <w:webHidden/>
          </w:rPr>
          <w:instrText xml:space="preserve"> PAGEREF _Toc13752330 \h </w:instrText>
        </w:r>
        <w:r w:rsidR="00DE1585">
          <w:rPr>
            <w:noProof/>
            <w:webHidden/>
          </w:rPr>
        </w:r>
        <w:r w:rsidR="00DE1585">
          <w:rPr>
            <w:noProof/>
            <w:webHidden/>
          </w:rPr>
          <w:fldChar w:fldCharType="separate"/>
        </w:r>
        <w:r w:rsidR="00DE1585">
          <w:rPr>
            <w:noProof/>
            <w:webHidden/>
          </w:rPr>
          <w:t>124</w:t>
        </w:r>
        <w:r w:rsidR="00DE1585">
          <w:rPr>
            <w:noProof/>
            <w:webHidden/>
          </w:rPr>
          <w:fldChar w:fldCharType="end"/>
        </w:r>
      </w:hyperlink>
    </w:p>
    <w:p w14:paraId="258625C2" w14:textId="60F04C41" w:rsidR="00DE1585" w:rsidRDefault="008105ED">
      <w:pPr>
        <w:pStyle w:val="TOC1"/>
        <w:rPr>
          <w:rFonts w:asciiTheme="minorHAnsi" w:eastAsiaTheme="minorEastAsia" w:hAnsiTheme="minorHAnsi" w:cstheme="minorBidi"/>
          <w:noProof/>
          <w:sz w:val="22"/>
          <w:szCs w:val="22"/>
        </w:rPr>
      </w:pPr>
      <w:hyperlink w:anchor="_Toc13752331" w:history="1">
        <w:r w:rsidR="00DE1585" w:rsidRPr="00330809">
          <w:rPr>
            <w:rStyle w:val="Hyperlink"/>
            <w:noProof/>
          </w:rPr>
          <w:t>12</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_Toc13752331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26634617" w14:textId="17324265" w:rsidR="00DE1585" w:rsidRDefault="008105ED">
      <w:pPr>
        <w:pStyle w:val="TOC1"/>
        <w:rPr>
          <w:rFonts w:asciiTheme="minorHAnsi" w:eastAsiaTheme="minorEastAsia" w:hAnsiTheme="minorHAnsi" w:cstheme="minorBidi"/>
          <w:noProof/>
          <w:sz w:val="22"/>
          <w:szCs w:val="22"/>
        </w:rPr>
      </w:pPr>
      <w:hyperlink w:anchor="_Toc13752332" w:history="1">
        <w:r w:rsidR="00DE1585" w:rsidRPr="00330809">
          <w:rPr>
            <w:rStyle w:val="Hyperlink"/>
            <w:noProof/>
          </w:rPr>
          <w:t>13</w:t>
        </w:r>
        <w:r w:rsidR="00DE1585">
          <w:rPr>
            <w:rFonts w:asciiTheme="minorHAnsi" w:eastAsiaTheme="minorEastAsia" w:hAnsiTheme="minorHAnsi" w:cstheme="minorBidi"/>
            <w:noProof/>
            <w:sz w:val="22"/>
            <w:szCs w:val="22"/>
          </w:rPr>
          <w:tab/>
        </w:r>
        <w:r w:rsidR="00DE1585" w:rsidRPr="00330809">
          <w:rPr>
            <w:rStyle w:val="Hyperlink"/>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_Toc13752332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4984A630" w14:textId="66EA006C" w:rsidR="00DE1585" w:rsidRDefault="008105ED">
      <w:pPr>
        <w:pStyle w:val="TOC2"/>
        <w:rPr>
          <w:rFonts w:asciiTheme="minorHAnsi" w:eastAsiaTheme="minorEastAsia" w:hAnsiTheme="minorHAnsi" w:cstheme="minorBidi"/>
          <w:noProof/>
          <w:sz w:val="22"/>
          <w:szCs w:val="22"/>
        </w:rPr>
      </w:pPr>
      <w:hyperlink w:anchor="_Toc13752333" w:history="1">
        <w:r w:rsidR="00DE1585" w:rsidRPr="00330809">
          <w:rPr>
            <w:rStyle w:val="Hyperlink"/>
            <w:noProof/>
          </w:rPr>
          <w:t>13.1 Use Cases</w:t>
        </w:r>
        <w:r w:rsidR="00DE1585">
          <w:rPr>
            <w:noProof/>
            <w:webHidden/>
          </w:rPr>
          <w:tab/>
        </w:r>
        <w:r w:rsidR="00DE1585">
          <w:rPr>
            <w:noProof/>
            <w:webHidden/>
          </w:rPr>
          <w:fldChar w:fldCharType="begin"/>
        </w:r>
        <w:r w:rsidR="00DE1585">
          <w:rPr>
            <w:noProof/>
            <w:webHidden/>
          </w:rPr>
          <w:instrText xml:space="preserve"> PAGEREF _Toc13752333 \h </w:instrText>
        </w:r>
        <w:r w:rsidR="00DE1585">
          <w:rPr>
            <w:noProof/>
            <w:webHidden/>
          </w:rPr>
        </w:r>
        <w:r w:rsidR="00DE1585">
          <w:rPr>
            <w:noProof/>
            <w:webHidden/>
          </w:rPr>
          <w:fldChar w:fldCharType="separate"/>
        </w:r>
        <w:r w:rsidR="00DE1585">
          <w:rPr>
            <w:noProof/>
            <w:webHidden/>
          </w:rPr>
          <w:t>126</w:t>
        </w:r>
        <w:r w:rsidR="00DE1585">
          <w:rPr>
            <w:noProof/>
            <w:webHidden/>
          </w:rPr>
          <w:fldChar w:fldCharType="end"/>
        </w:r>
      </w:hyperlink>
    </w:p>
    <w:p w14:paraId="00E8645F" w14:textId="66938294" w:rsidR="00DE1585" w:rsidRDefault="008105ED">
      <w:pPr>
        <w:pStyle w:val="TOC2"/>
        <w:rPr>
          <w:rFonts w:asciiTheme="minorHAnsi" w:eastAsiaTheme="minorEastAsia" w:hAnsiTheme="minorHAnsi" w:cstheme="minorBidi"/>
          <w:noProof/>
          <w:sz w:val="22"/>
          <w:szCs w:val="22"/>
        </w:rPr>
      </w:pPr>
      <w:hyperlink w:anchor="_Toc13752334" w:history="1">
        <w:r w:rsidR="00DE1585" w:rsidRPr="00330809">
          <w:rPr>
            <w:rStyle w:val="Hyperlink"/>
            <w:noProof/>
          </w:rPr>
          <w:t>13.2 XUA Development</w:t>
        </w:r>
        <w:r w:rsidR="00DE1585">
          <w:rPr>
            <w:noProof/>
            <w:webHidden/>
          </w:rPr>
          <w:tab/>
        </w:r>
        <w:r w:rsidR="00DE1585">
          <w:rPr>
            <w:noProof/>
            <w:webHidden/>
          </w:rPr>
          <w:fldChar w:fldCharType="begin"/>
        </w:r>
        <w:r w:rsidR="00DE1585">
          <w:rPr>
            <w:noProof/>
            <w:webHidden/>
          </w:rPr>
          <w:instrText xml:space="preserve"> PAGEREF _Toc13752334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6E5F3752" w14:textId="2E0DD019" w:rsidR="00DE1585" w:rsidRDefault="008105ED">
      <w:pPr>
        <w:pStyle w:val="TOC2"/>
        <w:rPr>
          <w:rFonts w:asciiTheme="minorHAnsi" w:eastAsiaTheme="minorEastAsia" w:hAnsiTheme="minorHAnsi" w:cstheme="minorBidi"/>
          <w:noProof/>
          <w:sz w:val="22"/>
          <w:szCs w:val="22"/>
        </w:rPr>
      </w:pPr>
      <w:hyperlink w:anchor="_Toc13752335" w:history="1">
        <w:r w:rsidR="00DE1585" w:rsidRPr="00330809">
          <w:rPr>
            <w:rStyle w:val="Hyperlink"/>
            <w:noProof/>
          </w:rPr>
          <w:t>13.3 Intentionally Left Blank</w:t>
        </w:r>
        <w:r w:rsidR="00DE1585">
          <w:rPr>
            <w:noProof/>
            <w:webHidden/>
          </w:rPr>
          <w:tab/>
        </w:r>
        <w:r w:rsidR="00DE1585">
          <w:rPr>
            <w:noProof/>
            <w:webHidden/>
          </w:rPr>
          <w:fldChar w:fldCharType="begin"/>
        </w:r>
        <w:r w:rsidR="00DE1585">
          <w:rPr>
            <w:noProof/>
            <w:webHidden/>
          </w:rPr>
          <w:instrText xml:space="preserve"> PAGEREF _Toc13752335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55DA4870" w14:textId="571CEE55" w:rsidR="00DE1585" w:rsidRDefault="008105ED">
      <w:pPr>
        <w:pStyle w:val="TOC2"/>
        <w:rPr>
          <w:rFonts w:asciiTheme="minorHAnsi" w:eastAsiaTheme="minorEastAsia" w:hAnsiTheme="minorHAnsi" w:cstheme="minorBidi"/>
          <w:noProof/>
          <w:sz w:val="22"/>
          <w:szCs w:val="22"/>
        </w:rPr>
      </w:pPr>
      <w:hyperlink w:anchor="_Toc13752336" w:history="1">
        <w:r w:rsidR="00DE1585" w:rsidRPr="00330809">
          <w:rPr>
            <w:rStyle w:val="Hyperlink"/>
            <w:noProof/>
          </w:rPr>
          <w:t>13.4 XUA Actors/Transactions</w:t>
        </w:r>
        <w:r w:rsidR="00DE1585">
          <w:rPr>
            <w:noProof/>
            <w:webHidden/>
          </w:rPr>
          <w:tab/>
        </w:r>
        <w:r w:rsidR="00DE1585">
          <w:rPr>
            <w:noProof/>
            <w:webHidden/>
          </w:rPr>
          <w:fldChar w:fldCharType="begin"/>
        </w:r>
        <w:r w:rsidR="00DE1585">
          <w:rPr>
            <w:noProof/>
            <w:webHidden/>
          </w:rPr>
          <w:instrText xml:space="preserve"> PAGEREF _Toc13752336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3219DB9D" w14:textId="750AC25F" w:rsidR="00DE1585" w:rsidRDefault="008105ED">
      <w:pPr>
        <w:pStyle w:val="TOC2"/>
        <w:rPr>
          <w:rFonts w:asciiTheme="minorHAnsi" w:eastAsiaTheme="minorEastAsia" w:hAnsiTheme="minorHAnsi" w:cstheme="minorBidi"/>
          <w:noProof/>
          <w:sz w:val="22"/>
          <w:szCs w:val="22"/>
        </w:rPr>
      </w:pPr>
      <w:hyperlink w:anchor="_Toc13752337" w:history="1">
        <w:r w:rsidR="00DE1585" w:rsidRPr="00330809">
          <w:rPr>
            <w:rStyle w:val="Hyperlink"/>
            <w:noProof/>
          </w:rPr>
          <w:t>13.5 XUA Actor Options</w:t>
        </w:r>
        <w:r w:rsidR="00DE1585">
          <w:rPr>
            <w:noProof/>
            <w:webHidden/>
          </w:rPr>
          <w:tab/>
        </w:r>
        <w:r w:rsidR="00DE1585">
          <w:rPr>
            <w:noProof/>
            <w:webHidden/>
          </w:rPr>
          <w:fldChar w:fldCharType="begin"/>
        </w:r>
        <w:r w:rsidR="00DE1585">
          <w:rPr>
            <w:noProof/>
            <w:webHidden/>
          </w:rPr>
          <w:instrText xml:space="preserve"> PAGEREF _Toc13752337 \h </w:instrText>
        </w:r>
        <w:r w:rsidR="00DE1585">
          <w:rPr>
            <w:noProof/>
            <w:webHidden/>
          </w:rPr>
        </w:r>
        <w:r w:rsidR="00DE1585">
          <w:rPr>
            <w:noProof/>
            <w:webHidden/>
          </w:rPr>
          <w:fldChar w:fldCharType="separate"/>
        </w:r>
        <w:r w:rsidR="00DE1585">
          <w:rPr>
            <w:noProof/>
            <w:webHidden/>
          </w:rPr>
          <w:t>129</w:t>
        </w:r>
        <w:r w:rsidR="00DE1585">
          <w:rPr>
            <w:noProof/>
            <w:webHidden/>
          </w:rPr>
          <w:fldChar w:fldCharType="end"/>
        </w:r>
      </w:hyperlink>
    </w:p>
    <w:p w14:paraId="250AD13B" w14:textId="3E4DFCA4" w:rsidR="00DE1585" w:rsidRDefault="008105ED">
      <w:pPr>
        <w:pStyle w:val="TOC3"/>
        <w:rPr>
          <w:rFonts w:asciiTheme="minorHAnsi" w:eastAsiaTheme="minorEastAsia" w:hAnsiTheme="minorHAnsi" w:cstheme="minorBidi"/>
          <w:noProof/>
          <w:sz w:val="22"/>
          <w:szCs w:val="22"/>
        </w:rPr>
      </w:pPr>
      <w:hyperlink w:anchor="_Toc13752338" w:history="1">
        <w:r w:rsidR="00DE1585" w:rsidRPr="00330809">
          <w:rPr>
            <w:rStyle w:val="Hyperlink"/>
            <w:rFonts w:eastAsia="SimSun"/>
            <w:noProof/>
            <w:lang w:eastAsia="zh-CN"/>
          </w:rPr>
          <w:t>13.5.1 Subject-Role Option</w:t>
        </w:r>
        <w:r w:rsidR="00DE1585">
          <w:rPr>
            <w:noProof/>
            <w:webHidden/>
          </w:rPr>
          <w:tab/>
        </w:r>
        <w:r w:rsidR="00DE1585">
          <w:rPr>
            <w:noProof/>
            <w:webHidden/>
          </w:rPr>
          <w:fldChar w:fldCharType="begin"/>
        </w:r>
        <w:r w:rsidR="00DE1585">
          <w:rPr>
            <w:noProof/>
            <w:webHidden/>
          </w:rPr>
          <w:instrText xml:space="preserve"> PAGEREF _Toc13752338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B098AF1" w14:textId="65B60BD6" w:rsidR="00DE1585" w:rsidRDefault="008105ED">
      <w:pPr>
        <w:pStyle w:val="TOC3"/>
        <w:rPr>
          <w:rFonts w:asciiTheme="minorHAnsi" w:eastAsiaTheme="minorEastAsia" w:hAnsiTheme="minorHAnsi" w:cstheme="minorBidi"/>
          <w:noProof/>
          <w:sz w:val="22"/>
          <w:szCs w:val="22"/>
        </w:rPr>
      </w:pPr>
      <w:hyperlink w:anchor="_Toc13752339" w:history="1">
        <w:r w:rsidR="00DE1585" w:rsidRPr="00330809">
          <w:rPr>
            <w:rStyle w:val="Hyperlink"/>
            <w:rFonts w:eastAsia="SimSun"/>
            <w:noProof/>
            <w:lang w:eastAsia="zh-CN"/>
          </w:rPr>
          <w:t>13.5.2 Authz-Consent Option</w:t>
        </w:r>
        <w:r w:rsidR="00DE1585">
          <w:rPr>
            <w:noProof/>
            <w:webHidden/>
          </w:rPr>
          <w:tab/>
        </w:r>
        <w:r w:rsidR="00DE1585">
          <w:rPr>
            <w:noProof/>
            <w:webHidden/>
          </w:rPr>
          <w:fldChar w:fldCharType="begin"/>
        </w:r>
        <w:r w:rsidR="00DE1585">
          <w:rPr>
            <w:noProof/>
            <w:webHidden/>
          </w:rPr>
          <w:instrText xml:space="preserve"> PAGEREF _Toc13752339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8241678" w14:textId="4373E2BF" w:rsidR="00DE1585" w:rsidRDefault="008105ED">
      <w:pPr>
        <w:pStyle w:val="TOC3"/>
        <w:rPr>
          <w:rFonts w:asciiTheme="minorHAnsi" w:eastAsiaTheme="minorEastAsia" w:hAnsiTheme="minorHAnsi" w:cstheme="minorBidi"/>
          <w:noProof/>
          <w:sz w:val="22"/>
          <w:szCs w:val="22"/>
        </w:rPr>
      </w:pPr>
      <w:hyperlink w:anchor="_Toc13752340" w:history="1">
        <w:r w:rsidR="00DE1585" w:rsidRPr="00330809">
          <w:rPr>
            <w:rStyle w:val="Hyperlink"/>
            <w:rFonts w:eastAsia="SimSun"/>
            <w:noProof/>
            <w:lang w:eastAsia="zh-CN"/>
          </w:rPr>
          <w:t>13.5.3 PurposeOfUse Option</w:t>
        </w:r>
        <w:r w:rsidR="00DE1585">
          <w:rPr>
            <w:noProof/>
            <w:webHidden/>
          </w:rPr>
          <w:tab/>
        </w:r>
        <w:r w:rsidR="00DE1585">
          <w:rPr>
            <w:noProof/>
            <w:webHidden/>
          </w:rPr>
          <w:fldChar w:fldCharType="begin"/>
        </w:r>
        <w:r w:rsidR="00DE1585">
          <w:rPr>
            <w:noProof/>
            <w:webHidden/>
          </w:rPr>
          <w:instrText xml:space="preserve"> PAGEREF _Toc13752340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0B7EC80C" w14:textId="788B07E7" w:rsidR="00DE1585" w:rsidRDefault="008105ED">
      <w:pPr>
        <w:pStyle w:val="TOC2"/>
        <w:rPr>
          <w:rFonts w:asciiTheme="minorHAnsi" w:eastAsiaTheme="minorEastAsia" w:hAnsiTheme="minorHAnsi" w:cstheme="minorBidi"/>
          <w:noProof/>
          <w:sz w:val="22"/>
          <w:szCs w:val="22"/>
        </w:rPr>
      </w:pPr>
      <w:hyperlink w:anchor="_Toc13752341" w:history="1">
        <w:r w:rsidR="00DE1585" w:rsidRPr="00330809">
          <w:rPr>
            <w:rStyle w:val="Hyperlink"/>
            <w:noProof/>
          </w:rPr>
          <w:t>13.6 Grouping</w:t>
        </w:r>
        <w:r w:rsidR="00DE1585">
          <w:rPr>
            <w:noProof/>
            <w:webHidden/>
          </w:rPr>
          <w:tab/>
        </w:r>
        <w:r w:rsidR="00DE1585">
          <w:rPr>
            <w:noProof/>
            <w:webHidden/>
          </w:rPr>
          <w:fldChar w:fldCharType="begin"/>
        </w:r>
        <w:r w:rsidR="00DE1585">
          <w:rPr>
            <w:noProof/>
            <w:webHidden/>
          </w:rPr>
          <w:instrText xml:space="preserve"> PAGEREF _Toc13752341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19CD2EA8" w14:textId="599873CF" w:rsidR="00DE1585" w:rsidRDefault="008105ED">
      <w:pPr>
        <w:pStyle w:val="TOC3"/>
        <w:rPr>
          <w:rFonts w:asciiTheme="minorHAnsi" w:eastAsiaTheme="minorEastAsia" w:hAnsiTheme="minorHAnsi" w:cstheme="minorBidi"/>
          <w:noProof/>
          <w:sz w:val="22"/>
          <w:szCs w:val="22"/>
        </w:rPr>
      </w:pPr>
      <w:hyperlink w:anchor="_Toc13752342" w:history="1">
        <w:r w:rsidR="00DE1585" w:rsidRPr="00330809">
          <w:rPr>
            <w:rStyle w:val="Hyperlink"/>
            <w:rFonts w:eastAsia="SimSun"/>
            <w:noProof/>
            <w:lang w:eastAsia="zh-CN"/>
          </w:rPr>
          <w:t>13.6.1 Audit Trail and Node Authentication (ATNA)</w:t>
        </w:r>
        <w:r w:rsidR="00DE1585">
          <w:rPr>
            <w:noProof/>
            <w:webHidden/>
          </w:rPr>
          <w:tab/>
        </w:r>
        <w:r w:rsidR="00DE1585">
          <w:rPr>
            <w:noProof/>
            <w:webHidden/>
          </w:rPr>
          <w:fldChar w:fldCharType="begin"/>
        </w:r>
        <w:r w:rsidR="00DE1585">
          <w:rPr>
            <w:noProof/>
            <w:webHidden/>
          </w:rPr>
          <w:instrText xml:space="preserve"> PAGEREF _Toc13752342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6F83A2A5" w14:textId="33789315" w:rsidR="00DE1585" w:rsidRDefault="008105ED">
      <w:pPr>
        <w:pStyle w:val="TOC3"/>
        <w:rPr>
          <w:rFonts w:asciiTheme="minorHAnsi" w:eastAsiaTheme="minorEastAsia" w:hAnsiTheme="minorHAnsi" w:cstheme="minorBidi"/>
          <w:noProof/>
          <w:sz w:val="22"/>
          <w:szCs w:val="22"/>
        </w:rPr>
      </w:pPr>
      <w:hyperlink w:anchor="_Toc13752343" w:history="1">
        <w:r w:rsidR="00DE1585" w:rsidRPr="00330809">
          <w:rPr>
            <w:rStyle w:val="Hyperlink"/>
            <w:rFonts w:eastAsia="SimSun"/>
            <w:noProof/>
            <w:lang w:eastAsia="zh-CN"/>
          </w:rPr>
          <w:t>13.6.2 Cross-Enterprise Document Sharing (XDS)</w:t>
        </w:r>
        <w:r w:rsidR="00DE1585">
          <w:rPr>
            <w:noProof/>
            <w:webHidden/>
          </w:rPr>
          <w:tab/>
        </w:r>
        <w:r w:rsidR="00DE1585">
          <w:rPr>
            <w:noProof/>
            <w:webHidden/>
          </w:rPr>
          <w:fldChar w:fldCharType="begin"/>
        </w:r>
        <w:r w:rsidR="00DE1585">
          <w:rPr>
            <w:noProof/>
            <w:webHidden/>
          </w:rPr>
          <w:instrText xml:space="preserve"> PAGEREF _Toc13752343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280375F3" w14:textId="0CD9DC38" w:rsidR="00DE1585" w:rsidRDefault="008105ED">
      <w:pPr>
        <w:pStyle w:val="TOC3"/>
        <w:rPr>
          <w:rFonts w:asciiTheme="minorHAnsi" w:eastAsiaTheme="minorEastAsia" w:hAnsiTheme="minorHAnsi" w:cstheme="minorBidi"/>
          <w:noProof/>
          <w:sz w:val="22"/>
          <w:szCs w:val="22"/>
        </w:rPr>
      </w:pPr>
      <w:hyperlink w:anchor="_Toc13752344" w:history="1">
        <w:r w:rsidR="00DE1585" w:rsidRPr="00330809">
          <w:rPr>
            <w:rStyle w:val="Hyperlink"/>
            <w:rFonts w:eastAsia="SimSun"/>
            <w:noProof/>
            <w:lang w:eastAsia="zh-CN"/>
          </w:rPr>
          <w:t>13.6.3 Enterprise User Authentication (EUA)</w:t>
        </w:r>
        <w:r w:rsidR="00DE1585">
          <w:rPr>
            <w:noProof/>
            <w:webHidden/>
          </w:rPr>
          <w:tab/>
        </w:r>
        <w:r w:rsidR="00DE1585">
          <w:rPr>
            <w:noProof/>
            <w:webHidden/>
          </w:rPr>
          <w:fldChar w:fldCharType="begin"/>
        </w:r>
        <w:r w:rsidR="00DE1585">
          <w:rPr>
            <w:noProof/>
            <w:webHidden/>
          </w:rPr>
          <w:instrText xml:space="preserve"> PAGEREF _Toc13752344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27D0B53C" w14:textId="56465099" w:rsidR="00DE1585" w:rsidRDefault="008105ED">
      <w:pPr>
        <w:pStyle w:val="TOC3"/>
        <w:rPr>
          <w:rFonts w:asciiTheme="minorHAnsi" w:eastAsiaTheme="minorEastAsia" w:hAnsiTheme="minorHAnsi" w:cstheme="minorBidi"/>
          <w:noProof/>
          <w:sz w:val="22"/>
          <w:szCs w:val="22"/>
        </w:rPr>
      </w:pPr>
      <w:hyperlink w:anchor="_Toc13752345" w:history="1">
        <w:r w:rsidR="00DE1585" w:rsidRPr="00330809">
          <w:rPr>
            <w:rStyle w:val="Hyperlink"/>
            <w:rFonts w:eastAsia="SimSun"/>
            <w:noProof/>
            <w:lang w:eastAsia="zh-CN"/>
          </w:rPr>
          <w:t>13.6.4 Any Web-Services Transaction that leverages ITI TF-2x: Appendix V</w:t>
        </w:r>
        <w:r w:rsidR="00DE1585">
          <w:rPr>
            <w:noProof/>
            <w:webHidden/>
          </w:rPr>
          <w:tab/>
        </w:r>
        <w:r w:rsidR="00DE1585">
          <w:rPr>
            <w:noProof/>
            <w:webHidden/>
          </w:rPr>
          <w:fldChar w:fldCharType="begin"/>
        </w:r>
        <w:r w:rsidR="00DE1585">
          <w:rPr>
            <w:noProof/>
            <w:webHidden/>
          </w:rPr>
          <w:instrText xml:space="preserve"> PAGEREF _Toc13752345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CC57CFE" w14:textId="0113BA0E" w:rsidR="00DE1585" w:rsidRDefault="008105ED">
      <w:pPr>
        <w:pStyle w:val="TOC2"/>
        <w:rPr>
          <w:rFonts w:asciiTheme="minorHAnsi" w:eastAsiaTheme="minorEastAsia" w:hAnsiTheme="minorHAnsi" w:cstheme="minorBidi"/>
          <w:noProof/>
          <w:sz w:val="22"/>
          <w:szCs w:val="22"/>
        </w:rPr>
      </w:pPr>
      <w:hyperlink w:anchor="_Toc13752346" w:history="1">
        <w:r w:rsidR="00DE1585" w:rsidRPr="00330809">
          <w:rPr>
            <w:rStyle w:val="Hyperlink"/>
            <w:noProof/>
          </w:rPr>
          <w:t>13.7 Process Flow</w:t>
        </w:r>
        <w:r w:rsidR="00DE1585">
          <w:rPr>
            <w:noProof/>
            <w:webHidden/>
          </w:rPr>
          <w:tab/>
        </w:r>
        <w:r w:rsidR="00DE1585">
          <w:rPr>
            <w:noProof/>
            <w:webHidden/>
          </w:rPr>
          <w:fldChar w:fldCharType="begin"/>
        </w:r>
        <w:r w:rsidR="00DE1585">
          <w:rPr>
            <w:noProof/>
            <w:webHidden/>
          </w:rPr>
          <w:instrText xml:space="preserve"> PAGEREF _Toc13752346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F58C69C" w14:textId="2DFB9B54" w:rsidR="00DE1585" w:rsidRDefault="008105ED">
      <w:pPr>
        <w:pStyle w:val="TOC2"/>
        <w:rPr>
          <w:rFonts w:asciiTheme="minorHAnsi" w:eastAsiaTheme="minorEastAsia" w:hAnsiTheme="minorHAnsi" w:cstheme="minorBidi"/>
          <w:noProof/>
          <w:sz w:val="22"/>
          <w:szCs w:val="22"/>
        </w:rPr>
      </w:pPr>
      <w:hyperlink w:anchor="_Toc13752347" w:history="1">
        <w:r w:rsidR="00DE1585" w:rsidRPr="00330809">
          <w:rPr>
            <w:rStyle w:val="Hyperlink"/>
            <w:noProof/>
          </w:rPr>
          <w:t>13.8 Security Considerations</w:t>
        </w:r>
        <w:r w:rsidR="00DE1585">
          <w:rPr>
            <w:noProof/>
            <w:webHidden/>
          </w:rPr>
          <w:tab/>
        </w:r>
        <w:r w:rsidR="00DE1585">
          <w:rPr>
            <w:noProof/>
            <w:webHidden/>
          </w:rPr>
          <w:fldChar w:fldCharType="begin"/>
        </w:r>
        <w:r w:rsidR="00DE1585">
          <w:rPr>
            <w:noProof/>
            <w:webHidden/>
          </w:rPr>
          <w:instrText xml:space="preserve"> PAGEREF _Toc13752347 \h </w:instrText>
        </w:r>
        <w:r w:rsidR="00DE1585">
          <w:rPr>
            <w:noProof/>
            <w:webHidden/>
          </w:rPr>
        </w:r>
        <w:r w:rsidR="00DE1585">
          <w:rPr>
            <w:noProof/>
            <w:webHidden/>
          </w:rPr>
          <w:fldChar w:fldCharType="separate"/>
        </w:r>
        <w:r w:rsidR="00DE1585">
          <w:rPr>
            <w:noProof/>
            <w:webHidden/>
          </w:rPr>
          <w:t>133</w:t>
        </w:r>
        <w:r w:rsidR="00DE1585">
          <w:rPr>
            <w:noProof/>
            <w:webHidden/>
          </w:rPr>
          <w:fldChar w:fldCharType="end"/>
        </w:r>
      </w:hyperlink>
    </w:p>
    <w:p w14:paraId="5BC81A33" w14:textId="73CDCEC0" w:rsidR="00DE1585" w:rsidRDefault="008105ED">
      <w:pPr>
        <w:pStyle w:val="TOC1"/>
        <w:rPr>
          <w:rFonts w:asciiTheme="minorHAnsi" w:eastAsiaTheme="minorEastAsia" w:hAnsiTheme="minorHAnsi" w:cstheme="minorBidi"/>
          <w:noProof/>
          <w:sz w:val="22"/>
          <w:szCs w:val="22"/>
        </w:rPr>
      </w:pPr>
      <w:hyperlink w:anchor="_Toc13752348" w:history="1">
        <w:r w:rsidR="00DE1585" w:rsidRPr="00330809">
          <w:rPr>
            <w:rStyle w:val="Hyperlink"/>
            <w:noProof/>
          </w:rPr>
          <w:t>14</w:t>
        </w:r>
        <w:r w:rsidR="00DE1585">
          <w:rPr>
            <w:rFonts w:asciiTheme="minorHAnsi" w:eastAsiaTheme="minorEastAsia" w:hAnsiTheme="minorHAnsi" w:cstheme="minorBidi"/>
            <w:noProof/>
            <w:sz w:val="22"/>
            <w:szCs w:val="22"/>
          </w:rPr>
          <w:tab/>
        </w:r>
        <w:r w:rsidR="00DE1585" w:rsidRPr="00330809">
          <w:rPr>
            <w:rStyle w:val="Hyperlink"/>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_Toc13752348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6A1F3F7" w14:textId="3FB39A7E" w:rsidR="00DE1585" w:rsidRDefault="008105ED">
      <w:pPr>
        <w:pStyle w:val="TOC2"/>
        <w:tabs>
          <w:tab w:val="left" w:pos="1152"/>
        </w:tabs>
        <w:rPr>
          <w:rFonts w:asciiTheme="minorHAnsi" w:eastAsiaTheme="minorEastAsia" w:hAnsiTheme="minorHAnsi" w:cstheme="minorBidi"/>
          <w:noProof/>
          <w:sz w:val="22"/>
          <w:szCs w:val="22"/>
        </w:rPr>
      </w:pPr>
      <w:hyperlink w:anchor="_Toc13752349" w:history="1">
        <w:r w:rsidR="00DE1585" w:rsidRPr="00330809">
          <w:rPr>
            <w:rStyle w:val="Hyperlink"/>
            <w:bCs/>
            <w:noProof/>
          </w:rPr>
          <w:t>14.1</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Use Cases</w:t>
        </w:r>
        <w:r w:rsidR="00DE1585">
          <w:rPr>
            <w:noProof/>
            <w:webHidden/>
          </w:rPr>
          <w:tab/>
        </w:r>
        <w:r w:rsidR="00DE1585">
          <w:rPr>
            <w:noProof/>
            <w:webHidden/>
          </w:rPr>
          <w:fldChar w:fldCharType="begin"/>
        </w:r>
        <w:r w:rsidR="00DE1585">
          <w:rPr>
            <w:noProof/>
            <w:webHidden/>
          </w:rPr>
          <w:instrText xml:space="preserve"> PAGEREF _Toc13752349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E19119D" w14:textId="12C70A42" w:rsidR="00DE1585" w:rsidRDefault="008105ED">
      <w:pPr>
        <w:pStyle w:val="TOC2"/>
        <w:tabs>
          <w:tab w:val="left" w:pos="1152"/>
        </w:tabs>
        <w:rPr>
          <w:rFonts w:asciiTheme="minorHAnsi" w:eastAsiaTheme="minorEastAsia" w:hAnsiTheme="minorHAnsi" w:cstheme="minorBidi"/>
          <w:noProof/>
          <w:sz w:val="22"/>
          <w:szCs w:val="22"/>
        </w:rPr>
      </w:pPr>
      <w:hyperlink w:anchor="_Toc13752350" w:history="1">
        <w:r w:rsidR="00DE1585" w:rsidRPr="00330809">
          <w:rPr>
            <w:rStyle w:val="Hyperlink"/>
            <w:noProof/>
          </w:rPr>
          <w:t>14.2</w:t>
        </w:r>
        <w:r w:rsidR="00DE1585">
          <w:rPr>
            <w:rFonts w:asciiTheme="minorHAnsi" w:eastAsiaTheme="minorEastAsia" w:hAnsiTheme="minorHAnsi" w:cstheme="minorBidi"/>
            <w:noProof/>
            <w:sz w:val="22"/>
            <w:szCs w:val="22"/>
          </w:rPr>
          <w:tab/>
        </w:r>
        <w:r w:rsidR="00DE1585" w:rsidRPr="00330809">
          <w:rPr>
            <w:rStyle w:val="Hyperlink"/>
            <w:noProof/>
          </w:rPr>
          <w:t>Patient Identity Management Use Case</w:t>
        </w:r>
        <w:r w:rsidR="00DE1585">
          <w:rPr>
            <w:noProof/>
            <w:webHidden/>
          </w:rPr>
          <w:tab/>
        </w:r>
        <w:r w:rsidR="00DE1585">
          <w:rPr>
            <w:noProof/>
            <w:webHidden/>
          </w:rPr>
          <w:fldChar w:fldCharType="begin"/>
        </w:r>
        <w:r w:rsidR="00DE1585">
          <w:rPr>
            <w:noProof/>
            <w:webHidden/>
          </w:rPr>
          <w:instrText xml:space="preserve"> PAGEREF _Toc13752350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12C5876F" w14:textId="3AB5D6DE" w:rsidR="00DE1585" w:rsidRDefault="008105ED">
      <w:pPr>
        <w:pStyle w:val="TOC3"/>
        <w:tabs>
          <w:tab w:val="left" w:pos="1584"/>
        </w:tabs>
        <w:rPr>
          <w:rFonts w:asciiTheme="minorHAnsi" w:eastAsiaTheme="minorEastAsia" w:hAnsiTheme="minorHAnsi" w:cstheme="minorBidi"/>
          <w:noProof/>
          <w:sz w:val="22"/>
          <w:szCs w:val="22"/>
        </w:rPr>
      </w:pPr>
      <w:hyperlink w:anchor="_Toc13752351" w:history="1">
        <w:r w:rsidR="00DE1585" w:rsidRPr="00330809">
          <w:rPr>
            <w:rStyle w:val="Hyperlink"/>
            <w:bCs/>
            <w:noProof/>
          </w:rPr>
          <w:t>14.2.1</w:t>
        </w:r>
        <w:r w:rsidR="00DE1585">
          <w:rPr>
            <w:rFonts w:asciiTheme="minorHAnsi" w:eastAsiaTheme="minorEastAsia" w:hAnsiTheme="minorHAnsi" w:cstheme="minorBidi"/>
            <w:noProof/>
            <w:sz w:val="22"/>
            <w:szCs w:val="22"/>
          </w:rPr>
          <w:tab/>
        </w:r>
        <w:r w:rsidR="00DE1585" w:rsidRPr="00330809">
          <w:rPr>
            <w:rStyle w:val="Hyperlink"/>
            <w:bCs/>
            <w:noProof/>
          </w:rPr>
          <w:t>Patient Encounter Management Use Case</w:t>
        </w:r>
        <w:r w:rsidR="00DE1585">
          <w:rPr>
            <w:noProof/>
            <w:webHidden/>
          </w:rPr>
          <w:tab/>
        </w:r>
        <w:r w:rsidR="00DE1585">
          <w:rPr>
            <w:noProof/>
            <w:webHidden/>
          </w:rPr>
          <w:fldChar w:fldCharType="begin"/>
        </w:r>
        <w:r w:rsidR="00DE1585">
          <w:rPr>
            <w:noProof/>
            <w:webHidden/>
          </w:rPr>
          <w:instrText xml:space="preserve"> PAGEREF _Toc13752351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3EE9672B" w14:textId="19BED3C0" w:rsidR="00DE1585" w:rsidRDefault="008105ED">
      <w:pPr>
        <w:pStyle w:val="TOC3"/>
        <w:tabs>
          <w:tab w:val="left" w:pos="1584"/>
        </w:tabs>
        <w:rPr>
          <w:rFonts w:asciiTheme="minorHAnsi" w:eastAsiaTheme="minorEastAsia" w:hAnsiTheme="minorHAnsi" w:cstheme="minorBidi"/>
          <w:noProof/>
          <w:sz w:val="22"/>
          <w:szCs w:val="22"/>
        </w:rPr>
      </w:pPr>
      <w:hyperlink w:anchor="_Toc13752352" w:history="1">
        <w:r w:rsidR="00DE1585" w:rsidRPr="00330809">
          <w:rPr>
            <w:rStyle w:val="Hyperlink"/>
            <w:noProof/>
          </w:rPr>
          <w:t>14.2.2</w:t>
        </w:r>
        <w:r w:rsidR="00DE1585">
          <w:rPr>
            <w:rFonts w:asciiTheme="minorHAnsi" w:eastAsiaTheme="minorEastAsia" w:hAnsiTheme="minorHAnsi" w:cstheme="minorBidi"/>
            <w:noProof/>
            <w:sz w:val="22"/>
            <w:szCs w:val="22"/>
          </w:rPr>
          <w:tab/>
        </w:r>
        <w:r w:rsidR="00DE1585" w:rsidRPr="00330809">
          <w:rPr>
            <w:rStyle w:val="Hyperlink"/>
            <w:noProof/>
          </w:rPr>
          <w:t>PAM Actors/Transactions</w:t>
        </w:r>
        <w:r w:rsidR="00DE1585">
          <w:rPr>
            <w:noProof/>
            <w:webHidden/>
          </w:rPr>
          <w:tab/>
        </w:r>
        <w:r w:rsidR="00DE1585">
          <w:rPr>
            <w:noProof/>
            <w:webHidden/>
          </w:rPr>
          <w:fldChar w:fldCharType="begin"/>
        </w:r>
        <w:r w:rsidR="00DE1585">
          <w:rPr>
            <w:noProof/>
            <w:webHidden/>
          </w:rPr>
          <w:instrText xml:space="preserve"> PAGEREF _Toc13752352 \h </w:instrText>
        </w:r>
        <w:r w:rsidR="00DE1585">
          <w:rPr>
            <w:noProof/>
            <w:webHidden/>
          </w:rPr>
        </w:r>
        <w:r w:rsidR="00DE1585">
          <w:rPr>
            <w:noProof/>
            <w:webHidden/>
          </w:rPr>
          <w:fldChar w:fldCharType="separate"/>
        </w:r>
        <w:r w:rsidR="00DE1585">
          <w:rPr>
            <w:noProof/>
            <w:webHidden/>
          </w:rPr>
          <w:t>135</w:t>
        </w:r>
        <w:r w:rsidR="00DE1585">
          <w:rPr>
            <w:noProof/>
            <w:webHidden/>
          </w:rPr>
          <w:fldChar w:fldCharType="end"/>
        </w:r>
      </w:hyperlink>
    </w:p>
    <w:p w14:paraId="1B27BF28" w14:textId="64FD4510" w:rsidR="00DE1585" w:rsidRDefault="008105ED">
      <w:pPr>
        <w:pStyle w:val="TOC2"/>
        <w:tabs>
          <w:tab w:val="left" w:pos="1152"/>
        </w:tabs>
        <w:rPr>
          <w:rFonts w:asciiTheme="minorHAnsi" w:eastAsiaTheme="minorEastAsia" w:hAnsiTheme="minorHAnsi" w:cstheme="minorBidi"/>
          <w:noProof/>
          <w:sz w:val="22"/>
          <w:szCs w:val="22"/>
        </w:rPr>
      </w:pPr>
      <w:hyperlink w:anchor="_Toc13752353" w:history="1">
        <w:r w:rsidR="00DE1585" w:rsidRPr="00330809">
          <w:rPr>
            <w:rStyle w:val="Hyperlink"/>
            <w:noProof/>
          </w:rPr>
          <w:t>14.3</w:t>
        </w:r>
        <w:r w:rsidR="00DE1585">
          <w:rPr>
            <w:rFonts w:asciiTheme="minorHAnsi" w:eastAsiaTheme="minorEastAsia" w:hAnsiTheme="minorHAnsi" w:cstheme="minorBidi"/>
            <w:noProof/>
            <w:sz w:val="22"/>
            <w:szCs w:val="22"/>
          </w:rPr>
          <w:tab/>
        </w:r>
        <w:r w:rsidR="00DE1585" w:rsidRPr="00330809">
          <w:rPr>
            <w:rStyle w:val="Hyperlink"/>
            <w:noProof/>
          </w:rPr>
          <w:t>PAM Actor Options</w:t>
        </w:r>
        <w:r w:rsidR="00DE1585">
          <w:rPr>
            <w:noProof/>
            <w:webHidden/>
          </w:rPr>
          <w:tab/>
        </w:r>
        <w:r w:rsidR="00DE1585">
          <w:rPr>
            <w:noProof/>
            <w:webHidden/>
          </w:rPr>
          <w:fldChar w:fldCharType="begin"/>
        </w:r>
        <w:r w:rsidR="00DE1585">
          <w:rPr>
            <w:noProof/>
            <w:webHidden/>
          </w:rPr>
          <w:instrText xml:space="preserve"> PAGEREF _Toc13752353 \h </w:instrText>
        </w:r>
        <w:r w:rsidR="00DE1585">
          <w:rPr>
            <w:noProof/>
            <w:webHidden/>
          </w:rPr>
        </w:r>
        <w:r w:rsidR="00DE1585">
          <w:rPr>
            <w:noProof/>
            <w:webHidden/>
          </w:rPr>
          <w:fldChar w:fldCharType="separate"/>
        </w:r>
        <w:r w:rsidR="00DE1585">
          <w:rPr>
            <w:noProof/>
            <w:webHidden/>
          </w:rPr>
          <w:t>136</w:t>
        </w:r>
        <w:r w:rsidR="00DE1585">
          <w:rPr>
            <w:noProof/>
            <w:webHidden/>
          </w:rPr>
          <w:fldChar w:fldCharType="end"/>
        </w:r>
      </w:hyperlink>
    </w:p>
    <w:p w14:paraId="5EDD0F89" w14:textId="7B1875F6" w:rsidR="00DE1585" w:rsidRDefault="008105ED">
      <w:pPr>
        <w:pStyle w:val="TOC3"/>
        <w:tabs>
          <w:tab w:val="left" w:pos="1584"/>
        </w:tabs>
        <w:rPr>
          <w:rFonts w:asciiTheme="minorHAnsi" w:eastAsiaTheme="minorEastAsia" w:hAnsiTheme="minorHAnsi" w:cstheme="minorBidi"/>
          <w:noProof/>
          <w:sz w:val="22"/>
          <w:szCs w:val="22"/>
        </w:rPr>
      </w:pPr>
      <w:hyperlink w:anchor="_Toc13752354" w:history="1">
        <w:r w:rsidR="00DE1585" w:rsidRPr="00330809">
          <w:rPr>
            <w:rStyle w:val="Hyperlink"/>
            <w:bCs/>
            <w:noProof/>
          </w:rPr>
          <w:t>14.3.1</w:t>
        </w:r>
        <w:r w:rsidR="00DE1585">
          <w:rPr>
            <w:rFonts w:asciiTheme="minorHAnsi" w:eastAsiaTheme="minorEastAsia" w:hAnsiTheme="minorHAnsi" w:cstheme="minorBidi"/>
            <w:noProof/>
            <w:sz w:val="22"/>
            <w:szCs w:val="22"/>
          </w:rPr>
          <w:tab/>
        </w:r>
        <w:r w:rsidR="00DE1585" w:rsidRPr="00330809">
          <w:rPr>
            <w:rStyle w:val="Hyperlink"/>
            <w:bCs/>
            <w:noProof/>
          </w:rPr>
          <w:t>Merge Option</w:t>
        </w:r>
        <w:r w:rsidR="00DE1585">
          <w:rPr>
            <w:noProof/>
            <w:webHidden/>
          </w:rPr>
          <w:tab/>
        </w:r>
        <w:r w:rsidR="00DE1585">
          <w:rPr>
            <w:noProof/>
            <w:webHidden/>
          </w:rPr>
          <w:fldChar w:fldCharType="begin"/>
        </w:r>
        <w:r w:rsidR="00DE1585">
          <w:rPr>
            <w:noProof/>
            <w:webHidden/>
          </w:rPr>
          <w:instrText xml:space="preserve"> PAGEREF _Toc13752354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1A9E8D6" w14:textId="53EF9688" w:rsidR="00DE1585" w:rsidRDefault="008105ED">
      <w:pPr>
        <w:pStyle w:val="TOC3"/>
        <w:tabs>
          <w:tab w:val="left" w:pos="1584"/>
        </w:tabs>
        <w:rPr>
          <w:rFonts w:asciiTheme="minorHAnsi" w:eastAsiaTheme="minorEastAsia" w:hAnsiTheme="minorHAnsi" w:cstheme="minorBidi"/>
          <w:noProof/>
          <w:sz w:val="22"/>
          <w:szCs w:val="22"/>
        </w:rPr>
      </w:pPr>
      <w:hyperlink w:anchor="_Toc13752355" w:history="1">
        <w:r w:rsidR="00DE1585" w:rsidRPr="00330809">
          <w:rPr>
            <w:rStyle w:val="Hyperlink"/>
            <w:bCs/>
            <w:noProof/>
          </w:rPr>
          <w:t>14.3.2</w:t>
        </w:r>
        <w:r w:rsidR="00DE1585">
          <w:rPr>
            <w:rFonts w:asciiTheme="minorHAnsi" w:eastAsiaTheme="minorEastAsia" w:hAnsiTheme="minorHAnsi" w:cstheme="minorBidi"/>
            <w:noProof/>
            <w:sz w:val="22"/>
            <w:szCs w:val="22"/>
          </w:rPr>
          <w:tab/>
        </w:r>
        <w:r w:rsidR="00DE1585" w:rsidRPr="00330809">
          <w:rPr>
            <w:rStyle w:val="Hyperlink"/>
            <w:bCs/>
            <w:noProof/>
          </w:rPr>
          <w:t>Link / Unlink Option</w:t>
        </w:r>
        <w:r w:rsidR="00DE1585">
          <w:rPr>
            <w:noProof/>
            <w:webHidden/>
          </w:rPr>
          <w:tab/>
        </w:r>
        <w:r w:rsidR="00DE1585">
          <w:rPr>
            <w:noProof/>
            <w:webHidden/>
          </w:rPr>
          <w:fldChar w:fldCharType="begin"/>
        </w:r>
        <w:r w:rsidR="00DE1585">
          <w:rPr>
            <w:noProof/>
            <w:webHidden/>
          </w:rPr>
          <w:instrText xml:space="preserve"> PAGEREF _Toc13752355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4E56536D" w14:textId="1880ECDA" w:rsidR="00DE1585" w:rsidRDefault="008105ED">
      <w:pPr>
        <w:pStyle w:val="TOC3"/>
        <w:tabs>
          <w:tab w:val="left" w:pos="1584"/>
        </w:tabs>
        <w:rPr>
          <w:rFonts w:asciiTheme="minorHAnsi" w:eastAsiaTheme="minorEastAsia" w:hAnsiTheme="minorHAnsi" w:cstheme="minorBidi"/>
          <w:noProof/>
          <w:sz w:val="22"/>
          <w:szCs w:val="22"/>
        </w:rPr>
      </w:pPr>
      <w:hyperlink w:anchor="_Toc13752356" w:history="1">
        <w:r w:rsidR="00DE1585" w:rsidRPr="00330809">
          <w:rPr>
            <w:rStyle w:val="Hyperlink"/>
            <w:bCs/>
            <w:noProof/>
          </w:rPr>
          <w:t>14.3.3</w:t>
        </w:r>
        <w:r w:rsidR="00DE1585">
          <w:rPr>
            <w:rFonts w:asciiTheme="minorHAnsi" w:eastAsiaTheme="minorEastAsia" w:hAnsiTheme="minorHAnsi" w:cstheme="minorBidi"/>
            <w:noProof/>
            <w:sz w:val="22"/>
            <w:szCs w:val="22"/>
          </w:rPr>
          <w:tab/>
        </w:r>
        <w:r w:rsidR="00DE1585" w:rsidRPr="00330809">
          <w:rPr>
            <w:rStyle w:val="Hyperlink"/>
            <w:bCs/>
            <w:noProof/>
          </w:rPr>
          <w:t>Inpatient / Outpatient Encounter Management Option</w:t>
        </w:r>
        <w:r w:rsidR="00DE1585">
          <w:rPr>
            <w:noProof/>
            <w:webHidden/>
          </w:rPr>
          <w:tab/>
        </w:r>
        <w:r w:rsidR="00DE1585">
          <w:rPr>
            <w:noProof/>
            <w:webHidden/>
          </w:rPr>
          <w:fldChar w:fldCharType="begin"/>
        </w:r>
        <w:r w:rsidR="00DE1585">
          <w:rPr>
            <w:noProof/>
            <w:webHidden/>
          </w:rPr>
          <w:instrText xml:space="preserve"> PAGEREF _Toc13752356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0CB55D6" w14:textId="39C6CC3A" w:rsidR="00DE1585" w:rsidRDefault="008105ED">
      <w:pPr>
        <w:pStyle w:val="TOC3"/>
        <w:tabs>
          <w:tab w:val="left" w:pos="1584"/>
        </w:tabs>
        <w:rPr>
          <w:rFonts w:asciiTheme="minorHAnsi" w:eastAsiaTheme="minorEastAsia" w:hAnsiTheme="minorHAnsi" w:cstheme="minorBidi"/>
          <w:noProof/>
          <w:sz w:val="22"/>
          <w:szCs w:val="22"/>
        </w:rPr>
      </w:pPr>
      <w:hyperlink w:anchor="_Toc13752357" w:history="1">
        <w:r w:rsidR="00DE1585" w:rsidRPr="00330809">
          <w:rPr>
            <w:rStyle w:val="Hyperlink"/>
            <w:bCs/>
            <w:noProof/>
          </w:rPr>
          <w:t>14.3.4</w:t>
        </w:r>
        <w:r w:rsidR="00DE1585">
          <w:rPr>
            <w:rFonts w:asciiTheme="minorHAnsi" w:eastAsiaTheme="minorEastAsia" w:hAnsiTheme="minorHAnsi" w:cstheme="minorBidi"/>
            <w:noProof/>
            <w:sz w:val="22"/>
            <w:szCs w:val="22"/>
          </w:rPr>
          <w:tab/>
        </w:r>
        <w:r w:rsidR="00DE1585" w:rsidRPr="00330809">
          <w:rPr>
            <w:rStyle w:val="Hyperlink"/>
            <w:bCs/>
            <w:noProof/>
          </w:rPr>
          <w:t>Pending Event Management Option</w:t>
        </w:r>
        <w:r w:rsidR="00DE1585">
          <w:rPr>
            <w:noProof/>
            <w:webHidden/>
          </w:rPr>
          <w:tab/>
        </w:r>
        <w:r w:rsidR="00DE1585">
          <w:rPr>
            <w:noProof/>
            <w:webHidden/>
          </w:rPr>
          <w:fldChar w:fldCharType="begin"/>
        </w:r>
        <w:r w:rsidR="00DE1585">
          <w:rPr>
            <w:noProof/>
            <w:webHidden/>
          </w:rPr>
          <w:instrText xml:space="preserve"> PAGEREF _Toc13752357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73A8D964" w14:textId="300B14AA" w:rsidR="00DE1585" w:rsidRDefault="008105ED">
      <w:pPr>
        <w:pStyle w:val="TOC3"/>
        <w:tabs>
          <w:tab w:val="left" w:pos="1584"/>
        </w:tabs>
        <w:rPr>
          <w:rFonts w:asciiTheme="minorHAnsi" w:eastAsiaTheme="minorEastAsia" w:hAnsiTheme="minorHAnsi" w:cstheme="minorBidi"/>
          <w:noProof/>
          <w:sz w:val="22"/>
          <w:szCs w:val="22"/>
        </w:rPr>
      </w:pPr>
      <w:hyperlink w:anchor="_Toc13752358" w:history="1">
        <w:r w:rsidR="00DE1585" w:rsidRPr="00330809">
          <w:rPr>
            <w:rStyle w:val="Hyperlink"/>
            <w:bCs/>
            <w:noProof/>
          </w:rPr>
          <w:t>14.3.5</w:t>
        </w:r>
        <w:r w:rsidR="00DE1585">
          <w:rPr>
            <w:rFonts w:asciiTheme="minorHAnsi" w:eastAsiaTheme="minorEastAsia" w:hAnsiTheme="minorHAnsi" w:cstheme="minorBidi"/>
            <w:noProof/>
            <w:sz w:val="22"/>
            <w:szCs w:val="22"/>
          </w:rPr>
          <w:tab/>
        </w:r>
        <w:r w:rsidR="00DE1585" w:rsidRPr="00330809">
          <w:rPr>
            <w:rStyle w:val="Hyperlink"/>
            <w:bCs/>
            <w:noProof/>
          </w:rPr>
          <w:t>Advanced Encounter Management Option</w:t>
        </w:r>
        <w:r w:rsidR="00DE1585">
          <w:rPr>
            <w:noProof/>
            <w:webHidden/>
          </w:rPr>
          <w:tab/>
        </w:r>
        <w:r w:rsidR="00DE1585">
          <w:rPr>
            <w:noProof/>
            <w:webHidden/>
          </w:rPr>
          <w:fldChar w:fldCharType="begin"/>
        </w:r>
        <w:r w:rsidR="00DE1585">
          <w:rPr>
            <w:noProof/>
            <w:webHidden/>
          </w:rPr>
          <w:instrText xml:space="preserve"> PAGEREF _Toc13752358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2FA8CBB0" w14:textId="408D17CA" w:rsidR="00DE1585" w:rsidRDefault="008105ED">
      <w:pPr>
        <w:pStyle w:val="TOC3"/>
        <w:tabs>
          <w:tab w:val="left" w:pos="1584"/>
        </w:tabs>
        <w:rPr>
          <w:rFonts w:asciiTheme="minorHAnsi" w:eastAsiaTheme="minorEastAsia" w:hAnsiTheme="minorHAnsi" w:cstheme="minorBidi"/>
          <w:noProof/>
          <w:sz w:val="22"/>
          <w:szCs w:val="22"/>
        </w:rPr>
      </w:pPr>
      <w:hyperlink w:anchor="_Toc13752359" w:history="1">
        <w:r w:rsidR="00DE1585" w:rsidRPr="00330809">
          <w:rPr>
            <w:rStyle w:val="Hyperlink"/>
            <w:bCs/>
            <w:noProof/>
          </w:rPr>
          <w:t>14.3.6</w:t>
        </w:r>
        <w:r w:rsidR="00DE1585">
          <w:rPr>
            <w:rFonts w:asciiTheme="minorHAnsi" w:eastAsiaTheme="minorEastAsia" w:hAnsiTheme="minorHAnsi" w:cstheme="minorBidi"/>
            <w:noProof/>
            <w:sz w:val="22"/>
            <w:szCs w:val="22"/>
          </w:rPr>
          <w:tab/>
        </w:r>
        <w:r w:rsidR="00DE1585" w:rsidRPr="00330809">
          <w:rPr>
            <w:rStyle w:val="Hyperlink"/>
            <w:bCs/>
            <w:noProof/>
          </w:rPr>
          <w:t>Temporary Patient Transfer Tracking Option</w:t>
        </w:r>
        <w:r w:rsidR="00DE1585">
          <w:rPr>
            <w:noProof/>
            <w:webHidden/>
          </w:rPr>
          <w:tab/>
        </w:r>
        <w:r w:rsidR="00DE1585">
          <w:rPr>
            <w:noProof/>
            <w:webHidden/>
          </w:rPr>
          <w:fldChar w:fldCharType="begin"/>
        </w:r>
        <w:r w:rsidR="00DE1585">
          <w:rPr>
            <w:noProof/>
            <w:webHidden/>
          </w:rPr>
          <w:instrText xml:space="preserve"> PAGEREF _Toc13752359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799AEA3D" w14:textId="239F784E" w:rsidR="00DE1585" w:rsidRDefault="008105ED">
      <w:pPr>
        <w:pStyle w:val="TOC3"/>
        <w:tabs>
          <w:tab w:val="left" w:pos="1584"/>
        </w:tabs>
        <w:rPr>
          <w:rFonts w:asciiTheme="minorHAnsi" w:eastAsiaTheme="minorEastAsia" w:hAnsiTheme="minorHAnsi" w:cstheme="minorBidi"/>
          <w:noProof/>
          <w:sz w:val="22"/>
          <w:szCs w:val="22"/>
        </w:rPr>
      </w:pPr>
      <w:hyperlink w:anchor="_Toc13752360" w:history="1">
        <w:r w:rsidR="00DE1585" w:rsidRPr="00330809">
          <w:rPr>
            <w:rStyle w:val="Hyperlink"/>
            <w:bCs/>
            <w:noProof/>
          </w:rPr>
          <w:t>14.3.7</w:t>
        </w:r>
        <w:r w:rsidR="00DE1585">
          <w:rPr>
            <w:rFonts w:asciiTheme="minorHAnsi" w:eastAsiaTheme="minorEastAsia" w:hAnsiTheme="minorHAnsi" w:cstheme="minorBidi"/>
            <w:noProof/>
            <w:sz w:val="22"/>
            <w:szCs w:val="22"/>
          </w:rPr>
          <w:tab/>
        </w:r>
        <w:r w:rsidR="00DE1585" w:rsidRPr="00330809">
          <w:rPr>
            <w:rStyle w:val="Hyperlink"/>
            <w:bCs/>
            <w:noProof/>
          </w:rPr>
          <w:t>Historic Movement Option</w:t>
        </w:r>
        <w:r w:rsidR="00DE1585">
          <w:rPr>
            <w:noProof/>
            <w:webHidden/>
          </w:rPr>
          <w:tab/>
        </w:r>
        <w:r w:rsidR="00DE1585">
          <w:rPr>
            <w:noProof/>
            <w:webHidden/>
          </w:rPr>
          <w:fldChar w:fldCharType="begin"/>
        </w:r>
        <w:r w:rsidR="00DE1585">
          <w:rPr>
            <w:noProof/>
            <w:webHidden/>
          </w:rPr>
          <w:instrText xml:space="preserve"> PAGEREF _Toc13752360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4719150E" w14:textId="6B85DD88" w:rsidR="00DE1585" w:rsidRDefault="008105ED">
      <w:pPr>
        <w:pStyle w:val="TOC3"/>
        <w:tabs>
          <w:tab w:val="left" w:pos="1584"/>
        </w:tabs>
        <w:rPr>
          <w:rFonts w:asciiTheme="minorHAnsi" w:eastAsiaTheme="minorEastAsia" w:hAnsiTheme="minorHAnsi" w:cstheme="minorBidi"/>
          <w:noProof/>
          <w:sz w:val="22"/>
          <w:szCs w:val="22"/>
        </w:rPr>
      </w:pPr>
      <w:hyperlink w:anchor="_Toc13752361" w:history="1">
        <w:r w:rsidR="00DE1585" w:rsidRPr="00330809">
          <w:rPr>
            <w:rStyle w:val="Hyperlink"/>
            <w:bCs/>
            <w:noProof/>
          </w:rPr>
          <w:t>14.3.8</w:t>
        </w:r>
        <w:r w:rsidR="00DE1585">
          <w:rPr>
            <w:rFonts w:asciiTheme="minorHAnsi" w:eastAsiaTheme="minorEastAsia" w:hAnsiTheme="minorHAnsi" w:cstheme="minorBidi"/>
            <w:noProof/>
            <w:sz w:val="22"/>
            <w:szCs w:val="22"/>
          </w:rPr>
          <w:tab/>
        </w:r>
        <w:r w:rsidR="00DE1585" w:rsidRPr="00330809">
          <w:rPr>
            <w:rStyle w:val="Hyperlink"/>
            <w:bCs/>
            <w:noProof/>
            <w:lang w:eastAsia="de-DE"/>
          </w:rPr>
          <w:t>Acknowledgement Support Option</w:t>
        </w:r>
        <w:r w:rsidR="00DE1585">
          <w:rPr>
            <w:noProof/>
            <w:webHidden/>
          </w:rPr>
          <w:tab/>
        </w:r>
        <w:r w:rsidR="00DE1585">
          <w:rPr>
            <w:noProof/>
            <w:webHidden/>
          </w:rPr>
          <w:fldChar w:fldCharType="begin"/>
        </w:r>
        <w:r w:rsidR="00DE1585">
          <w:rPr>
            <w:noProof/>
            <w:webHidden/>
          </w:rPr>
          <w:instrText xml:space="preserve"> PAGEREF _Toc13752361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498D55" w14:textId="1D05D07C" w:rsidR="00DE1585" w:rsidRDefault="008105ED">
      <w:pPr>
        <w:pStyle w:val="TOC3"/>
        <w:tabs>
          <w:tab w:val="left" w:pos="1584"/>
        </w:tabs>
        <w:rPr>
          <w:rFonts w:asciiTheme="minorHAnsi" w:eastAsiaTheme="minorEastAsia" w:hAnsiTheme="minorHAnsi" w:cstheme="minorBidi"/>
          <w:noProof/>
          <w:sz w:val="22"/>
          <w:szCs w:val="22"/>
        </w:rPr>
      </w:pPr>
      <w:hyperlink w:anchor="_Toc13752362" w:history="1">
        <w:r w:rsidR="00DE1585" w:rsidRPr="00330809">
          <w:rPr>
            <w:rStyle w:val="Hyperlink"/>
            <w:bCs/>
            <w:noProof/>
          </w:rPr>
          <w:t>14.3.9</w:t>
        </w:r>
        <w:r w:rsidR="00DE1585">
          <w:rPr>
            <w:rFonts w:asciiTheme="minorHAnsi" w:eastAsiaTheme="minorEastAsia" w:hAnsiTheme="minorHAnsi" w:cstheme="minorBidi"/>
            <w:noProof/>
            <w:sz w:val="22"/>
            <w:szCs w:val="22"/>
          </w:rPr>
          <w:tab/>
        </w:r>
        <w:r w:rsidR="00DE1585" w:rsidRPr="00330809">
          <w:rPr>
            <w:rStyle w:val="Hyperlink"/>
            <w:bCs/>
            <w:noProof/>
          </w:rPr>
          <w:t>Maintain Demographics Option</w:t>
        </w:r>
        <w:r w:rsidR="00DE1585">
          <w:rPr>
            <w:noProof/>
            <w:webHidden/>
          </w:rPr>
          <w:tab/>
        </w:r>
        <w:r w:rsidR="00DE1585">
          <w:rPr>
            <w:noProof/>
            <w:webHidden/>
          </w:rPr>
          <w:fldChar w:fldCharType="begin"/>
        </w:r>
        <w:r w:rsidR="00DE1585">
          <w:rPr>
            <w:noProof/>
            <w:webHidden/>
          </w:rPr>
          <w:instrText xml:space="preserve"> PAGEREF _Toc13752362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BFC827" w14:textId="083DA082" w:rsidR="00DE1585" w:rsidRDefault="008105ED">
      <w:pPr>
        <w:pStyle w:val="TOC3"/>
        <w:tabs>
          <w:tab w:val="left" w:pos="1584"/>
        </w:tabs>
        <w:rPr>
          <w:rFonts w:asciiTheme="minorHAnsi" w:eastAsiaTheme="minorEastAsia" w:hAnsiTheme="minorHAnsi" w:cstheme="minorBidi"/>
          <w:noProof/>
          <w:sz w:val="22"/>
          <w:szCs w:val="22"/>
        </w:rPr>
      </w:pPr>
      <w:hyperlink w:anchor="_Toc13752363" w:history="1">
        <w:r w:rsidR="00DE1585" w:rsidRPr="00330809">
          <w:rPr>
            <w:rStyle w:val="Hyperlink"/>
            <w:bCs/>
            <w:noProof/>
          </w:rPr>
          <w:t>14.3.10</w:t>
        </w:r>
        <w:r w:rsidR="00DE1585">
          <w:rPr>
            <w:rFonts w:asciiTheme="minorHAnsi" w:eastAsiaTheme="minorEastAsia" w:hAnsiTheme="minorHAnsi" w:cstheme="minorBidi"/>
            <w:noProof/>
            <w:sz w:val="22"/>
            <w:szCs w:val="22"/>
          </w:rPr>
          <w:tab/>
        </w:r>
        <w:r w:rsidR="00DE1585" w:rsidRPr="00330809">
          <w:rPr>
            <w:rStyle w:val="Hyperlink"/>
            <w:bCs/>
            <w:noProof/>
          </w:rPr>
          <w:t>Ambulatory Patient Data Option</w:t>
        </w:r>
        <w:r w:rsidR="00DE1585">
          <w:rPr>
            <w:noProof/>
            <w:webHidden/>
          </w:rPr>
          <w:tab/>
        </w:r>
        <w:r w:rsidR="00DE1585">
          <w:rPr>
            <w:noProof/>
            <w:webHidden/>
          </w:rPr>
          <w:fldChar w:fldCharType="begin"/>
        </w:r>
        <w:r w:rsidR="00DE1585">
          <w:rPr>
            <w:noProof/>
            <w:webHidden/>
          </w:rPr>
          <w:instrText xml:space="preserve"> PAGEREF _Toc13752363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606E4493" w14:textId="2C1B2CC1" w:rsidR="00DE1585" w:rsidRDefault="008105ED">
      <w:pPr>
        <w:pStyle w:val="TOC2"/>
        <w:tabs>
          <w:tab w:val="left" w:pos="1152"/>
        </w:tabs>
        <w:rPr>
          <w:rFonts w:asciiTheme="minorHAnsi" w:eastAsiaTheme="minorEastAsia" w:hAnsiTheme="minorHAnsi" w:cstheme="minorBidi"/>
          <w:noProof/>
          <w:sz w:val="22"/>
          <w:szCs w:val="22"/>
        </w:rPr>
      </w:pPr>
      <w:hyperlink w:anchor="_Toc13752364" w:history="1">
        <w:r w:rsidR="00DE1585" w:rsidRPr="00330809">
          <w:rPr>
            <w:rStyle w:val="Hyperlink"/>
            <w:bCs/>
            <w:noProof/>
          </w:rPr>
          <w:t>14.4</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Profile Actor Grouping</w:t>
        </w:r>
        <w:r w:rsidR="00DE1585">
          <w:rPr>
            <w:noProof/>
            <w:webHidden/>
          </w:rPr>
          <w:tab/>
        </w:r>
        <w:r w:rsidR="00DE1585">
          <w:rPr>
            <w:noProof/>
            <w:webHidden/>
          </w:rPr>
          <w:fldChar w:fldCharType="begin"/>
        </w:r>
        <w:r w:rsidR="00DE1585">
          <w:rPr>
            <w:noProof/>
            <w:webHidden/>
          </w:rPr>
          <w:instrText xml:space="preserve"> PAGEREF _Toc13752364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149B564" w14:textId="35251FEE" w:rsidR="00DE1585" w:rsidRDefault="008105ED">
      <w:pPr>
        <w:pStyle w:val="TOC3"/>
        <w:tabs>
          <w:tab w:val="left" w:pos="1584"/>
        </w:tabs>
        <w:rPr>
          <w:rFonts w:asciiTheme="minorHAnsi" w:eastAsiaTheme="minorEastAsia" w:hAnsiTheme="minorHAnsi" w:cstheme="minorBidi"/>
          <w:noProof/>
          <w:sz w:val="22"/>
          <w:szCs w:val="22"/>
        </w:rPr>
      </w:pPr>
      <w:hyperlink w:anchor="_Toc13752365" w:history="1">
        <w:r w:rsidR="00DE1585" w:rsidRPr="00330809">
          <w:rPr>
            <w:rStyle w:val="Hyperlink"/>
            <w:bCs/>
            <w:noProof/>
          </w:rPr>
          <w:t>14.4.1</w:t>
        </w:r>
        <w:r w:rsidR="00DE1585">
          <w:rPr>
            <w:rFonts w:asciiTheme="minorHAnsi" w:eastAsiaTheme="minorEastAsia" w:hAnsiTheme="minorHAnsi" w:cstheme="minorBidi"/>
            <w:noProof/>
            <w:sz w:val="22"/>
            <w:szCs w:val="22"/>
          </w:rPr>
          <w:tab/>
        </w:r>
        <w:r w:rsidR="00DE1585" w:rsidRPr="00330809">
          <w:rPr>
            <w:rStyle w:val="Hyperlink"/>
            <w:bCs/>
            <w:noProof/>
          </w:rPr>
          <w:t>Actor Grouping of Patient Encounter Supplier</w:t>
        </w:r>
        <w:r w:rsidR="00DE1585">
          <w:rPr>
            <w:noProof/>
            <w:webHidden/>
          </w:rPr>
          <w:tab/>
        </w:r>
        <w:r w:rsidR="00DE1585">
          <w:rPr>
            <w:noProof/>
            <w:webHidden/>
          </w:rPr>
          <w:fldChar w:fldCharType="begin"/>
        </w:r>
        <w:r w:rsidR="00DE1585">
          <w:rPr>
            <w:noProof/>
            <w:webHidden/>
          </w:rPr>
          <w:instrText xml:space="preserve"> PAGEREF _Toc13752365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3C065B8" w14:textId="357CD320" w:rsidR="00DE1585" w:rsidRDefault="008105ED">
      <w:pPr>
        <w:pStyle w:val="TOC3"/>
        <w:tabs>
          <w:tab w:val="left" w:pos="1584"/>
        </w:tabs>
        <w:rPr>
          <w:rFonts w:asciiTheme="minorHAnsi" w:eastAsiaTheme="minorEastAsia" w:hAnsiTheme="minorHAnsi" w:cstheme="minorBidi"/>
          <w:noProof/>
          <w:sz w:val="22"/>
          <w:szCs w:val="22"/>
        </w:rPr>
      </w:pPr>
      <w:hyperlink w:anchor="_Toc13752366" w:history="1">
        <w:r w:rsidR="00DE1585" w:rsidRPr="00330809">
          <w:rPr>
            <w:rStyle w:val="Hyperlink"/>
            <w:bCs/>
            <w:noProof/>
          </w:rPr>
          <w:t>14.4.2</w:t>
        </w:r>
        <w:r w:rsidR="00DE1585">
          <w:rPr>
            <w:rFonts w:asciiTheme="minorHAnsi" w:eastAsiaTheme="minorEastAsia" w:hAnsiTheme="minorHAnsi" w:cstheme="minorBidi"/>
            <w:noProof/>
            <w:sz w:val="22"/>
            <w:szCs w:val="22"/>
          </w:rPr>
          <w:tab/>
        </w:r>
        <w:r w:rsidR="00DE1585" w:rsidRPr="00330809">
          <w:rPr>
            <w:rStyle w:val="Hyperlink"/>
            <w:bCs/>
            <w:noProof/>
          </w:rPr>
          <w:t>Actor Grouping with other IHE Actors</w:t>
        </w:r>
        <w:r w:rsidR="00DE1585">
          <w:rPr>
            <w:noProof/>
            <w:webHidden/>
          </w:rPr>
          <w:tab/>
        </w:r>
        <w:r w:rsidR="00DE1585">
          <w:rPr>
            <w:noProof/>
            <w:webHidden/>
          </w:rPr>
          <w:fldChar w:fldCharType="begin"/>
        </w:r>
        <w:r w:rsidR="00DE1585">
          <w:rPr>
            <w:noProof/>
            <w:webHidden/>
          </w:rPr>
          <w:instrText xml:space="preserve"> PAGEREF _Toc13752366 \h </w:instrText>
        </w:r>
        <w:r w:rsidR="00DE1585">
          <w:rPr>
            <w:noProof/>
            <w:webHidden/>
          </w:rPr>
        </w:r>
        <w:r w:rsidR="00DE1585">
          <w:rPr>
            <w:noProof/>
            <w:webHidden/>
          </w:rPr>
          <w:fldChar w:fldCharType="separate"/>
        </w:r>
        <w:r w:rsidR="00DE1585">
          <w:rPr>
            <w:noProof/>
            <w:webHidden/>
          </w:rPr>
          <w:t>140</w:t>
        </w:r>
        <w:r w:rsidR="00DE1585">
          <w:rPr>
            <w:noProof/>
            <w:webHidden/>
          </w:rPr>
          <w:fldChar w:fldCharType="end"/>
        </w:r>
      </w:hyperlink>
    </w:p>
    <w:p w14:paraId="070AF3A7" w14:textId="08C50F04" w:rsidR="00DE1585" w:rsidRDefault="008105ED">
      <w:pPr>
        <w:pStyle w:val="TOC2"/>
        <w:tabs>
          <w:tab w:val="left" w:pos="1152"/>
        </w:tabs>
        <w:rPr>
          <w:rFonts w:asciiTheme="minorHAnsi" w:eastAsiaTheme="minorEastAsia" w:hAnsiTheme="minorHAnsi" w:cstheme="minorBidi"/>
          <w:noProof/>
          <w:sz w:val="22"/>
          <w:szCs w:val="22"/>
        </w:rPr>
      </w:pPr>
      <w:hyperlink w:anchor="_Toc13752367" w:history="1">
        <w:r w:rsidR="00DE1585" w:rsidRPr="00330809">
          <w:rPr>
            <w:rStyle w:val="Hyperlink"/>
            <w:bCs/>
            <w:noProof/>
          </w:rPr>
          <w:t>14.5</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Process Flow</w:t>
        </w:r>
        <w:r w:rsidR="00DE1585">
          <w:rPr>
            <w:noProof/>
            <w:webHidden/>
          </w:rPr>
          <w:tab/>
        </w:r>
        <w:r w:rsidR="00DE1585">
          <w:rPr>
            <w:noProof/>
            <w:webHidden/>
          </w:rPr>
          <w:fldChar w:fldCharType="begin"/>
        </w:r>
        <w:r w:rsidR="00DE1585">
          <w:rPr>
            <w:noProof/>
            <w:webHidden/>
          </w:rPr>
          <w:instrText xml:space="preserve"> PAGEREF _Toc13752367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4A32084B" w14:textId="02FD591E" w:rsidR="00DE1585" w:rsidRDefault="008105ED">
      <w:pPr>
        <w:pStyle w:val="TOC3"/>
        <w:tabs>
          <w:tab w:val="left" w:pos="1584"/>
        </w:tabs>
        <w:rPr>
          <w:rFonts w:asciiTheme="minorHAnsi" w:eastAsiaTheme="minorEastAsia" w:hAnsiTheme="minorHAnsi" w:cstheme="minorBidi"/>
          <w:noProof/>
          <w:sz w:val="22"/>
          <w:szCs w:val="22"/>
        </w:rPr>
      </w:pPr>
      <w:hyperlink w:anchor="_Toc13752368" w:history="1">
        <w:r w:rsidR="00DE1585" w:rsidRPr="00330809">
          <w:rPr>
            <w:rStyle w:val="Hyperlink"/>
            <w:bCs/>
            <w:noProof/>
          </w:rPr>
          <w:t>14.5.1</w:t>
        </w:r>
        <w:r w:rsidR="00DE1585">
          <w:rPr>
            <w:rFonts w:asciiTheme="minorHAnsi" w:eastAsiaTheme="minorEastAsia" w:hAnsiTheme="minorHAnsi" w:cstheme="minorBidi"/>
            <w:noProof/>
            <w:sz w:val="22"/>
            <w:szCs w:val="22"/>
          </w:rPr>
          <w:tab/>
        </w:r>
        <w:r w:rsidR="00DE1585" w:rsidRPr="00330809">
          <w:rPr>
            <w:rStyle w:val="Hyperlink"/>
            <w:bCs/>
            <w:noProof/>
          </w:rPr>
          <w:t>Patient Identity Management</w:t>
        </w:r>
        <w:r w:rsidR="00DE1585">
          <w:rPr>
            <w:noProof/>
            <w:webHidden/>
          </w:rPr>
          <w:tab/>
        </w:r>
        <w:r w:rsidR="00DE1585">
          <w:rPr>
            <w:noProof/>
            <w:webHidden/>
          </w:rPr>
          <w:fldChar w:fldCharType="begin"/>
        </w:r>
        <w:r w:rsidR="00DE1585">
          <w:rPr>
            <w:noProof/>
            <w:webHidden/>
          </w:rPr>
          <w:instrText xml:space="preserve"> PAGEREF _Toc13752368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7C750FC6" w14:textId="2E8AA51B" w:rsidR="00DE1585" w:rsidRDefault="008105ED">
      <w:pPr>
        <w:pStyle w:val="TOC3"/>
        <w:tabs>
          <w:tab w:val="left" w:pos="1584"/>
        </w:tabs>
        <w:rPr>
          <w:rFonts w:asciiTheme="minorHAnsi" w:eastAsiaTheme="minorEastAsia" w:hAnsiTheme="minorHAnsi" w:cstheme="minorBidi"/>
          <w:noProof/>
          <w:sz w:val="22"/>
          <w:szCs w:val="22"/>
        </w:rPr>
      </w:pPr>
      <w:hyperlink w:anchor="_Toc13752369" w:history="1">
        <w:r w:rsidR="00DE1585" w:rsidRPr="00330809">
          <w:rPr>
            <w:rStyle w:val="Hyperlink"/>
            <w:bCs/>
            <w:noProof/>
          </w:rPr>
          <w:t>14.5.2</w:t>
        </w:r>
        <w:r w:rsidR="00DE1585">
          <w:rPr>
            <w:rFonts w:asciiTheme="minorHAnsi" w:eastAsiaTheme="minorEastAsia" w:hAnsiTheme="minorHAnsi" w:cstheme="minorBidi"/>
            <w:noProof/>
            <w:sz w:val="22"/>
            <w:szCs w:val="22"/>
          </w:rPr>
          <w:tab/>
        </w:r>
        <w:r w:rsidR="00DE1585" w:rsidRPr="00330809">
          <w:rPr>
            <w:rStyle w:val="Hyperlink"/>
            <w:bCs/>
            <w:noProof/>
          </w:rPr>
          <w:t>Patient Encounter Management</w:t>
        </w:r>
        <w:r w:rsidR="00DE1585">
          <w:rPr>
            <w:noProof/>
            <w:webHidden/>
          </w:rPr>
          <w:tab/>
        </w:r>
        <w:r w:rsidR="00DE1585">
          <w:rPr>
            <w:noProof/>
            <w:webHidden/>
          </w:rPr>
          <w:fldChar w:fldCharType="begin"/>
        </w:r>
        <w:r w:rsidR="00DE1585">
          <w:rPr>
            <w:noProof/>
            <w:webHidden/>
          </w:rPr>
          <w:instrText xml:space="preserve"> PAGEREF _Toc13752369 \h </w:instrText>
        </w:r>
        <w:r w:rsidR="00DE1585">
          <w:rPr>
            <w:noProof/>
            <w:webHidden/>
          </w:rPr>
        </w:r>
        <w:r w:rsidR="00DE1585">
          <w:rPr>
            <w:noProof/>
            <w:webHidden/>
          </w:rPr>
          <w:fldChar w:fldCharType="separate"/>
        </w:r>
        <w:r w:rsidR="00DE1585">
          <w:rPr>
            <w:noProof/>
            <w:webHidden/>
          </w:rPr>
          <w:t>143</w:t>
        </w:r>
        <w:r w:rsidR="00DE1585">
          <w:rPr>
            <w:noProof/>
            <w:webHidden/>
          </w:rPr>
          <w:fldChar w:fldCharType="end"/>
        </w:r>
      </w:hyperlink>
    </w:p>
    <w:p w14:paraId="31EB0BE0" w14:textId="5EF45A3D" w:rsidR="00DE1585" w:rsidRDefault="008105ED">
      <w:pPr>
        <w:pStyle w:val="TOC1"/>
        <w:rPr>
          <w:rFonts w:asciiTheme="minorHAnsi" w:eastAsiaTheme="minorEastAsia" w:hAnsiTheme="minorHAnsi" w:cstheme="minorBidi"/>
          <w:noProof/>
          <w:sz w:val="22"/>
          <w:szCs w:val="22"/>
        </w:rPr>
      </w:pPr>
      <w:hyperlink w:anchor="_Toc13752370" w:history="1">
        <w:r w:rsidR="00DE1585" w:rsidRPr="00330809">
          <w:rPr>
            <w:rStyle w:val="Hyperlink"/>
            <w:noProof/>
          </w:rPr>
          <w:t>15</w:t>
        </w:r>
        <w:r w:rsidR="00DE1585">
          <w:rPr>
            <w:rFonts w:asciiTheme="minorHAnsi" w:eastAsiaTheme="minorEastAsia" w:hAnsiTheme="minorHAnsi" w:cstheme="minorBidi"/>
            <w:noProof/>
            <w:sz w:val="22"/>
            <w:szCs w:val="22"/>
          </w:rPr>
          <w:tab/>
        </w:r>
        <w:r w:rsidR="00DE1585" w:rsidRPr="00330809">
          <w:rPr>
            <w:rStyle w:val="Hyperlink"/>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_Toc13752370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21336E6A" w14:textId="0232308B" w:rsidR="00DE1585" w:rsidRDefault="008105ED">
      <w:pPr>
        <w:pStyle w:val="TOC2"/>
        <w:rPr>
          <w:rFonts w:asciiTheme="minorHAnsi" w:eastAsiaTheme="minorEastAsia" w:hAnsiTheme="minorHAnsi" w:cstheme="minorBidi"/>
          <w:noProof/>
          <w:sz w:val="22"/>
          <w:szCs w:val="22"/>
        </w:rPr>
      </w:pPr>
      <w:hyperlink w:anchor="_Toc13752371" w:history="1">
        <w:r w:rsidR="00DE1585" w:rsidRPr="00330809">
          <w:rPr>
            <w:rStyle w:val="Hyperlink"/>
            <w:noProof/>
          </w:rPr>
          <w:t>15.1 XDR Actors/Transactions</w:t>
        </w:r>
        <w:r w:rsidR="00DE1585">
          <w:rPr>
            <w:noProof/>
            <w:webHidden/>
          </w:rPr>
          <w:tab/>
        </w:r>
        <w:r w:rsidR="00DE1585">
          <w:rPr>
            <w:noProof/>
            <w:webHidden/>
          </w:rPr>
          <w:fldChar w:fldCharType="begin"/>
        </w:r>
        <w:r w:rsidR="00DE1585">
          <w:rPr>
            <w:noProof/>
            <w:webHidden/>
          </w:rPr>
          <w:instrText xml:space="preserve"> PAGEREF _Toc13752371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4D1F8A69" w14:textId="1BBBB47A" w:rsidR="00DE1585" w:rsidRDefault="008105ED">
      <w:pPr>
        <w:pStyle w:val="TOC3"/>
        <w:rPr>
          <w:rFonts w:asciiTheme="minorHAnsi" w:eastAsiaTheme="minorEastAsia" w:hAnsiTheme="minorHAnsi" w:cstheme="minorBidi"/>
          <w:noProof/>
          <w:sz w:val="22"/>
          <w:szCs w:val="22"/>
        </w:rPr>
      </w:pPr>
      <w:hyperlink w:anchor="_Toc13752372" w:history="1">
        <w:r w:rsidR="00DE1585" w:rsidRPr="00330809">
          <w:rPr>
            <w:rStyle w:val="Hyperlink"/>
            <w:noProof/>
            <w:lang w:eastAsia="fr-FR"/>
          </w:rPr>
          <w:t>15.1.1 Actors</w:t>
        </w:r>
        <w:r w:rsidR="00DE1585">
          <w:rPr>
            <w:noProof/>
            <w:webHidden/>
          </w:rPr>
          <w:tab/>
        </w:r>
        <w:r w:rsidR="00DE1585">
          <w:rPr>
            <w:noProof/>
            <w:webHidden/>
          </w:rPr>
          <w:fldChar w:fldCharType="begin"/>
        </w:r>
        <w:r w:rsidR="00DE1585">
          <w:rPr>
            <w:noProof/>
            <w:webHidden/>
          </w:rPr>
          <w:instrText xml:space="preserve"> PAGEREF _Toc13752372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4E0DB6EF" w14:textId="2E572258" w:rsidR="00DE1585" w:rsidRDefault="008105ED">
      <w:pPr>
        <w:pStyle w:val="TOC2"/>
        <w:rPr>
          <w:rFonts w:asciiTheme="minorHAnsi" w:eastAsiaTheme="minorEastAsia" w:hAnsiTheme="minorHAnsi" w:cstheme="minorBidi"/>
          <w:noProof/>
          <w:sz w:val="22"/>
          <w:szCs w:val="22"/>
        </w:rPr>
      </w:pPr>
      <w:hyperlink w:anchor="_Toc13752373" w:history="1">
        <w:r w:rsidR="00DE1585" w:rsidRPr="00330809">
          <w:rPr>
            <w:rStyle w:val="Hyperlink"/>
            <w:noProof/>
          </w:rPr>
          <w:t>15.2 XDR Actor Options</w:t>
        </w:r>
        <w:r w:rsidR="00DE1585">
          <w:rPr>
            <w:noProof/>
            <w:webHidden/>
          </w:rPr>
          <w:tab/>
        </w:r>
        <w:r w:rsidR="00DE1585">
          <w:rPr>
            <w:noProof/>
            <w:webHidden/>
          </w:rPr>
          <w:fldChar w:fldCharType="begin"/>
        </w:r>
        <w:r w:rsidR="00DE1585">
          <w:rPr>
            <w:noProof/>
            <w:webHidden/>
          </w:rPr>
          <w:instrText xml:space="preserve"> PAGEREF _Toc13752373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7F2FD207" w14:textId="4734CBC4" w:rsidR="00DE1585" w:rsidRDefault="008105ED">
      <w:pPr>
        <w:pStyle w:val="TOC3"/>
        <w:rPr>
          <w:rFonts w:asciiTheme="minorHAnsi" w:eastAsiaTheme="minorEastAsia" w:hAnsiTheme="minorHAnsi" w:cstheme="minorBidi"/>
          <w:noProof/>
          <w:sz w:val="22"/>
          <w:szCs w:val="22"/>
        </w:rPr>
      </w:pPr>
      <w:hyperlink w:anchor="_Toc13752374" w:history="1">
        <w:r w:rsidR="00DE1585" w:rsidRPr="00330809">
          <w:rPr>
            <w:rStyle w:val="Hyperlink"/>
            <w:noProof/>
            <w:lang w:eastAsia="fr-FR"/>
          </w:rPr>
          <w:t>15.2.1 Intentionally Left Blank</w:t>
        </w:r>
        <w:r w:rsidR="00DE1585">
          <w:rPr>
            <w:noProof/>
            <w:webHidden/>
          </w:rPr>
          <w:tab/>
        </w:r>
        <w:r w:rsidR="00DE1585">
          <w:rPr>
            <w:noProof/>
            <w:webHidden/>
          </w:rPr>
          <w:fldChar w:fldCharType="begin"/>
        </w:r>
        <w:r w:rsidR="00DE1585">
          <w:rPr>
            <w:noProof/>
            <w:webHidden/>
          </w:rPr>
          <w:instrText xml:space="preserve"> PAGEREF _Toc13752374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68994343" w14:textId="3E36035A" w:rsidR="00DE1585" w:rsidRDefault="008105ED">
      <w:pPr>
        <w:pStyle w:val="TOC3"/>
        <w:rPr>
          <w:rFonts w:asciiTheme="minorHAnsi" w:eastAsiaTheme="minorEastAsia" w:hAnsiTheme="minorHAnsi" w:cstheme="minorBidi"/>
          <w:noProof/>
          <w:sz w:val="22"/>
          <w:szCs w:val="22"/>
        </w:rPr>
      </w:pPr>
      <w:hyperlink w:anchor="_Toc13752375" w:history="1">
        <w:r w:rsidR="00DE1585" w:rsidRPr="00330809">
          <w:rPr>
            <w:rStyle w:val="Hyperlink"/>
            <w:noProof/>
            <w:lang w:eastAsia="fr-FR"/>
          </w:rPr>
          <w:t>15.2.2 Basic Patient Privacy Enforcement Option</w:t>
        </w:r>
        <w:r w:rsidR="00DE1585">
          <w:rPr>
            <w:noProof/>
            <w:webHidden/>
          </w:rPr>
          <w:tab/>
        </w:r>
        <w:r w:rsidR="00DE1585">
          <w:rPr>
            <w:noProof/>
            <w:webHidden/>
          </w:rPr>
          <w:fldChar w:fldCharType="begin"/>
        </w:r>
        <w:r w:rsidR="00DE1585">
          <w:rPr>
            <w:noProof/>
            <w:webHidden/>
          </w:rPr>
          <w:instrText xml:space="preserve"> PAGEREF _Toc13752375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5AB650C2" w14:textId="5B8284E0" w:rsidR="00DE1585" w:rsidRDefault="008105ED">
      <w:pPr>
        <w:pStyle w:val="TOC3"/>
        <w:rPr>
          <w:rFonts w:asciiTheme="minorHAnsi" w:eastAsiaTheme="minorEastAsia" w:hAnsiTheme="minorHAnsi" w:cstheme="minorBidi"/>
          <w:noProof/>
          <w:sz w:val="22"/>
          <w:szCs w:val="22"/>
        </w:rPr>
      </w:pPr>
      <w:hyperlink w:anchor="_Toc13752376" w:history="1">
        <w:r w:rsidR="00DE1585" w:rsidRPr="00330809">
          <w:rPr>
            <w:rStyle w:val="Hyperlink"/>
            <w:noProof/>
            <w:lang w:eastAsia="fr-FR"/>
          </w:rPr>
          <w:t xml:space="preserve">15.2.3 Accepts Limited Metadata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_Toc13752376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1F450024" w14:textId="513E8D8F" w:rsidR="00DE1585" w:rsidRDefault="008105ED">
      <w:pPr>
        <w:pStyle w:val="TOC2"/>
        <w:rPr>
          <w:rFonts w:asciiTheme="minorHAnsi" w:eastAsiaTheme="minorEastAsia" w:hAnsiTheme="minorHAnsi" w:cstheme="minorBidi"/>
          <w:noProof/>
          <w:sz w:val="22"/>
          <w:szCs w:val="22"/>
        </w:rPr>
      </w:pPr>
      <w:hyperlink w:anchor="_Toc13752377" w:history="1">
        <w:r w:rsidR="00DE1585" w:rsidRPr="00330809">
          <w:rPr>
            <w:rStyle w:val="Hyperlink"/>
            <w:noProof/>
          </w:rPr>
          <w:t>15.3 XDR Process Flow</w:t>
        </w:r>
        <w:r w:rsidR="00DE1585">
          <w:rPr>
            <w:noProof/>
            <w:webHidden/>
          </w:rPr>
          <w:tab/>
        </w:r>
        <w:r w:rsidR="00DE1585">
          <w:rPr>
            <w:noProof/>
            <w:webHidden/>
          </w:rPr>
          <w:fldChar w:fldCharType="begin"/>
        </w:r>
        <w:r w:rsidR="00DE1585">
          <w:rPr>
            <w:noProof/>
            <w:webHidden/>
          </w:rPr>
          <w:instrText xml:space="preserve"> PAGEREF _Toc13752377 \h </w:instrText>
        </w:r>
        <w:r w:rsidR="00DE1585">
          <w:rPr>
            <w:noProof/>
            <w:webHidden/>
          </w:rPr>
        </w:r>
        <w:r w:rsidR="00DE1585">
          <w:rPr>
            <w:noProof/>
            <w:webHidden/>
          </w:rPr>
          <w:fldChar w:fldCharType="separate"/>
        </w:r>
        <w:r w:rsidR="00DE1585">
          <w:rPr>
            <w:noProof/>
            <w:webHidden/>
          </w:rPr>
          <w:t>152</w:t>
        </w:r>
        <w:r w:rsidR="00DE1585">
          <w:rPr>
            <w:noProof/>
            <w:webHidden/>
          </w:rPr>
          <w:fldChar w:fldCharType="end"/>
        </w:r>
      </w:hyperlink>
    </w:p>
    <w:p w14:paraId="35231A81" w14:textId="1F302374" w:rsidR="00DE1585" w:rsidRDefault="008105ED">
      <w:pPr>
        <w:pStyle w:val="TOC2"/>
        <w:rPr>
          <w:rFonts w:asciiTheme="minorHAnsi" w:eastAsiaTheme="minorEastAsia" w:hAnsiTheme="minorHAnsi" w:cstheme="minorBidi"/>
          <w:noProof/>
          <w:sz w:val="22"/>
          <w:szCs w:val="22"/>
        </w:rPr>
      </w:pPr>
      <w:hyperlink w:anchor="_Toc13752378" w:history="1">
        <w:r w:rsidR="00DE1585" w:rsidRPr="00330809">
          <w:rPr>
            <w:rStyle w:val="Hyperlink"/>
            <w:noProof/>
          </w:rPr>
          <w:t>15.4 Digital communication</w:t>
        </w:r>
        <w:r w:rsidR="00DE1585">
          <w:rPr>
            <w:noProof/>
            <w:webHidden/>
          </w:rPr>
          <w:tab/>
        </w:r>
        <w:r w:rsidR="00DE1585">
          <w:rPr>
            <w:noProof/>
            <w:webHidden/>
          </w:rPr>
          <w:fldChar w:fldCharType="begin"/>
        </w:r>
        <w:r w:rsidR="00DE1585">
          <w:rPr>
            <w:noProof/>
            <w:webHidden/>
          </w:rPr>
          <w:instrText xml:space="preserve"> PAGEREF _Toc13752378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1EBC8DE6" w14:textId="118AA9E1" w:rsidR="00DE1585" w:rsidRDefault="008105ED">
      <w:pPr>
        <w:pStyle w:val="TOC2"/>
        <w:rPr>
          <w:rFonts w:asciiTheme="minorHAnsi" w:eastAsiaTheme="minorEastAsia" w:hAnsiTheme="minorHAnsi" w:cstheme="minorBidi"/>
          <w:noProof/>
          <w:sz w:val="22"/>
          <w:szCs w:val="22"/>
        </w:rPr>
      </w:pPr>
      <w:hyperlink w:anchor="_Toc13752379" w:history="1">
        <w:r w:rsidR="00DE1585" w:rsidRPr="00330809">
          <w:rPr>
            <w:rStyle w:val="Hyperlink"/>
            <w:noProof/>
          </w:rPr>
          <w:t>15.5 Security Considerations</w:t>
        </w:r>
        <w:r w:rsidR="00DE1585">
          <w:rPr>
            <w:noProof/>
            <w:webHidden/>
          </w:rPr>
          <w:tab/>
        </w:r>
        <w:r w:rsidR="00DE1585">
          <w:rPr>
            <w:noProof/>
            <w:webHidden/>
          </w:rPr>
          <w:fldChar w:fldCharType="begin"/>
        </w:r>
        <w:r w:rsidR="00DE1585">
          <w:rPr>
            <w:noProof/>
            <w:webHidden/>
          </w:rPr>
          <w:instrText xml:space="preserve"> PAGEREF _Toc13752379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429C6B86" w14:textId="2A7ABA1F" w:rsidR="00DE1585" w:rsidRDefault="008105ED">
      <w:pPr>
        <w:pStyle w:val="TOC1"/>
        <w:rPr>
          <w:rFonts w:asciiTheme="minorHAnsi" w:eastAsiaTheme="minorEastAsia" w:hAnsiTheme="minorHAnsi" w:cstheme="minorBidi"/>
          <w:noProof/>
          <w:sz w:val="22"/>
          <w:szCs w:val="22"/>
        </w:rPr>
      </w:pPr>
      <w:hyperlink w:anchor="_Toc13752380" w:history="1">
        <w:r w:rsidR="00DE1585" w:rsidRPr="00330809">
          <w:rPr>
            <w:rStyle w:val="Hyperlink"/>
            <w:noProof/>
          </w:rPr>
          <w:t>16</w:t>
        </w:r>
        <w:r w:rsidR="00DE1585">
          <w:rPr>
            <w:rFonts w:asciiTheme="minorHAnsi" w:eastAsiaTheme="minorEastAsia" w:hAnsiTheme="minorHAnsi" w:cstheme="minorBidi"/>
            <w:noProof/>
            <w:sz w:val="22"/>
            <w:szCs w:val="22"/>
          </w:rPr>
          <w:tab/>
        </w:r>
        <w:r w:rsidR="00DE1585" w:rsidRPr="00330809">
          <w:rPr>
            <w:rStyle w:val="Hyperlink"/>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_Toc13752380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05D5CBA6" w14:textId="24088D91" w:rsidR="00DE1585" w:rsidRDefault="008105ED">
      <w:pPr>
        <w:pStyle w:val="TOC2"/>
        <w:tabs>
          <w:tab w:val="left" w:pos="1152"/>
        </w:tabs>
        <w:rPr>
          <w:rFonts w:asciiTheme="minorHAnsi" w:eastAsiaTheme="minorEastAsia" w:hAnsiTheme="minorHAnsi" w:cstheme="minorBidi"/>
          <w:noProof/>
          <w:sz w:val="22"/>
          <w:szCs w:val="22"/>
        </w:rPr>
      </w:pPr>
      <w:hyperlink w:anchor="_Toc13752381" w:history="1">
        <w:r w:rsidR="00DE1585" w:rsidRPr="00330809">
          <w:rPr>
            <w:rStyle w:val="Hyperlink"/>
            <w:noProof/>
          </w:rPr>
          <w:t>16.1</w:t>
        </w:r>
        <w:r w:rsidR="00DE1585">
          <w:rPr>
            <w:rFonts w:asciiTheme="minorHAnsi" w:eastAsiaTheme="minorEastAsia" w:hAnsiTheme="minorHAnsi" w:cstheme="minorBidi"/>
            <w:noProof/>
            <w:sz w:val="22"/>
            <w:szCs w:val="22"/>
          </w:rPr>
          <w:tab/>
        </w:r>
        <w:r w:rsidR="00DE1585" w:rsidRPr="00330809">
          <w:rPr>
            <w:rStyle w:val="Hyperlink"/>
            <w:noProof/>
          </w:rPr>
          <w:t>XDM Actors/Transactions</w:t>
        </w:r>
        <w:r w:rsidR="00DE1585">
          <w:rPr>
            <w:noProof/>
            <w:webHidden/>
          </w:rPr>
          <w:tab/>
        </w:r>
        <w:r w:rsidR="00DE1585">
          <w:rPr>
            <w:noProof/>
            <w:webHidden/>
          </w:rPr>
          <w:fldChar w:fldCharType="begin"/>
        </w:r>
        <w:r w:rsidR="00DE1585">
          <w:rPr>
            <w:noProof/>
            <w:webHidden/>
          </w:rPr>
          <w:instrText xml:space="preserve"> PAGEREF _Toc13752381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75F25C38" w14:textId="0B892208" w:rsidR="00DE1585" w:rsidRDefault="008105ED">
      <w:pPr>
        <w:pStyle w:val="TOC2"/>
        <w:tabs>
          <w:tab w:val="left" w:pos="1152"/>
        </w:tabs>
        <w:rPr>
          <w:rFonts w:asciiTheme="minorHAnsi" w:eastAsiaTheme="minorEastAsia" w:hAnsiTheme="minorHAnsi" w:cstheme="minorBidi"/>
          <w:noProof/>
          <w:sz w:val="22"/>
          <w:szCs w:val="22"/>
        </w:rPr>
      </w:pPr>
      <w:hyperlink w:anchor="_Toc13752382" w:history="1">
        <w:r w:rsidR="00DE1585" w:rsidRPr="00330809">
          <w:rPr>
            <w:rStyle w:val="Hyperlink"/>
            <w:noProof/>
          </w:rPr>
          <w:t>16.2</w:t>
        </w:r>
        <w:r w:rsidR="00DE1585">
          <w:rPr>
            <w:rFonts w:asciiTheme="minorHAnsi" w:eastAsiaTheme="minorEastAsia" w:hAnsiTheme="minorHAnsi" w:cstheme="minorBidi"/>
            <w:noProof/>
            <w:sz w:val="22"/>
            <w:szCs w:val="22"/>
          </w:rPr>
          <w:tab/>
        </w:r>
        <w:r w:rsidR="00DE1585" w:rsidRPr="00330809">
          <w:rPr>
            <w:rStyle w:val="Hyperlink"/>
            <w:noProof/>
          </w:rPr>
          <w:t>XDM Actor Options</w:t>
        </w:r>
        <w:r w:rsidR="00DE1585">
          <w:rPr>
            <w:noProof/>
            <w:webHidden/>
          </w:rPr>
          <w:tab/>
        </w:r>
        <w:r w:rsidR="00DE1585">
          <w:rPr>
            <w:noProof/>
            <w:webHidden/>
          </w:rPr>
          <w:fldChar w:fldCharType="begin"/>
        </w:r>
        <w:r w:rsidR="00DE1585">
          <w:rPr>
            <w:noProof/>
            <w:webHidden/>
          </w:rPr>
          <w:instrText xml:space="preserve"> PAGEREF _Toc13752382 \h </w:instrText>
        </w:r>
        <w:r w:rsidR="00DE1585">
          <w:rPr>
            <w:noProof/>
            <w:webHidden/>
          </w:rPr>
        </w:r>
        <w:r w:rsidR="00DE1585">
          <w:rPr>
            <w:noProof/>
            <w:webHidden/>
          </w:rPr>
          <w:fldChar w:fldCharType="separate"/>
        </w:r>
        <w:r w:rsidR="00DE1585">
          <w:rPr>
            <w:noProof/>
            <w:webHidden/>
          </w:rPr>
          <w:t>155</w:t>
        </w:r>
        <w:r w:rsidR="00DE1585">
          <w:rPr>
            <w:noProof/>
            <w:webHidden/>
          </w:rPr>
          <w:fldChar w:fldCharType="end"/>
        </w:r>
      </w:hyperlink>
    </w:p>
    <w:p w14:paraId="6DC8C408" w14:textId="6EE8D6A1" w:rsidR="00DE1585" w:rsidRDefault="008105ED">
      <w:pPr>
        <w:pStyle w:val="TOC3"/>
        <w:tabs>
          <w:tab w:val="left" w:pos="1584"/>
        </w:tabs>
        <w:rPr>
          <w:rFonts w:asciiTheme="minorHAnsi" w:eastAsiaTheme="minorEastAsia" w:hAnsiTheme="minorHAnsi" w:cstheme="minorBidi"/>
          <w:noProof/>
          <w:sz w:val="22"/>
          <w:szCs w:val="22"/>
        </w:rPr>
      </w:pPr>
      <w:hyperlink w:anchor="_Toc13752383" w:history="1">
        <w:r w:rsidR="00DE1585" w:rsidRPr="00330809">
          <w:rPr>
            <w:rStyle w:val="Hyperlink"/>
            <w:bCs/>
            <w:noProof/>
            <w:lang w:eastAsia="fr-FR"/>
          </w:rPr>
          <w:t>16.2.1</w:t>
        </w:r>
        <w:r w:rsidR="00DE1585">
          <w:rPr>
            <w:rFonts w:asciiTheme="minorHAnsi" w:eastAsiaTheme="minorEastAsia" w:hAnsiTheme="minorHAnsi" w:cstheme="minorBidi"/>
            <w:noProof/>
            <w:sz w:val="22"/>
            <w:szCs w:val="22"/>
          </w:rPr>
          <w:tab/>
        </w:r>
        <w:r w:rsidR="00DE1585" w:rsidRPr="00330809">
          <w:rPr>
            <w:rStyle w:val="Hyperlink"/>
            <w:bCs/>
            <w:noProof/>
            <w:lang w:eastAsia="fr-FR"/>
          </w:rPr>
          <w:t>USB Option</w:t>
        </w:r>
        <w:r w:rsidR="00DE1585">
          <w:rPr>
            <w:noProof/>
            <w:webHidden/>
          </w:rPr>
          <w:tab/>
        </w:r>
        <w:r w:rsidR="00DE1585">
          <w:rPr>
            <w:noProof/>
            <w:webHidden/>
          </w:rPr>
          <w:fldChar w:fldCharType="begin"/>
        </w:r>
        <w:r w:rsidR="00DE1585">
          <w:rPr>
            <w:noProof/>
            <w:webHidden/>
          </w:rPr>
          <w:instrText xml:space="preserve"> PAGEREF _Toc13752383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4A155221" w14:textId="62C587C4" w:rsidR="00DE1585" w:rsidRDefault="008105ED">
      <w:pPr>
        <w:pStyle w:val="TOC3"/>
        <w:tabs>
          <w:tab w:val="left" w:pos="1584"/>
        </w:tabs>
        <w:rPr>
          <w:rFonts w:asciiTheme="minorHAnsi" w:eastAsiaTheme="minorEastAsia" w:hAnsiTheme="minorHAnsi" w:cstheme="minorBidi"/>
          <w:noProof/>
          <w:sz w:val="22"/>
          <w:szCs w:val="22"/>
        </w:rPr>
      </w:pPr>
      <w:hyperlink w:anchor="_Toc13752384" w:history="1">
        <w:r w:rsidR="00DE1585" w:rsidRPr="00330809">
          <w:rPr>
            <w:rStyle w:val="Hyperlink"/>
            <w:bCs/>
            <w:noProof/>
            <w:lang w:eastAsia="fr-FR"/>
          </w:rPr>
          <w:t>16.2.2</w:t>
        </w:r>
        <w:r w:rsidR="00DE1585">
          <w:rPr>
            <w:rFonts w:asciiTheme="minorHAnsi" w:eastAsiaTheme="minorEastAsia" w:hAnsiTheme="minorHAnsi" w:cstheme="minorBidi"/>
            <w:noProof/>
            <w:sz w:val="22"/>
            <w:szCs w:val="22"/>
          </w:rPr>
          <w:tab/>
        </w:r>
        <w:r w:rsidR="00DE1585" w:rsidRPr="00330809">
          <w:rPr>
            <w:rStyle w:val="Hyperlink"/>
            <w:bCs/>
            <w:noProof/>
            <w:lang w:eastAsia="fr-FR"/>
          </w:rPr>
          <w:t>CD-R Option</w:t>
        </w:r>
        <w:r w:rsidR="00DE1585">
          <w:rPr>
            <w:noProof/>
            <w:webHidden/>
          </w:rPr>
          <w:tab/>
        </w:r>
        <w:r w:rsidR="00DE1585">
          <w:rPr>
            <w:noProof/>
            <w:webHidden/>
          </w:rPr>
          <w:fldChar w:fldCharType="begin"/>
        </w:r>
        <w:r w:rsidR="00DE1585">
          <w:rPr>
            <w:noProof/>
            <w:webHidden/>
          </w:rPr>
          <w:instrText xml:space="preserve"> PAGEREF _Toc13752384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EFC9322" w14:textId="05DDEBF2" w:rsidR="00DE1585" w:rsidRDefault="008105ED">
      <w:pPr>
        <w:pStyle w:val="TOC3"/>
        <w:tabs>
          <w:tab w:val="left" w:pos="1584"/>
        </w:tabs>
        <w:rPr>
          <w:rFonts w:asciiTheme="minorHAnsi" w:eastAsiaTheme="minorEastAsia" w:hAnsiTheme="minorHAnsi" w:cstheme="minorBidi"/>
          <w:noProof/>
          <w:sz w:val="22"/>
          <w:szCs w:val="22"/>
        </w:rPr>
      </w:pPr>
      <w:hyperlink w:anchor="_Toc13752385" w:history="1">
        <w:r w:rsidR="00DE1585" w:rsidRPr="00330809">
          <w:rPr>
            <w:rStyle w:val="Hyperlink"/>
            <w:bCs/>
            <w:noProof/>
            <w:lang w:eastAsia="fr-FR"/>
          </w:rPr>
          <w:t>16.2.3</w:t>
        </w:r>
        <w:r w:rsidR="00DE1585">
          <w:rPr>
            <w:rFonts w:asciiTheme="minorHAnsi" w:eastAsiaTheme="minorEastAsia" w:hAnsiTheme="minorHAnsi" w:cstheme="minorBidi"/>
            <w:noProof/>
            <w:sz w:val="22"/>
            <w:szCs w:val="22"/>
          </w:rPr>
          <w:tab/>
        </w:r>
        <w:r w:rsidR="00DE1585" w:rsidRPr="00330809">
          <w:rPr>
            <w:rStyle w:val="Hyperlink"/>
            <w:bCs/>
            <w:noProof/>
            <w:lang w:eastAsia="fr-FR"/>
          </w:rPr>
          <w:t xml:space="preserve">ZIP over </w:t>
        </w:r>
        <w:r w:rsidR="00DE1585" w:rsidRPr="00330809">
          <w:rPr>
            <w:rStyle w:val="Hyperlink"/>
            <w:bCs/>
            <w:noProof/>
          </w:rPr>
          <w:t>Email Option</w:t>
        </w:r>
        <w:r w:rsidR="00DE1585">
          <w:rPr>
            <w:noProof/>
            <w:webHidden/>
          </w:rPr>
          <w:tab/>
        </w:r>
        <w:r w:rsidR="00DE1585">
          <w:rPr>
            <w:noProof/>
            <w:webHidden/>
          </w:rPr>
          <w:fldChar w:fldCharType="begin"/>
        </w:r>
        <w:r w:rsidR="00DE1585">
          <w:rPr>
            <w:noProof/>
            <w:webHidden/>
          </w:rPr>
          <w:instrText xml:space="preserve"> PAGEREF _Toc13752385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AA53C58" w14:textId="4653D9FF" w:rsidR="00DE1585" w:rsidRDefault="008105ED">
      <w:pPr>
        <w:pStyle w:val="TOC3"/>
        <w:tabs>
          <w:tab w:val="left" w:pos="1584"/>
        </w:tabs>
        <w:rPr>
          <w:rFonts w:asciiTheme="minorHAnsi" w:eastAsiaTheme="minorEastAsia" w:hAnsiTheme="minorHAnsi" w:cstheme="minorBidi"/>
          <w:noProof/>
          <w:sz w:val="22"/>
          <w:szCs w:val="22"/>
        </w:rPr>
      </w:pPr>
      <w:hyperlink w:anchor="_Toc13752386" w:history="1">
        <w:r w:rsidR="00DE1585" w:rsidRPr="00330809">
          <w:rPr>
            <w:rStyle w:val="Hyperlink"/>
            <w:bCs/>
            <w:noProof/>
            <w:lang w:eastAsia="fr-FR"/>
          </w:rPr>
          <w:t>16.2.4</w:t>
        </w:r>
        <w:r w:rsidR="00DE1585">
          <w:rPr>
            <w:rFonts w:asciiTheme="minorHAnsi" w:eastAsiaTheme="minorEastAsia" w:hAnsiTheme="minorHAnsi" w:cstheme="minorBidi"/>
            <w:noProof/>
            <w:sz w:val="22"/>
            <w:szCs w:val="22"/>
          </w:rPr>
          <w:tab/>
        </w:r>
        <w:r w:rsidR="00DE1585" w:rsidRPr="00330809">
          <w:rPr>
            <w:rStyle w:val="Hyperlink"/>
            <w:bCs/>
            <w:noProof/>
            <w:lang w:eastAsia="fr-FR"/>
          </w:rPr>
          <w:t xml:space="preserve">ZIP over Email Response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_Toc13752386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008D044" w14:textId="31218D6E" w:rsidR="00DE1585" w:rsidRDefault="008105ED">
      <w:pPr>
        <w:pStyle w:val="TOC2"/>
        <w:tabs>
          <w:tab w:val="left" w:pos="1152"/>
        </w:tabs>
        <w:rPr>
          <w:rFonts w:asciiTheme="minorHAnsi" w:eastAsiaTheme="minorEastAsia" w:hAnsiTheme="minorHAnsi" w:cstheme="minorBidi"/>
          <w:noProof/>
          <w:sz w:val="22"/>
          <w:szCs w:val="22"/>
        </w:rPr>
      </w:pPr>
      <w:hyperlink w:anchor="_Toc13752387" w:history="1">
        <w:r w:rsidR="00DE1585" w:rsidRPr="00330809">
          <w:rPr>
            <w:rStyle w:val="Hyperlink"/>
            <w:noProof/>
          </w:rPr>
          <w:t>16.3</w:t>
        </w:r>
        <w:r w:rsidR="00DE1585">
          <w:rPr>
            <w:rFonts w:asciiTheme="minorHAnsi" w:eastAsiaTheme="minorEastAsia" w:hAnsiTheme="minorHAnsi" w:cstheme="minorBidi"/>
            <w:noProof/>
            <w:sz w:val="22"/>
            <w:szCs w:val="22"/>
          </w:rPr>
          <w:tab/>
        </w:r>
        <w:r w:rsidR="00DE1585" w:rsidRPr="00330809">
          <w:rPr>
            <w:rStyle w:val="Hyperlink"/>
            <w:noProof/>
          </w:rPr>
          <w:t>XDM Process Flow</w:t>
        </w:r>
        <w:r w:rsidR="00DE1585">
          <w:rPr>
            <w:noProof/>
            <w:webHidden/>
          </w:rPr>
          <w:tab/>
        </w:r>
        <w:r w:rsidR="00DE1585">
          <w:rPr>
            <w:noProof/>
            <w:webHidden/>
          </w:rPr>
          <w:fldChar w:fldCharType="begin"/>
        </w:r>
        <w:r w:rsidR="00DE1585">
          <w:rPr>
            <w:noProof/>
            <w:webHidden/>
          </w:rPr>
          <w:instrText xml:space="preserve"> PAGEREF _Toc13752387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0D2A8172" w14:textId="27FB5788" w:rsidR="00DE1585" w:rsidRDefault="008105ED">
      <w:pPr>
        <w:pStyle w:val="TOC2"/>
        <w:tabs>
          <w:tab w:val="left" w:pos="1152"/>
        </w:tabs>
        <w:rPr>
          <w:rFonts w:asciiTheme="minorHAnsi" w:eastAsiaTheme="minorEastAsia" w:hAnsiTheme="minorHAnsi" w:cstheme="minorBidi"/>
          <w:noProof/>
          <w:sz w:val="22"/>
          <w:szCs w:val="22"/>
        </w:rPr>
      </w:pPr>
      <w:hyperlink w:anchor="_Toc13752388" w:history="1">
        <w:r w:rsidR="00DE1585" w:rsidRPr="00330809">
          <w:rPr>
            <w:rStyle w:val="Hyperlink"/>
            <w:noProof/>
          </w:rPr>
          <w:t>16.4</w:t>
        </w:r>
        <w:r w:rsidR="00DE1585">
          <w:rPr>
            <w:rFonts w:asciiTheme="minorHAnsi" w:eastAsiaTheme="minorEastAsia" w:hAnsiTheme="minorHAnsi" w:cstheme="minorBidi"/>
            <w:noProof/>
            <w:sz w:val="22"/>
            <w:szCs w:val="22"/>
          </w:rPr>
          <w:tab/>
        </w:r>
        <w:r w:rsidR="00DE1585" w:rsidRPr="00330809">
          <w:rPr>
            <w:rStyle w:val="Hyperlink"/>
            <w:noProof/>
          </w:rPr>
          <w:t>Digital communication</w:t>
        </w:r>
        <w:r w:rsidR="00DE1585">
          <w:rPr>
            <w:noProof/>
            <w:webHidden/>
          </w:rPr>
          <w:tab/>
        </w:r>
        <w:r w:rsidR="00DE1585">
          <w:rPr>
            <w:noProof/>
            <w:webHidden/>
          </w:rPr>
          <w:fldChar w:fldCharType="begin"/>
        </w:r>
        <w:r w:rsidR="00DE1585">
          <w:rPr>
            <w:noProof/>
            <w:webHidden/>
          </w:rPr>
          <w:instrText xml:space="preserve"> PAGEREF _Toc13752388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32B4A37E" w14:textId="35038CDA" w:rsidR="00DE1585" w:rsidRDefault="008105ED">
      <w:pPr>
        <w:pStyle w:val="TOC3"/>
        <w:tabs>
          <w:tab w:val="left" w:pos="1584"/>
        </w:tabs>
        <w:rPr>
          <w:rFonts w:asciiTheme="minorHAnsi" w:eastAsiaTheme="minorEastAsia" w:hAnsiTheme="minorHAnsi" w:cstheme="minorBidi"/>
          <w:noProof/>
          <w:sz w:val="22"/>
          <w:szCs w:val="22"/>
        </w:rPr>
      </w:pPr>
      <w:hyperlink w:anchor="_Toc13752389" w:history="1">
        <w:r w:rsidR="00DE1585" w:rsidRPr="00330809">
          <w:rPr>
            <w:rStyle w:val="Hyperlink"/>
            <w:bCs/>
            <w:noProof/>
          </w:rPr>
          <w:t>16.4.1</w:t>
        </w:r>
        <w:r w:rsidR="00DE1585">
          <w:rPr>
            <w:rFonts w:asciiTheme="minorHAnsi" w:eastAsiaTheme="minorEastAsia" w:hAnsiTheme="minorHAnsi" w:cstheme="minorBidi"/>
            <w:noProof/>
            <w:sz w:val="22"/>
            <w:szCs w:val="22"/>
          </w:rPr>
          <w:tab/>
        </w:r>
        <w:r w:rsidR="00DE1585" w:rsidRPr="00330809">
          <w:rPr>
            <w:rStyle w:val="Hyperlink"/>
            <w:bCs/>
            <w:noProof/>
          </w:rPr>
          <w:t>Actual Media Type</w:t>
        </w:r>
        <w:r w:rsidR="00DE1585">
          <w:rPr>
            <w:noProof/>
            <w:webHidden/>
          </w:rPr>
          <w:tab/>
        </w:r>
        <w:r w:rsidR="00DE1585">
          <w:rPr>
            <w:noProof/>
            <w:webHidden/>
          </w:rPr>
          <w:fldChar w:fldCharType="begin"/>
        </w:r>
        <w:r w:rsidR="00DE1585">
          <w:rPr>
            <w:noProof/>
            <w:webHidden/>
          </w:rPr>
          <w:instrText xml:space="preserve"> PAGEREF _Toc13752389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56F0F1A3" w14:textId="33C192D0" w:rsidR="00DE1585" w:rsidRDefault="008105ED">
      <w:pPr>
        <w:pStyle w:val="TOC3"/>
        <w:tabs>
          <w:tab w:val="left" w:pos="1584"/>
        </w:tabs>
        <w:rPr>
          <w:rFonts w:asciiTheme="minorHAnsi" w:eastAsiaTheme="minorEastAsia" w:hAnsiTheme="minorHAnsi" w:cstheme="minorBidi"/>
          <w:noProof/>
          <w:sz w:val="22"/>
          <w:szCs w:val="22"/>
        </w:rPr>
      </w:pPr>
      <w:hyperlink w:anchor="_Toc13752390" w:history="1">
        <w:r w:rsidR="00DE1585" w:rsidRPr="00330809">
          <w:rPr>
            <w:rStyle w:val="Hyperlink"/>
            <w:bCs/>
            <w:noProof/>
          </w:rPr>
          <w:t>16.4.2</w:t>
        </w:r>
        <w:r w:rsidR="00DE1585">
          <w:rPr>
            <w:rFonts w:asciiTheme="minorHAnsi" w:eastAsiaTheme="minorEastAsia" w:hAnsiTheme="minorHAnsi" w:cstheme="minorBidi"/>
            <w:noProof/>
            <w:sz w:val="22"/>
            <w:szCs w:val="22"/>
          </w:rPr>
          <w:tab/>
        </w:r>
        <w:r w:rsidR="00DE1585" w:rsidRPr="00330809">
          <w:rPr>
            <w:rStyle w:val="Hyperlink"/>
            <w:bCs/>
            <w:noProof/>
          </w:rPr>
          <w:t>Virtual Media over a Network</w:t>
        </w:r>
        <w:r w:rsidR="00DE1585">
          <w:rPr>
            <w:noProof/>
            <w:webHidden/>
          </w:rPr>
          <w:tab/>
        </w:r>
        <w:r w:rsidR="00DE1585">
          <w:rPr>
            <w:noProof/>
            <w:webHidden/>
          </w:rPr>
          <w:fldChar w:fldCharType="begin"/>
        </w:r>
        <w:r w:rsidR="00DE1585">
          <w:rPr>
            <w:noProof/>
            <w:webHidden/>
          </w:rPr>
          <w:instrText xml:space="preserve"> PAGEREF _Toc13752390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472E463" w14:textId="6F1FD8E4" w:rsidR="00DE1585" w:rsidRDefault="008105ED">
      <w:pPr>
        <w:pStyle w:val="TOC3"/>
        <w:tabs>
          <w:tab w:val="left" w:pos="1584"/>
        </w:tabs>
        <w:rPr>
          <w:rFonts w:asciiTheme="minorHAnsi" w:eastAsiaTheme="minorEastAsia" w:hAnsiTheme="minorHAnsi" w:cstheme="minorBidi"/>
          <w:noProof/>
          <w:sz w:val="22"/>
          <w:szCs w:val="22"/>
        </w:rPr>
      </w:pPr>
      <w:hyperlink w:anchor="_Toc13752391" w:history="1">
        <w:r w:rsidR="00DE1585" w:rsidRPr="00330809">
          <w:rPr>
            <w:rStyle w:val="Hyperlink"/>
            <w:bCs/>
            <w:noProof/>
          </w:rPr>
          <w:t>16.4.3</w:t>
        </w:r>
        <w:r w:rsidR="00DE1585">
          <w:rPr>
            <w:rFonts w:asciiTheme="minorHAnsi" w:eastAsiaTheme="minorEastAsia" w:hAnsiTheme="minorHAnsi" w:cstheme="minorBidi"/>
            <w:noProof/>
            <w:sz w:val="22"/>
            <w:szCs w:val="22"/>
          </w:rPr>
          <w:tab/>
        </w:r>
        <w:r w:rsidR="00DE1585" w:rsidRPr="00330809">
          <w:rPr>
            <w:rStyle w:val="Hyperlink"/>
            <w:bCs/>
            <w:noProof/>
          </w:rPr>
          <w:t>Media Content</w:t>
        </w:r>
        <w:r w:rsidR="00DE1585">
          <w:rPr>
            <w:noProof/>
            <w:webHidden/>
          </w:rPr>
          <w:tab/>
        </w:r>
        <w:r w:rsidR="00DE1585">
          <w:rPr>
            <w:noProof/>
            <w:webHidden/>
          </w:rPr>
          <w:fldChar w:fldCharType="begin"/>
        </w:r>
        <w:r w:rsidR="00DE1585">
          <w:rPr>
            <w:noProof/>
            <w:webHidden/>
          </w:rPr>
          <w:instrText xml:space="preserve"> PAGEREF _Toc13752391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6B09290" w14:textId="719B6655" w:rsidR="00DE1585" w:rsidRDefault="008105ED">
      <w:pPr>
        <w:pStyle w:val="TOC2"/>
        <w:tabs>
          <w:tab w:val="left" w:pos="1152"/>
        </w:tabs>
        <w:rPr>
          <w:rFonts w:asciiTheme="minorHAnsi" w:eastAsiaTheme="minorEastAsia" w:hAnsiTheme="minorHAnsi" w:cstheme="minorBidi"/>
          <w:noProof/>
          <w:sz w:val="22"/>
          <w:szCs w:val="22"/>
        </w:rPr>
      </w:pPr>
      <w:hyperlink w:anchor="_Toc13752392" w:history="1">
        <w:r w:rsidR="00DE1585" w:rsidRPr="00330809">
          <w:rPr>
            <w:rStyle w:val="Hyperlink"/>
            <w:noProof/>
          </w:rPr>
          <w:t>16.5</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_Toc13752392 \h </w:instrText>
        </w:r>
        <w:r w:rsidR="00DE1585">
          <w:rPr>
            <w:noProof/>
            <w:webHidden/>
          </w:rPr>
        </w:r>
        <w:r w:rsidR="00DE1585">
          <w:rPr>
            <w:noProof/>
            <w:webHidden/>
          </w:rPr>
          <w:fldChar w:fldCharType="separate"/>
        </w:r>
        <w:r w:rsidR="00DE1585">
          <w:rPr>
            <w:noProof/>
            <w:webHidden/>
          </w:rPr>
          <w:t>159</w:t>
        </w:r>
        <w:r w:rsidR="00DE1585">
          <w:rPr>
            <w:noProof/>
            <w:webHidden/>
          </w:rPr>
          <w:fldChar w:fldCharType="end"/>
        </w:r>
      </w:hyperlink>
    </w:p>
    <w:p w14:paraId="6EF38E07" w14:textId="32CF173B" w:rsidR="00DE1585" w:rsidRDefault="008105ED">
      <w:pPr>
        <w:pStyle w:val="TOC2"/>
        <w:tabs>
          <w:tab w:val="left" w:pos="1152"/>
        </w:tabs>
        <w:rPr>
          <w:rFonts w:asciiTheme="minorHAnsi" w:eastAsiaTheme="minorEastAsia" w:hAnsiTheme="minorHAnsi" w:cstheme="minorBidi"/>
          <w:noProof/>
          <w:sz w:val="22"/>
          <w:szCs w:val="22"/>
        </w:rPr>
      </w:pPr>
      <w:hyperlink w:anchor="_Toc13752393" w:history="1">
        <w:r w:rsidR="00DE1585" w:rsidRPr="00330809">
          <w:rPr>
            <w:rStyle w:val="Hyperlink"/>
            <w:noProof/>
          </w:rPr>
          <w:t>16.6</w:t>
        </w:r>
        <w:r w:rsidR="00DE1585">
          <w:rPr>
            <w:rFonts w:asciiTheme="minorHAnsi" w:eastAsiaTheme="minorEastAsia" w:hAnsiTheme="minorHAnsi" w:cstheme="minorBidi"/>
            <w:noProof/>
            <w:sz w:val="22"/>
            <w:szCs w:val="22"/>
          </w:rPr>
          <w:tab/>
        </w:r>
        <w:r w:rsidR="00DE1585" w:rsidRPr="00330809">
          <w:rPr>
            <w:rStyle w:val="Hyperlink"/>
            <w:noProof/>
          </w:rPr>
          <w:t>Cross-Profile Considerations</w:t>
        </w:r>
        <w:r w:rsidR="00DE1585">
          <w:rPr>
            <w:noProof/>
            <w:webHidden/>
          </w:rPr>
          <w:tab/>
        </w:r>
        <w:r w:rsidR="00DE1585">
          <w:rPr>
            <w:noProof/>
            <w:webHidden/>
          </w:rPr>
          <w:fldChar w:fldCharType="begin"/>
        </w:r>
        <w:r w:rsidR="00DE1585">
          <w:rPr>
            <w:noProof/>
            <w:webHidden/>
          </w:rPr>
          <w:instrText xml:space="preserve"> PAGEREF _Toc13752393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109C9C28" w14:textId="1768BA6D" w:rsidR="00DE1585" w:rsidRDefault="008105ED">
      <w:pPr>
        <w:pStyle w:val="TOC3"/>
        <w:tabs>
          <w:tab w:val="left" w:pos="1584"/>
        </w:tabs>
        <w:rPr>
          <w:rFonts w:asciiTheme="minorHAnsi" w:eastAsiaTheme="minorEastAsia" w:hAnsiTheme="minorHAnsi" w:cstheme="minorBidi"/>
          <w:noProof/>
          <w:sz w:val="22"/>
          <w:szCs w:val="22"/>
        </w:rPr>
      </w:pPr>
      <w:hyperlink w:anchor="_Toc13752394" w:history="1">
        <w:r w:rsidR="00DE1585" w:rsidRPr="00330809">
          <w:rPr>
            <w:rStyle w:val="Hyperlink"/>
            <w:noProof/>
          </w:rPr>
          <w:t>16.6.1</w:t>
        </w:r>
        <w:r w:rsidR="00DE1585">
          <w:rPr>
            <w:rFonts w:asciiTheme="minorHAnsi" w:eastAsiaTheme="minorEastAsia" w:hAnsiTheme="minorHAnsi" w:cstheme="minorBidi"/>
            <w:noProof/>
            <w:sz w:val="22"/>
            <w:szCs w:val="22"/>
          </w:rPr>
          <w:tab/>
        </w:r>
        <w:r w:rsidR="00DE1585" w:rsidRPr="00330809">
          <w:rPr>
            <w:rStyle w:val="Hyperlink"/>
            <w:noProof/>
          </w:rPr>
          <w:t>RAD Portable Data for Imaging (PDI)</w:t>
        </w:r>
        <w:r w:rsidR="00DE1585">
          <w:rPr>
            <w:noProof/>
            <w:webHidden/>
          </w:rPr>
          <w:tab/>
        </w:r>
        <w:r w:rsidR="00DE1585">
          <w:rPr>
            <w:noProof/>
            <w:webHidden/>
          </w:rPr>
          <w:fldChar w:fldCharType="begin"/>
        </w:r>
        <w:r w:rsidR="00DE1585">
          <w:rPr>
            <w:noProof/>
            <w:webHidden/>
          </w:rPr>
          <w:instrText xml:space="preserve"> PAGEREF _Toc13752394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631F5683" w14:textId="10D23538" w:rsidR="00DE1585" w:rsidRDefault="008105ED">
      <w:pPr>
        <w:pStyle w:val="TOC1"/>
        <w:rPr>
          <w:rFonts w:asciiTheme="minorHAnsi" w:eastAsiaTheme="minorEastAsia" w:hAnsiTheme="minorHAnsi" w:cstheme="minorBidi"/>
          <w:noProof/>
          <w:sz w:val="22"/>
          <w:szCs w:val="22"/>
        </w:rPr>
      </w:pPr>
      <w:hyperlink w:anchor="_Toc13752395" w:history="1">
        <w:r w:rsidR="00DE1585" w:rsidRPr="00330809">
          <w:rPr>
            <w:rStyle w:val="Hyperlink"/>
            <w:noProof/>
          </w:rPr>
          <w:t>17</w:t>
        </w:r>
        <w:r w:rsidR="00DE1585">
          <w:rPr>
            <w:rFonts w:asciiTheme="minorHAnsi" w:eastAsiaTheme="minorEastAsia" w:hAnsiTheme="minorHAnsi" w:cstheme="minorBidi"/>
            <w:noProof/>
            <w:sz w:val="22"/>
            <w:szCs w:val="22"/>
          </w:rPr>
          <w:tab/>
        </w:r>
        <w:r w:rsidR="00DE1585" w:rsidRPr="00330809">
          <w:rPr>
            <w:rStyle w:val="Hyperlink"/>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_Toc13752395 \h </w:instrText>
        </w:r>
        <w:r w:rsidR="00DE1585">
          <w:rPr>
            <w:noProof/>
            <w:webHidden/>
          </w:rPr>
        </w:r>
        <w:r w:rsidR="00DE1585">
          <w:rPr>
            <w:noProof/>
            <w:webHidden/>
          </w:rPr>
          <w:fldChar w:fldCharType="separate"/>
        </w:r>
        <w:r w:rsidR="00DE1585">
          <w:rPr>
            <w:noProof/>
            <w:webHidden/>
          </w:rPr>
          <w:t>161</w:t>
        </w:r>
        <w:r w:rsidR="00DE1585">
          <w:rPr>
            <w:noProof/>
            <w:webHidden/>
          </w:rPr>
          <w:fldChar w:fldCharType="end"/>
        </w:r>
      </w:hyperlink>
    </w:p>
    <w:p w14:paraId="4446D155" w14:textId="75B199EB" w:rsidR="00DE1585" w:rsidRDefault="008105ED">
      <w:pPr>
        <w:pStyle w:val="TOC2"/>
        <w:rPr>
          <w:rFonts w:asciiTheme="minorHAnsi" w:eastAsiaTheme="minorEastAsia" w:hAnsiTheme="minorHAnsi" w:cstheme="minorBidi"/>
          <w:noProof/>
          <w:sz w:val="22"/>
          <w:szCs w:val="22"/>
        </w:rPr>
      </w:pPr>
      <w:hyperlink w:anchor="_Toc13752396" w:history="1">
        <w:r w:rsidR="00DE1585" w:rsidRPr="00330809">
          <w:rPr>
            <w:rStyle w:val="Hyperlink"/>
            <w:noProof/>
          </w:rPr>
          <w:t>17.1 Use Cases</w:t>
        </w:r>
        <w:r w:rsidR="00DE1585">
          <w:rPr>
            <w:noProof/>
            <w:webHidden/>
          </w:rPr>
          <w:tab/>
        </w:r>
        <w:r w:rsidR="00DE1585">
          <w:rPr>
            <w:noProof/>
            <w:webHidden/>
          </w:rPr>
          <w:fldChar w:fldCharType="begin"/>
        </w:r>
        <w:r w:rsidR="00DE1585">
          <w:rPr>
            <w:noProof/>
            <w:webHidden/>
          </w:rPr>
          <w:instrText xml:space="preserve"> PAGEREF _Toc13752396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6BD97960" w14:textId="2AB3C84F" w:rsidR="00DE1585" w:rsidRDefault="008105ED">
      <w:pPr>
        <w:pStyle w:val="TOC3"/>
        <w:rPr>
          <w:rFonts w:asciiTheme="minorHAnsi" w:eastAsiaTheme="minorEastAsia" w:hAnsiTheme="minorHAnsi" w:cstheme="minorBidi"/>
          <w:noProof/>
          <w:sz w:val="22"/>
          <w:szCs w:val="22"/>
        </w:rPr>
      </w:pPr>
      <w:hyperlink w:anchor="_Toc13752397" w:history="1">
        <w:r w:rsidR="00DE1585" w:rsidRPr="00330809">
          <w:rPr>
            <w:rStyle w:val="Hyperlink"/>
            <w:noProof/>
          </w:rPr>
          <w:t>17.1.1 Investigational New Drug Clinical Trial Use Case</w:t>
        </w:r>
        <w:r w:rsidR="00DE1585">
          <w:rPr>
            <w:noProof/>
            <w:webHidden/>
          </w:rPr>
          <w:tab/>
        </w:r>
        <w:r w:rsidR="00DE1585">
          <w:rPr>
            <w:noProof/>
            <w:webHidden/>
          </w:rPr>
          <w:fldChar w:fldCharType="begin"/>
        </w:r>
        <w:r w:rsidR="00DE1585">
          <w:rPr>
            <w:noProof/>
            <w:webHidden/>
          </w:rPr>
          <w:instrText xml:space="preserve"> PAGEREF _Toc13752397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11124D5E" w14:textId="22560BED" w:rsidR="00DE1585" w:rsidRDefault="008105ED">
      <w:pPr>
        <w:pStyle w:val="TOC3"/>
        <w:rPr>
          <w:rFonts w:asciiTheme="minorHAnsi" w:eastAsiaTheme="minorEastAsia" w:hAnsiTheme="minorHAnsi" w:cstheme="minorBidi"/>
          <w:noProof/>
          <w:sz w:val="22"/>
          <w:szCs w:val="22"/>
        </w:rPr>
      </w:pPr>
      <w:hyperlink w:anchor="_Toc13752398" w:history="1">
        <w:r w:rsidR="00DE1585" w:rsidRPr="00330809">
          <w:rPr>
            <w:rStyle w:val="Hyperlink"/>
            <w:noProof/>
          </w:rPr>
          <w:t>17.1.2 Public Health Reporting Use Cases</w:t>
        </w:r>
        <w:r w:rsidR="00DE1585">
          <w:rPr>
            <w:noProof/>
            <w:webHidden/>
          </w:rPr>
          <w:tab/>
        </w:r>
        <w:r w:rsidR="00DE1585">
          <w:rPr>
            <w:noProof/>
            <w:webHidden/>
          </w:rPr>
          <w:fldChar w:fldCharType="begin"/>
        </w:r>
        <w:r w:rsidR="00DE1585">
          <w:rPr>
            <w:noProof/>
            <w:webHidden/>
          </w:rPr>
          <w:instrText xml:space="preserve"> PAGEREF _Toc13752398 \h </w:instrText>
        </w:r>
        <w:r w:rsidR="00DE1585">
          <w:rPr>
            <w:noProof/>
            <w:webHidden/>
          </w:rPr>
        </w:r>
        <w:r w:rsidR="00DE1585">
          <w:rPr>
            <w:noProof/>
            <w:webHidden/>
          </w:rPr>
          <w:fldChar w:fldCharType="separate"/>
        </w:r>
        <w:r w:rsidR="00DE1585">
          <w:rPr>
            <w:noProof/>
            <w:webHidden/>
          </w:rPr>
          <w:t>164</w:t>
        </w:r>
        <w:r w:rsidR="00DE1585">
          <w:rPr>
            <w:noProof/>
            <w:webHidden/>
          </w:rPr>
          <w:fldChar w:fldCharType="end"/>
        </w:r>
      </w:hyperlink>
    </w:p>
    <w:p w14:paraId="062EBB6F" w14:textId="6D571FDA" w:rsidR="00DE1585" w:rsidRDefault="008105ED">
      <w:pPr>
        <w:pStyle w:val="TOC3"/>
        <w:rPr>
          <w:rFonts w:asciiTheme="minorHAnsi" w:eastAsiaTheme="minorEastAsia" w:hAnsiTheme="minorHAnsi" w:cstheme="minorBidi"/>
          <w:noProof/>
          <w:sz w:val="22"/>
          <w:szCs w:val="22"/>
        </w:rPr>
      </w:pPr>
      <w:hyperlink w:anchor="_Toc13752399" w:history="1">
        <w:r w:rsidR="00DE1585" w:rsidRPr="00330809">
          <w:rPr>
            <w:rStyle w:val="Hyperlink"/>
            <w:noProof/>
          </w:rPr>
          <w:t>17.1.3 Pharmaco-vigilance Scenario</w:t>
        </w:r>
        <w:r w:rsidR="00DE1585">
          <w:rPr>
            <w:noProof/>
            <w:webHidden/>
          </w:rPr>
          <w:tab/>
        </w:r>
        <w:r w:rsidR="00DE1585">
          <w:rPr>
            <w:noProof/>
            <w:webHidden/>
          </w:rPr>
          <w:fldChar w:fldCharType="begin"/>
        </w:r>
        <w:r w:rsidR="00DE1585">
          <w:rPr>
            <w:noProof/>
            <w:webHidden/>
          </w:rPr>
          <w:instrText xml:space="preserve"> PAGEREF _Toc13752399 \h </w:instrText>
        </w:r>
        <w:r w:rsidR="00DE1585">
          <w:rPr>
            <w:noProof/>
            <w:webHidden/>
          </w:rPr>
        </w:r>
        <w:r w:rsidR="00DE1585">
          <w:rPr>
            <w:noProof/>
            <w:webHidden/>
          </w:rPr>
          <w:fldChar w:fldCharType="separate"/>
        </w:r>
        <w:r w:rsidR="00DE1585">
          <w:rPr>
            <w:noProof/>
            <w:webHidden/>
          </w:rPr>
          <w:t>165</w:t>
        </w:r>
        <w:r w:rsidR="00DE1585">
          <w:rPr>
            <w:noProof/>
            <w:webHidden/>
          </w:rPr>
          <w:fldChar w:fldCharType="end"/>
        </w:r>
      </w:hyperlink>
    </w:p>
    <w:p w14:paraId="49D95236" w14:textId="7695E8C7" w:rsidR="00DE1585" w:rsidRDefault="008105ED">
      <w:pPr>
        <w:pStyle w:val="TOC3"/>
        <w:rPr>
          <w:rFonts w:asciiTheme="minorHAnsi" w:eastAsiaTheme="minorEastAsia" w:hAnsiTheme="minorHAnsi" w:cstheme="minorBidi"/>
          <w:noProof/>
          <w:sz w:val="22"/>
          <w:szCs w:val="22"/>
        </w:rPr>
      </w:pPr>
      <w:hyperlink w:anchor="_Toc13752400" w:history="1">
        <w:r w:rsidR="00DE1585" w:rsidRPr="00330809">
          <w:rPr>
            <w:rStyle w:val="Hyperlink"/>
            <w:noProof/>
          </w:rPr>
          <w:t>17.1.4 Cardiology Research Use Cases</w:t>
        </w:r>
        <w:r w:rsidR="00DE1585">
          <w:rPr>
            <w:noProof/>
            <w:webHidden/>
          </w:rPr>
          <w:tab/>
        </w:r>
        <w:r w:rsidR="00DE1585">
          <w:rPr>
            <w:noProof/>
            <w:webHidden/>
          </w:rPr>
          <w:fldChar w:fldCharType="begin"/>
        </w:r>
        <w:r w:rsidR="00DE1585">
          <w:rPr>
            <w:noProof/>
            <w:webHidden/>
          </w:rPr>
          <w:instrText xml:space="preserve"> PAGEREF _Toc13752400 \h </w:instrText>
        </w:r>
        <w:r w:rsidR="00DE1585">
          <w:rPr>
            <w:noProof/>
            <w:webHidden/>
          </w:rPr>
        </w:r>
        <w:r w:rsidR="00DE1585">
          <w:rPr>
            <w:noProof/>
            <w:webHidden/>
          </w:rPr>
          <w:fldChar w:fldCharType="separate"/>
        </w:r>
        <w:r w:rsidR="00DE1585">
          <w:rPr>
            <w:noProof/>
            <w:webHidden/>
          </w:rPr>
          <w:t>166</w:t>
        </w:r>
        <w:r w:rsidR="00DE1585">
          <w:rPr>
            <w:noProof/>
            <w:webHidden/>
          </w:rPr>
          <w:fldChar w:fldCharType="end"/>
        </w:r>
      </w:hyperlink>
    </w:p>
    <w:p w14:paraId="3133C6FF" w14:textId="1B9920F4" w:rsidR="00DE1585" w:rsidRDefault="008105ED">
      <w:pPr>
        <w:pStyle w:val="TOC3"/>
        <w:rPr>
          <w:rFonts w:asciiTheme="minorHAnsi" w:eastAsiaTheme="minorEastAsia" w:hAnsiTheme="minorHAnsi" w:cstheme="minorBidi"/>
          <w:noProof/>
          <w:sz w:val="22"/>
          <w:szCs w:val="22"/>
        </w:rPr>
      </w:pPr>
      <w:hyperlink w:anchor="_Toc13752401" w:history="1">
        <w:r w:rsidR="00DE1585" w:rsidRPr="00330809">
          <w:rPr>
            <w:rStyle w:val="Hyperlink"/>
            <w:noProof/>
          </w:rPr>
          <w:t>17.1.5 Radiology Use Case – Clinical Impact Registry</w:t>
        </w:r>
        <w:r w:rsidR="00DE1585">
          <w:rPr>
            <w:noProof/>
            <w:webHidden/>
          </w:rPr>
          <w:tab/>
        </w:r>
        <w:r w:rsidR="00DE1585">
          <w:rPr>
            <w:noProof/>
            <w:webHidden/>
          </w:rPr>
          <w:fldChar w:fldCharType="begin"/>
        </w:r>
        <w:r w:rsidR="00DE1585">
          <w:rPr>
            <w:noProof/>
            <w:webHidden/>
          </w:rPr>
          <w:instrText xml:space="preserve"> PAGEREF _Toc13752401 \h </w:instrText>
        </w:r>
        <w:r w:rsidR="00DE1585">
          <w:rPr>
            <w:noProof/>
            <w:webHidden/>
          </w:rPr>
        </w:r>
        <w:r w:rsidR="00DE1585">
          <w:rPr>
            <w:noProof/>
            <w:webHidden/>
          </w:rPr>
          <w:fldChar w:fldCharType="separate"/>
        </w:r>
        <w:r w:rsidR="00DE1585">
          <w:rPr>
            <w:noProof/>
            <w:webHidden/>
          </w:rPr>
          <w:t>168</w:t>
        </w:r>
        <w:r w:rsidR="00DE1585">
          <w:rPr>
            <w:noProof/>
            <w:webHidden/>
          </w:rPr>
          <w:fldChar w:fldCharType="end"/>
        </w:r>
      </w:hyperlink>
    </w:p>
    <w:p w14:paraId="2A65F543" w14:textId="32477150" w:rsidR="00DE1585" w:rsidRDefault="008105ED">
      <w:pPr>
        <w:pStyle w:val="TOC3"/>
        <w:rPr>
          <w:rFonts w:asciiTheme="minorHAnsi" w:eastAsiaTheme="minorEastAsia" w:hAnsiTheme="minorHAnsi" w:cstheme="minorBidi"/>
          <w:noProof/>
          <w:sz w:val="22"/>
          <w:szCs w:val="22"/>
        </w:rPr>
      </w:pPr>
      <w:hyperlink w:anchor="_Toc13752402" w:history="1">
        <w:r w:rsidR="00DE1585" w:rsidRPr="00330809">
          <w:rPr>
            <w:rStyle w:val="Hyperlink"/>
            <w:noProof/>
          </w:rPr>
          <w:t>17.1.6 Data Clarification</w:t>
        </w:r>
        <w:r w:rsidR="00DE1585">
          <w:rPr>
            <w:noProof/>
            <w:webHidden/>
          </w:rPr>
          <w:tab/>
        </w:r>
        <w:r w:rsidR="00DE1585">
          <w:rPr>
            <w:noProof/>
            <w:webHidden/>
          </w:rPr>
          <w:fldChar w:fldCharType="begin"/>
        </w:r>
        <w:r w:rsidR="00DE1585">
          <w:rPr>
            <w:noProof/>
            <w:webHidden/>
          </w:rPr>
          <w:instrText xml:space="preserve"> PAGEREF _Toc13752402 \h </w:instrText>
        </w:r>
        <w:r w:rsidR="00DE1585">
          <w:rPr>
            <w:noProof/>
            <w:webHidden/>
          </w:rPr>
        </w:r>
        <w:r w:rsidR="00DE1585">
          <w:rPr>
            <w:noProof/>
            <w:webHidden/>
          </w:rPr>
          <w:fldChar w:fldCharType="separate"/>
        </w:r>
        <w:r w:rsidR="00DE1585">
          <w:rPr>
            <w:noProof/>
            <w:webHidden/>
          </w:rPr>
          <w:t>169</w:t>
        </w:r>
        <w:r w:rsidR="00DE1585">
          <w:rPr>
            <w:noProof/>
            <w:webHidden/>
          </w:rPr>
          <w:fldChar w:fldCharType="end"/>
        </w:r>
      </w:hyperlink>
    </w:p>
    <w:p w14:paraId="247ECFE7" w14:textId="35954A78" w:rsidR="00DE1585" w:rsidRDefault="008105ED">
      <w:pPr>
        <w:pStyle w:val="TOC2"/>
        <w:rPr>
          <w:rFonts w:asciiTheme="minorHAnsi" w:eastAsiaTheme="minorEastAsia" w:hAnsiTheme="minorHAnsi" w:cstheme="minorBidi"/>
          <w:noProof/>
          <w:sz w:val="22"/>
          <w:szCs w:val="22"/>
        </w:rPr>
      </w:pPr>
      <w:hyperlink w:anchor="_Toc13752403" w:history="1">
        <w:r w:rsidR="00DE1585" w:rsidRPr="00330809">
          <w:rPr>
            <w:rStyle w:val="Hyperlink"/>
            <w:noProof/>
          </w:rPr>
          <w:t>17.2 RFD Actors/Transactions</w:t>
        </w:r>
        <w:r w:rsidR="00DE1585">
          <w:rPr>
            <w:noProof/>
            <w:webHidden/>
          </w:rPr>
          <w:tab/>
        </w:r>
        <w:r w:rsidR="00DE1585">
          <w:rPr>
            <w:noProof/>
            <w:webHidden/>
          </w:rPr>
          <w:fldChar w:fldCharType="begin"/>
        </w:r>
        <w:r w:rsidR="00DE1585">
          <w:rPr>
            <w:noProof/>
            <w:webHidden/>
          </w:rPr>
          <w:instrText xml:space="preserve"> PAGEREF _Toc13752403 \h </w:instrText>
        </w:r>
        <w:r w:rsidR="00DE1585">
          <w:rPr>
            <w:noProof/>
            <w:webHidden/>
          </w:rPr>
        </w:r>
        <w:r w:rsidR="00DE1585">
          <w:rPr>
            <w:noProof/>
            <w:webHidden/>
          </w:rPr>
          <w:fldChar w:fldCharType="separate"/>
        </w:r>
        <w:r w:rsidR="00DE1585">
          <w:rPr>
            <w:noProof/>
            <w:webHidden/>
          </w:rPr>
          <w:t>170</w:t>
        </w:r>
        <w:r w:rsidR="00DE1585">
          <w:rPr>
            <w:noProof/>
            <w:webHidden/>
          </w:rPr>
          <w:fldChar w:fldCharType="end"/>
        </w:r>
      </w:hyperlink>
    </w:p>
    <w:p w14:paraId="2FFA8C1D" w14:textId="5B64B815" w:rsidR="00DE1585" w:rsidRDefault="008105ED">
      <w:pPr>
        <w:pStyle w:val="TOC3"/>
        <w:rPr>
          <w:rFonts w:asciiTheme="minorHAnsi" w:eastAsiaTheme="minorEastAsia" w:hAnsiTheme="minorHAnsi" w:cstheme="minorBidi"/>
          <w:noProof/>
          <w:sz w:val="22"/>
          <w:szCs w:val="22"/>
        </w:rPr>
      </w:pPr>
      <w:hyperlink w:anchor="_Toc13752404" w:history="1">
        <w:r w:rsidR="00DE1585" w:rsidRPr="00330809">
          <w:rPr>
            <w:rStyle w:val="Hyperlink"/>
            <w:noProof/>
          </w:rPr>
          <w:t>17.2.1 Actors</w:t>
        </w:r>
        <w:r w:rsidR="00DE1585">
          <w:rPr>
            <w:noProof/>
            <w:webHidden/>
          </w:rPr>
          <w:tab/>
        </w:r>
        <w:r w:rsidR="00DE1585">
          <w:rPr>
            <w:noProof/>
            <w:webHidden/>
          </w:rPr>
          <w:fldChar w:fldCharType="begin"/>
        </w:r>
        <w:r w:rsidR="00DE1585">
          <w:rPr>
            <w:noProof/>
            <w:webHidden/>
          </w:rPr>
          <w:instrText xml:space="preserve"> PAGEREF _Toc13752404 \h </w:instrText>
        </w:r>
        <w:r w:rsidR="00DE1585">
          <w:rPr>
            <w:noProof/>
            <w:webHidden/>
          </w:rPr>
        </w:r>
        <w:r w:rsidR="00DE1585">
          <w:rPr>
            <w:noProof/>
            <w:webHidden/>
          </w:rPr>
          <w:fldChar w:fldCharType="separate"/>
        </w:r>
        <w:r w:rsidR="00DE1585">
          <w:rPr>
            <w:noProof/>
            <w:webHidden/>
          </w:rPr>
          <w:t>171</w:t>
        </w:r>
        <w:r w:rsidR="00DE1585">
          <w:rPr>
            <w:noProof/>
            <w:webHidden/>
          </w:rPr>
          <w:fldChar w:fldCharType="end"/>
        </w:r>
      </w:hyperlink>
    </w:p>
    <w:p w14:paraId="39DDFB0B" w14:textId="30F0341F" w:rsidR="00DE1585" w:rsidRDefault="008105ED">
      <w:pPr>
        <w:pStyle w:val="TOC3"/>
        <w:rPr>
          <w:rFonts w:asciiTheme="minorHAnsi" w:eastAsiaTheme="minorEastAsia" w:hAnsiTheme="minorHAnsi" w:cstheme="minorBidi"/>
          <w:noProof/>
          <w:sz w:val="22"/>
          <w:szCs w:val="22"/>
        </w:rPr>
      </w:pPr>
      <w:hyperlink w:anchor="_Toc13752405" w:history="1">
        <w:r w:rsidR="00DE1585" w:rsidRPr="00330809">
          <w:rPr>
            <w:rStyle w:val="Hyperlink"/>
            <w:noProof/>
          </w:rPr>
          <w:t>17.2.2 Transactions</w:t>
        </w:r>
        <w:r w:rsidR="00DE1585">
          <w:rPr>
            <w:noProof/>
            <w:webHidden/>
          </w:rPr>
          <w:tab/>
        </w:r>
        <w:r w:rsidR="00DE1585">
          <w:rPr>
            <w:noProof/>
            <w:webHidden/>
          </w:rPr>
          <w:fldChar w:fldCharType="begin"/>
        </w:r>
        <w:r w:rsidR="00DE1585">
          <w:rPr>
            <w:noProof/>
            <w:webHidden/>
          </w:rPr>
          <w:instrText xml:space="preserve"> PAGEREF _Toc13752405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13F4ABEA" w14:textId="6BC773D7" w:rsidR="00DE1585" w:rsidRDefault="008105ED">
      <w:pPr>
        <w:pStyle w:val="TOC2"/>
        <w:rPr>
          <w:rFonts w:asciiTheme="minorHAnsi" w:eastAsiaTheme="minorEastAsia" w:hAnsiTheme="minorHAnsi" w:cstheme="minorBidi"/>
          <w:noProof/>
          <w:sz w:val="22"/>
          <w:szCs w:val="22"/>
        </w:rPr>
      </w:pPr>
      <w:hyperlink w:anchor="_Toc13752406" w:history="1">
        <w:r w:rsidR="00DE1585" w:rsidRPr="00330809">
          <w:rPr>
            <w:rStyle w:val="Hyperlink"/>
            <w:noProof/>
          </w:rPr>
          <w:t>17.3 RFD Options</w:t>
        </w:r>
        <w:r w:rsidR="00DE1585">
          <w:rPr>
            <w:noProof/>
            <w:webHidden/>
          </w:rPr>
          <w:tab/>
        </w:r>
        <w:r w:rsidR="00DE1585">
          <w:rPr>
            <w:noProof/>
            <w:webHidden/>
          </w:rPr>
          <w:fldChar w:fldCharType="begin"/>
        </w:r>
        <w:r w:rsidR="00DE1585">
          <w:rPr>
            <w:noProof/>
            <w:webHidden/>
          </w:rPr>
          <w:instrText xml:space="preserve"> PAGEREF _Toc13752406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2C73FE76" w14:textId="041C0405" w:rsidR="00DE1585" w:rsidRDefault="008105ED">
      <w:pPr>
        <w:pStyle w:val="TOC3"/>
        <w:rPr>
          <w:rFonts w:asciiTheme="minorHAnsi" w:eastAsiaTheme="minorEastAsia" w:hAnsiTheme="minorHAnsi" w:cstheme="minorBidi"/>
          <w:noProof/>
          <w:sz w:val="22"/>
          <w:szCs w:val="22"/>
        </w:rPr>
      </w:pPr>
      <w:hyperlink w:anchor="_Toc13752407" w:history="1">
        <w:r w:rsidR="00DE1585" w:rsidRPr="00330809">
          <w:rPr>
            <w:rStyle w:val="Hyperlink"/>
            <w:noProof/>
          </w:rPr>
          <w:t>17.3.1 Archive Form Option</w:t>
        </w:r>
        <w:r w:rsidR="00DE1585">
          <w:rPr>
            <w:noProof/>
            <w:webHidden/>
          </w:rPr>
          <w:tab/>
        </w:r>
        <w:r w:rsidR="00DE1585">
          <w:rPr>
            <w:noProof/>
            <w:webHidden/>
          </w:rPr>
          <w:fldChar w:fldCharType="begin"/>
        </w:r>
        <w:r w:rsidR="00DE1585">
          <w:rPr>
            <w:noProof/>
            <w:webHidden/>
          </w:rPr>
          <w:instrText xml:space="preserve"> PAGEREF _Toc13752407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78F5AF29" w14:textId="246ED28B" w:rsidR="00DE1585" w:rsidRDefault="008105ED">
      <w:pPr>
        <w:pStyle w:val="TOC3"/>
        <w:rPr>
          <w:rFonts w:asciiTheme="minorHAnsi" w:eastAsiaTheme="minorEastAsia" w:hAnsiTheme="minorHAnsi" w:cstheme="minorBidi"/>
          <w:noProof/>
          <w:sz w:val="22"/>
          <w:szCs w:val="22"/>
        </w:rPr>
      </w:pPr>
      <w:hyperlink w:anchor="_Toc13752408" w:history="1">
        <w:r w:rsidR="00DE1585" w:rsidRPr="00330809">
          <w:rPr>
            <w:rStyle w:val="Hyperlink"/>
            <w:noProof/>
          </w:rPr>
          <w:t>17.3.2 Data Clarifications Option</w:t>
        </w:r>
        <w:r w:rsidR="00DE1585">
          <w:rPr>
            <w:noProof/>
            <w:webHidden/>
          </w:rPr>
          <w:tab/>
        </w:r>
        <w:r w:rsidR="00DE1585">
          <w:rPr>
            <w:noProof/>
            <w:webHidden/>
          </w:rPr>
          <w:fldChar w:fldCharType="begin"/>
        </w:r>
        <w:r w:rsidR="00DE1585">
          <w:rPr>
            <w:noProof/>
            <w:webHidden/>
          </w:rPr>
          <w:instrText xml:space="preserve"> PAGEREF _Toc13752408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044D9DE0" w14:textId="54DB48F0" w:rsidR="00DE1585" w:rsidRDefault="008105ED">
      <w:pPr>
        <w:pStyle w:val="TOC3"/>
        <w:rPr>
          <w:rFonts w:asciiTheme="minorHAnsi" w:eastAsiaTheme="minorEastAsia" w:hAnsiTheme="minorHAnsi" w:cstheme="minorBidi"/>
          <w:noProof/>
          <w:sz w:val="22"/>
          <w:szCs w:val="22"/>
        </w:rPr>
      </w:pPr>
      <w:hyperlink w:anchor="_Toc13752409" w:history="1">
        <w:r w:rsidR="00DE1585" w:rsidRPr="00330809">
          <w:rPr>
            <w:rStyle w:val="Hyperlink"/>
            <w:noProof/>
          </w:rPr>
          <w:t>17.3.3 XForms Option</w:t>
        </w:r>
        <w:r w:rsidR="00DE1585">
          <w:rPr>
            <w:noProof/>
            <w:webHidden/>
          </w:rPr>
          <w:tab/>
        </w:r>
        <w:r w:rsidR="00DE1585">
          <w:rPr>
            <w:noProof/>
            <w:webHidden/>
          </w:rPr>
          <w:fldChar w:fldCharType="begin"/>
        </w:r>
        <w:r w:rsidR="00DE1585">
          <w:rPr>
            <w:noProof/>
            <w:webHidden/>
          </w:rPr>
          <w:instrText xml:space="preserve"> PAGEREF _Toc13752409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30AE5618" w14:textId="5CBB1AA0" w:rsidR="00DE1585" w:rsidRDefault="008105ED">
      <w:pPr>
        <w:pStyle w:val="TOC2"/>
        <w:rPr>
          <w:rFonts w:asciiTheme="minorHAnsi" w:eastAsiaTheme="minorEastAsia" w:hAnsiTheme="minorHAnsi" w:cstheme="minorBidi"/>
          <w:noProof/>
          <w:sz w:val="22"/>
          <w:szCs w:val="22"/>
        </w:rPr>
      </w:pPr>
      <w:hyperlink w:anchor="_Toc13752410" w:history="1">
        <w:r w:rsidR="00DE1585" w:rsidRPr="00330809">
          <w:rPr>
            <w:rStyle w:val="Hyperlink"/>
            <w:noProof/>
          </w:rPr>
          <w:t>17.4 Retrieve Forms for Data Capture Process Flow</w:t>
        </w:r>
        <w:r w:rsidR="00DE1585">
          <w:rPr>
            <w:noProof/>
            <w:webHidden/>
          </w:rPr>
          <w:tab/>
        </w:r>
        <w:r w:rsidR="00DE1585">
          <w:rPr>
            <w:noProof/>
            <w:webHidden/>
          </w:rPr>
          <w:fldChar w:fldCharType="begin"/>
        </w:r>
        <w:r w:rsidR="00DE1585">
          <w:rPr>
            <w:noProof/>
            <w:webHidden/>
          </w:rPr>
          <w:instrText xml:space="preserve"> PAGEREF _Toc13752410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2B29A7A5" w14:textId="6C86CEFE" w:rsidR="00DE1585" w:rsidRDefault="008105ED">
      <w:pPr>
        <w:pStyle w:val="TOC2"/>
        <w:rPr>
          <w:rFonts w:asciiTheme="minorHAnsi" w:eastAsiaTheme="minorEastAsia" w:hAnsiTheme="minorHAnsi" w:cstheme="minorBidi"/>
          <w:noProof/>
          <w:sz w:val="22"/>
          <w:szCs w:val="22"/>
        </w:rPr>
      </w:pPr>
      <w:hyperlink w:anchor="_Toc13752411" w:history="1">
        <w:r w:rsidR="00DE1585" w:rsidRPr="00330809">
          <w:rPr>
            <w:rStyle w:val="Hyperlink"/>
            <w:noProof/>
          </w:rPr>
          <w:t>17.5 Security Considerations</w:t>
        </w:r>
        <w:r w:rsidR="00DE1585">
          <w:rPr>
            <w:noProof/>
            <w:webHidden/>
          </w:rPr>
          <w:tab/>
        </w:r>
        <w:r w:rsidR="00DE1585">
          <w:rPr>
            <w:noProof/>
            <w:webHidden/>
          </w:rPr>
          <w:fldChar w:fldCharType="begin"/>
        </w:r>
        <w:r w:rsidR="00DE1585">
          <w:rPr>
            <w:noProof/>
            <w:webHidden/>
          </w:rPr>
          <w:instrText xml:space="preserve"> PAGEREF _Toc13752411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8111F02" w14:textId="30D6B025" w:rsidR="00DE1585" w:rsidRDefault="008105ED">
      <w:pPr>
        <w:pStyle w:val="TOC3"/>
        <w:rPr>
          <w:rFonts w:asciiTheme="minorHAnsi" w:eastAsiaTheme="minorEastAsia" w:hAnsiTheme="minorHAnsi" w:cstheme="minorBidi"/>
          <w:noProof/>
          <w:sz w:val="22"/>
          <w:szCs w:val="22"/>
        </w:rPr>
      </w:pPr>
      <w:hyperlink w:anchor="_Toc13752412" w:history="1">
        <w:r w:rsidR="00DE1585" w:rsidRPr="00330809">
          <w:rPr>
            <w:rStyle w:val="Hyperlink"/>
            <w:noProof/>
          </w:rPr>
          <w:t>17.5.1 RFD Risk Analysis Risk Assessment</w:t>
        </w:r>
        <w:r w:rsidR="00DE1585">
          <w:rPr>
            <w:noProof/>
            <w:webHidden/>
          </w:rPr>
          <w:tab/>
        </w:r>
        <w:r w:rsidR="00DE1585">
          <w:rPr>
            <w:noProof/>
            <w:webHidden/>
          </w:rPr>
          <w:fldChar w:fldCharType="begin"/>
        </w:r>
        <w:r w:rsidR="00DE1585">
          <w:rPr>
            <w:noProof/>
            <w:webHidden/>
          </w:rPr>
          <w:instrText xml:space="preserve"> PAGEREF _Toc13752412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43DF872A" w14:textId="1F150A23" w:rsidR="00DE1585" w:rsidRDefault="008105ED">
      <w:pPr>
        <w:pStyle w:val="TOC3"/>
        <w:rPr>
          <w:rFonts w:asciiTheme="minorHAnsi" w:eastAsiaTheme="minorEastAsia" w:hAnsiTheme="minorHAnsi" w:cstheme="minorBidi"/>
          <w:noProof/>
          <w:sz w:val="22"/>
          <w:szCs w:val="22"/>
        </w:rPr>
      </w:pPr>
      <w:hyperlink w:anchor="_Toc13752413" w:history="1">
        <w:r w:rsidR="00DE1585" w:rsidRPr="00330809">
          <w:rPr>
            <w:rStyle w:val="Hyperlink"/>
            <w:noProof/>
          </w:rPr>
          <w:t>17.5.2 Recommendations</w:t>
        </w:r>
        <w:r w:rsidR="00DE1585">
          <w:rPr>
            <w:noProof/>
            <w:webHidden/>
          </w:rPr>
          <w:tab/>
        </w:r>
        <w:r w:rsidR="00DE1585">
          <w:rPr>
            <w:noProof/>
            <w:webHidden/>
          </w:rPr>
          <w:fldChar w:fldCharType="begin"/>
        </w:r>
        <w:r w:rsidR="00DE1585">
          <w:rPr>
            <w:noProof/>
            <w:webHidden/>
          </w:rPr>
          <w:instrText xml:space="preserve"> PAGEREF _Toc13752413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1511E69" w14:textId="3489E897" w:rsidR="00DE1585" w:rsidRDefault="008105ED">
      <w:pPr>
        <w:pStyle w:val="TOC1"/>
        <w:rPr>
          <w:rFonts w:asciiTheme="minorHAnsi" w:eastAsiaTheme="minorEastAsia" w:hAnsiTheme="minorHAnsi" w:cstheme="minorBidi"/>
          <w:noProof/>
          <w:sz w:val="22"/>
          <w:szCs w:val="22"/>
        </w:rPr>
      </w:pPr>
      <w:hyperlink w:anchor="_Toc13752414" w:history="1">
        <w:r w:rsidR="00DE1585" w:rsidRPr="00330809">
          <w:rPr>
            <w:rStyle w:val="Hyperlink"/>
            <w:noProof/>
          </w:rPr>
          <w:t>18</w:t>
        </w:r>
        <w:r w:rsidR="00DE1585">
          <w:rPr>
            <w:rFonts w:asciiTheme="minorHAnsi" w:eastAsiaTheme="minorEastAsia" w:hAnsiTheme="minorHAnsi" w:cstheme="minorBidi"/>
            <w:noProof/>
            <w:sz w:val="22"/>
            <w:szCs w:val="22"/>
          </w:rPr>
          <w:tab/>
        </w:r>
        <w:r w:rsidR="00DE1585" w:rsidRPr="00330809">
          <w:rPr>
            <w:rStyle w:val="Hyperlink"/>
            <w:noProof/>
          </w:rPr>
          <w:t>Cross-Community Access (XCA)</w:t>
        </w:r>
        <w:r w:rsidR="00DE1585">
          <w:rPr>
            <w:noProof/>
            <w:webHidden/>
          </w:rPr>
          <w:tab/>
        </w:r>
        <w:r w:rsidR="00DE1585">
          <w:rPr>
            <w:noProof/>
            <w:webHidden/>
          </w:rPr>
          <w:fldChar w:fldCharType="begin"/>
        </w:r>
        <w:r w:rsidR="00DE1585">
          <w:rPr>
            <w:noProof/>
            <w:webHidden/>
          </w:rPr>
          <w:instrText xml:space="preserve"> PAGEREF _Toc13752414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50089F46" w14:textId="1AF5CF53" w:rsidR="00DE1585" w:rsidRDefault="008105ED">
      <w:pPr>
        <w:pStyle w:val="TOC2"/>
        <w:rPr>
          <w:rFonts w:asciiTheme="minorHAnsi" w:eastAsiaTheme="minorEastAsia" w:hAnsiTheme="minorHAnsi" w:cstheme="minorBidi"/>
          <w:noProof/>
          <w:sz w:val="22"/>
          <w:szCs w:val="22"/>
        </w:rPr>
      </w:pPr>
      <w:hyperlink w:anchor="_Toc13752415" w:history="1">
        <w:r w:rsidR="00DE1585" w:rsidRPr="00330809">
          <w:rPr>
            <w:rStyle w:val="Hyperlink"/>
            <w:bCs/>
            <w:noProof/>
          </w:rPr>
          <w:t>18.1 XCA Actors/Transactions</w:t>
        </w:r>
        <w:r w:rsidR="00DE1585">
          <w:rPr>
            <w:noProof/>
            <w:webHidden/>
          </w:rPr>
          <w:tab/>
        </w:r>
        <w:r w:rsidR="00DE1585">
          <w:rPr>
            <w:noProof/>
            <w:webHidden/>
          </w:rPr>
          <w:fldChar w:fldCharType="begin"/>
        </w:r>
        <w:r w:rsidR="00DE1585">
          <w:rPr>
            <w:noProof/>
            <w:webHidden/>
          </w:rPr>
          <w:instrText xml:space="preserve"> PAGEREF _Toc13752415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75D32774" w14:textId="5975829B" w:rsidR="00DE1585" w:rsidRDefault="008105ED">
      <w:pPr>
        <w:pStyle w:val="TOC2"/>
        <w:rPr>
          <w:rFonts w:asciiTheme="minorHAnsi" w:eastAsiaTheme="minorEastAsia" w:hAnsiTheme="minorHAnsi" w:cstheme="minorBidi"/>
          <w:noProof/>
          <w:sz w:val="22"/>
          <w:szCs w:val="22"/>
        </w:rPr>
      </w:pPr>
      <w:hyperlink w:anchor="_Toc13752416" w:history="1">
        <w:r w:rsidR="00DE1585" w:rsidRPr="00330809">
          <w:rPr>
            <w:rStyle w:val="Hyperlink"/>
            <w:bCs/>
            <w:noProof/>
          </w:rPr>
          <w:t>18.2 XCA Actor Options</w:t>
        </w:r>
        <w:r w:rsidR="00DE1585">
          <w:rPr>
            <w:noProof/>
            <w:webHidden/>
          </w:rPr>
          <w:tab/>
        </w:r>
        <w:r w:rsidR="00DE1585">
          <w:rPr>
            <w:noProof/>
            <w:webHidden/>
          </w:rPr>
          <w:fldChar w:fldCharType="begin"/>
        </w:r>
        <w:r w:rsidR="00DE1585">
          <w:rPr>
            <w:noProof/>
            <w:webHidden/>
          </w:rPr>
          <w:instrText xml:space="preserve"> PAGEREF _Toc13752416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409D83FA" w14:textId="58D4726D" w:rsidR="00DE1585" w:rsidRDefault="008105ED">
      <w:pPr>
        <w:pStyle w:val="TOC3"/>
        <w:rPr>
          <w:rFonts w:asciiTheme="minorHAnsi" w:eastAsiaTheme="minorEastAsia" w:hAnsiTheme="minorHAnsi" w:cstheme="minorBidi"/>
          <w:noProof/>
          <w:sz w:val="22"/>
          <w:szCs w:val="22"/>
        </w:rPr>
      </w:pPr>
      <w:hyperlink w:anchor="_Toc13752417" w:history="1">
        <w:r w:rsidR="00DE1585" w:rsidRPr="00330809">
          <w:rPr>
            <w:rStyle w:val="Hyperlink"/>
            <w:noProof/>
          </w:rPr>
          <w:t>18.2.1 XDS Affinity Domain Option</w:t>
        </w:r>
        <w:r w:rsidR="00DE1585">
          <w:rPr>
            <w:noProof/>
            <w:webHidden/>
          </w:rPr>
          <w:tab/>
        </w:r>
        <w:r w:rsidR="00DE1585">
          <w:rPr>
            <w:noProof/>
            <w:webHidden/>
          </w:rPr>
          <w:fldChar w:fldCharType="begin"/>
        </w:r>
        <w:r w:rsidR="00DE1585">
          <w:rPr>
            <w:noProof/>
            <w:webHidden/>
          </w:rPr>
          <w:instrText xml:space="preserve"> PAGEREF _Toc13752417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75DCEAF4" w14:textId="33C27BFC" w:rsidR="00DE1585" w:rsidRDefault="008105ED">
      <w:pPr>
        <w:pStyle w:val="TOC3"/>
        <w:rPr>
          <w:rFonts w:asciiTheme="minorHAnsi" w:eastAsiaTheme="minorEastAsia" w:hAnsiTheme="minorHAnsi" w:cstheme="minorBidi"/>
          <w:noProof/>
          <w:sz w:val="22"/>
          <w:szCs w:val="22"/>
        </w:rPr>
      </w:pPr>
      <w:hyperlink w:anchor="_Toc13752418" w:history="1">
        <w:r w:rsidR="00DE1585" w:rsidRPr="00330809">
          <w:rPr>
            <w:rStyle w:val="Hyperlink"/>
            <w:noProof/>
          </w:rPr>
          <w:t>18.2.2 Asynchronous Web Services Exchange Option</w:t>
        </w:r>
        <w:r w:rsidR="00DE1585">
          <w:rPr>
            <w:noProof/>
            <w:webHidden/>
          </w:rPr>
          <w:tab/>
        </w:r>
        <w:r w:rsidR="00DE1585">
          <w:rPr>
            <w:noProof/>
            <w:webHidden/>
          </w:rPr>
          <w:fldChar w:fldCharType="begin"/>
        </w:r>
        <w:r w:rsidR="00DE1585">
          <w:rPr>
            <w:noProof/>
            <w:webHidden/>
          </w:rPr>
          <w:instrText xml:space="preserve"> PAGEREF _Toc13752418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372E8A60" w14:textId="2B1C586B" w:rsidR="00DE1585" w:rsidRDefault="008105ED">
      <w:pPr>
        <w:pStyle w:val="TOC3"/>
        <w:rPr>
          <w:rFonts w:asciiTheme="minorHAnsi" w:eastAsiaTheme="minorEastAsia" w:hAnsiTheme="minorHAnsi" w:cstheme="minorBidi"/>
          <w:noProof/>
          <w:sz w:val="22"/>
          <w:szCs w:val="22"/>
        </w:rPr>
      </w:pPr>
      <w:hyperlink w:anchor="_Toc13752419" w:history="1">
        <w:r w:rsidR="00DE1585" w:rsidRPr="00330809">
          <w:rPr>
            <w:rStyle w:val="Hyperlink"/>
            <w:noProof/>
          </w:rPr>
          <w:t>18.2.3 Grouping Rules</w:t>
        </w:r>
        <w:r w:rsidR="00DE1585">
          <w:rPr>
            <w:noProof/>
            <w:webHidden/>
          </w:rPr>
          <w:tab/>
        </w:r>
        <w:r w:rsidR="00DE1585">
          <w:rPr>
            <w:noProof/>
            <w:webHidden/>
          </w:rPr>
          <w:fldChar w:fldCharType="begin"/>
        </w:r>
        <w:r w:rsidR="00DE1585">
          <w:rPr>
            <w:noProof/>
            <w:webHidden/>
          </w:rPr>
          <w:instrText xml:space="preserve"> PAGEREF _Toc13752419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0F7F68E8" w14:textId="0703833D" w:rsidR="00DE1585" w:rsidRDefault="008105ED">
      <w:pPr>
        <w:pStyle w:val="TOC3"/>
        <w:rPr>
          <w:rFonts w:asciiTheme="minorHAnsi" w:eastAsiaTheme="minorEastAsia" w:hAnsiTheme="minorHAnsi" w:cstheme="minorBidi"/>
          <w:noProof/>
          <w:sz w:val="22"/>
          <w:szCs w:val="22"/>
        </w:rPr>
      </w:pPr>
      <w:hyperlink w:anchor="_Toc13752420" w:history="1">
        <w:r w:rsidR="00DE1585" w:rsidRPr="00330809">
          <w:rPr>
            <w:rStyle w:val="Hyperlink"/>
            <w:noProof/>
          </w:rPr>
          <w:t>18.2.4 On-Demand Documents Option</w:t>
        </w:r>
        <w:r w:rsidR="00DE1585">
          <w:rPr>
            <w:noProof/>
            <w:webHidden/>
          </w:rPr>
          <w:tab/>
        </w:r>
        <w:r w:rsidR="00DE1585">
          <w:rPr>
            <w:noProof/>
            <w:webHidden/>
          </w:rPr>
          <w:fldChar w:fldCharType="begin"/>
        </w:r>
        <w:r w:rsidR="00DE1585">
          <w:rPr>
            <w:noProof/>
            <w:webHidden/>
          </w:rPr>
          <w:instrText xml:space="preserve"> PAGEREF _Toc13752420 \h </w:instrText>
        </w:r>
        <w:r w:rsidR="00DE1585">
          <w:rPr>
            <w:noProof/>
            <w:webHidden/>
          </w:rPr>
        </w:r>
        <w:r w:rsidR="00DE1585">
          <w:rPr>
            <w:noProof/>
            <w:webHidden/>
          </w:rPr>
          <w:fldChar w:fldCharType="separate"/>
        </w:r>
        <w:r w:rsidR="00DE1585">
          <w:rPr>
            <w:noProof/>
            <w:webHidden/>
          </w:rPr>
          <w:t>185</w:t>
        </w:r>
        <w:r w:rsidR="00DE1585">
          <w:rPr>
            <w:noProof/>
            <w:webHidden/>
          </w:rPr>
          <w:fldChar w:fldCharType="end"/>
        </w:r>
      </w:hyperlink>
    </w:p>
    <w:p w14:paraId="25E85291" w14:textId="2BF1C19C" w:rsidR="00DE1585" w:rsidRDefault="008105ED">
      <w:pPr>
        <w:pStyle w:val="TOC3"/>
        <w:rPr>
          <w:rFonts w:asciiTheme="minorHAnsi" w:eastAsiaTheme="minorEastAsia" w:hAnsiTheme="minorHAnsi" w:cstheme="minorBidi"/>
          <w:noProof/>
          <w:sz w:val="22"/>
          <w:szCs w:val="22"/>
        </w:rPr>
      </w:pPr>
      <w:hyperlink w:anchor="_Toc13752421" w:history="1">
        <w:r w:rsidR="00DE1585" w:rsidRPr="00330809">
          <w:rPr>
            <w:rStyle w:val="Hyperlink"/>
            <w:noProof/>
          </w:rPr>
          <w:t>18.2.5 Persistence of Retrieved Documents Option</w:t>
        </w:r>
        <w:r w:rsidR="00DE1585">
          <w:rPr>
            <w:noProof/>
            <w:webHidden/>
          </w:rPr>
          <w:tab/>
        </w:r>
        <w:r w:rsidR="00DE1585">
          <w:rPr>
            <w:noProof/>
            <w:webHidden/>
          </w:rPr>
          <w:fldChar w:fldCharType="begin"/>
        </w:r>
        <w:r w:rsidR="00DE1585">
          <w:rPr>
            <w:noProof/>
            <w:webHidden/>
          </w:rPr>
          <w:instrText xml:space="preserve"> PAGEREF _Toc13752421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5CB446B0" w14:textId="3EF2244B" w:rsidR="00DE1585" w:rsidRDefault="008105ED">
      <w:pPr>
        <w:pStyle w:val="TOC2"/>
        <w:rPr>
          <w:rFonts w:asciiTheme="minorHAnsi" w:eastAsiaTheme="minorEastAsia" w:hAnsiTheme="minorHAnsi" w:cstheme="minorBidi"/>
          <w:noProof/>
          <w:sz w:val="22"/>
          <w:szCs w:val="22"/>
        </w:rPr>
      </w:pPr>
      <w:hyperlink w:anchor="_Toc13752422" w:history="1">
        <w:r w:rsidR="00DE1585" w:rsidRPr="00330809">
          <w:rPr>
            <w:rStyle w:val="Hyperlink"/>
            <w:bCs/>
            <w:noProof/>
          </w:rPr>
          <w:t>18.3 XCA Process Flow</w:t>
        </w:r>
        <w:r w:rsidR="00DE1585">
          <w:rPr>
            <w:noProof/>
            <w:webHidden/>
          </w:rPr>
          <w:tab/>
        </w:r>
        <w:r w:rsidR="00DE1585">
          <w:rPr>
            <w:noProof/>
            <w:webHidden/>
          </w:rPr>
          <w:fldChar w:fldCharType="begin"/>
        </w:r>
        <w:r w:rsidR="00DE1585">
          <w:rPr>
            <w:noProof/>
            <w:webHidden/>
          </w:rPr>
          <w:instrText xml:space="preserve"> PAGEREF _Toc13752422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0B08A8C1" w14:textId="0BE6048D" w:rsidR="00DE1585" w:rsidRDefault="008105ED">
      <w:pPr>
        <w:pStyle w:val="TOC3"/>
        <w:rPr>
          <w:rFonts w:asciiTheme="minorHAnsi" w:eastAsiaTheme="minorEastAsia" w:hAnsiTheme="minorHAnsi" w:cstheme="minorBidi"/>
          <w:noProof/>
          <w:sz w:val="22"/>
          <w:szCs w:val="22"/>
        </w:rPr>
      </w:pPr>
      <w:hyperlink w:anchor="_Toc13752423" w:history="1">
        <w:r w:rsidR="00DE1585" w:rsidRPr="00330809">
          <w:rPr>
            <w:rStyle w:val="Hyperlink"/>
            <w:noProof/>
          </w:rPr>
          <w:t>18.3.1 Use Cases</w:t>
        </w:r>
        <w:r w:rsidR="00DE1585">
          <w:rPr>
            <w:noProof/>
            <w:webHidden/>
          </w:rPr>
          <w:tab/>
        </w:r>
        <w:r w:rsidR="00DE1585">
          <w:rPr>
            <w:noProof/>
            <w:webHidden/>
          </w:rPr>
          <w:fldChar w:fldCharType="begin"/>
        </w:r>
        <w:r w:rsidR="00DE1585">
          <w:rPr>
            <w:noProof/>
            <w:webHidden/>
          </w:rPr>
          <w:instrText xml:space="preserve"> PAGEREF _Toc13752423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663EAD48" w14:textId="4D098D2E" w:rsidR="00DE1585" w:rsidRDefault="008105ED">
      <w:pPr>
        <w:pStyle w:val="TOC3"/>
        <w:rPr>
          <w:rFonts w:asciiTheme="minorHAnsi" w:eastAsiaTheme="minorEastAsia" w:hAnsiTheme="minorHAnsi" w:cstheme="minorBidi"/>
          <w:noProof/>
          <w:sz w:val="22"/>
          <w:szCs w:val="22"/>
        </w:rPr>
      </w:pPr>
      <w:hyperlink w:anchor="_Toc13752424" w:history="1">
        <w:r w:rsidR="00DE1585" w:rsidRPr="00330809">
          <w:rPr>
            <w:rStyle w:val="Hyperlink"/>
            <w:noProof/>
          </w:rPr>
          <w:t>18.3.2 homeCommunityId defined</w:t>
        </w:r>
        <w:r w:rsidR="00DE1585">
          <w:rPr>
            <w:noProof/>
            <w:webHidden/>
          </w:rPr>
          <w:tab/>
        </w:r>
        <w:r w:rsidR="00DE1585">
          <w:rPr>
            <w:noProof/>
            <w:webHidden/>
          </w:rPr>
          <w:fldChar w:fldCharType="begin"/>
        </w:r>
        <w:r w:rsidR="00DE1585">
          <w:rPr>
            <w:noProof/>
            <w:webHidden/>
          </w:rPr>
          <w:instrText xml:space="preserve"> PAGEREF _Toc13752424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0D8A93B4" w14:textId="74B006C8" w:rsidR="00DE1585" w:rsidRDefault="008105ED">
      <w:pPr>
        <w:pStyle w:val="TOC3"/>
        <w:rPr>
          <w:rFonts w:asciiTheme="minorHAnsi" w:eastAsiaTheme="minorEastAsia" w:hAnsiTheme="minorHAnsi" w:cstheme="minorBidi"/>
          <w:noProof/>
          <w:sz w:val="22"/>
          <w:szCs w:val="22"/>
        </w:rPr>
      </w:pPr>
      <w:hyperlink w:anchor="_Toc13752425" w:history="1">
        <w:r w:rsidR="00DE1585" w:rsidRPr="00330809">
          <w:rPr>
            <w:rStyle w:val="Hyperlink"/>
            <w:noProof/>
          </w:rPr>
          <w:t>18.3.3 Detailed Interactions</w:t>
        </w:r>
        <w:r w:rsidR="00DE1585">
          <w:rPr>
            <w:noProof/>
            <w:webHidden/>
          </w:rPr>
          <w:tab/>
        </w:r>
        <w:r w:rsidR="00DE1585">
          <w:rPr>
            <w:noProof/>
            <w:webHidden/>
          </w:rPr>
          <w:fldChar w:fldCharType="begin"/>
        </w:r>
        <w:r w:rsidR="00DE1585">
          <w:rPr>
            <w:noProof/>
            <w:webHidden/>
          </w:rPr>
          <w:instrText xml:space="preserve"> PAGEREF _Toc13752425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18510D20" w14:textId="5098F0B4" w:rsidR="00DE1585" w:rsidRDefault="008105ED">
      <w:pPr>
        <w:pStyle w:val="TOC2"/>
        <w:rPr>
          <w:rFonts w:asciiTheme="minorHAnsi" w:eastAsiaTheme="minorEastAsia" w:hAnsiTheme="minorHAnsi" w:cstheme="minorBidi"/>
          <w:noProof/>
          <w:sz w:val="22"/>
          <w:szCs w:val="22"/>
        </w:rPr>
      </w:pPr>
      <w:hyperlink w:anchor="_Toc13752426" w:history="1">
        <w:r w:rsidR="00DE1585" w:rsidRPr="00330809">
          <w:rPr>
            <w:rStyle w:val="Hyperlink"/>
            <w:noProof/>
          </w:rPr>
          <w:t>18.4 XCA Security Considerations</w:t>
        </w:r>
        <w:r w:rsidR="00DE1585">
          <w:rPr>
            <w:noProof/>
            <w:webHidden/>
          </w:rPr>
          <w:tab/>
        </w:r>
        <w:r w:rsidR="00DE1585">
          <w:rPr>
            <w:noProof/>
            <w:webHidden/>
          </w:rPr>
          <w:fldChar w:fldCharType="begin"/>
        </w:r>
        <w:r w:rsidR="00DE1585">
          <w:rPr>
            <w:noProof/>
            <w:webHidden/>
          </w:rPr>
          <w:instrText xml:space="preserve"> PAGEREF _Toc13752426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787148F5" w14:textId="671844AE" w:rsidR="00DE1585" w:rsidRDefault="008105ED">
      <w:pPr>
        <w:pStyle w:val="TOC3"/>
        <w:rPr>
          <w:rFonts w:asciiTheme="minorHAnsi" w:eastAsiaTheme="minorEastAsia" w:hAnsiTheme="minorHAnsi" w:cstheme="minorBidi"/>
          <w:noProof/>
          <w:sz w:val="22"/>
          <w:szCs w:val="22"/>
        </w:rPr>
      </w:pPr>
      <w:hyperlink w:anchor="_Toc13752427" w:history="1">
        <w:r w:rsidR="00DE1585" w:rsidRPr="00330809">
          <w:rPr>
            <w:rStyle w:val="Hyperlink"/>
            <w:noProof/>
          </w:rPr>
          <w:t>18.4.1 XCA Risk Assessment</w:t>
        </w:r>
        <w:r w:rsidR="00DE1585">
          <w:rPr>
            <w:noProof/>
            <w:webHidden/>
          </w:rPr>
          <w:tab/>
        </w:r>
        <w:r w:rsidR="00DE1585">
          <w:rPr>
            <w:noProof/>
            <w:webHidden/>
          </w:rPr>
          <w:fldChar w:fldCharType="begin"/>
        </w:r>
        <w:r w:rsidR="00DE1585">
          <w:rPr>
            <w:noProof/>
            <w:webHidden/>
          </w:rPr>
          <w:instrText xml:space="preserve"> PAGEREF _Toc13752427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2D08D205" w14:textId="6D2B2732" w:rsidR="00DE1585" w:rsidRDefault="008105ED">
      <w:pPr>
        <w:pStyle w:val="TOC3"/>
        <w:rPr>
          <w:rFonts w:asciiTheme="minorHAnsi" w:eastAsiaTheme="minorEastAsia" w:hAnsiTheme="minorHAnsi" w:cstheme="minorBidi"/>
          <w:noProof/>
          <w:sz w:val="22"/>
          <w:szCs w:val="22"/>
        </w:rPr>
      </w:pPr>
      <w:hyperlink w:anchor="_Toc13752428" w:history="1">
        <w:r w:rsidR="00DE1585" w:rsidRPr="00330809">
          <w:rPr>
            <w:rStyle w:val="Hyperlink"/>
            <w:noProof/>
          </w:rPr>
          <w:t>18.4.2 Requirements/Recommendations</w:t>
        </w:r>
        <w:r w:rsidR="00DE1585">
          <w:rPr>
            <w:noProof/>
            <w:webHidden/>
          </w:rPr>
          <w:tab/>
        </w:r>
        <w:r w:rsidR="00DE1585">
          <w:rPr>
            <w:noProof/>
            <w:webHidden/>
          </w:rPr>
          <w:fldChar w:fldCharType="begin"/>
        </w:r>
        <w:r w:rsidR="00DE1585">
          <w:rPr>
            <w:noProof/>
            <w:webHidden/>
          </w:rPr>
          <w:instrText xml:space="preserve"> PAGEREF _Toc13752428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466DDCC3" w14:textId="718077C5" w:rsidR="00DE1585" w:rsidRDefault="008105ED">
      <w:pPr>
        <w:pStyle w:val="TOC3"/>
        <w:rPr>
          <w:rFonts w:asciiTheme="minorHAnsi" w:eastAsiaTheme="minorEastAsia" w:hAnsiTheme="minorHAnsi" w:cstheme="minorBidi"/>
          <w:noProof/>
          <w:sz w:val="22"/>
          <w:szCs w:val="22"/>
        </w:rPr>
      </w:pPr>
      <w:hyperlink w:anchor="_Toc13752429" w:history="1">
        <w:r w:rsidR="00DE1585" w:rsidRPr="00330809">
          <w:rPr>
            <w:rStyle w:val="Hyperlink"/>
            <w:noProof/>
          </w:rPr>
          <w:t>18.4.3 Policy Choices</w:t>
        </w:r>
        <w:r w:rsidR="00DE1585">
          <w:rPr>
            <w:noProof/>
            <w:webHidden/>
          </w:rPr>
          <w:tab/>
        </w:r>
        <w:r w:rsidR="00DE1585">
          <w:rPr>
            <w:noProof/>
            <w:webHidden/>
          </w:rPr>
          <w:fldChar w:fldCharType="begin"/>
        </w:r>
        <w:r w:rsidR="00DE1585">
          <w:rPr>
            <w:noProof/>
            <w:webHidden/>
          </w:rPr>
          <w:instrText xml:space="preserve"> PAGEREF _Toc13752429 \h </w:instrText>
        </w:r>
        <w:r w:rsidR="00DE1585">
          <w:rPr>
            <w:noProof/>
            <w:webHidden/>
          </w:rPr>
        </w:r>
        <w:r w:rsidR="00DE1585">
          <w:rPr>
            <w:noProof/>
            <w:webHidden/>
          </w:rPr>
          <w:fldChar w:fldCharType="separate"/>
        </w:r>
        <w:r w:rsidR="00DE1585">
          <w:rPr>
            <w:noProof/>
            <w:webHidden/>
          </w:rPr>
          <w:t>194</w:t>
        </w:r>
        <w:r w:rsidR="00DE1585">
          <w:rPr>
            <w:noProof/>
            <w:webHidden/>
          </w:rPr>
          <w:fldChar w:fldCharType="end"/>
        </w:r>
      </w:hyperlink>
    </w:p>
    <w:p w14:paraId="7FBB0199" w14:textId="681FA035" w:rsidR="00DE1585" w:rsidRDefault="008105ED">
      <w:pPr>
        <w:pStyle w:val="TOC1"/>
        <w:rPr>
          <w:rFonts w:asciiTheme="minorHAnsi" w:eastAsiaTheme="minorEastAsia" w:hAnsiTheme="minorHAnsi" w:cstheme="minorBidi"/>
          <w:noProof/>
          <w:sz w:val="22"/>
          <w:szCs w:val="22"/>
        </w:rPr>
      </w:pPr>
      <w:hyperlink w:anchor="_Toc13752430" w:history="1">
        <w:r w:rsidR="00DE1585" w:rsidRPr="00330809">
          <w:rPr>
            <w:rStyle w:val="Hyperlink"/>
            <w:noProof/>
          </w:rPr>
          <w:t>19</w:t>
        </w:r>
        <w:r w:rsidR="00DE1585">
          <w:rPr>
            <w:rFonts w:asciiTheme="minorHAnsi" w:eastAsiaTheme="minorEastAsia" w:hAnsiTheme="minorHAnsi" w:cstheme="minorBidi"/>
            <w:noProof/>
            <w:sz w:val="22"/>
            <w:szCs w:val="22"/>
          </w:rPr>
          <w:tab/>
        </w:r>
        <w:r w:rsidR="00DE1585" w:rsidRPr="00330809">
          <w:rPr>
            <w:rStyle w:val="Hyperlink"/>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_Toc13752430 \h </w:instrText>
        </w:r>
        <w:r w:rsidR="00DE1585">
          <w:rPr>
            <w:noProof/>
            <w:webHidden/>
          </w:rPr>
        </w:r>
        <w:r w:rsidR="00DE1585">
          <w:rPr>
            <w:noProof/>
            <w:webHidden/>
          </w:rPr>
          <w:fldChar w:fldCharType="separate"/>
        </w:r>
        <w:r w:rsidR="00DE1585">
          <w:rPr>
            <w:noProof/>
            <w:webHidden/>
          </w:rPr>
          <w:t>195</w:t>
        </w:r>
        <w:r w:rsidR="00DE1585">
          <w:rPr>
            <w:noProof/>
            <w:webHidden/>
          </w:rPr>
          <w:fldChar w:fldCharType="end"/>
        </w:r>
      </w:hyperlink>
    </w:p>
    <w:p w14:paraId="443945D7" w14:textId="6FF78490" w:rsidR="00DE1585" w:rsidRDefault="008105ED">
      <w:pPr>
        <w:pStyle w:val="TOC2"/>
        <w:tabs>
          <w:tab w:val="left" w:pos="1152"/>
        </w:tabs>
        <w:rPr>
          <w:rFonts w:asciiTheme="minorHAnsi" w:eastAsiaTheme="minorEastAsia" w:hAnsiTheme="minorHAnsi" w:cstheme="minorBidi"/>
          <w:noProof/>
          <w:sz w:val="22"/>
          <w:szCs w:val="22"/>
        </w:rPr>
      </w:pPr>
      <w:hyperlink w:anchor="_Toc13752431" w:history="1">
        <w:r w:rsidR="00DE1585" w:rsidRPr="00330809">
          <w:rPr>
            <w:rStyle w:val="Hyperlink"/>
            <w:bCs/>
            <w:noProof/>
          </w:rPr>
          <w:t>19.1</w:t>
        </w:r>
        <w:r w:rsidR="00DE1585">
          <w:rPr>
            <w:rFonts w:asciiTheme="minorHAnsi" w:eastAsiaTheme="minorEastAsia" w:hAnsiTheme="minorHAnsi" w:cstheme="minorBidi"/>
            <w:noProof/>
            <w:sz w:val="22"/>
            <w:szCs w:val="22"/>
          </w:rPr>
          <w:tab/>
        </w:r>
        <w:r w:rsidR="00DE1585" w:rsidRPr="00330809">
          <w:rPr>
            <w:rStyle w:val="Hyperlink"/>
            <w:bCs/>
            <w:noProof/>
          </w:rPr>
          <w:t>Basic Patient Privacy Consent Use-Cases</w:t>
        </w:r>
        <w:r w:rsidR="00DE1585">
          <w:rPr>
            <w:noProof/>
            <w:webHidden/>
          </w:rPr>
          <w:tab/>
        </w:r>
        <w:r w:rsidR="00DE1585">
          <w:rPr>
            <w:noProof/>
            <w:webHidden/>
          </w:rPr>
          <w:fldChar w:fldCharType="begin"/>
        </w:r>
        <w:r w:rsidR="00DE1585">
          <w:rPr>
            <w:noProof/>
            <w:webHidden/>
          </w:rPr>
          <w:instrText xml:space="preserve"> PAGEREF _Toc13752431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64391B4D" w14:textId="7AD07806" w:rsidR="00DE1585" w:rsidRDefault="008105ED">
      <w:pPr>
        <w:pStyle w:val="TOC3"/>
        <w:tabs>
          <w:tab w:val="left" w:pos="1584"/>
        </w:tabs>
        <w:rPr>
          <w:rFonts w:asciiTheme="minorHAnsi" w:eastAsiaTheme="minorEastAsia" w:hAnsiTheme="minorHAnsi" w:cstheme="minorBidi"/>
          <w:noProof/>
          <w:sz w:val="22"/>
          <w:szCs w:val="22"/>
        </w:rPr>
      </w:pPr>
      <w:hyperlink w:anchor="_Toc13752432" w:history="1">
        <w:r w:rsidR="00DE1585" w:rsidRPr="00330809">
          <w:rPr>
            <w:rStyle w:val="Hyperlink"/>
            <w:bCs/>
            <w:noProof/>
          </w:rPr>
          <w:t>19.1.1</w:t>
        </w:r>
        <w:r w:rsidR="00DE1585">
          <w:rPr>
            <w:rFonts w:asciiTheme="minorHAnsi" w:eastAsiaTheme="minorEastAsia" w:hAnsiTheme="minorHAnsi" w:cstheme="minorBidi"/>
            <w:noProof/>
            <w:sz w:val="22"/>
            <w:szCs w:val="22"/>
          </w:rPr>
          <w:tab/>
        </w:r>
        <w:r w:rsidR="00DE1585" w:rsidRPr="00330809">
          <w:rPr>
            <w:rStyle w:val="Hyperlink"/>
            <w:bCs/>
            <w:noProof/>
          </w:rPr>
          <w:t>Implied Consent vs. Explicit Consent</w:t>
        </w:r>
        <w:r w:rsidR="00DE1585">
          <w:rPr>
            <w:noProof/>
            <w:webHidden/>
          </w:rPr>
          <w:tab/>
        </w:r>
        <w:r w:rsidR="00DE1585">
          <w:rPr>
            <w:noProof/>
            <w:webHidden/>
          </w:rPr>
          <w:fldChar w:fldCharType="begin"/>
        </w:r>
        <w:r w:rsidR="00DE1585">
          <w:rPr>
            <w:noProof/>
            <w:webHidden/>
          </w:rPr>
          <w:instrText xml:space="preserve"> PAGEREF _Toc13752432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7DD93CC6" w14:textId="495846F3" w:rsidR="00DE1585" w:rsidRDefault="008105ED">
      <w:pPr>
        <w:pStyle w:val="TOC3"/>
        <w:tabs>
          <w:tab w:val="left" w:pos="1584"/>
        </w:tabs>
        <w:rPr>
          <w:rFonts w:asciiTheme="minorHAnsi" w:eastAsiaTheme="minorEastAsia" w:hAnsiTheme="minorHAnsi" w:cstheme="minorBidi"/>
          <w:noProof/>
          <w:sz w:val="22"/>
          <w:szCs w:val="22"/>
        </w:rPr>
      </w:pPr>
      <w:hyperlink w:anchor="_Toc13752433" w:history="1">
        <w:r w:rsidR="00DE1585" w:rsidRPr="00330809">
          <w:rPr>
            <w:rStyle w:val="Hyperlink"/>
            <w:bCs/>
            <w:noProof/>
          </w:rPr>
          <w:t>19.1.2</w:t>
        </w:r>
        <w:r w:rsidR="00DE1585">
          <w:rPr>
            <w:rFonts w:asciiTheme="minorHAnsi" w:eastAsiaTheme="minorEastAsia" w:hAnsiTheme="minorHAnsi" w:cstheme="minorBidi"/>
            <w:noProof/>
            <w:sz w:val="22"/>
            <w:szCs w:val="22"/>
          </w:rPr>
          <w:tab/>
        </w:r>
        <w:r w:rsidR="00DE1585" w:rsidRPr="00330809">
          <w:rPr>
            <w:rStyle w:val="Hyperlink"/>
            <w:bCs/>
            <w:noProof/>
          </w:rPr>
          <w:t>Wet Signature</w:t>
        </w:r>
        <w:r w:rsidR="00DE1585">
          <w:rPr>
            <w:noProof/>
            <w:webHidden/>
          </w:rPr>
          <w:tab/>
        </w:r>
        <w:r w:rsidR="00DE1585">
          <w:rPr>
            <w:noProof/>
            <w:webHidden/>
          </w:rPr>
          <w:fldChar w:fldCharType="begin"/>
        </w:r>
        <w:r w:rsidR="00DE1585">
          <w:rPr>
            <w:noProof/>
            <w:webHidden/>
          </w:rPr>
          <w:instrText xml:space="preserve"> PAGEREF _Toc13752433 \h </w:instrText>
        </w:r>
        <w:r w:rsidR="00DE1585">
          <w:rPr>
            <w:noProof/>
            <w:webHidden/>
          </w:rPr>
        </w:r>
        <w:r w:rsidR="00DE1585">
          <w:rPr>
            <w:noProof/>
            <w:webHidden/>
          </w:rPr>
          <w:fldChar w:fldCharType="separate"/>
        </w:r>
        <w:r w:rsidR="00DE1585">
          <w:rPr>
            <w:noProof/>
            <w:webHidden/>
          </w:rPr>
          <w:t>197</w:t>
        </w:r>
        <w:r w:rsidR="00DE1585">
          <w:rPr>
            <w:noProof/>
            <w:webHidden/>
          </w:rPr>
          <w:fldChar w:fldCharType="end"/>
        </w:r>
      </w:hyperlink>
    </w:p>
    <w:p w14:paraId="11FD760A" w14:textId="17CBD2AD" w:rsidR="00DE1585" w:rsidRDefault="008105ED">
      <w:pPr>
        <w:pStyle w:val="TOC3"/>
        <w:tabs>
          <w:tab w:val="left" w:pos="1584"/>
        </w:tabs>
        <w:rPr>
          <w:rFonts w:asciiTheme="minorHAnsi" w:eastAsiaTheme="minorEastAsia" w:hAnsiTheme="minorHAnsi" w:cstheme="minorBidi"/>
          <w:noProof/>
          <w:sz w:val="22"/>
          <w:szCs w:val="22"/>
        </w:rPr>
      </w:pPr>
      <w:hyperlink w:anchor="_Toc13752434" w:history="1">
        <w:r w:rsidR="00DE1585" w:rsidRPr="00330809">
          <w:rPr>
            <w:rStyle w:val="Hyperlink"/>
            <w:bCs/>
            <w:noProof/>
          </w:rPr>
          <w:t>19.1.3</w:t>
        </w:r>
        <w:r w:rsidR="00DE1585">
          <w:rPr>
            <w:rFonts w:asciiTheme="minorHAnsi" w:eastAsiaTheme="minorEastAsia" w:hAnsiTheme="minorHAnsi" w:cstheme="minorBidi"/>
            <w:noProof/>
            <w:sz w:val="22"/>
            <w:szCs w:val="22"/>
          </w:rPr>
          <w:tab/>
        </w:r>
        <w:r w:rsidR="00DE1585" w:rsidRPr="00330809">
          <w:rPr>
            <w:rStyle w:val="Hyperlink"/>
            <w:bCs/>
            <w:noProof/>
          </w:rPr>
          <w:t>Advanced Patient Privacy Consents</w:t>
        </w:r>
        <w:r w:rsidR="00DE1585">
          <w:rPr>
            <w:noProof/>
            <w:webHidden/>
          </w:rPr>
          <w:tab/>
        </w:r>
        <w:r w:rsidR="00DE1585">
          <w:rPr>
            <w:noProof/>
            <w:webHidden/>
          </w:rPr>
          <w:fldChar w:fldCharType="begin"/>
        </w:r>
        <w:r w:rsidR="00DE1585">
          <w:rPr>
            <w:noProof/>
            <w:webHidden/>
          </w:rPr>
          <w:instrText xml:space="preserve"> PAGEREF _Toc13752434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43A605B8" w14:textId="669A32E9" w:rsidR="00DE1585" w:rsidRDefault="008105ED">
      <w:pPr>
        <w:pStyle w:val="TOC2"/>
        <w:tabs>
          <w:tab w:val="left" w:pos="1152"/>
        </w:tabs>
        <w:rPr>
          <w:rFonts w:asciiTheme="minorHAnsi" w:eastAsiaTheme="minorEastAsia" w:hAnsiTheme="minorHAnsi" w:cstheme="minorBidi"/>
          <w:noProof/>
          <w:sz w:val="22"/>
          <w:szCs w:val="22"/>
        </w:rPr>
      </w:pPr>
      <w:hyperlink w:anchor="_Toc13752435" w:history="1">
        <w:r w:rsidR="00DE1585" w:rsidRPr="00330809">
          <w:rPr>
            <w:rStyle w:val="Hyperlink"/>
            <w:noProof/>
          </w:rPr>
          <w:t>19.2</w:t>
        </w:r>
        <w:r w:rsidR="00DE1585">
          <w:rPr>
            <w:rFonts w:asciiTheme="minorHAnsi" w:eastAsiaTheme="minorEastAsia" w:hAnsiTheme="minorHAnsi" w:cstheme="minorBidi"/>
            <w:noProof/>
            <w:sz w:val="22"/>
            <w:szCs w:val="22"/>
          </w:rPr>
          <w:tab/>
        </w:r>
        <w:r w:rsidR="00DE1585" w:rsidRPr="00330809">
          <w:rPr>
            <w:rStyle w:val="Hyperlink"/>
            <w:noProof/>
          </w:rPr>
          <w:t>Creating Patient Privacy Policies</w:t>
        </w:r>
        <w:r w:rsidR="00DE1585">
          <w:rPr>
            <w:noProof/>
            <w:webHidden/>
          </w:rPr>
          <w:tab/>
        </w:r>
        <w:r w:rsidR="00DE1585">
          <w:rPr>
            <w:noProof/>
            <w:webHidden/>
          </w:rPr>
          <w:fldChar w:fldCharType="begin"/>
        </w:r>
        <w:r w:rsidR="00DE1585">
          <w:rPr>
            <w:noProof/>
            <w:webHidden/>
          </w:rPr>
          <w:instrText xml:space="preserve"> PAGEREF _Toc13752435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53364480" w14:textId="73758137" w:rsidR="00DE1585" w:rsidRDefault="008105ED">
      <w:pPr>
        <w:pStyle w:val="TOC3"/>
        <w:tabs>
          <w:tab w:val="left" w:pos="1584"/>
        </w:tabs>
        <w:rPr>
          <w:rFonts w:asciiTheme="minorHAnsi" w:eastAsiaTheme="minorEastAsia" w:hAnsiTheme="minorHAnsi" w:cstheme="minorBidi"/>
          <w:noProof/>
          <w:sz w:val="22"/>
          <w:szCs w:val="22"/>
        </w:rPr>
      </w:pPr>
      <w:hyperlink w:anchor="_Toc13752436" w:history="1">
        <w:r w:rsidR="00DE1585" w:rsidRPr="00330809">
          <w:rPr>
            <w:rStyle w:val="Hyperlink"/>
            <w:bCs/>
            <w:noProof/>
          </w:rPr>
          <w:t>19.2.1</w:t>
        </w:r>
        <w:r w:rsidR="00DE1585">
          <w:rPr>
            <w:rFonts w:asciiTheme="minorHAnsi" w:eastAsiaTheme="minorEastAsia" w:hAnsiTheme="minorHAnsi" w:cstheme="minorBidi"/>
            <w:noProof/>
            <w:sz w:val="22"/>
            <w:szCs w:val="22"/>
          </w:rPr>
          <w:tab/>
        </w:r>
        <w:r w:rsidR="00DE1585" w:rsidRPr="00330809">
          <w:rPr>
            <w:rStyle w:val="Hyperlink"/>
            <w:bCs/>
            <w:noProof/>
          </w:rPr>
          <w:t>Summary of the creation and publication of the policies</w:t>
        </w:r>
        <w:r w:rsidR="00DE1585">
          <w:rPr>
            <w:noProof/>
            <w:webHidden/>
          </w:rPr>
          <w:tab/>
        </w:r>
        <w:r w:rsidR="00DE1585">
          <w:rPr>
            <w:noProof/>
            <w:webHidden/>
          </w:rPr>
          <w:fldChar w:fldCharType="begin"/>
        </w:r>
        <w:r w:rsidR="00DE1585">
          <w:rPr>
            <w:noProof/>
            <w:webHidden/>
          </w:rPr>
          <w:instrText xml:space="preserve"> PAGEREF _Toc13752436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63EEC87A" w14:textId="0C2D3F56" w:rsidR="00DE1585" w:rsidRDefault="008105ED">
      <w:pPr>
        <w:pStyle w:val="TOC2"/>
        <w:tabs>
          <w:tab w:val="left" w:pos="1152"/>
        </w:tabs>
        <w:rPr>
          <w:rFonts w:asciiTheme="minorHAnsi" w:eastAsiaTheme="minorEastAsia" w:hAnsiTheme="minorHAnsi" w:cstheme="minorBidi"/>
          <w:noProof/>
          <w:sz w:val="22"/>
          <w:szCs w:val="22"/>
        </w:rPr>
      </w:pPr>
      <w:hyperlink w:anchor="_Toc13752437" w:history="1">
        <w:r w:rsidR="00DE1585" w:rsidRPr="00330809">
          <w:rPr>
            <w:rStyle w:val="Hyperlink"/>
            <w:noProof/>
          </w:rPr>
          <w:t>19.3</w:t>
        </w:r>
        <w:r w:rsidR="00DE1585">
          <w:rPr>
            <w:rFonts w:asciiTheme="minorHAnsi" w:eastAsiaTheme="minorEastAsia" w:hAnsiTheme="minorHAnsi" w:cstheme="minorBidi"/>
            <w:noProof/>
            <w:sz w:val="22"/>
            <w:szCs w:val="22"/>
          </w:rPr>
          <w:tab/>
        </w:r>
        <w:r w:rsidR="00DE1585" w:rsidRPr="00330809">
          <w:rPr>
            <w:rStyle w:val="Hyperlink"/>
            <w:noProof/>
          </w:rPr>
          <w:t>BPPC Actors/Transactions</w:t>
        </w:r>
        <w:r w:rsidR="00DE1585">
          <w:rPr>
            <w:noProof/>
            <w:webHidden/>
          </w:rPr>
          <w:tab/>
        </w:r>
        <w:r w:rsidR="00DE1585">
          <w:rPr>
            <w:noProof/>
            <w:webHidden/>
          </w:rPr>
          <w:fldChar w:fldCharType="begin"/>
        </w:r>
        <w:r w:rsidR="00DE1585">
          <w:rPr>
            <w:noProof/>
            <w:webHidden/>
          </w:rPr>
          <w:instrText xml:space="preserve"> PAGEREF _Toc13752437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5A8DD253" w14:textId="5CA62C11" w:rsidR="00DE1585" w:rsidRDefault="008105ED">
      <w:pPr>
        <w:pStyle w:val="TOC3"/>
        <w:rPr>
          <w:rFonts w:asciiTheme="minorHAnsi" w:eastAsiaTheme="minorEastAsia" w:hAnsiTheme="minorHAnsi" w:cstheme="minorBidi"/>
          <w:noProof/>
          <w:sz w:val="22"/>
          <w:szCs w:val="22"/>
        </w:rPr>
      </w:pPr>
      <w:hyperlink w:anchor="_Toc13752438" w:history="1">
        <w:r w:rsidR="00DE1585" w:rsidRPr="00330809">
          <w:rPr>
            <w:rStyle w:val="Hyperlink"/>
            <w:noProof/>
          </w:rPr>
          <w:t>19.3.1 Grouping</w:t>
        </w:r>
        <w:r w:rsidR="00DE1585">
          <w:rPr>
            <w:noProof/>
            <w:webHidden/>
          </w:rPr>
          <w:tab/>
        </w:r>
        <w:r w:rsidR="00DE1585">
          <w:rPr>
            <w:noProof/>
            <w:webHidden/>
          </w:rPr>
          <w:fldChar w:fldCharType="begin"/>
        </w:r>
        <w:r w:rsidR="00DE1585">
          <w:rPr>
            <w:noProof/>
            <w:webHidden/>
          </w:rPr>
          <w:instrText xml:space="preserve"> PAGEREF _Toc13752438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0DCAAA79" w14:textId="0134FCF4" w:rsidR="00DE1585" w:rsidRDefault="008105ED">
      <w:pPr>
        <w:pStyle w:val="TOC2"/>
        <w:tabs>
          <w:tab w:val="left" w:pos="1152"/>
        </w:tabs>
        <w:rPr>
          <w:rFonts w:asciiTheme="minorHAnsi" w:eastAsiaTheme="minorEastAsia" w:hAnsiTheme="minorHAnsi" w:cstheme="minorBidi"/>
          <w:noProof/>
          <w:sz w:val="22"/>
          <w:szCs w:val="22"/>
        </w:rPr>
      </w:pPr>
      <w:hyperlink w:anchor="_Toc13752439" w:history="1">
        <w:r w:rsidR="00DE1585" w:rsidRPr="00330809">
          <w:rPr>
            <w:rStyle w:val="Hyperlink"/>
            <w:noProof/>
          </w:rPr>
          <w:t>19.4</w:t>
        </w:r>
        <w:r w:rsidR="00DE1585">
          <w:rPr>
            <w:rFonts w:asciiTheme="minorHAnsi" w:eastAsiaTheme="minorEastAsia" w:hAnsiTheme="minorHAnsi" w:cstheme="minorBidi"/>
            <w:noProof/>
            <w:sz w:val="22"/>
            <w:szCs w:val="22"/>
          </w:rPr>
          <w:tab/>
        </w:r>
        <w:r w:rsidR="00DE1585" w:rsidRPr="00330809">
          <w:rPr>
            <w:rStyle w:val="Hyperlink"/>
            <w:noProof/>
          </w:rPr>
          <w:t>BPPC Actor Options</w:t>
        </w:r>
        <w:r w:rsidR="00DE1585">
          <w:rPr>
            <w:noProof/>
            <w:webHidden/>
          </w:rPr>
          <w:tab/>
        </w:r>
        <w:r w:rsidR="00DE1585">
          <w:rPr>
            <w:noProof/>
            <w:webHidden/>
          </w:rPr>
          <w:fldChar w:fldCharType="begin"/>
        </w:r>
        <w:r w:rsidR="00DE1585">
          <w:rPr>
            <w:noProof/>
            <w:webHidden/>
          </w:rPr>
          <w:instrText xml:space="preserve"> PAGEREF _Toc13752439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32FAA226" w14:textId="6A7A4472" w:rsidR="00DE1585" w:rsidRDefault="008105ED">
      <w:pPr>
        <w:pStyle w:val="TOC3"/>
        <w:tabs>
          <w:tab w:val="left" w:pos="1584"/>
        </w:tabs>
        <w:rPr>
          <w:rFonts w:asciiTheme="minorHAnsi" w:eastAsiaTheme="minorEastAsia" w:hAnsiTheme="minorHAnsi" w:cstheme="minorBidi"/>
          <w:noProof/>
          <w:sz w:val="22"/>
          <w:szCs w:val="22"/>
        </w:rPr>
      </w:pPr>
      <w:hyperlink w:anchor="_Toc13752440" w:history="1">
        <w:r w:rsidR="00DE1585" w:rsidRPr="00330809">
          <w:rPr>
            <w:rStyle w:val="Hyperlink"/>
            <w:bCs/>
            <w:noProof/>
          </w:rPr>
          <w:t>19.4.1</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_Toc13752440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42B5C80" w14:textId="52D792A0" w:rsidR="00DE1585" w:rsidRDefault="008105ED">
      <w:pPr>
        <w:pStyle w:val="TOC3"/>
        <w:tabs>
          <w:tab w:val="left" w:pos="1584"/>
        </w:tabs>
        <w:rPr>
          <w:rFonts w:asciiTheme="minorHAnsi" w:eastAsiaTheme="minorEastAsia" w:hAnsiTheme="minorHAnsi" w:cstheme="minorBidi"/>
          <w:noProof/>
          <w:sz w:val="22"/>
          <w:szCs w:val="22"/>
        </w:rPr>
      </w:pPr>
      <w:hyperlink w:anchor="_Toc13752441" w:history="1">
        <w:r w:rsidR="00DE1585" w:rsidRPr="00330809">
          <w:rPr>
            <w:rStyle w:val="Hyperlink"/>
            <w:bCs/>
            <w:noProof/>
          </w:rPr>
          <w:t>19.4.2</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_Toc13752441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1E888C65" w14:textId="3DBF88A1" w:rsidR="00DE1585" w:rsidRDefault="008105ED">
      <w:pPr>
        <w:pStyle w:val="TOC3"/>
        <w:tabs>
          <w:tab w:val="left" w:pos="1584"/>
        </w:tabs>
        <w:rPr>
          <w:rFonts w:asciiTheme="minorHAnsi" w:eastAsiaTheme="minorEastAsia" w:hAnsiTheme="minorHAnsi" w:cstheme="minorBidi"/>
          <w:noProof/>
          <w:sz w:val="22"/>
          <w:szCs w:val="22"/>
        </w:rPr>
      </w:pPr>
      <w:hyperlink w:anchor="_Toc13752442" w:history="1">
        <w:r w:rsidR="00DE1585" w:rsidRPr="00330809">
          <w:rPr>
            <w:rStyle w:val="Hyperlink"/>
            <w:bCs/>
            <w:noProof/>
          </w:rPr>
          <w:t>19.4.3</w:t>
        </w:r>
        <w:r w:rsidR="00DE1585">
          <w:rPr>
            <w:rFonts w:asciiTheme="minorHAnsi" w:eastAsiaTheme="minorEastAsia" w:hAnsiTheme="minorHAnsi" w:cstheme="minorBidi"/>
            <w:noProof/>
            <w:sz w:val="22"/>
            <w:szCs w:val="22"/>
          </w:rPr>
          <w:tab/>
        </w:r>
        <w:r w:rsidR="00DE1585" w:rsidRPr="00330809">
          <w:rPr>
            <w:rStyle w:val="Hyperlink"/>
            <w:bCs/>
            <w:noProof/>
          </w:rPr>
          <w:t>Basic Patient Privacy Acknowledgement Option</w:t>
        </w:r>
        <w:r w:rsidR="00DE1585">
          <w:rPr>
            <w:noProof/>
            <w:webHidden/>
          </w:rPr>
          <w:tab/>
        </w:r>
        <w:r w:rsidR="00DE1585">
          <w:rPr>
            <w:noProof/>
            <w:webHidden/>
          </w:rPr>
          <w:fldChar w:fldCharType="begin"/>
        </w:r>
        <w:r w:rsidR="00DE1585">
          <w:rPr>
            <w:noProof/>
            <w:webHidden/>
          </w:rPr>
          <w:instrText xml:space="preserve"> PAGEREF _Toc13752442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777EB5C3" w14:textId="24D8AE36" w:rsidR="00DE1585" w:rsidRDefault="008105ED">
      <w:pPr>
        <w:pStyle w:val="TOC3"/>
        <w:tabs>
          <w:tab w:val="left" w:pos="1584"/>
        </w:tabs>
        <w:rPr>
          <w:rFonts w:asciiTheme="minorHAnsi" w:eastAsiaTheme="minorEastAsia" w:hAnsiTheme="minorHAnsi" w:cstheme="minorBidi"/>
          <w:noProof/>
          <w:sz w:val="22"/>
          <w:szCs w:val="22"/>
        </w:rPr>
      </w:pPr>
      <w:hyperlink w:anchor="_Toc13752443" w:history="1">
        <w:r w:rsidR="00DE1585" w:rsidRPr="00330809">
          <w:rPr>
            <w:rStyle w:val="Hyperlink"/>
            <w:bCs/>
            <w:noProof/>
          </w:rPr>
          <w:t>19.4.4</w:t>
        </w:r>
        <w:r w:rsidR="00DE1585">
          <w:rPr>
            <w:rFonts w:asciiTheme="minorHAnsi" w:eastAsiaTheme="minorEastAsia" w:hAnsiTheme="minorHAnsi" w:cstheme="minorBidi"/>
            <w:noProof/>
            <w:sz w:val="22"/>
            <w:szCs w:val="22"/>
          </w:rPr>
          <w:tab/>
        </w:r>
        <w:r w:rsidR="00DE1585" w:rsidRPr="00330809">
          <w:rPr>
            <w:rStyle w:val="Hyperlink"/>
            <w:bCs/>
            <w:noProof/>
          </w:rPr>
          <w:t>Basic Patient Privacy Acknowledgement with Scanned Document Option</w:t>
        </w:r>
        <w:r w:rsidR="00DE1585">
          <w:rPr>
            <w:noProof/>
            <w:webHidden/>
          </w:rPr>
          <w:tab/>
        </w:r>
        <w:r w:rsidR="00DE1585">
          <w:rPr>
            <w:noProof/>
            <w:webHidden/>
          </w:rPr>
          <w:fldChar w:fldCharType="begin"/>
        </w:r>
        <w:r w:rsidR="00DE1585">
          <w:rPr>
            <w:noProof/>
            <w:webHidden/>
          </w:rPr>
          <w:instrText xml:space="preserve"> PAGEREF _Toc13752443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30FE716" w14:textId="2B573643" w:rsidR="00DE1585" w:rsidRDefault="008105ED">
      <w:pPr>
        <w:pStyle w:val="TOC3"/>
        <w:tabs>
          <w:tab w:val="left" w:pos="1584"/>
        </w:tabs>
        <w:rPr>
          <w:rFonts w:asciiTheme="minorHAnsi" w:eastAsiaTheme="minorEastAsia" w:hAnsiTheme="minorHAnsi" w:cstheme="minorBidi"/>
          <w:noProof/>
          <w:sz w:val="22"/>
          <w:szCs w:val="22"/>
        </w:rPr>
      </w:pPr>
      <w:hyperlink w:anchor="_Toc13752444" w:history="1">
        <w:r w:rsidR="00DE1585" w:rsidRPr="00330809">
          <w:rPr>
            <w:rStyle w:val="Hyperlink"/>
            <w:bCs/>
            <w:noProof/>
          </w:rPr>
          <w:t>19.4.5</w:t>
        </w:r>
        <w:r w:rsidR="00DE1585">
          <w:rPr>
            <w:rFonts w:asciiTheme="minorHAnsi" w:eastAsiaTheme="minorEastAsia" w:hAnsiTheme="minorHAnsi" w:cstheme="minorBidi"/>
            <w:noProof/>
            <w:sz w:val="22"/>
            <w:szCs w:val="22"/>
          </w:rPr>
          <w:tab/>
        </w:r>
        <w:r w:rsidR="00DE1585" w:rsidRPr="00330809">
          <w:rPr>
            <w:rStyle w:val="Hyperlink"/>
            <w:bCs/>
            <w:noProof/>
          </w:rPr>
          <w:t>Patient Privacy Acknowledgement View Option</w:t>
        </w:r>
        <w:r w:rsidR="00DE1585">
          <w:rPr>
            <w:noProof/>
            <w:webHidden/>
          </w:rPr>
          <w:tab/>
        </w:r>
        <w:r w:rsidR="00DE1585">
          <w:rPr>
            <w:noProof/>
            <w:webHidden/>
          </w:rPr>
          <w:fldChar w:fldCharType="begin"/>
        </w:r>
        <w:r w:rsidR="00DE1585">
          <w:rPr>
            <w:noProof/>
            <w:webHidden/>
          </w:rPr>
          <w:instrText xml:space="preserve"> PAGEREF _Toc13752444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4210A8A" w14:textId="69386808" w:rsidR="00DE1585" w:rsidRDefault="008105ED">
      <w:pPr>
        <w:pStyle w:val="TOC2"/>
        <w:tabs>
          <w:tab w:val="left" w:pos="1152"/>
        </w:tabs>
        <w:rPr>
          <w:rFonts w:asciiTheme="minorHAnsi" w:eastAsiaTheme="minorEastAsia" w:hAnsiTheme="minorHAnsi" w:cstheme="minorBidi"/>
          <w:noProof/>
          <w:sz w:val="22"/>
          <w:szCs w:val="22"/>
        </w:rPr>
      </w:pPr>
      <w:hyperlink w:anchor="_Toc13752445" w:history="1">
        <w:r w:rsidR="00DE1585" w:rsidRPr="00330809">
          <w:rPr>
            <w:rStyle w:val="Hyperlink"/>
            <w:noProof/>
          </w:rPr>
          <w:t>19.5</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_Toc13752445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29E17EB" w14:textId="1304B07C" w:rsidR="00DE1585" w:rsidRDefault="008105ED">
      <w:pPr>
        <w:pStyle w:val="TOC2"/>
        <w:tabs>
          <w:tab w:val="left" w:pos="1152"/>
        </w:tabs>
        <w:rPr>
          <w:rFonts w:asciiTheme="minorHAnsi" w:eastAsiaTheme="minorEastAsia" w:hAnsiTheme="minorHAnsi" w:cstheme="minorBidi"/>
          <w:noProof/>
          <w:sz w:val="22"/>
          <w:szCs w:val="22"/>
        </w:rPr>
      </w:pPr>
      <w:hyperlink w:anchor="_Toc13752446" w:history="1">
        <w:r w:rsidR="00DE1585" w:rsidRPr="00330809">
          <w:rPr>
            <w:rStyle w:val="Hyperlink"/>
            <w:noProof/>
          </w:rPr>
          <w:t>19.6</w:t>
        </w:r>
        <w:r w:rsidR="00DE1585">
          <w:rPr>
            <w:rFonts w:asciiTheme="minorHAnsi" w:eastAsiaTheme="minorEastAsia" w:hAnsiTheme="minorHAnsi" w:cstheme="minorBidi"/>
            <w:noProof/>
            <w:sz w:val="22"/>
            <w:szCs w:val="22"/>
          </w:rPr>
          <w:tab/>
        </w:r>
        <w:r w:rsidR="00DE1585" w:rsidRPr="00330809">
          <w:rPr>
            <w:rStyle w:val="Hyperlink"/>
            <w:noProof/>
          </w:rPr>
          <w:t>BPPC Process Flow in an XDS Affinity Domain</w:t>
        </w:r>
        <w:r w:rsidR="00DE1585">
          <w:rPr>
            <w:noProof/>
            <w:webHidden/>
          </w:rPr>
          <w:tab/>
        </w:r>
        <w:r w:rsidR="00DE1585">
          <w:rPr>
            <w:noProof/>
            <w:webHidden/>
          </w:rPr>
          <w:fldChar w:fldCharType="begin"/>
        </w:r>
        <w:r w:rsidR="00DE1585">
          <w:rPr>
            <w:noProof/>
            <w:webHidden/>
          </w:rPr>
          <w:instrText xml:space="preserve"> PAGEREF _Toc13752446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08464C" w14:textId="67435644" w:rsidR="00DE1585" w:rsidRDefault="008105ED">
      <w:pPr>
        <w:pStyle w:val="TOC3"/>
        <w:tabs>
          <w:tab w:val="left" w:pos="1584"/>
        </w:tabs>
        <w:rPr>
          <w:rFonts w:asciiTheme="minorHAnsi" w:eastAsiaTheme="minorEastAsia" w:hAnsiTheme="minorHAnsi" w:cstheme="minorBidi"/>
          <w:noProof/>
          <w:sz w:val="22"/>
          <w:szCs w:val="22"/>
        </w:rPr>
      </w:pPr>
      <w:hyperlink w:anchor="_Toc13752447" w:history="1">
        <w:r w:rsidR="00DE1585" w:rsidRPr="00330809">
          <w:rPr>
            <w:rStyle w:val="Hyperlink"/>
            <w:bCs/>
            <w:noProof/>
          </w:rPr>
          <w:t>19.6.1</w:t>
        </w:r>
        <w:r w:rsidR="00DE1585">
          <w:rPr>
            <w:rFonts w:asciiTheme="minorHAnsi" w:eastAsiaTheme="minorEastAsia" w:hAnsiTheme="minorHAnsi" w:cstheme="minorBidi"/>
            <w:noProof/>
            <w:sz w:val="22"/>
            <w:szCs w:val="22"/>
          </w:rPr>
          <w:tab/>
        </w:r>
        <w:r w:rsidR="00DE1585" w:rsidRPr="00330809">
          <w:rPr>
            <w:rStyle w:val="Hyperlink"/>
            <w:bCs/>
            <w:noProof/>
          </w:rPr>
          <w:t>Checking for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_Toc13752447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7DA6BB" w14:textId="7B1F5DFB" w:rsidR="00DE1585" w:rsidRDefault="008105ED">
      <w:pPr>
        <w:pStyle w:val="TOC3"/>
        <w:tabs>
          <w:tab w:val="left" w:pos="1584"/>
        </w:tabs>
        <w:rPr>
          <w:rFonts w:asciiTheme="minorHAnsi" w:eastAsiaTheme="minorEastAsia" w:hAnsiTheme="minorHAnsi" w:cstheme="minorBidi"/>
          <w:noProof/>
          <w:sz w:val="22"/>
          <w:szCs w:val="22"/>
        </w:rPr>
      </w:pPr>
      <w:hyperlink w:anchor="_Toc13752448" w:history="1">
        <w:r w:rsidR="00DE1585" w:rsidRPr="00330809">
          <w:rPr>
            <w:rStyle w:val="Hyperlink"/>
            <w:bCs/>
            <w:noProof/>
          </w:rPr>
          <w:t>19.6.2</w:t>
        </w:r>
        <w:r w:rsidR="00DE1585">
          <w:rPr>
            <w:rFonts w:asciiTheme="minorHAnsi" w:eastAsiaTheme="minorEastAsia" w:hAnsiTheme="minorHAnsi" w:cstheme="minorBidi"/>
            <w:noProof/>
            <w:sz w:val="22"/>
            <w:szCs w:val="22"/>
          </w:rPr>
          <w:tab/>
        </w:r>
        <w:r w:rsidR="00DE1585" w:rsidRPr="00330809">
          <w:rPr>
            <w:rStyle w:val="Hyperlink"/>
            <w:bCs/>
            <w:noProof/>
          </w:rPr>
          <w:t>Recording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_Toc13752448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3D721499" w14:textId="1DD406B1" w:rsidR="00DE1585" w:rsidRDefault="008105ED">
      <w:pPr>
        <w:pStyle w:val="TOC3"/>
        <w:tabs>
          <w:tab w:val="left" w:pos="1584"/>
        </w:tabs>
        <w:rPr>
          <w:rFonts w:asciiTheme="minorHAnsi" w:eastAsiaTheme="minorEastAsia" w:hAnsiTheme="minorHAnsi" w:cstheme="minorBidi"/>
          <w:noProof/>
          <w:sz w:val="22"/>
          <w:szCs w:val="22"/>
        </w:rPr>
      </w:pPr>
      <w:hyperlink w:anchor="_Toc13752449" w:history="1">
        <w:r w:rsidR="00DE1585" w:rsidRPr="00330809">
          <w:rPr>
            <w:rStyle w:val="Hyperlink"/>
            <w:bCs/>
            <w:noProof/>
          </w:rPr>
          <w:t>19.6.3</w:t>
        </w:r>
        <w:r w:rsidR="00DE1585">
          <w:rPr>
            <w:rFonts w:asciiTheme="minorHAnsi" w:eastAsiaTheme="minorEastAsia" w:hAnsiTheme="minorHAnsi" w:cstheme="minorBidi"/>
            <w:noProof/>
            <w:sz w:val="22"/>
            <w:szCs w:val="22"/>
          </w:rPr>
          <w:tab/>
        </w:r>
        <w:r w:rsidR="00DE1585" w:rsidRPr="00330809">
          <w:rPr>
            <w:rStyle w:val="Hyperlink"/>
            <w:bCs/>
            <w:noProof/>
          </w:rPr>
          <w:t>Publishing documents against a consent policy</w:t>
        </w:r>
        <w:r w:rsidR="00DE1585">
          <w:rPr>
            <w:noProof/>
            <w:webHidden/>
          </w:rPr>
          <w:tab/>
        </w:r>
        <w:r w:rsidR="00DE1585">
          <w:rPr>
            <w:noProof/>
            <w:webHidden/>
          </w:rPr>
          <w:fldChar w:fldCharType="begin"/>
        </w:r>
        <w:r w:rsidR="00DE1585">
          <w:rPr>
            <w:noProof/>
            <w:webHidden/>
          </w:rPr>
          <w:instrText xml:space="preserve"> PAGEREF _Toc13752449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5C8D020E" w14:textId="2BFC8C11" w:rsidR="00DE1585" w:rsidRDefault="008105ED">
      <w:pPr>
        <w:pStyle w:val="TOC3"/>
        <w:tabs>
          <w:tab w:val="left" w:pos="1584"/>
        </w:tabs>
        <w:rPr>
          <w:rFonts w:asciiTheme="minorHAnsi" w:eastAsiaTheme="minorEastAsia" w:hAnsiTheme="minorHAnsi" w:cstheme="minorBidi"/>
          <w:noProof/>
          <w:sz w:val="22"/>
          <w:szCs w:val="22"/>
        </w:rPr>
      </w:pPr>
      <w:hyperlink w:anchor="_Toc13752450" w:history="1">
        <w:r w:rsidR="00DE1585" w:rsidRPr="00330809">
          <w:rPr>
            <w:rStyle w:val="Hyperlink"/>
            <w:bCs/>
            <w:noProof/>
          </w:rPr>
          <w:t>19.6.4</w:t>
        </w:r>
        <w:r w:rsidR="00DE1585">
          <w:rPr>
            <w:rFonts w:asciiTheme="minorHAnsi" w:eastAsiaTheme="minorEastAsia" w:hAnsiTheme="minorHAnsi" w:cstheme="minorBidi"/>
            <w:noProof/>
            <w:sz w:val="22"/>
            <w:szCs w:val="22"/>
          </w:rPr>
          <w:tab/>
        </w:r>
        <w:r w:rsidR="00DE1585" w:rsidRPr="00330809">
          <w:rPr>
            <w:rStyle w:val="Hyperlink"/>
            <w:bCs/>
            <w:noProof/>
          </w:rPr>
          <w:t>Using published documents</w:t>
        </w:r>
        <w:r w:rsidR="00DE1585">
          <w:rPr>
            <w:noProof/>
            <w:webHidden/>
          </w:rPr>
          <w:tab/>
        </w:r>
        <w:r w:rsidR="00DE1585">
          <w:rPr>
            <w:noProof/>
            <w:webHidden/>
          </w:rPr>
          <w:fldChar w:fldCharType="begin"/>
        </w:r>
        <w:r w:rsidR="00DE1585">
          <w:rPr>
            <w:noProof/>
            <w:webHidden/>
          </w:rPr>
          <w:instrText xml:space="preserve"> PAGEREF _Toc13752450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2894B013" w14:textId="1B73654A" w:rsidR="00DE1585" w:rsidRDefault="008105ED">
      <w:pPr>
        <w:pStyle w:val="TOC2"/>
        <w:tabs>
          <w:tab w:val="left" w:pos="1152"/>
        </w:tabs>
        <w:rPr>
          <w:rFonts w:asciiTheme="minorHAnsi" w:eastAsiaTheme="minorEastAsia" w:hAnsiTheme="minorHAnsi" w:cstheme="minorBidi"/>
          <w:noProof/>
          <w:sz w:val="22"/>
          <w:szCs w:val="22"/>
        </w:rPr>
      </w:pPr>
      <w:hyperlink w:anchor="_Toc13752451" w:history="1">
        <w:r w:rsidR="00DE1585" w:rsidRPr="00330809">
          <w:rPr>
            <w:rStyle w:val="Hyperlink"/>
            <w:noProof/>
          </w:rPr>
          <w:t>19.7</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_Toc13752451 \h </w:instrText>
        </w:r>
        <w:r w:rsidR="00DE1585">
          <w:rPr>
            <w:noProof/>
            <w:webHidden/>
          </w:rPr>
        </w:r>
        <w:r w:rsidR="00DE1585">
          <w:rPr>
            <w:noProof/>
            <w:webHidden/>
          </w:rPr>
          <w:fldChar w:fldCharType="separate"/>
        </w:r>
        <w:r w:rsidR="00DE1585">
          <w:rPr>
            <w:noProof/>
            <w:webHidden/>
          </w:rPr>
          <w:t>204</w:t>
        </w:r>
        <w:r w:rsidR="00DE1585">
          <w:rPr>
            <w:noProof/>
            <w:webHidden/>
          </w:rPr>
          <w:fldChar w:fldCharType="end"/>
        </w:r>
      </w:hyperlink>
    </w:p>
    <w:p w14:paraId="6B338C56" w14:textId="02E7AC13" w:rsidR="00DE1585" w:rsidRDefault="008105ED">
      <w:pPr>
        <w:pStyle w:val="TOC1"/>
        <w:rPr>
          <w:rFonts w:asciiTheme="minorHAnsi" w:eastAsiaTheme="minorEastAsia" w:hAnsiTheme="minorHAnsi" w:cstheme="minorBidi"/>
          <w:noProof/>
          <w:sz w:val="22"/>
          <w:szCs w:val="22"/>
        </w:rPr>
      </w:pPr>
      <w:hyperlink w:anchor="_Toc13752452" w:history="1">
        <w:r w:rsidR="00DE1585" w:rsidRPr="00330809">
          <w:rPr>
            <w:rStyle w:val="Hyperlink"/>
            <w:noProof/>
          </w:rPr>
          <w:t>20</w:t>
        </w:r>
        <w:r w:rsidR="00DE1585">
          <w:rPr>
            <w:rFonts w:asciiTheme="minorHAnsi" w:eastAsiaTheme="minorEastAsia" w:hAnsiTheme="minorHAnsi" w:cstheme="minorBidi"/>
            <w:noProof/>
            <w:sz w:val="22"/>
            <w:szCs w:val="22"/>
          </w:rPr>
          <w:tab/>
        </w:r>
        <w:r w:rsidR="00DE1585" w:rsidRPr="00330809">
          <w:rPr>
            <w:rStyle w:val="Hyperlink"/>
            <w:noProof/>
          </w:rPr>
          <w:t>Cross-Enterprise Sharing of Scanned Documents (XDS-SD)</w:t>
        </w:r>
        <w:r w:rsidR="00DE1585">
          <w:rPr>
            <w:noProof/>
            <w:webHidden/>
          </w:rPr>
          <w:tab/>
        </w:r>
        <w:r w:rsidR="00DE1585">
          <w:rPr>
            <w:noProof/>
            <w:webHidden/>
          </w:rPr>
          <w:fldChar w:fldCharType="begin"/>
        </w:r>
        <w:r w:rsidR="00DE1585">
          <w:rPr>
            <w:noProof/>
            <w:webHidden/>
          </w:rPr>
          <w:instrText xml:space="preserve"> PAGEREF _Toc13752452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339BAB5D" w14:textId="59880FCB" w:rsidR="00DE1585" w:rsidRDefault="008105ED">
      <w:pPr>
        <w:pStyle w:val="TOC2"/>
        <w:tabs>
          <w:tab w:val="left" w:pos="1152"/>
        </w:tabs>
        <w:rPr>
          <w:rFonts w:asciiTheme="minorHAnsi" w:eastAsiaTheme="minorEastAsia" w:hAnsiTheme="minorHAnsi" w:cstheme="minorBidi"/>
          <w:noProof/>
          <w:sz w:val="22"/>
          <w:szCs w:val="22"/>
        </w:rPr>
      </w:pPr>
      <w:hyperlink w:anchor="_Toc13752453" w:history="1">
        <w:r w:rsidR="00DE1585" w:rsidRPr="00330809">
          <w:rPr>
            <w:rStyle w:val="Hyperlink"/>
            <w:bCs/>
            <w:noProof/>
          </w:rPr>
          <w:t>20.1</w:t>
        </w:r>
        <w:r w:rsidR="00DE1585">
          <w:rPr>
            <w:rFonts w:asciiTheme="minorHAnsi" w:eastAsiaTheme="minorEastAsia" w:hAnsiTheme="minorHAnsi" w:cstheme="minorBidi"/>
            <w:noProof/>
            <w:sz w:val="22"/>
            <w:szCs w:val="22"/>
          </w:rPr>
          <w:tab/>
        </w:r>
        <w:r w:rsidR="00DE1585" w:rsidRPr="00330809">
          <w:rPr>
            <w:rStyle w:val="Hyperlink"/>
            <w:bCs/>
            <w:noProof/>
          </w:rPr>
          <w:t>Use Cases</w:t>
        </w:r>
        <w:r w:rsidR="00DE1585">
          <w:rPr>
            <w:noProof/>
            <w:webHidden/>
          </w:rPr>
          <w:tab/>
        </w:r>
        <w:r w:rsidR="00DE1585">
          <w:rPr>
            <w:noProof/>
            <w:webHidden/>
          </w:rPr>
          <w:fldChar w:fldCharType="begin"/>
        </w:r>
        <w:r w:rsidR="00DE1585">
          <w:rPr>
            <w:noProof/>
            <w:webHidden/>
          </w:rPr>
          <w:instrText xml:space="preserve"> PAGEREF _Toc13752453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609ECD1" w14:textId="7BBA7850" w:rsidR="00DE1585" w:rsidRDefault="008105ED">
      <w:pPr>
        <w:pStyle w:val="TOC3"/>
        <w:rPr>
          <w:rFonts w:asciiTheme="minorHAnsi" w:eastAsiaTheme="minorEastAsia" w:hAnsiTheme="minorHAnsi" w:cstheme="minorBidi"/>
          <w:noProof/>
          <w:sz w:val="22"/>
          <w:szCs w:val="22"/>
        </w:rPr>
      </w:pPr>
      <w:hyperlink w:anchor="_Toc13752454" w:history="1">
        <w:r w:rsidR="00DE1585" w:rsidRPr="00330809">
          <w:rPr>
            <w:rStyle w:val="Hyperlink"/>
            <w:noProof/>
          </w:rPr>
          <w:t>20.1.1 Content Use Cases</w:t>
        </w:r>
        <w:r w:rsidR="00DE1585">
          <w:rPr>
            <w:noProof/>
            <w:webHidden/>
          </w:rPr>
          <w:tab/>
        </w:r>
        <w:r w:rsidR="00DE1585">
          <w:rPr>
            <w:noProof/>
            <w:webHidden/>
          </w:rPr>
          <w:fldChar w:fldCharType="begin"/>
        </w:r>
        <w:r w:rsidR="00DE1585">
          <w:rPr>
            <w:noProof/>
            <w:webHidden/>
          </w:rPr>
          <w:instrText xml:space="preserve"> PAGEREF _Toc13752454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5CF0C8D" w14:textId="7CD0F227" w:rsidR="00DE1585" w:rsidRDefault="008105ED">
      <w:pPr>
        <w:pStyle w:val="TOC3"/>
        <w:rPr>
          <w:rFonts w:asciiTheme="minorHAnsi" w:eastAsiaTheme="minorEastAsia" w:hAnsiTheme="minorHAnsi" w:cstheme="minorBidi"/>
          <w:noProof/>
          <w:sz w:val="22"/>
          <w:szCs w:val="22"/>
        </w:rPr>
      </w:pPr>
      <w:hyperlink w:anchor="_Toc13752455" w:history="1">
        <w:r w:rsidR="00DE1585" w:rsidRPr="00330809">
          <w:rPr>
            <w:rStyle w:val="Hyperlink"/>
            <w:noProof/>
          </w:rPr>
          <w:t>20.1.2 Content Creator Use Cases</w:t>
        </w:r>
        <w:r w:rsidR="00DE1585">
          <w:rPr>
            <w:noProof/>
            <w:webHidden/>
          </w:rPr>
          <w:tab/>
        </w:r>
        <w:r w:rsidR="00DE1585">
          <w:rPr>
            <w:noProof/>
            <w:webHidden/>
          </w:rPr>
          <w:fldChar w:fldCharType="begin"/>
        </w:r>
        <w:r w:rsidR="00DE1585">
          <w:rPr>
            <w:noProof/>
            <w:webHidden/>
          </w:rPr>
          <w:instrText xml:space="preserve"> PAGEREF _Toc13752455 \h </w:instrText>
        </w:r>
        <w:r w:rsidR="00DE1585">
          <w:rPr>
            <w:noProof/>
            <w:webHidden/>
          </w:rPr>
        </w:r>
        <w:r w:rsidR="00DE1585">
          <w:rPr>
            <w:noProof/>
            <w:webHidden/>
          </w:rPr>
          <w:fldChar w:fldCharType="separate"/>
        </w:r>
        <w:r w:rsidR="00DE1585">
          <w:rPr>
            <w:noProof/>
            <w:webHidden/>
          </w:rPr>
          <w:t>206</w:t>
        </w:r>
        <w:r w:rsidR="00DE1585">
          <w:rPr>
            <w:noProof/>
            <w:webHidden/>
          </w:rPr>
          <w:fldChar w:fldCharType="end"/>
        </w:r>
      </w:hyperlink>
    </w:p>
    <w:p w14:paraId="23217C87" w14:textId="2A525502" w:rsidR="00DE1585" w:rsidRDefault="008105ED">
      <w:pPr>
        <w:pStyle w:val="TOC3"/>
        <w:rPr>
          <w:rFonts w:asciiTheme="minorHAnsi" w:eastAsiaTheme="minorEastAsia" w:hAnsiTheme="minorHAnsi" w:cstheme="minorBidi"/>
          <w:noProof/>
          <w:sz w:val="22"/>
          <w:szCs w:val="22"/>
        </w:rPr>
      </w:pPr>
      <w:hyperlink w:anchor="_Toc13752456" w:history="1">
        <w:r w:rsidR="00DE1585" w:rsidRPr="00330809">
          <w:rPr>
            <w:rStyle w:val="Hyperlink"/>
            <w:noProof/>
          </w:rPr>
          <w:t>20.1.3 Content Consumer Use Cases</w:t>
        </w:r>
        <w:r w:rsidR="00DE1585">
          <w:rPr>
            <w:noProof/>
            <w:webHidden/>
          </w:rPr>
          <w:tab/>
        </w:r>
        <w:r w:rsidR="00DE1585">
          <w:rPr>
            <w:noProof/>
            <w:webHidden/>
          </w:rPr>
          <w:fldChar w:fldCharType="begin"/>
        </w:r>
        <w:r w:rsidR="00DE1585">
          <w:rPr>
            <w:noProof/>
            <w:webHidden/>
          </w:rPr>
          <w:instrText xml:space="preserve"> PAGEREF _Toc13752456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56B311E5" w14:textId="0F929885" w:rsidR="00DE1585" w:rsidRDefault="008105ED">
      <w:pPr>
        <w:pStyle w:val="TOC2"/>
        <w:tabs>
          <w:tab w:val="left" w:pos="1152"/>
        </w:tabs>
        <w:rPr>
          <w:rFonts w:asciiTheme="minorHAnsi" w:eastAsiaTheme="minorEastAsia" w:hAnsiTheme="minorHAnsi" w:cstheme="minorBidi"/>
          <w:noProof/>
          <w:sz w:val="22"/>
          <w:szCs w:val="22"/>
        </w:rPr>
      </w:pPr>
      <w:hyperlink w:anchor="_Toc13752457" w:history="1">
        <w:r w:rsidR="00DE1585" w:rsidRPr="00330809">
          <w:rPr>
            <w:rStyle w:val="Hyperlink"/>
            <w:bCs/>
            <w:noProof/>
          </w:rPr>
          <w:t>20.2</w:t>
        </w:r>
        <w:r w:rsidR="00DE1585">
          <w:rPr>
            <w:rFonts w:asciiTheme="minorHAnsi" w:eastAsiaTheme="minorEastAsia" w:hAnsiTheme="minorHAnsi" w:cstheme="minorBidi"/>
            <w:noProof/>
            <w:sz w:val="22"/>
            <w:szCs w:val="22"/>
          </w:rPr>
          <w:tab/>
        </w:r>
        <w:r w:rsidR="00DE1585" w:rsidRPr="00330809">
          <w:rPr>
            <w:rStyle w:val="Hyperlink"/>
            <w:bCs/>
            <w:noProof/>
          </w:rPr>
          <w:t>XDS-SD Actors/Transactions</w:t>
        </w:r>
        <w:r w:rsidR="00DE1585">
          <w:rPr>
            <w:noProof/>
            <w:webHidden/>
          </w:rPr>
          <w:tab/>
        </w:r>
        <w:r w:rsidR="00DE1585">
          <w:rPr>
            <w:noProof/>
            <w:webHidden/>
          </w:rPr>
          <w:fldChar w:fldCharType="begin"/>
        </w:r>
        <w:r w:rsidR="00DE1585">
          <w:rPr>
            <w:noProof/>
            <w:webHidden/>
          </w:rPr>
          <w:instrText xml:space="preserve"> PAGEREF _Toc13752457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2EC269A4" w14:textId="3B410F7A" w:rsidR="00DE1585" w:rsidRDefault="008105ED">
      <w:pPr>
        <w:pStyle w:val="TOC2"/>
        <w:tabs>
          <w:tab w:val="left" w:pos="1152"/>
        </w:tabs>
        <w:rPr>
          <w:rFonts w:asciiTheme="minorHAnsi" w:eastAsiaTheme="minorEastAsia" w:hAnsiTheme="minorHAnsi" w:cstheme="minorBidi"/>
          <w:noProof/>
          <w:sz w:val="22"/>
          <w:szCs w:val="22"/>
        </w:rPr>
      </w:pPr>
      <w:hyperlink w:anchor="_Toc13752458" w:history="1">
        <w:r w:rsidR="00DE1585" w:rsidRPr="00330809">
          <w:rPr>
            <w:rStyle w:val="Hyperlink"/>
            <w:noProof/>
          </w:rPr>
          <w:t>20.3</w:t>
        </w:r>
        <w:r w:rsidR="00DE1585">
          <w:rPr>
            <w:rFonts w:asciiTheme="minorHAnsi" w:eastAsiaTheme="minorEastAsia" w:hAnsiTheme="minorHAnsi" w:cstheme="minorBidi"/>
            <w:noProof/>
            <w:sz w:val="22"/>
            <w:szCs w:val="22"/>
          </w:rPr>
          <w:tab/>
        </w:r>
        <w:r w:rsidR="00DE1585" w:rsidRPr="00330809">
          <w:rPr>
            <w:rStyle w:val="Hyperlink"/>
            <w:noProof/>
          </w:rPr>
          <w:t>XDS-SD Actor Options</w:t>
        </w:r>
        <w:r w:rsidR="00DE1585">
          <w:rPr>
            <w:noProof/>
            <w:webHidden/>
          </w:rPr>
          <w:tab/>
        </w:r>
        <w:r w:rsidR="00DE1585">
          <w:rPr>
            <w:noProof/>
            <w:webHidden/>
          </w:rPr>
          <w:fldChar w:fldCharType="begin"/>
        </w:r>
        <w:r w:rsidR="00DE1585">
          <w:rPr>
            <w:noProof/>
            <w:webHidden/>
          </w:rPr>
          <w:instrText xml:space="preserve"> PAGEREF _Toc13752458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735B7E2F" w14:textId="76A0D0FE" w:rsidR="00DE1585" w:rsidRDefault="008105ED">
      <w:pPr>
        <w:pStyle w:val="TOC2"/>
        <w:tabs>
          <w:tab w:val="left" w:pos="1152"/>
        </w:tabs>
        <w:rPr>
          <w:rFonts w:asciiTheme="minorHAnsi" w:eastAsiaTheme="minorEastAsia" w:hAnsiTheme="minorHAnsi" w:cstheme="minorBidi"/>
          <w:noProof/>
          <w:sz w:val="22"/>
          <w:szCs w:val="22"/>
        </w:rPr>
      </w:pPr>
      <w:hyperlink w:anchor="_Toc13752459" w:history="1">
        <w:r w:rsidR="00DE1585" w:rsidRPr="00330809">
          <w:rPr>
            <w:rStyle w:val="Hyperlink"/>
            <w:bCs/>
            <w:noProof/>
          </w:rPr>
          <w:t>20.4</w:t>
        </w:r>
        <w:r w:rsidR="00DE1585">
          <w:rPr>
            <w:rFonts w:asciiTheme="minorHAnsi" w:eastAsiaTheme="minorEastAsia" w:hAnsiTheme="minorHAnsi" w:cstheme="minorBidi"/>
            <w:noProof/>
            <w:sz w:val="22"/>
            <w:szCs w:val="22"/>
          </w:rPr>
          <w:tab/>
        </w:r>
        <w:r w:rsidR="00DE1585" w:rsidRPr="00330809">
          <w:rPr>
            <w:rStyle w:val="Hyperlink"/>
            <w:bCs/>
            <w:noProof/>
          </w:rPr>
          <w:t>Scanned Documents Bindings to XDS, XDR, XDM</w:t>
        </w:r>
        <w:r w:rsidR="00DE1585">
          <w:rPr>
            <w:noProof/>
            <w:webHidden/>
          </w:rPr>
          <w:tab/>
        </w:r>
        <w:r w:rsidR="00DE1585">
          <w:rPr>
            <w:noProof/>
            <w:webHidden/>
          </w:rPr>
          <w:fldChar w:fldCharType="begin"/>
        </w:r>
        <w:r w:rsidR="00DE1585">
          <w:rPr>
            <w:noProof/>
            <w:webHidden/>
          </w:rPr>
          <w:instrText xml:space="preserve"> PAGEREF _Toc13752459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1804C777" w14:textId="7B007635" w:rsidR="00DE1585" w:rsidRDefault="008105ED">
      <w:pPr>
        <w:pStyle w:val="TOC2"/>
        <w:tabs>
          <w:tab w:val="left" w:pos="1152"/>
        </w:tabs>
        <w:rPr>
          <w:rFonts w:asciiTheme="minorHAnsi" w:eastAsiaTheme="minorEastAsia" w:hAnsiTheme="minorHAnsi" w:cstheme="minorBidi"/>
          <w:noProof/>
          <w:sz w:val="22"/>
          <w:szCs w:val="22"/>
        </w:rPr>
      </w:pPr>
      <w:hyperlink w:anchor="_Toc13752460" w:history="1">
        <w:r w:rsidR="00DE1585" w:rsidRPr="00330809">
          <w:rPr>
            <w:rStyle w:val="Hyperlink"/>
            <w:bCs/>
            <w:noProof/>
          </w:rPr>
          <w:t>20.5</w:t>
        </w:r>
        <w:r w:rsidR="00DE1585">
          <w:rPr>
            <w:rFonts w:asciiTheme="minorHAnsi" w:eastAsiaTheme="minorEastAsia" w:hAnsiTheme="minorHAnsi" w:cstheme="minorBidi"/>
            <w:noProof/>
            <w:sz w:val="22"/>
            <w:szCs w:val="22"/>
          </w:rPr>
          <w:tab/>
        </w:r>
        <w:r w:rsidR="00DE1585" w:rsidRPr="00330809">
          <w:rPr>
            <w:rStyle w:val="Hyperlink"/>
            <w:bCs/>
            <w:noProof/>
          </w:rPr>
          <w:t>Scanned Documents Content Process Flow</w:t>
        </w:r>
        <w:r w:rsidR="00DE1585">
          <w:rPr>
            <w:noProof/>
            <w:webHidden/>
          </w:rPr>
          <w:tab/>
        </w:r>
        <w:r w:rsidR="00DE1585">
          <w:rPr>
            <w:noProof/>
            <w:webHidden/>
          </w:rPr>
          <w:fldChar w:fldCharType="begin"/>
        </w:r>
        <w:r w:rsidR="00DE1585">
          <w:rPr>
            <w:noProof/>
            <w:webHidden/>
          </w:rPr>
          <w:instrText xml:space="preserve"> PAGEREF _Toc13752460 \h </w:instrText>
        </w:r>
        <w:r w:rsidR="00DE1585">
          <w:rPr>
            <w:noProof/>
            <w:webHidden/>
          </w:rPr>
        </w:r>
        <w:r w:rsidR="00DE1585">
          <w:rPr>
            <w:noProof/>
            <w:webHidden/>
          </w:rPr>
          <w:fldChar w:fldCharType="separate"/>
        </w:r>
        <w:r w:rsidR="00DE1585">
          <w:rPr>
            <w:noProof/>
            <w:webHidden/>
          </w:rPr>
          <w:t>209</w:t>
        </w:r>
        <w:r w:rsidR="00DE1585">
          <w:rPr>
            <w:noProof/>
            <w:webHidden/>
          </w:rPr>
          <w:fldChar w:fldCharType="end"/>
        </w:r>
      </w:hyperlink>
    </w:p>
    <w:p w14:paraId="0A64D369" w14:textId="41BBF343" w:rsidR="00DE1585" w:rsidRDefault="008105ED">
      <w:pPr>
        <w:pStyle w:val="TOC1"/>
        <w:rPr>
          <w:rFonts w:asciiTheme="minorHAnsi" w:eastAsiaTheme="minorEastAsia" w:hAnsiTheme="minorHAnsi" w:cstheme="minorBidi"/>
          <w:noProof/>
          <w:sz w:val="22"/>
          <w:szCs w:val="22"/>
        </w:rPr>
      </w:pPr>
      <w:hyperlink w:anchor="_Toc13752461" w:history="1">
        <w:r w:rsidR="00DE1585" w:rsidRPr="00330809">
          <w:rPr>
            <w:rStyle w:val="Hyperlink"/>
            <w:noProof/>
          </w:rPr>
          <w:t>21</w:t>
        </w:r>
        <w:r w:rsidR="00DE1585">
          <w:rPr>
            <w:rFonts w:asciiTheme="minorHAnsi" w:eastAsiaTheme="minorEastAsia" w:hAnsiTheme="minorHAnsi" w:cstheme="minorBidi"/>
            <w:noProof/>
            <w:sz w:val="22"/>
            <w:szCs w:val="22"/>
          </w:rPr>
          <w:tab/>
        </w:r>
        <w:r w:rsidR="00DE1585" w:rsidRPr="00330809">
          <w:rPr>
            <w:rStyle w:val="Hyperlink"/>
            <w:noProof/>
          </w:rPr>
          <w:t>Sharing Value Sets (SVS)</w:t>
        </w:r>
        <w:r w:rsidR="00DE1585">
          <w:rPr>
            <w:noProof/>
            <w:webHidden/>
          </w:rPr>
          <w:tab/>
        </w:r>
        <w:r w:rsidR="00DE1585">
          <w:rPr>
            <w:noProof/>
            <w:webHidden/>
          </w:rPr>
          <w:fldChar w:fldCharType="begin"/>
        </w:r>
        <w:r w:rsidR="00DE1585">
          <w:rPr>
            <w:noProof/>
            <w:webHidden/>
          </w:rPr>
          <w:instrText xml:space="preserve"> PAGEREF _Toc13752461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590F18F1" w14:textId="68C8A013" w:rsidR="00DE1585" w:rsidRDefault="008105ED">
      <w:pPr>
        <w:pStyle w:val="TOC2"/>
        <w:rPr>
          <w:rFonts w:asciiTheme="minorHAnsi" w:eastAsiaTheme="minorEastAsia" w:hAnsiTheme="minorHAnsi" w:cstheme="minorBidi"/>
          <w:noProof/>
          <w:sz w:val="22"/>
          <w:szCs w:val="22"/>
        </w:rPr>
      </w:pPr>
      <w:hyperlink w:anchor="_Toc13752462" w:history="1">
        <w:r w:rsidR="00DE1585" w:rsidRPr="00330809">
          <w:rPr>
            <w:rStyle w:val="Hyperlink"/>
            <w:noProof/>
          </w:rPr>
          <w:t>21.1 SVS Actors/Transactions</w:t>
        </w:r>
        <w:r w:rsidR="00DE1585">
          <w:rPr>
            <w:noProof/>
            <w:webHidden/>
          </w:rPr>
          <w:tab/>
        </w:r>
        <w:r w:rsidR="00DE1585">
          <w:rPr>
            <w:noProof/>
            <w:webHidden/>
          </w:rPr>
          <w:fldChar w:fldCharType="begin"/>
        </w:r>
        <w:r w:rsidR="00DE1585">
          <w:rPr>
            <w:noProof/>
            <w:webHidden/>
          </w:rPr>
          <w:instrText xml:space="preserve"> PAGEREF _Toc13752462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333CBF6D" w14:textId="5480253D" w:rsidR="00DE1585" w:rsidRDefault="008105ED">
      <w:pPr>
        <w:pStyle w:val="TOC3"/>
        <w:rPr>
          <w:rFonts w:asciiTheme="minorHAnsi" w:eastAsiaTheme="minorEastAsia" w:hAnsiTheme="minorHAnsi" w:cstheme="minorBidi"/>
          <w:noProof/>
          <w:sz w:val="22"/>
          <w:szCs w:val="22"/>
        </w:rPr>
      </w:pPr>
      <w:hyperlink w:anchor="_Toc13752463" w:history="1">
        <w:r w:rsidR="00DE1585" w:rsidRPr="00330809">
          <w:rPr>
            <w:rStyle w:val="Hyperlink"/>
            <w:noProof/>
          </w:rPr>
          <w:t>21.1.1 Assumptions and background information</w:t>
        </w:r>
        <w:r w:rsidR="00DE1585">
          <w:rPr>
            <w:noProof/>
            <w:webHidden/>
          </w:rPr>
          <w:tab/>
        </w:r>
        <w:r w:rsidR="00DE1585">
          <w:rPr>
            <w:noProof/>
            <w:webHidden/>
          </w:rPr>
          <w:fldChar w:fldCharType="begin"/>
        </w:r>
        <w:r w:rsidR="00DE1585">
          <w:rPr>
            <w:noProof/>
            <w:webHidden/>
          </w:rPr>
          <w:instrText xml:space="preserve"> PAGEREF _Toc13752463 \h </w:instrText>
        </w:r>
        <w:r w:rsidR="00DE1585">
          <w:rPr>
            <w:noProof/>
            <w:webHidden/>
          </w:rPr>
        </w:r>
        <w:r w:rsidR="00DE1585">
          <w:rPr>
            <w:noProof/>
            <w:webHidden/>
          </w:rPr>
          <w:fldChar w:fldCharType="separate"/>
        </w:r>
        <w:r w:rsidR="00DE1585">
          <w:rPr>
            <w:noProof/>
            <w:webHidden/>
          </w:rPr>
          <w:t>211</w:t>
        </w:r>
        <w:r w:rsidR="00DE1585">
          <w:rPr>
            <w:noProof/>
            <w:webHidden/>
          </w:rPr>
          <w:fldChar w:fldCharType="end"/>
        </w:r>
      </w:hyperlink>
    </w:p>
    <w:p w14:paraId="3C888553" w14:textId="37E98551" w:rsidR="00DE1585" w:rsidRDefault="008105ED">
      <w:pPr>
        <w:pStyle w:val="TOC3"/>
        <w:rPr>
          <w:rFonts w:asciiTheme="minorHAnsi" w:eastAsiaTheme="minorEastAsia" w:hAnsiTheme="minorHAnsi" w:cstheme="minorBidi"/>
          <w:noProof/>
          <w:sz w:val="22"/>
          <w:szCs w:val="22"/>
        </w:rPr>
      </w:pPr>
      <w:hyperlink w:anchor="_Toc13752464" w:history="1">
        <w:r w:rsidR="00DE1585" w:rsidRPr="00330809">
          <w:rPr>
            <w:rStyle w:val="Hyperlink"/>
            <w:noProof/>
          </w:rPr>
          <w:t>21.1.2 Value Set Unique ID and Value Set Version</w:t>
        </w:r>
        <w:r w:rsidR="00DE1585">
          <w:rPr>
            <w:noProof/>
            <w:webHidden/>
          </w:rPr>
          <w:tab/>
        </w:r>
        <w:r w:rsidR="00DE1585">
          <w:rPr>
            <w:noProof/>
            <w:webHidden/>
          </w:rPr>
          <w:fldChar w:fldCharType="begin"/>
        </w:r>
        <w:r w:rsidR="00DE1585">
          <w:rPr>
            <w:noProof/>
            <w:webHidden/>
          </w:rPr>
          <w:instrText xml:space="preserve"> PAGEREF _Toc13752464 \h </w:instrText>
        </w:r>
        <w:r w:rsidR="00DE1585">
          <w:rPr>
            <w:noProof/>
            <w:webHidden/>
          </w:rPr>
        </w:r>
        <w:r w:rsidR="00DE1585">
          <w:rPr>
            <w:noProof/>
            <w:webHidden/>
          </w:rPr>
          <w:fldChar w:fldCharType="separate"/>
        </w:r>
        <w:r w:rsidR="00DE1585">
          <w:rPr>
            <w:noProof/>
            <w:webHidden/>
          </w:rPr>
          <w:t>212</w:t>
        </w:r>
        <w:r w:rsidR="00DE1585">
          <w:rPr>
            <w:noProof/>
            <w:webHidden/>
          </w:rPr>
          <w:fldChar w:fldCharType="end"/>
        </w:r>
      </w:hyperlink>
    </w:p>
    <w:p w14:paraId="5C6F9AFD" w14:textId="2C3F3EF4" w:rsidR="00DE1585" w:rsidRDefault="008105ED">
      <w:pPr>
        <w:pStyle w:val="TOC3"/>
        <w:rPr>
          <w:rFonts w:asciiTheme="minorHAnsi" w:eastAsiaTheme="minorEastAsia" w:hAnsiTheme="minorHAnsi" w:cstheme="minorBidi"/>
          <w:noProof/>
          <w:sz w:val="22"/>
          <w:szCs w:val="22"/>
        </w:rPr>
      </w:pPr>
      <w:hyperlink w:anchor="_Toc13752465" w:history="1">
        <w:r w:rsidR="00DE1585" w:rsidRPr="00330809">
          <w:rPr>
            <w:rStyle w:val="Hyperlink"/>
            <w:noProof/>
          </w:rPr>
          <w:t>21.1.3 The relationship between ITI SVS and CTS</w:t>
        </w:r>
        <w:r w:rsidR="00DE1585">
          <w:rPr>
            <w:noProof/>
            <w:webHidden/>
          </w:rPr>
          <w:tab/>
        </w:r>
        <w:r w:rsidR="00DE1585">
          <w:rPr>
            <w:noProof/>
            <w:webHidden/>
          </w:rPr>
          <w:fldChar w:fldCharType="begin"/>
        </w:r>
        <w:r w:rsidR="00DE1585">
          <w:rPr>
            <w:noProof/>
            <w:webHidden/>
          </w:rPr>
          <w:instrText xml:space="preserve"> PAGEREF _Toc13752465 \h </w:instrText>
        </w:r>
        <w:r w:rsidR="00DE1585">
          <w:rPr>
            <w:noProof/>
            <w:webHidden/>
          </w:rPr>
        </w:r>
        <w:r w:rsidR="00DE1585">
          <w:rPr>
            <w:noProof/>
            <w:webHidden/>
          </w:rPr>
          <w:fldChar w:fldCharType="separate"/>
        </w:r>
        <w:r w:rsidR="00DE1585">
          <w:rPr>
            <w:noProof/>
            <w:webHidden/>
          </w:rPr>
          <w:t>213</w:t>
        </w:r>
        <w:r w:rsidR="00DE1585">
          <w:rPr>
            <w:noProof/>
            <w:webHidden/>
          </w:rPr>
          <w:fldChar w:fldCharType="end"/>
        </w:r>
      </w:hyperlink>
    </w:p>
    <w:p w14:paraId="4099D3F2" w14:textId="10624493" w:rsidR="00DE1585" w:rsidRDefault="008105ED">
      <w:pPr>
        <w:pStyle w:val="TOC2"/>
        <w:rPr>
          <w:rFonts w:asciiTheme="minorHAnsi" w:eastAsiaTheme="minorEastAsia" w:hAnsiTheme="minorHAnsi" w:cstheme="minorBidi"/>
          <w:noProof/>
          <w:sz w:val="22"/>
          <w:szCs w:val="22"/>
        </w:rPr>
      </w:pPr>
      <w:hyperlink w:anchor="_Toc13752466" w:history="1">
        <w:r w:rsidR="00DE1585" w:rsidRPr="00330809">
          <w:rPr>
            <w:rStyle w:val="Hyperlink"/>
            <w:noProof/>
          </w:rPr>
          <w:t>21.2 SVS Actor Options</w:t>
        </w:r>
        <w:r w:rsidR="00DE1585">
          <w:rPr>
            <w:noProof/>
            <w:webHidden/>
          </w:rPr>
          <w:tab/>
        </w:r>
        <w:r w:rsidR="00DE1585">
          <w:rPr>
            <w:noProof/>
            <w:webHidden/>
          </w:rPr>
          <w:fldChar w:fldCharType="begin"/>
        </w:r>
        <w:r w:rsidR="00DE1585">
          <w:rPr>
            <w:noProof/>
            <w:webHidden/>
          </w:rPr>
          <w:instrText xml:space="preserve"> PAGEREF _Toc13752466 \h </w:instrText>
        </w:r>
        <w:r w:rsidR="00DE1585">
          <w:rPr>
            <w:noProof/>
            <w:webHidden/>
          </w:rPr>
        </w:r>
        <w:r w:rsidR="00DE1585">
          <w:rPr>
            <w:noProof/>
            <w:webHidden/>
          </w:rPr>
          <w:fldChar w:fldCharType="separate"/>
        </w:r>
        <w:r w:rsidR="00DE1585">
          <w:rPr>
            <w:noProof/>
            <w:webHidden/>
          </w:rPr>
          <w:t>219</w:t>
        </w:r>
        <w:r w:rsidR="00DE1585">
          <w:rPr>
            <w:noProof/>
            <w:webHidden/>
          </w:rPr>
          <w:fldChar w:fldCharType="end"/>
        </w:r>
      </w:hyperlink>
    </w:p>
    <w:p w14:paraId="6864C44D" w14:textId="63BFD9C3" w:rsidR="00DE1585" w:rsidRDefault="008105ED">
      <w:pPr>
        <w:pStyle w:val="TOC3"/>
        <w:rPr>
          <w:rFonts w:asciiTheme="minorHAnsi" w:eastAsiaTheme="minorEastAsia" w:hAnsiTheme="minorHAnsi" w:cstheme="minorBidi"/>
          <w:noProof/>
          <w:sz w:val="22"/>
          <w:szCs w:val="22"/>
        </w:rPr>
      </w:pPr>
      <w:hyperlink w:anchor="_Toc13752467" w:history="1">
        <w:r w:rsidR="00DE1585" w:rsidRPr="00330809">
          <w:rPr>
            <w:rStyle w:val="Hyperlink"/>
            <w:noProof/>
          </w:rPr>
          <w:t xml:space="preserve">21.2.1 Retrieve Multiple Value Sets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_Toc13752467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7CCBB28F" w14:textId="469921FB" w:rsidR="00DE1585" w:rsidRDefault="008105ED">
      <w:pPr>
        <w:pStyle w:val="TOC2"/>
        <w:rPr>
          <w:rFonts w:asciiTheme="minorHAnsi" w:eastAsiaTheme="minorEastAsia" w:hAnsiTheme="minorHAnsi" w:cstheme="minorBidi"/>
          <w:noProof/>
          <w:sz w:val="22"/>
          <w:szCs w:val="22"/>
        </w:rPr>
      </w:pPr>
      <w:hyperlink w:anchor="_Toc13752468" w:history="1">
        <w:r w:rsidR="00DE1585" w:rsidRPr="00330809">
          <w:rPr>
            <w:rStyle w:val="Hyperlink"/>
            <w:noProof/>
          </w:rPr>
          <w:t>21.3 SVS Process Flow</w:t>
        </w:r>
        <w:r w:rsidR="00DE1585">
          <w:rPr>
            <w:noProof/>
            <w:webHidden/>
          </w:rPr>
          <w:tab/>
        </w:r>
        <w:r w:rsidR="00DE1585">
          <w:rPr>
            <w:noProof/>
            <w:webHidden/>
          </w:rPr>
          <w:fldChar w:fldCharType="begin"/>
        </w:r>
        <w:r w:rsidR="00DE1585">
          <w:rPr>
            <w:noProof/>
            <w:webHidden/>
          </w:rPr>
          <w:instrText xml:space="preserve"> PAGEREF _Toc13752468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2D8E0A11" w14:textId="3AF97653" w:rsidR="00DE1585" w:rsidRDefault="008105ED">
      <w:pPr>
        <w:pStyle w:val="TOC3"/>
        <w:rPr>
          <w:rFonts w:asciiTheme="minorHAnsi" w:eastAsiaTheme="minorEastAsia" w:hAnsiTheme="minorHAnsi" w:cstheme="minorBidi"/>
          <w:noProof/>
          <w:sz w:val="22"/>
          <w:szCs w:val="22"/>
        </w:rPr>
      </w:pPr>
      <w:hyperlink w:anchor="_Toc13752469" w:history="1">
        <w:r w:rsidR="00DE1585" w:rsidRPr="00330809">
          <w:rPr>
            <w:rStyle w:val="Hyperlink"/>
            <w:noProof/>
          </w:rPr>
          <w:t>21.3.1 Overview of the entire process flow</w:t>
        </w:r>
        <w:r w:rsidR="00DE1585">
          <w:rPr>
            <w:noProof/>
            <w:webHidden/>
          </w:rPr>
          <w:tab/>
        </w:r>
        <w:r w:rsidR="00DE1585">
          <w:rPr>
            <w:noProof/>
            <w:webHidden/>
          </w:rPr>
          <w:fldChar w:fldCharType="begin"/>
        </w:r>
        <w:r w:rsidR="00DE1585">
          <w:rPr>
            <w:noProof/>
            <w:webHidden/>
          </w:rPr>
          <w:instrText xml:space="preserve"> PAGEREF _Toc13752469 \h </w:instrText>
        </w:r>
        <w:r w:rsidR="00DE1585">
          <w:rPr>
            <w:noProof/>
            <w:webHidden/>
          </w:rPr>
        </w:r>
        <w:r w:rsidR="00DE1585">
          <w:rPr>
            <w:noProof/>
            <w:webHidden/>
          </w:rPr>
          <w:fldChar w:fldCharType="separate"/>
        </w:r>
        <w:r w:rsidR="00DE1585">
          <w:rPr>
            <w:noProof/>
            <w:webHidden/>
          </w:rPr>
          <w:t>221</w:t>
        </w:r>
        <w:r w:rsidR="00DE1585">
          <w:rPr>
            <w:noProof/>
            <w:webHidden/>
          </w:rPr>
          <w:fldChar w:fldCharType="end"/>
        </w:r>
      </w:hyperlink>
    </w:p>
    <w:p w14:paraId="3D24FA3A" w14:textId="5B47546D" w:rsidR="00DE1585" w:rsidRDefault="008105ED">
      <w:pPr>
        <w:pStyle w:val="TOC3"/>
        <w:rPr>
          <w:rFonts w:asciiTheme="minorHAnsi" w:eastAsiaTheme="minorEastAsia" w:hAnsiTheme="minorHAnsi" w:cstheme="minorBidi"/>
          <w:noProof/>
          <w:sz w:val="22"/>
          <w:szCs w:val="22"/>
        </w:rPr>
      </w:pPr>
      <w:hyperlink w:anchor="_Toc13752470" w:history="1">
        <w:r w:rsidR="00DE1585" w:rsidRPr="00330809">
          <w:rPr>
            <w:rStyle w:val="Hyperlink"/>
            <w:noProof/>
          </w:rPr>
          <w:t>21.3.2 Use Cases</w:t>
        </w:r>
        <w:r w:rsidR="00DE1585">
          <w:rPr>
            <w:noProof/>
            <w:webHidden/>
          </w:rPr>
          <w:tab/>
        </w:r>
        <w:r w:rsidR="00DE1585">
          <w:rPr>
            <w:noProof/>
            <w:webHidden/>
          </w:rPr>
          <w:fldChar w:fldCharType="begin"/>
        </w:r>
        <w:r w:rsidR="00DE1585">
          <w:rPr>
            <w:noProof/>
            <w:webHidden/>
          </w:rPr>
          <w:instrText xml:space="preserve"> PAGEREF _Toc13752470 \h </w:instrText>
        </w:r>
        <w:r w:rsidR="00DE1585">
          <w:rPr>
            <w:noProof/>
            <w:webHidden/>
          </w:rPr>
        </w:r>
        <w:r w:rsidR="00DE1585">
          <w:rPr>
            <w:noProof/>
            <w:webHidden/>
          </w:rPr>
          <w:fldChar w:fldCharType="separate"/>
        </w:r>
        <w:r w:rsidR="00DE1585">
          <w:rPr>
            <w:noProof/>
            <w:webHidden/>
          </w:rPr>
          <w:t>222</w:t>
        </w:r>
        <w:r w:rsidR="00DE1585">
          <w:rPr>
            <w:noProof/>
            <w:webHidden/>
          </w:rPr>
          <w:fldChar w:fldCharType="end"/>
        </w:r>
      </w:hyperlink>
    </w:p>
    <w:p w14:paraId="4EA06AEC" w14:textId="5F3DA80B" w:rsidR="00DE1585" w:rsidRDefault="008105ED">
      <w:pPr>
        <w:pStyle w:val="TOC2"/>
        <w:rPr>
          <w:rFonts w:asciiTheme="minorHAnsi" w:eastAsiaTheme="minorEastAsia" w:hAnsiTheme="minorHAnsi" w:cstheme="minorBidi"/>
          <w:noProof/>
          <w:sz w:val="22"/>
          <w:szCs w:val="22"/>
        </w:rPr>
      </w:pPr>
      <w:hyperlink w:anchor="_Toc13752471" w:history="1">
        <w:r w:rsidR="00DE1585" w:rsidRPr="00330809">
          <w:rPr>
            <w:rStyle w:val="Hyperlink"/>
            <w:noProof/>
          </w:rPr>
          <w:t>21.4 SVS Security Considerations</w:t>
        </w:r>
        <w:r w:rsidR="00DE1585">
          <w:rPr>
            <w:noProof/>
            <w:webHidden/>
          </w:rPr>
          <w:tab/>
        </w:r>
        <w:r w:rsidR="00DE1585">
          <w:rPr>
            <w:noProof/>
            <w:webHidden/>
          </w:rPr>
          <w:fldChar w:fldCharType="begin"/>
        </w:r>
        <w:r w:rsidR="00DE1585">
          <w:rPr>
            <w:noProof/>
            <w:webHidden/>
          </w:rPr>
          <w:instrText xml:space="preserve"> PAGEREF _Toc13752471 \h </w:instrText>
        </w:r>
        <w:r w:rsidR="00DE1585">
          <w:rPr>
            <w:noProof/>
            <w:webHidden/>
          </w:rPr>
        </w:r>
        <w:r w:rsidR="00DE1585">
          <w:rPr>
            <w:noProof/>
            <w:webHidden/>
          </w:rPr>
          <w:fldChar w:fldCharType="separate"/>
        </w:r>
        <w:r w:rsidR="00DE1585">
          <w:rPr>
            <w:noProof/>
            <w:webHidden/>
          </w:rPr>
          <w:t>229</w:t>
        </w:r>
        <w:r w:rsidR="00DE1585">
          <w:rPr>
            <w:noProof/>
            <w:webHidden/>
          </w:rPr>
          <w:fldChar w:fldCharType="end"/>
        </w:r>
      </w:hyperlink>
    </w:p>
    <w:p w14:paraId="7B32B021" w14:textId="4BF42209" w:rsidR="00DE1585" w:rsidRDefault="008105ED">
      <w:pPr>
        <w:pStyle w:val="TOC1"/>
        <w:rPr>
          <w:rFonts w:asciiTheme="minorHAnsi" w:eastAsiaTheme="minorEastAsia" w:hAnsiTheme="minorHAnsi" w:cstheme="minorBidi"/>
          <w:noProof/>
          <w:sz w:val="22"/>
          <w:szCs w:val="22"/>
        </w:rPr>
      </w:pPr>
      <w:hyperlink w:anchor="_Toc13752472" w:history="1">
        <w:r w:rsidR="00DE1585" w:rsidRPr="00330809">
          <w:rPr>
            <w:rStyle w:val="Hyperlink"/>
            <w:noProof/>
          </w:rPr>
          <w:t>22</w:t>
        </w:r>
        <w:r w:rsidR="00DE1585">
          <w:rPr>
            <w:rFonts w:asciiTheme="minorHAnsi" w:eastAsiaTheme="minorEastAsia" w:hAnsiTheme="minorHAnsi" w:cstheme="minorBidi"/>
            <w:noProof/>
            <w:sz w:val="22"/>
            <w:szCs w:val="22"/>
          </w:rPr>
          <w:tab/>
        </w:r>
        <w:r w:rsidR="00DE1585" w:rsidRPr="00330809">
          <w:rPr>
            <w:rStyle w:val="Hyperlink"/>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_Toc13752472 \h </w:instrText>
        </w:r>
        <w:r w:rsidR="00DE1585">
          <w:rPr>
            <w:noProof/>
            <w:webHidden/>
          </w:rPr>
        </w:r>
        <w:r w:rsidR="00DE1585">
          <w:rPr>
            <w:noProof/>
            <w:webHidden/>
          </w:rPr>
          <w:fldChar w:fldCharType="separate"/>
        </w:r>
        <w:r w:rsidR="00DE1585">
          <w:rPr>
            <w:noProof/>
            <w:webHidden/>
          </w:rPr>
          <w:t>231</w:t>
        </w:r>
        <w:r w:rsidR="00DE1585">
          <w:rPr>
            <w:noProof/>
            <w:webHidden/>
          </w:rPr>
          <w:fldChar w:fldCharType="end"/>
        </w:r>
      </w:hyperlink>
    </w:p>
    <w:p w14:paraId="629BDE5E" w14:textId="7BD103A0" w:rsidR="00DE1585" w:rsidRDefault="008105ED">
      <w:pPr>
        <w:pStyle w:val="TOC1"/>
        <w:rPr>
          <w:rFonts w:asciiTheme="minorHAnsi" w:eastAsiaTheme="minorEastAsia" w:hAnsiTheme="minorHAnsi" w:cstheme="minorBidi"/>
          <w:noProof/>
          <w:sz w:val="22"/>
          <w:szCs w:val="22"/>
        </w:rPr>
      </w:pPr>
      <w:hyperlink w:anchor="_Toc13752473" w:history="1">
        <w:r w:rsidR="00DE1585" w:rsidRPr="00330809">
          <w:rPr>
            <w:rStyle w:val="Hyperlink"/>
            <w:noProof/>
          </w:rPr>
          <w:t>23</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_Toc13752473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0AEAA12" w14:textId="5CC3D19C" w:rsidR="00DE1585" w:rsidRDefault="008105ED">
      <w:pPr>
        <w:pStyle w:val="TOC2"/>
        <w:rPr>
          <w:rFonts w:asciiTheme="minorHAnsi" w:eastAsiaTheme="minorEastAsia" w:hAnsiTheme="minorHAnsi" w:cstheme="minorBidi"/>
          <w:noProof/>
          <w:sz w:val="22"/>
          <w:szCs w:val="22"/>
        </w:rPr>
      </w:pPr>
      <w:hyperlink w:anchor="_Toc13752474" w:history="1">
        <w:r w:rsidR="00DE1585" w:rsidRPr="00330809">
          <w:rPr>
            <w:rStyle w:val="Hyperlink"/>
            <w:noProof/>
          </w:rPr>
          <w:t>23.1 PIXv3 Actors/Transactions</w:t>
        </w:r>
        <w:r w:rsidR="00DE1585">
          <w:rPr>
            <w:noProof/>
            <w:webHidden/>
          </w:rPr>
          <w:tab/>
        </w:r>
        <w:r w:rsidR="00DE1585">
          <w:rPr>
            <w:noProof/>
            <w:webHidden/>
          </w:rPr>
          <w:fldChar w:fldCharType="begin"/>
        </w:r>
        <w:r w:rsidR="00DE1585">
          <w:rPr>
            <w:noProof/>
            <w:webHidden/>
          </w:rPr>
          <w:instrText xml:space="preserve"> PAGEREF _Toc13752474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7BF39ED" w14:textId="055A932C" w:rsidR="00DE1585" w:rsidRDefault="008105ED">
      <w:pPr>
        <w:pStyle w:val="TOC2"/>
        <w:rPr>
          <w:rFonts w:asciiTheme="minorHAnsi" w:eastAsiaTheme="minorEastAsia" w:hAnsiTheme="minorHAnsi" w:cstheme="minorBidi"/>
          <w:noProof/>
          <w:sz w:val="22"/>
          <w:szCs w:val="22"/>
        </w:rPr>
      </w:pPr>
      <w:hyperlink w:anchor="_Toc13752475" w:history="1">
        <w:r w:rsidR="00DE1585" w:rsidRPr="00330809">
          <w:rPr>
            <w:rStyle w:val="Hyperlink"/>
            <w:noProof/>
          </w:rPr>
          <w:t>23.2 PIX V3 Actor Options</w:t>
        </w:r>
        <w:r w:rsidR="00DE1585">
          <w:rPr>
            <w:noProof/>
            <w:webHidden/>
          </w:rPr>
          <w:tab/>
        </w:r>
        <w:r w:rsidR="00DE1585">
          <w:rPr>
            <w:noProof/>
            <w:webHidden/>
          </w:rPr>
          <w:fldChar w:fldCharType="begin"/>
        </w:r>
        <w:r w:rsidR="00DE1585">
          <w:rPr>
            <w:noProof/>
            <w:webHidden/>
          </w:rPr>
          <w:instrText xml:space="preserve"> PAGEREF _Toc13752475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1E1DF438" w14:textId="2917B791" w:rsidR="00DE1585" w:rsidRDefault="008105ED">
      <w:pPr>
        <w:pStyle w:val="TOC3"/>
        <w:tabs>
          <w:tab w:val="left" w:pos="1584"/>
        </w:tabs>
        <w:rPr>
          <w:rFonts w:asciiTheme="minorHAnsi" w:eastAsiaTheme="minorEastAsia" w:hAnsiTheme="minorHAnsi" w:cstheme="minorBidi"/>
          <w:noProof/>
          <w:sz w:val="22"/>
          <w:szCs w:val="22"/>
        </w:rPr>
      </w:pPr>
      <w:hyperlink w:anchor="_Toc13752476" w:history="1">
        <w:r w:rsidR="00DE1585" w:rsidRPr="00330809">
          <w:rPr>
            <w:rStyle w:val="Hyperlink"/>
            <w:noProof/>
          </w:rPr>
          <w:t>23.2.1</w:t>
        </w:r>
        <w:r w:rsidR="00DE1585">
          <w:rPr>
            <w:rFonts w:asciiTheme="minorHAnsi" w:eastAsiaTheme="minorEastAsia" w:hAnsiTheme="minorHAnsi" w:cstheme="minorBidi"/>
            <w:noProof/>
            <w:sz w:val="22"/>
            <w:szCs w:val="22"/>
          </w:rPr>
          <w:tab/>
        </w:r>
        <w:r w:rsidR="00DE1585" w:rsidRPr="00330809">
          <w:rPr>
            <w:rStyle w:val="Hyperlink"/>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_Toc13752476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7E2EC7E1" w14:textId="0A8F38E0" w:rsidR="00DE1585" w:rsidRDefault="008105ED">
      <w:pPr>
        <w:pStyle w:val="TOC2"/>
        <w:rPr>
          <w:rFonts w:asciiTheme="minorHAnsi" w:eastAsiaTheme="minorEastAsia" w:hAnsiTheme="minorHAnsi" w:cstheme="minorBidi"/>
          <w:noProof/>
          <w:sz w:val="22"/>
          <w:szCs w:val="22"/>
        </w:rPr>
      </w:pPr>
      <w:hyperlink w:anchor="_Toc13752477" w:history="1">
        <w:r w:rsidR="00DE1585" w:rsidRPr="00330809">
          <w:rPr>
            <w:rStyle w:val="Hyperlink"/>
            <w:noProof/>
          </w:rPr>
          <w:t>23.3 Patient Identifier Cross-referencing HL7 V3 Integration Profile Process Flows</w:t>
        </w:r>
        <w:r w:rsidR="00DE1585">
          <w:rPr>
            <w:noProof/>
            <w:webHidden/>
          </w:rPr>
          <w:tab/>
        </w:r>
        <w:r w:rsidR="00DE1585">
          <w:rPr>
            <w:noProof/>
            <w:webHidden/>
          </w:rPr>
          <w:fldChar w:fldCharType="begin"/>
        </w:r>
        <w:r w:rsidR="00DE1585">
          <w:rPr>
            <w:noProof/>
            <w:webHidden/>
          </w:rPr>
          <w:instrText xml:space="preserve"> PAGEREF _Toc13752477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63B70423" w14:textId="0A4A0EF0" w:rsidR="00DE1585" w:rsidRDefault="008105ED">
      <w:pPr>
        <w:pStyle w:val="TOC2"/>
        <w:rPr>
          <w:rFonts w:asciiTheme="minorHAnsi" w:eastAsiaTheme="minorEastAsia" w:hAnsiTheme="minorHAnsi" w:cstheme="minorBidi"/>
          <w:noProof/>
          <w:sz w:val="22"/>
          <w:szCs w:val="22"/>
        </w:rPr>
      </w:pPr>
      <w:hyperlink w:anchor="_Toc13752478" w:history="1">
        <w:r w:rsidR="00DE1585" w:rsidRPr="00330809">
          <w:rPr>
            <w:rStyle w:val="Hyperlink"/>
            <w:noProof/>
          </w:rPr>
          <w:t>23.4 Relationship between the PIXV3 Integration Profile and eMPI</w:t>
        </w:r>
        <w:r w:rsidR="00DE1585">
          <w:rPr>
            <w:noProof/>
            <w:webHidden/>
          </w:rPr>
          <w:tab/>
        </w:r>
        <w:r w:rsidR="00DE1585">
          <w:rPr>
            <w:noProof/>
            <w:webHidden/>
          </w:rPr>
          <w:fldChar w:fldCharType="begin"/>
        </w:r>
        <w:r w:rsidR="00DE1585">
          <w:rPr>
            <w:noProof/>
            <w:webHidden/>
          </w:rPr>
          <w:instrText xml:space="preserve"> PAGEREF _Toc13752478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7F26A73A" w14:textId="12C2DA1C" w:rsidR="00DE1585" w:rsidRDefault="008105ED">
      <w:pPr>
        <w:pStyle w:val="TOC2"/>
        <w:rPr>
          <w:rFonts w:asciiTheme="minorHAnsi" w:eastAsiaTheme="minorEastAsia" w:hAnsiTheme="minorHAnsi" w:cstheme="minorBidi"/>
          <w:noProof/>
          <w:sz w:val="22"/>
          <w:szCs w:val="22"/>
        </w:rPr>
      </w:pPr>
      <w:hyperlink w:anchor="_Toc13752479" w:history="1">
        <w:r w:rsidR="00DE1585" w:rsidRPr="00330809">
          <w:rPr>
            <w:rStyle w:val="Hyperlink"/>
            <w:noProof/>
          </w:rPr>
          <w:t>23.5 Patient Identifier Communication Requirement</w:t>
        </w:r>
        <w:r w:rsidR="00DE1585">
          <w:rPr>
            <w:noProof/>
            <w:webHidden/>
          </w:rPr>
          <w:tab/>
        </w:r>
        <w:r w:rsidR="00DE1585">
          <w:rPr>
            <w:noProof/>
            <w:webHidden/>
          </w:rPr>
          <w:fldChar w:fldCharType="begin"/>
        </w:r>
        <w:r w:rsidR="00DE1585">
          <w:rPr>
            <w:noProof/>
            <w:webHidden/>
          </w:rPr>
          <w:instrText xml:space="preserve"> PAGEREF _Toc13752479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08EA4739" w14:textId="5DF40146" w:rsidR="00DE1585" w:rsidRDefault="008105ED">
      <w:pPr>
        <w:pStyle w:val="TOC2"/>
        <w:rPr>
          <w:rFonts w:asciiTheme="minorHAnsi" w:eastAsiaTheme="minorEastAsia" w:hAnsiTheme="minorHAnsi" w:cstheme="minorBidi"/>
          <w:noProof/>
          <w:sz w:val="22"/>
          <w:szCs w:val="22"/>
        </w:rPr>
      </w:pPr>
      <w:hyperlink w:anchor="_Toc13752480" w:history="1">
        <w:r w:rsidR="00DE1585" w:rsidRPr="00330809">
          <w:rPr>
            <w:rStyle w:val="Hyperlink"/>
            <w:noProof/>
          </w:rPr>
          <w:t>23.6 Security Considerations</w:t>
        </w:r>
        <w:r w:rsidR="00DE1585">
          <w:rPr>
            <w:noProof/>
            <w:webHidden/>
          </w:rPr>
          <w:tab/>
        </w:r>
        <w:r w:rsidR="00DE1585">
          <w:rPr>
            <w:noProof/>
            <w:webHidden/>
          </w:rPr>
          <w:fldChar w:fldCharType="begin"/>
        </w:r>
        <w:r w:rsidR="00DE1585">
          <w:rPr>
            <w:noProof/>
            <w:webHidden/>
          </w:rPr>
          <w:instrText xml:space="preserve"> PAGEREF _Toc13752480 \h </w:instrText>
        </w:r>
        <w:r w:rsidR="00DE1585">
          <w:rPr>
            <w:noProof/>
            <w:webHidden/>
          </w:rPr>
        </w:r>
        <w:r w:rsidR="00DE1585">
          <w:rPr>
            <w:noProof/>
            <w:webHidden/>
          </w:rPr>
          <w:fldChar w:fldCharType="separate"/>
        </w:r>
        <w:r w:rsidR="00DE1585">
          <w:rPr>
            <w:noProof/>
            <w:webHidden/>
          </w:rPr>
          <w:t>236</w:t>
        </w:r>
        <w:r w:rsidR="00DE1585">
          <w:rPr>
            <w:noProof/>
            <w:webHidden/>
          </w:rPr>
          <w:fldChar w:fldCharType="end"/>
        </w:r>
      </w:hyperlink>
    </w:p>
    <w:p w14:paraId="1EBAFF98" w14:textId="207D5EE3" w:rsidR="00DE1585" w:rsidRDefault="008105ED">
      <w:pPr>
        <w:pStyle w:val="TOC1"/>
        <w:rPr>
          <w:rFonts w:asciiTheme="minorHAnsi" w:eastAsiaTheme="minorEastAsia" w:hAnsiTheme="minorHAnsi" w:cstheme="minorBidi"/>
          <w:noProof/>
          <w:sz w:val="22"/>
          <w:szCs w:val="22"/>
        </w:rPr>
      </w:pPr>
      <w:hyperlink w:anchor="_Toc13752481" w:history="1">
        <w:r w:rsidR="00DE1585" w:rsidRPr="00330809">
          <w:rPr>
            <w:rStyle w:val="Hyperlink"/>
            <w:noProof/>
          </w:rPr>
          <w:t>24</w:t>
        </w:r>
        <w:r w:rsidR="00DE1585">
          <w:rPr>
            <w:rFonts w:asciiTheme="minorHAnsi" w:eastAsiaTheme="minorEastAsia" w:hAnsiTheme="minorHAnsi" w:cstheme="minorBidi"/>
            <w:noProof/>
            <w:sz w:val="22"/>
            <w:szCs w:val="22"/>
          </w:rPr>
          <w:tab/>
        </w:r>
        <w:r w:rsidR="00DE1585" w:rsidRPr="00330809">
          <w:rPr>
            <w:rStyle w:val="Hyperlink"/>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_Toc13752481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06EC324E" w14:textId="26519034" w:rsidR="00DE1585" w:rsidRDefault="008105ED">
      <w:pPr>
        <w:pStyle w:val="TOC2"/>
        <w:rPr>
          <w:rFonts w:asciiTheme="minorHAnsi" w:eastAsiaTheme="minorEastAsia" w:hAnsiTheme="minorHAnsi" w:cstheme="minorBidi"/>
          <w:noProof/>
          <w:sz w:val="22"/>
          <w:szCs w:val="22"/>
        </w:rPr>
      </w:pPr>
      <w:hyperlink w:anchor="_Toc13752482" w:history="1">
        <w:r w:rsidR="00DE1585" w:rsidRPr="00330809">
          <w:rPr>
            <w:rStyle w:val="Hyperlink"/>
            <w:noProof/>
          </w:rPr>
          <w:t>24.1 PDQV3 Actors/Transactions</w:t>
        </w:r>
        <w:r w:rsidR="00DE1585">
          <w:rPr>
            <w:noProof/>
            <w:webHidden/>
          </w:rPr>
          <w:tab/>
        </w:r>
        <w:r w:rsidR="00DE1585">
          <w:rPr>
            <w:noProof/>
            <w:webHidden/>
          </w:rPr>
          <w:fldChar w:fldCharType="begin"/>
        </w:r>
        <w:r w:rsidR="00DE1585">
          <w:rPr>
            <w:noProof/>
            <w:webHidden/>
          </w:rPr>
          <w:instrText xml:space="preserve"> PAGEREF _Toc13752482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5283C6" w14:textId="2A51CD49" w:rsidR="00DE1585" w:rsidRDefault="008105ED">
      <w:pPr>
        <w:pStyle w:val="TOC2"/>
        <w:rPr>
          <w:rFonts w:asciiTheme="minorHAnsi" w:eastAsiaTheme="minorEastAsia" w:hAnsiTheme="minorHAnsi" w:cstheme="minorBidi"/>
          <w:noProof/>
          <w:sz w:val="22"/>
          <w:szCs w:val="22"/>
        </w:rPr>
      </w:pPr>
      <w:hyperlink w:anchor="_Toc13752483" w:history="1">
        <w:r w:rsidR="00DE1585" w:rsidRPr="00330809">
          <w:rPr>
            <w:rStyle w:val="Hyperlink"/>
            <w:noProof/>
          </w:rPr>
          <w:t>24.2 PDQV3 Actor Options</w:t>
        </w:r>
        <w:r w:rsidR="00DE1585">
          <w:rPr>
            <w:noProof/>
            <w:webHidden/>
          </w:rPr>
          <w:tab/>
        </w:r>
        <w:r w:rsidR="00DE1585">
          <w:rPr>
            <w:noProof/>
            <w:webHidden/>
          </w:rPr>
          <w:fldChar w:fldCharType="begin"/>
        </w:r>
        <w:r w:rsidR="00DE1585">
          <w:rPr>
            <w:noProof/>
            <w:webHidden/>
          </w:rPr>
          <w:instrText xml:space="preserve"> PAGEREF _Toc13752483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960791" w14:textId="00CE5BCB" w:rsidR="00DE1585" w:rsidRDefault="008105ED">
      <w:pPr>
        <w:pStyle w:val="TOC3"/>
        <w:tabs>
          <w:tab w:val="left" w:pos="1584"/>
        </w:tabs>
        <w:rPr>
          <w:rFonts w:asciiTheme="minorHAnsi" w:eastAsiaTheme="minorEastAsia" w:hAnsiTheme="minorHAnsi" w:cstheme="minorBidi"/>
          <w:noProof/>
          <w:sz w:val="22"/>
          <w:szCs w:val="22"/>
        </w:rPr>
      </w:pPr>
      <w:hyperlink w:anchor="_Toc13752484" w:history="1">
        <w:r w:rsidR="00DE1585" w:rsidRPr="00330809">
          <w:rPr>
            <w:rStyle w:val="Hyperlink"/>
            <w:noProof/>
          </w:rPr>
          <w:t>24.2.1</w:t>
        </w:r>
        <w:r w:rsidR="00DE1585">
          <w:rPr>
            <w:rFonts w:asciiTheme="minorHAnsi" w:eastAsiaTheme="minorEastAsia" w:hAnsiTheme="minorHAnsi" w:cstheme="minorBidi"/>
            <w:noProof/>
            <w:sz w:val="22"/>
            <w:szCs w:val="22"/>
          </w:rPr>
          <w:tab/>
        </w:r>
        <w:r w:rsidR="00DE1585" w:rsidRPr="00330809">
          <w:rPr>
            <w:rStyle w:val="Hyperlink"/>
            <w:noProof/>
          </w:rPr>
          <w:t>Continuation Option</w:t>
        </w:r>
        <w:r w:rsidR="00DE1585">
          <w:rPr>
            <w:noProof/>
            <w:webHidden/>
          </w:rPr>
          <w:tab/>
        </w:r>
        <w:r w:rsidR="00DE1585">
          <w:rPr>
            <w:noProof/>
            <w:webHidden/>
          </w:rPr>
          <w:fldChar w:fldCharType="begin"/>
        </w:r>
        <w:r w:rsidR="00DE1585">
          <w:rPr>
            <w:noProof/>
            <w:webHidden/>
          </w:rPr>
          <w:instrText xml:space="preserve"> PAGEREF _Toc13752484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4CAD07D6" w14:textId="0BE6F7DA" w:rsidR="00DE1585" w:rsidRDefault="008105ED">
      <w:pPr>
        <w:pStyle w:val="TOC3"/>
        <w:tabs>
          <w:tab w:val="left" w:pos="1584"/>
        </w:tabs>
        <w:rPr>
          <w:rFonts w:asciiTheme="minorHAnsi" w:eastAsiaTheme="minorEastAsia" w:hAnsiTheme="minorHAnsi" w:cstheme="minorBidi"/>
          <w:noProof/>
          <w:sz w:val="22"/>
          <w:szCs w:val="22"/>
        </w:rPr>
      </w:pPr>
      <w:hyperlink w:anchor="_Toc13752485" w:history="1">
        <w:r w:rsidR="00DE1585" w:rsidRPr="00330809">
          <w:rPr>
            <w:rStyle w:val="Hyperlink"/>
            <w:noProof/>
          </w:rPr>
          <w:t>24.2.2</w:t>
        </w:r>
        <w:r w:rsidR="00DE1585">
          <w:rPr>
            <w:rFonts w:asciiTheme="minorHAnsi" w:eastAsiaTheme="minorEastAsia" w:hAnsiTheme="minorHAnsi" w:cstheme="minorBidi"/>
            <w:noProof/>
            <w:sz w:val="22"/>
            <w:szCs w:val="22"/>
          </w:rPr>
          <w:tab/>
        </w:r>
        <w:r w:rsidR="00DE1585" w:rsidRPr="00330809">
          <w:rPr>
            <w:rStyle w:val="Hyperlink"/>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_Toc13752485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2512857E" w14:textId="778FCD9E" w:rsidR="00DE1585" w:rsidRDefault="008105ED">
      <w:pPr>
        <w:pStyle w:val="TOC2"/>
        <w:rPr>
          <w:rFonts w:asciiTheme="minorHAnsi" w:eastAsiaTheme="minorEastAsia" w:hAnsiTheme="minorHAnsi" w:cstheme="minorBidi"/>
          <w:noProof/>
          <w:sz w:val="22"/>
          <w:szCs w:val="22"/>
        </w:rPr>
      </w:pPr>
      <w:hyperlink w:anchor="_Toc13752486" w:history="1">
        <w:r w:rsidR="00DE1585" w:rsidRPr="00330809">
          <w:rPr>
            <w:rStyle w:val="Hyperlink"/>
            <w:noProof/>
          </w:rPr>
          <w:t>24.3 Patient Demographics Query HL7 V3 Process Flow</w:t>
        </w:r>
        <w:r w:rsidR="00DE1585">
          <w:rPr>
            <w:noProof/>
            <w:webHidden/>
          </w:rPr>
          <w:tab/>
        </w:r>
        <w:r w:rsidR="00DE1585">
          <w:rPr>
            <w:noProof/>
            <w:webHidden/>
          </w:rPr>
          <w:fldChar w:fldCharType="begin"/>
        </w:r>
        <w:r w:rsidR="00DE1585">
          <w:rPr>
            <w:noProof/>
            <w:webHidden/>
          </w:rPr>
          <w:instrText xml:space="preserve"> PAGEREF _Toc13752486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52980A10" w14:textId="604E201C" w:rsidR="00DE1585" w:rsidRDefault="008105ED">
      <w:pPr>
        <w:pStyle w:val="TOC3"/>
        <w:rPr>
          <w:rFonts w:asciiTheme="minorHAnsi" w:eastAsiaTheme="minorEastAsia" w:hAnsiTheme="minorHAnsi" w:cstheme="minorBidi"/>
          <w:noProof/>
          <w:sz w:val="22"/>
          <w:szCs w:val="22"/>
        </w:rPr>
      </w:pPr>
      <w:hyperlink w:anchor="_Toc13752487" w:history="1">
        <w:r w:rsidR="00DE1585" w:rsidRPr="00330809">
          <w:rPr>
            <w:rStyle w:val="Hyperlink"/>
            <w:noProof/>
          </w:rPr>
          <w:t>24.3.1 Combined Use of PDQV3 with other IHE Workflow Profiles</w:t>
        </w:r>
        <w:r w:rsidR="00DE1585">
          <w:rPr>
            <w:noProof/>
            <w:webHidden/>
          </w:rPr>
          <w:tab/>
        </w:r>
        <w:r w:rsidR="00DE1585">
          <w:rPr>
            <w:noProof/>
            <w:webHidden/>
          </w:rPr>
          <w:fldChar w:fldCharType="begin"/>
        </w:r>
        <w:r w:rsidR="00DE1585">
          <w:rPr>
            <w:noProof/>
            <w:webHidden/>
          </w:rPr>
          <w:instrText xml:space="preserve"> PAGEREF _Toc13752487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2DC6F91B" w14:textId="0A5885B5" w:rsidR="00DE1585" w:rsidRDefault="008105ED">
      <w:pPr>
        <w:pStyle w:val="TOC3"/>
        <w:rPr>
          <w:rFonts w:asciiTheme="minorHAnsi" w:eastAsiaTheme="minorEastAsia" w:hAnsiTheme="minorHAnsi" w:cstheme="minorBidi"/>
          <w:noProof/>
          <w:sz w:val="22"/>
          <w:szCs w:val="22"/>
        </w:rPr>
      </w:pPr>
      <w:hyperlink w:anchor="_Toc13752488" w:history="1">
        <w:r w:rsidR="00DE1585" w:rsidRPr="00330809">
          <w:rPr>
            <w:rStyle w:val="Hyperlink"/>
            <w:noProof/>
          </w:rPr>
          <w:t>24.3.2 Supplier Data Configuration</w:t>
        </w:r>
        <w:r w:rsidR="00DE1585">
          <w:rPr>
            <w:noProof/>
            <w:webHidden/>
          </w:rPr>
          <w:tab/>
        </w:r>
        <w:r w:rsidR="00DE1585">
          <w:rPr>
            <w:noProof/>
            <w:webHidden/>
          </w:rPr>
          <w:fldChar w:fldCharType="begin"/>
        </w:r>
        <w:r w:rsidR="00DE1585">
          <w:rPr>
            <w:noProof/>
            <w:webHidden/>
          </w:rPr>
          <w:instrText xml:space="preserve"> PAGEREF _Toc13752488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454F4CDC" w14:textId="48E7F7A7" w:rsidR="00DE1585" w:rsidRDefault="008105ED">
      <w:pPr>
        <w:pStyle w:val="TOC2"/>
        <w:rPr>
          <w:rFonts w:asciiTheme="minorHAnsi" w:eastAsiaTheme="minorEastAsia" w:hAnsiTheme="minorHAnsi" w:cstheme="minorBidi"/>
          <w:noProof/>
          <w:sz w:val="22"/>
          <w:szCs w:val="22"/>
        </w:rPr>
      </w:pPr>
      <w:hyperlink w:anchor="_Toc13752489" w:history="1">
        <w:r w:rsidR="00DE1585" w:rsidRPr="00330809">
          <w:rPr>
            <w:rStyle w:val="Hyperlink"/>
            <w:noProof/>
          </w:rPr>
          <w:t>24.4 Intentionally Left Blank</w:t>
        </w:r>
        <w:r w:rsidR="00DE1585">
          <w:rPr>
            <w:noProof/>
            <w:webHidden/>
          </w:rPr>
          <w:tab/>
        </w:r>
        <w:r w:rsidR="00DE1585">
          <w:rPr>
            <w:noProof/>
            <w:webHidden/>
          </w:rPr>
          <w:fldChar w:fldCharType="begin"/>
        </w:r>
        <w:r w:rsidR="00DE1585">
          <w:rPr>
            <w:noProof/>
            <w:webHidden/>
          </w:rPr>
          <w:instrText xml:space="preserve"> PAGEREF _Toc13752489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0E447BC7" w14:textId="1E4BC4D0" w:rsidR="00DE1585" w:rsidRDefault="008105ED">
      <w:pPr>
        <w:pStyle w:val="TOC2"/>
        <w:rPr>
          <w:rFonts w:asciiTheme="minorHAnsi" w:eastAsiaTheme="minorEastAsia" w:hAnsiTheme="minorHAnsi" w:cstheme="minorBidi"/>
          <w:noProof/>
          <w:sz w:val="22"/>
          <w:szCs w:val="22"/>
        </w:rPr>
      </w:pPr>
      <w:hyperlink w:anchor="_Toc13752490" w:history="1">
        <w:r w:rsidR="00DE1585" w:rsidRPr="00330809">
          <w:rPr>
            <w:rStyle w:val="Hyperlink"/>
            <w:noProof/>
          </w:rPr>
          <w:t>24.5 Security Considerations</w:t>
        </w:r>
        <w:r w:rsidR="00DE1585">
          <w:rPr>
            <w:noProof/>
            <w:webHidden/>
          </w:rPr>
          <w:tab/>
        </w:r>
        <w:r w:rsidR="00DE1585">
          <w:rPr>
            <w:noProof/>
            <w:webHidden/>
          </w:rPr>
          <w:fldChar w:fldCharType="begin"/>
        </w:r>
        <w:r w:rsidR="00DE1585">
          <w:rPr>
            <w:noProof/>
            <w:webHidden/>
          </w:rPr>
          <w:instrText xml:space="preserve"> PAGEREF _Toc13752490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744D2B53" w14:textId="2BF9AFC7" w:rsidR="00DE1585" w:rsidRDefault="008105ED">
      <w:pPr>
        <w:pStyle w:val="TOC1"/>
        <w:rPr>
          <w:rFonts w:asciiTheme="minorHAnsi" w:eastAsiaTheme="minorEastAsia" w:hAnsiTheme="minorHAnsi" w:cstheme="minorBidi"/>
          <w:noProof/>
          <w:sz w:val="22"/>
          <w:szCs w:val="22"/>
        </w:rPr>
      </w:pPr>
      <w:hyperlink w:anchor="_Toc13752491" w:history="1">
        <w:r w:rsidR="00DE1585" w:rsidRPr="00330809">
          <w:rPr>
            <w:rStyle w:val="Hyperlink"/>
            <w:noProof/>
          </w:rPr>
          <w:t>25</w:t>
        </w:r>
        <w:r w:rsidR="00DE1585">
          <w:rPr>
            <w:rFonts w:asciiTheme="minorHAnsi" w:eastAsiaTheme="minorEastAsia" w:hAnsiTheme="minorHAnsi" w:cstheme="minorBidi"/>
            <w:noProof/>
            <w:sz w:val="22"/>
            <w:szCs w:val="22"/>
          </w:rPr>
          <w:tab/>
        </w:r>
        <w:r w:rsidR="00DE1585" w:rsidRPr="00330809">
          <w:rPr>
            <w:rStyle w:val="Hyperlink"/>
            <w:noProof/>
          </w:rPr>
          <w:t>Multi-Patient Queries (MPQ)</w:t>
        </w:r>
        <w:r w:rsidR="00DE1585">
          <w:rPr>
            <w:noProof/>
            <w:webHidden/>
          </w:rPr>
          <w:tab/>
        </w:r>
        <w:r w:rsidR="00DE1585">
          <w:rPr>
            <w:noProof/>
            <w:webHidden/>
          </w:rPr>
          <w:fldChar w:fldCharType="begin"/>
        </w:r>
        <w:r w:rsidR="00DE1585">
          <w:rPr>
            <w:noProof/>
            <w:webHidden/>
          </w:rPr>
          <w:instrText xml:space="preserve"> PAGEREF _Toc13752491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4F840B88" w14:textId="6E5B04D7" w:rsidR="00DE1585" w:rsidRDefault="008105ED">
      <w:pPr>
        <w:pStyle w:val="TOC2"/>
        <w:rPr>
          <w:rFonts w:asciiTheme="minorHAnsi" w:eastAsiaTheme="minorEastAsia" w:hAnsiTheme="minorHAnsi" w:cstheme="minorBidi"/>
          <w:noProof/>
          <w:sz w:val="22"/>
          <w:szCs w:val="22"/>
        </w:rPr>
      </w:pPr>
      <w:hyperlink w:anchor="_Toc13752492" w:history="1">
        <w:r w:rsidR="00DE1585" w:rsidRPr="00330809">
          <w:rPr>
            <w:rStyle w:val="Hyperlink"/>
            <w:noProof/>
          </w:rPr>
          <w:t>25.1 MPQ Actors/Transactions</w:t>
        </w:r>
        <w:r w:rsidR="00DE1585">
          <w:rPr>
            <w:noProof/>
            <w:webHidden/>
          </w:rPr>
          <w:tab/>
        </w:r>
        <w:r w:rsidR="00DE1585">
          <w:rPr>
            <w:noProof/>
            <w:webHidden/>
          </w:rPr>
          <w:fldChar w:fldCharType="begin"/>
        </w:r>
        <w:r w:rsidR="00DE1585">
          <w:rPr>
            <w:noProof/>
            <w:webHidden/>
          </w:rPr>
          <w:instrText xml:space="preserve"> PAGEREF _Toc13752492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17BB4E54" w14:textId="0C7A6125" w:rsidR="00DE1585" w:rsidRDefault="008105ED">
      <w:pPr>
        <w:pStyle w:val="TOC2"/>
        <w:rPr>
          <w:rFonts w:asciiTheme="minorHAnsi" w:eastAsiaTheme="minorEastAsia" w:hAnsiTheme="minorHAnsi" w:cstheme="minorBidi"/>
          <w:noProof/>
          <w:sz w:val="22"/>
          <w:szCs w:val="22"/>
        </w:rPr>
      </w:pPr>
      <w:hyperlink w:anchor="_Toc13752493" w:history="1">
        <w:r w:rsidR="00DE1585" w:rsidRPr="00330809">
          <w:rPr>
            <w:rStyle w:val="Hyperlink"/>
            <w:noProof/>
            <w:kern w:val="1"/>
            <w:lang w:eastAsia="ar-SA"/>
          </w:rPr>
          <w:t>25.2 MPQ Actor Options</w:t>
        </w:r>
        <w:r w:rsidR="00DE1585">
          <w:rPr>
            <w:noProof/>
            <w:webHidden/>
          </w:rPr>
          <w:tab/>
        </w:r>
        <w:r w:rsidR="00DE1585">
          <w:rPr>
            <w:noProof/>
            <w:webHidden/>
          </w:rPr>
          <w:fldChar w:fldCharType="begin"/>
        </w:r>
        <w:r w:rsidR="00DE1585">
          <w:rPr>
            <w:noProof/>
            <w:webHidden/>
          </w:rPr>
          <w:instrText xml:space="preserve"> PAGEREF _Toc13752493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07B8B1E7" w14:textId="1CD01FF8" w:rsidR="00DE1585" w:rsidRDefault="008105ED">
      <w:pPr>
        <w:pStyle w:val="TOC3"/>
        <w:rPr>
          <w:rFonts w:asciiTheme="minorHAnsi" w:eastAsiaTheme="minorEastAsia" w:hAnsiTheme="minorHAnsi" w:cstheme="minorBidi"/>
          <w:noProof/>
          <w:sz w:val="22"/>
          <w:szCs w:val="22"/>
        </w:rPr>
      </w:pPr>
      <w:hyperlink w:anchor="_Toc13752494" w:history="1">
        <w:r w:rsidR="00DE1585" w:rsidRPr="00330809">
          <w:rPr>
            <w:rStyle w:val="Hyperlink"/>
            <w:noProof/>
            <w:lang w:eastAsia="ar-SA"/>
          </w:rPr>
          <w:t>25.2.1 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_Toc13752494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538DA609" w14:textId="30D8E73B" w:rsidR="00DE1585" w:rsidRDefault="008105ED">
      <w:pPr>
        <w:pStyle w:val="TOC3"/>
        <w:rPr>
          <w:rFonts w:asciiTheme="minorHAnsi" w:eastAsiaTheme="minorEastAsia" w:hAnsiTheme="minorHAnsi" w:cstheme="minorBidi"/>
          <w:noProof/>
          <w:sz w:val="22"/>
          <w:szCs w:val="22"/>
        </w:rPr>
      </w:pPr>
      <w:hyperlink w:anchor="_Toc13752495" w:history="1">
        <w:r w:rsidR="00DE1585" w:rsidRPr="00330809">
          <w:rPr>
            <w:rStyle w:val="Hyperlink"/>
            <w:noProof/>
            <w:lang w:eastAsia="ar-SA"/>
          </w:rPr>
          <w:t>25.2.2 PatientId Only Query Option</w:t>
        </w:r>
        <w:r w:rsidR="00DE1585">
          <w:rPr>
            <w:noProof/>
            <w:webHidden/>
          </w:rPr>
          <w:tab/>
        </w:r>
        <w:r w:rsidR="00DE1585">
          <w:rPr>
            <w:noProof/>
            <w:webHidden/>
          </w:rPr>
          <w:fldChar w:fldCharType="begin"/>
        </w:r>
        <w:r w:rsidR="00DE1585">
          <w:rPr>
            <w:noProof/>
            <w:webHidden/>
          </w:rPr>
          <w:instrText xml:space="preserve"> PAGEREF _Toc13752495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7C278D2B" w14:textId="3D0BBE02" w:rsidR="00DE1585" w:rsidRDefault="008105ED">
      <w:pPr>
        <w:pStyle w:val="TOC2"/>
        <w:rPr>
          <w:rFonts w:asciiTheme="minorHAnsi" w:eastAsiaTheme="minorEastAsia" w:hAnsiTheme="minorHAnsi" w:cstheme="minorBidi"/>
          <w:noProof/>
          <w:sz w:val="22"/>
          <w:szCs w:val="22"/>
        </w:rPr>
      </w:pPr>
      <w:hyperlink w:anchor="_Toc13752496" w:history="1">
        <w:r w:rsidR="00DE1585" w:rsidRPr="00330809">
          <w:rPr>
            <w:rStyle w:val="Hyperlink"/>
            <w:noProof/>
          </w:rPr>
          <w:t>25.3 MPQ Process Flow</w:t>
        </w:r>
        <w:r w:rsidR="00DE1585">
          <w:rPr>
            <w:noProof/>
            <w:webHidden/>
          </w:rPr>
          <w:tab/>
        </w:r>
        <w:r w:rsidR="00DE1585">
          <w:rPr>
            <w:noProof/>
            <w:webHidden/>
          </w:rPr>
          <w:fldChar w:fldCharType="begin"/>
        </w:r>
        <w:r w:rsidR="00DE1585">
          <w:rPr>
            <w:noProof/>
            <w:webHidden/>
          </w:rPr>
          <w:instrText xml:space="preserve"> PAGEREF _Toc13752496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145FAC06" w14:textId="6EF991EC" w:rsidR="00DE1585" w:rsidRDefault="008105ED">
      <w:pPr>
        <w:pStyle w:val="TOC2"/>
        <w:rPr>
          <w:rFonts w:asciiTheme="minorHAnsi" w:eastAsiaTheme="minorEastAsia" w:hAnsiTheme="minorHAnsi" w:cstheme="minorBidi"/>
          <w:noProof/>
          <w:sz w:val="22"/>
          <w:szCs w:val="22"/>
        </w:rPr>
      </w:pPr>
      <w:hyperlink w:anchor="_Toc13752497" w:history="1">
        <w:r w:rsidR="00DE1585" w:rsidRPr="00330809">
          <w:rPr>
            <w:rStyle w:val="Hyperlink"/>
            <w:noProof/>
          </w:rPr>
          <w:t>25.4 Use Cases</w:t>
        </w:r>
        <w:r w:rsidR="00DE1585">
          <w:rPr>
            <w:noProof/>
            <w:webHidden/>
          </w:rPr>
          <w:tab/>
        </w:r>
        <w:r w:rsidR="00DE1585">
          <w:rPr>
            <w:noProof/>
            <w:webHidden/>
          </w:rPr>
          <w:fldChar w:fldCharType="begin"/>
        </w:r>
        <w:r w:rsidR="00DE1585">
          <w:rPr>
            <w:noProof/>
            <w:webHidden/>
          </w:rPr>
          <w:instrText xml:space="preserve"> PAGEREF _Toc13752497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35573055" w14:textId="7054D003" w:rsidR="00DE1585" w:rsidRDefault="008105ED">
      <w:pPr>
        <w:pStyle w:val="TOC3"/>
        <w:rPr>
          <w:rFonts w:asciiTheme="minorHAnsi" w:eastAsiaTheme="minorEastAsia" w:hAnsiTheme="minorHAnsi" w:cstheme="minorBidi"/>
          <w:noProof/>
          <w:sz w:val="22"/>
          <w:szCs w:val="22"/>
        </w:rPr>
      </w:pPr>
      <w:hyperlink w:anchor="_Toc13752498" w:history="1">
        <w:r w:rsidR="00DE1585" w:rsidRPr="00330809">
          <w:rPr>
            <w:rStyle w:val="Hyperlink"/>
            <w:noProof/>
            <w:lang w:eastAsia="ar-SA"/>
          </w:rPr>
          <w:t>25.4.1 Multi-Patient Query used in Public Health</w:t>
        </w:r>
        <w:r w:rsidR="00DE1585">
          <w:rPr>
            <w:noProof/>
            <w:webHidden/>
          </w:rPr>
          <w:tab/>
        </w:r>
        <w:r w:rsidR="00DE1585">
          <w:rPr>
            <w:noProof/>
            <w:webHidden/>
          </w:rPr>
          <w:fldChar w:fldCharType="begin"/>
        </w:r>
        <w:r w:rsidR="00DE1585">
          <w:rPr>
            <w:noProof/>
            <w:webHidden/>
          </w:rPr>
          <w:instrText xml:space="preserve"> PAGEREF _Toc13752498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6CE5F1A9" w14:textId="0ADF4BEB" w:rsidR="00DE1585" w:rsidRDefault="008105ED">
      <w:pPr>
        <w:pStyle w:val="TOC3"/>
        <w:rPr>
          <w:rFonts w:asciiTheme="minorHAnsi" w:eastAsiaTheme="minorEastAsia" w:hAnsiTheme="minorHAnsi" w:cstheme="minorBidi"/>
          <w:noProof/>
          <w:sz w:val="22"/>
          <w:szCs w:val="22"/>
        </w:rPr>
      </w:pPr>
      <w:hyperlink w:anchor="_Toc13752499" w:history="1">
        <w:r w:rsidR="00DE1585" w:rsidRPr="00330809">
          <w:rPr>
            <w:rStyle w:val="Hyperlink"/>
            <w:noProof/>
            <w:lang w:eastAsia="ar-SA"/>
          </w:rPr>
          <w:t>25.4.2 Technical Use Cases</w:t>
        </w:r>
        <w:r w:rsidR="00DE1585">
          <w:rPr>
            <w:noProof/>
            <w:webHidden/>
          </w:rPr>
          <w:tab/>
        </w:r>
        <w:r w:rsidR="00DE1585">
          <w:rPr>
            <w:noProof/>
            <w:webHidden/>
          </w:rPr>
          <w:fldChar w:fldCharType="begin"/>
        </w:r>
        <w:r w:rsidR="00DE1585">
          <w:rPr>
            <w:noProof/>
            <w:webHidden/>
          </w:rPr>
          <w:instrText xml:space="preserve"> PAGEREF _Toc13752499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4C74D6DB" w14:textId="328EC465" w:rsidR="00DE1585" w:rsidRDefault="008105ED">
      <w:pPr>
        <w:pStyle w:val="TOC2"/>
        <w:rPr>
          <w:rFonts w:asciiTheme="minorHAnsi" w:eastAsiaTheme="minorEastAsia" w:hAnsiTheme="minorHAnsi" w:cstheme="minorBidi"/>
          <w:noProof/>
          <w:sz w:val="22"/>
          <w:szCs w:val="22"/>
        </w:rPr>
      </w:pPr>
      <w:hyperlink w:anchor="_Toc13752500" w:history="1">
        <w:r w:rsidR="00DE1585" w:rsidRPr="00330809">
          <w:rPr>
            <w:rStyle w:val="Hyperlink"/>
            <w:noProof/>
          </w:rPr>
          <w:t>25.5 Security Considerations</w:t>
        </w:r>
        <w:r w:rsidR="00DE1585">
          <w:rPr>
            <w:noProof/>
            <w:webHidden/>
          </w:rPr>
          <w:tab/>
        </w:r>
        <w:r w:rsidR="00DE1585">
          <w:rPr>
            <w:noProof/>
            <w:webHidden/>
          </w:rPr>
          <w:fldChar w:fldCharType="begin"/>
        </w:r>
        <w:r w:rsidR="00DE1585">
          <w:rPr>
            <w:noProof/>
            <w:webHidden/>
          </w:rPr>
          <w:instrText xml:space="preserve"> PAGEREF _Toc13752500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39637024" w14:textId="37FAF648" w:rsidR="00DE1585" w:rsidRDefault="008105ED">
      <w:pPr>
        <w:pStyle w:val="TOC1"/>
        <w:rPr>
          <w:rFonts w:asciiTheme="minorHAnsi" w:eastAsiaTheme="minorEastAsia" w:hAnsiTheme="minorHAnsi" w:cstheme="minorBidi"/>
          <w:noProof/>
          <w:sz w:val="22"/>
          <w:szCs w:val="22"/>
        </w:rPr>
      </w:pPr>
      <w:hyperlink w:anchor="_Toc13752501" w:history="1">
        <w:r w:rsidR="00DE1585" w:rsidRPr="00330809">
          <w:rPr>
            <w:rStyle w:val="Hyperlink"/>
            <w:noProof/>
          </w:rPr>
          <w:t>26</w:t>
        </w:r>
        <w:r w:rsidR="00DE1585">
          <w:rPr>
            <w:rFonts w:asciiTheme="minorHAnsi" w:eastAsiaTheme="minorEastAsia" w:hAnsiTheme="minorHAnsi" w:cstheme="minorBidi"/>
            <w:noProof/>
            <w:sz w:val="22"/>
            <w:szCs w:val="22"/>
          </w:rPr>
          <w:tab/>
        </w:r>
        <w:r w:rsidR="00DE1585" w:rsidRPr="00330809">
          <w:rPr>
            <w:rStyle w:val="Hyperlink"/>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_Toc13752501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36D1F417" w14:textId="73D8E21E" w:rsidR="00DE1585" w:rsidRDefault="008105ED">
      <w:pPr>
        <w:pStyle w:val="TOC2"/>
        <w:rPr>
          <w:rFonts w:asciiTheme="minorHAnsi" w:eastAsiaTheme="minorEastAsia" w:hAnsiTheme="minorHAnsi" w:cstheme="minorBidi"/>
          <w:noProof/>
          <w:sz w:val="22"/>
          <w:szCs w:val="22"/>
        </w:rPr>
      </w:pPr>
      <w:hyperlink w:anchor="_Toc13752502" w:history="1">
        <w:r w:rsidR="00DE1585" w:rsidRPr="00330809">
          <w:rPr>
            <w:rStyle w:val="Hyperlink"/>
            <w:noProof/>
          </w:rPr>
          <w:t>26.1 DSUB Actors/Transactions</w:t>
        </w:r>
        <w:r w:rsidR="00DE1585">
          <w:rPr>
            <w:noProof/>
            <w:webHidden/>
          </w:rPr>
          <w:tab/>
        </w:r>
        <w:r w:rsidR="00DE1585">
          <w:rPr>
            <w:noProof/>
            <w:webHidden/>
          </w:rPr>
          <w:fldChar w:fldCharType="begin"/>
        </w:r>
        <w:r w:rsidR="00DE1585">
          <w:rPr>
            <w:noProof/>
            <w:webHidden/>
          </w:rPr>
          <w:instrText xml:space="preserve"> PAGEREF _Toc13752502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2F8DD61F" w14:textId="6DEF63A6" w:rsidR="00DE1585" w:rsidRDefault="008105ED">
      <w:pPr>
        <w:pStyle w:val="TOC3"/>
        <w:rPr>
          <w:rFonts w:asciiTheme="minorHAnsi" w:eastAsiaTheme="minorEastAsia" w:hAnsiTheme="minorHAnsi" w:cstheme="minorBidi"/>
          <w:noProof/>
          <w:sz w:val="22"/>
          <w:szCs w:val="22"/>
        </w:rPr>
      </w:pPr>
      <w:hyperlink w:anchor="_Toc13752503" w:history="1">
        <w:r w:rsidR="00DE1585" w:rsidRPr="00330809">
          <w:rPr>
            <w:rStyle w:val="Hyperlink"/>
            <w:noProof/>
          </w:rPr>
          <w:t>26.1.1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_Toc13752503 \h </w:instrText>
        </w:r>
        <w:r w:rsidR="00DE1585">
          <w:rPr>
            <w:noProof/>
            <w:webHidden/>
          </w:rPr>
        </w:r>
        <w:r w:rsidR="00DE1585">
          <w:rPr>
            <w:noProof/>
            <w:webHidden/>
          </w:rPr>
          <w:fldChar w:fldCharType="separate"/>
        </w:r>
        <w:r w:rsidR="00DE1585">
          <w:rPr>
            <w:noProof/>
            <w:webHidden/>
          </w:rPr>
          <w:t>248</w:t>
        </w:r>
        <w:r w:rsidR="00DE1585">
          <w:rPr>
            <w:noProof/>
            <w:webHidden/>
          </w:rPr>
          <w:fldChar w:fldCharType="end"/>
        </w:r>
      </w:hyperlink>
    </w:p>
    <w:p w14:paraId="6F5C2CD7" w14:textId="3B70F47B" w:rsidR="00DE1585" w:rsidRDefault="008105ED">
      <w:pPr>
        <w:pStyle w:val="TOC2"/>
        <w:rPr>
          <w:rFonts w:asciiTheme="minorHAnsi" w:eastAsiaTheme="minorEastAsia" w:hAnsiTheme="minorHAnsi" w:cstheme="minorBidi"/>
          <w:noProof/>
          <w:sz w:val="22"/>
          <w:szCs w:val="22"/>
        </w:rPr>
      </w:pPr>
      <w:hyperlink w:anchor="_Toc13752504" w:history="1">
        <w:r w:rsidR="00DE1585" w:rsidRPr="00330809">
          <w:rPr>
            <w:rStyle w:val="Hyperlink"/>
            <w:bCs/>
            <w:noProof/>
          </w:rPr>
          <w:t>26.2 DSUB Actor Options</w:t>
        </w:r>
        <w:r w:rsidR="00DE1585">
          <w:rPr>
            <w:noProof/>
            <w:webHidden/>
          </w:rPr>
          <w:tab/>
        </w:r>
        <w:r w:rsidR="00DE1585">
          <w:rPr>
            <w:noProof/>
            <w:webHidden/>
          </w:rPr>
          <w:fldChar w:fldCharType="begin"/>
        </w:r>
        <w:r w:rsidR="00DE1585">
          <w:rPr>
            <w:noProof/>
            <w:webHidden/>
          </w:rPr>
          <w:instrText xml:space="preserve"> PAGEREF _Toc13752504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3E311C2E" w14:textId="0A24CFF0" w:rsidR="00DE1585" w:rsidRDefault="008105ED">
      <w:pPr>
        <w:pStyle w:val="TOC3"/>
        <w:rPr>
          <w:rFonts w:asciiTheme="minorHAnsi" w:eastAsiaTheme="minorEastAsia" w:hAnsiTheme="minorHAnsi" w:cstheme="minorBidi"/>
          <w:noProof/>
          <w:sz w:val="22"/>
          <w:szCs w:val="22"/>
        </w:rPr>
      </w:pPr>
      <w:hyperlink w:anchor="_Toc13752505" w:history="1">
        <w:r w:rsidR="00DE1585" w:rsidRPr="00330809">
          <w:rPr>
            <w:rStyle w:val="Hyperlink"/>
            <w:noProof/>
          </w:rPr>
          <w:t>26.2.1 Document Metadata Publish Recipient Option</w:t>
        </w:r>
        <w:r w:rsidR="00DE1585">
          <w:rPr>
            <w:noProof/>
            <w:webHidden/>
          </w:rPr>
          <w:tab/>
        </w:r>
        <w:r w:rsidR="00DE1585">
          <w:rPr>
            <w:noProof/>
            <w:webHidden/>
          </w:rPr>
          <w:fldChar w:fldCharType="begin"/>
        </w:r>
        <w:r w:rsidR="00DE1585">
          <w:rPr>
            <w:noProof/>
            <w:webHidden/>
          </w:rPr>
          <w:instrText xml:space="preserve"> PAGEREF _Toc13752505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7D12F616" w14:textId="4D252DDD" w:rsidR="00DE1585" w:rsidRDefault="008105ED">
      <w:pPr>
        <w:pStyle w:val="TOC2"/>
        <w:rPr>
          <w:rFonts w:asciiTheme="minorHAnsi" w:eastAsiaTheme="minorEastAsia" w:hAnsiTheme="minorHAnsi" w:cstheme="minorBidi"/>
          <w:noProof/>
          <w:sz w:val="22"/>
          <w:szCs w:val="22"/>
        </w:rPr>
      </w:pPr>
      <w:hyperlink w:anchor="_Toc13752506" w:history="1">
        <w:r w:rsidR="00DE1585" w:rsidRPr="00330809">
          <w:rPr>
            <w:rStyle w:val="Hyperlink"/>
            <w:bCs/>
            <w:noProof/>
          </w:rPr>
          <w:t>26.3 DSUB Required Actor Groupings</w:t>
        </w:r>
        <w:r w:rsidR="00DE1585">
          <w:rPr>
            <w:noProof/>
            <w:webHidden/>
          </w:rPr>
          <w:tab/>
        </w:r>
        <w:r w:rsidR="00DE1585">
          <w:rPr>
            <w:noProof/>
            <w:webHidden/>
          </w:rPr>
          <w:fldChar w:fldCharType="begin"/>
        </w:r>
        <w:r w:rsidR="00DE1585">
          <w:rPr>
            <w:noProof/>
            <w:webHidden/>
          </w:rPr>
          <w:instrText xml:space="preserve"> PAGEREF _Toc13752506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5B77A0FA" w14:textId="26381D4B" w:rsidR="00DE1585" w:rsidRDefault="008105ED">
      <w:pPr>
        <w:pStyle w:val="TOC2"/>
        <w:rPr>
          <w:rFonts w:asciiTheme="minorHAnsi" w:eastAsiaTheme="minorEastAsia" w:hAnsiTheme="minorHAnsi" w:cstheme="minorBidi"/>
          <w:noProof/>
          <w:sz w:val="22"/>
          <w:szCs w:val="22"/>
        </w:rPr>
      </w:pPr>
      <w:hyperlink w:anchor="_Toc13752507" w:history="1">
        <w:r w:rsidR="00DE1585" w:rsidRPr="00330809">
          <w:rPr>
            <w:rStyle w:val="Hyperlink"/>
            <w:bCs/>
            <w:noProof/>
          </w:rPr>
          <w:t>26.4 DSUB Overview</w:t>
        </w:r>
        <w:r w:rsidR="00DE1585">
          <w:rPr>
            <w:noProof/>
            <w:webHidden/>
          </w:rPr>
          <w:tab/>
        </w:r>
        <w:r w:rsidR="00DE1585">
          <w:rPr>
            <w:noProof/>
            <w:webHidden/>
          </w:rPr>
          <w:fldChar w:fldCharType="begin"/>
        </w:r>
        <w:r w:rsidR="00DE1585">
          <w:rPr>
            <w:noProof/>
            <w:webHidden/>
          </w:rPr>
          <w:instrText xml:space="preserve"> PAGEREF _Toc13752507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176781BF" w14:textId="5DE75312" w:rsidR="00DE1585" w:rsidRDefault="008105ED">
      <w:pPr>
        <w:pStyle w:val="TOC3"/>
        <w:rPr>
          <w:rFonts w:asciiTheme="minorHAnsi" w:eastAsiaTheme="minorEastAsia" w:hAnsiTheme="minorHAnsi" w:cstheme="minorBidi"/>
          <w:noProof/>
          <w:sz w:val="22"/>
          <w:szCs w:val="22"/>
        </w:rPr>
      </w:pPr>
      <w:hyperlink w:anchor="_Toc13752508" w:history="1">
        <w:r w:rsidR="00DE1585" w:rsidRPr="00330809">
          <w:rPr>
            <w:rStyle w:val="Hyperlink"/>
            <w:noProof/>
          </w:rPr>
          <w:t>26.4.1 Concepts</w:t>
        </w:r>
        <w:r w:rsidR="00DE1585">
          <w:rPr>
            <w:noProof/>
            <w:webHidden/>
          </w:rPr>
          <w:tab/>
        </w:r>
        <w:r w:rsidR="00DE1585">
          <w:rPr>
            <w:noProof/>
            <w:webHidden/>
          </w:rPr>
          <w:fldChar w:fldCharType="begin"/>
        </w:r>
        <w:r w:rsidR="00DE1585">
          <w:rPr>
            <w:noProof/>
            <w:webHidden/>
          </w:rPr>
          <w:instrText xml:space="preserve"> PAGEREF _Toc13752508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78E93794" w14:textId="35743E4A" w:rsidR="00DE1585" w:rsidRDefault="008105ED">
      <w:pPr>
        <w:pStyle w:val="TOC3"/>
        <w:rPr>
          <w:rFonts w:asciiTheme="minorHAnsi" w:eastAsiaTheme="minorEastAsia" w:hAnsiTheme="minorHAnsi" w:cstheme="minorBidi"/>
          <w:noProof/>
          <w:sz w:val="22"/>
          <w:szCs w:val="22"/>
        </w:rPr>
      </w:pPr>
      <w:hyperlink w:anchor="_Toc13752509" w:history="1">
        <w:r w:rsidR="00DE1585" w:rsidRPr="00330809">
          <w:rPr>
            <w:rStyle w:val="Hyperlink"/>
            <w:noProof/>
          </w:rPr>
          <w:t>26.4.2 Use Cases</w:t>
        </w:r>
        <w:r w:rsidR="00DE1585">
          <w:rPr>
            <w:noProof/>
            <w:webHidden/>
          </w:rPr>
          <w:tab/>
        </w:r>
        <w:r w:rsidR="00DE1585">
          <w:rPr>
            <w:noProof/>
            <w:webHidden/>
          </w:rPr>
          <w:fldChar w:fldCharType="begin"/>
        </w:r>
        <w:r w:rsidR="00DE1585">
          <w:rPr>
            <w:noProof/>
            <w:webHidden/>
          </w:rPr>
          <w:instrText xml:space="preserve"> PAGEREF _Toc13752509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260615A3" w14:textId="4D8FEE8C" w:rsidR="00DE1585" w:rsidRDefault="008105ED">
      <w:pPr>
        <w:pStyle w:val="TOC2"/>
        <w:rPr>
          <w:rFonts w:asciiTheme="minorHAnsi" w:eastAsiaTheme="minorEastAsia" w:hAnsiTheme="minorHAnsi" w:cstheme="minorBidi"/>
          <w:noProof/>
          <w:sz w:val="22"/>
          <w:szCs w:val="22"/>
        </w:rPr>
      </w:pPr>
      <w:hyperlink w:anchor="_Toc13752510" w:history="1">
        <w:r w:rsidR="00DE1585" w:rsidRPr="00330809">
          <w:rPr>
            <w:rStyle w:val="Hyperlink"/>
            <w:bCs/>
            <w:noProof/>
          </w:rPr>
          <w:t>26.5 DSUB Security Considerations</w:t>
        </w:r>
        <w:r w:rsidR="00DE1585">
          <w:rPr>
            <w:noProof/>
            <w:webHidden/>
          </w:rPr>
          <w:tab/>
        </w:r>
        <w:r w:rsidR="00DE1585">
          <w:rPr>
            <w:noProof/>
            <w:webHidden/>
          </w:rPr>
          <w:fldChar w:fldCharType="begin"/>
        </w:r>
        <w:r w:rsidR="00DE1585">
          <w:rPr>
            <w:noProof/>
            <w:webHidden/>
          </w:rPr>
          <w:instrText xml:space="preserve"> PAGEREF _Toc13752510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5278E535" w14:textId="08A42774" w:rsidR="00DE1585" w:rsidRDefault="008105ED">
      <w:pPr>
        <w:pStyle w:val="TOC2"/>
        <w:rPr>
          <w:rFonts w:asciiTheme="minorHAnsi" w:eastAsiaTheme="minorEastAsia" w:hAnsiTheme="minorHAnsi" w:cstheme="minorBidi"/>
          <w:noProof/>
          <w:sz w:val="22"/>
          <w:szCs w:val="22"/>
        </w:rPr>
      </w:pPr>
      <w:hyperlink w:anchor="_Toc13752511" w:history="1">
        <w:r w:rsidR="00DE1585" w:rsidRPr="00330809">
          <w:rPr>
            <w:rStyle w:val="Hyperlink"/>
            <w:bCs/>
            <w:noProof/>
          </w:rPr>
          <w:t>26.6 DSUB Cross Profile Considerations</w:t>
        </w:r>
        <w:r w:rsidR="00DE1585">
          <w:rPr>
            <w:noProof/>
            <w:webHidden/>
          </w:rPr>
          <w:tab/>
        </w:r>
        <w:r w:rsidR="00DE1585">
          <w:rPr>
            <w:noProof/>
            <w:webHidden/>
          </w:rPr>
          <w:fldChar w:fldCharType="begin"/>
        </w:r>
        <w:r w:rsidR="00DE1585">
          <w:rPr>
            <w:noProof/>
            <w:webHidden/>
          </w:rPr>
          <w:instrText xml:space="preserve"> PAGEREF _Toc13752511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02FDF7AD" w14:textId="3EC442E4" w:rsidR="00DE1585" w:rsidRDefault="008105ED">
      <w:pPr>
        <w:pStyle w:val="TOC1"/>
        <w:rPr>
          <w:rFonts w:asciiTheme="minorHAnsi" w:eastAsiaTheme="minorEastAsia" w:hAnsiTheme="minorHAnsi" w:cstheme="minorBidi"/>
          <w:noProof/>
          <w:sz w:val="22"/>
          <w:szCs w:val="22"/>
        </w:rPr>
      </w:pPr>
      <w:hyperlink w:anchor="_Toc13752512" w:history="1">
        <w:r w:rsidR="00DE1585" w:rsidRPr="00330809">
          <w:rPr>
            <w:rStyle w:val="Hyperlink"/>
            <w:noProof/>
          </w:rPr>
          <w:t>27 Cross-Community Patient Discovery (XCPD)</w:t>
        </w:r>
        <w:r w:rsidR="00DE1585">
          <w:rPr>
            <w:noProof/>
            <w:webHidden/>
          </w:rPr>
          <w:tab/>
        </w:r>
        <w:r w:rsidR="00DE1585">
          <w:rPr>
            <w:noProof/>
            <w:webHidden/>
          </w:rPr>
          <w:fldChar w:fldCharType="begin"/>
        </w:r>
        <w:r w:rsidR="00DE1585">
          <w:rPr>
            <w:noProof/>
            <w:webHidden/>
          </w:rPr>
          <w:instrText xml:space="preserve"> PAGEREF _Toc13752512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64135E05" w14:textId="54E2B40A" w:rsidR="00DE1585" w:rsidRDefault="008105ED">
      <w:pPr>
        <w:pStyle w:val="TOC2"/>
        <w:rPr>
          <w:rFonts w:asciiTheme="minorHAnsi" w:eastAsiaTheme="minorEastAsia" w:hAnsiTheme="minorHAnsi" w:cstheme="minorBidi"/>
          <w:noProof/>
          <w:sz w:val="22"/>
          <w:szCs w:val="22"/>
        </w:rPr>
      </w:pPr>
      <w:hyperlink w:anchor="_Toc13752513" w:history="1">
        <w:r w:rsidR="00DE1585" w:rsidRPr="00330809">
          <w:rPr>
            <w:rStyle w:val="Hyperlink"/>
            <w:noProof/>
          </w:rPr>
          <w:t>27.1 XCPD Actors/Transactions</w:t>
        </w:r>
        <w:r w:rsidR="00DE1585">
          <w:rPr>
            <w:noProof/>
            <w:webHidden/>
          </w:rPr>
          <w:tab/>
        </w:r>
        <w:r w:rsidR="00DE1585">
          <w:rPr>
            <w:noProof/>
            <w:webHidden/>
          </w:rPr>
          <w:fldChar w:fldCharType="begin"/>
        </w:r>
        <w:r w:rsidR="00DE1585">
          <w:rPr>
            <w:noProof/>
            <w:webHidden/>
          </w:rPr>
          <w:instrText xml:space="preserve"> PAGEREF _Toc13752513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560ACC2B" w14:textId="2CEFA67E" w:rsidR="00DE1585" w:rsidRDefault="008105ED">
      <w:pPr>
        <w:pStyle w:val="TOC3"/>
        <w:rPr>
          <w:rFonts w:asciiTheme="minorHAnsi" w:eastAsiaTheme="minorEastAsia" w:hAnsiTheme="minorHAnsi" w:cstheme="minorBidi"/>
          <w:noProof/>
          <w:sz w:val="22"/>
          <w:szCs w:val="22"/>
        </w:rPr>
      </w:pPr>
      <w:hyperlink w:anchor="_Toc13752514" w:history="1">
        <w:r w:rsidR="00DE1585" w:rsidRPr="00330809">
          <w:rPr>
            <w:rStyle w:val="Hyperlink"/>
            <w:noProof/>
          </w:rPr>
          <w:t>27.1.1 Actors</w:t>
        </w:r>
        <w:r w:rsidR="00DE1585">
          <w:rPr>
            <w:noProof/>
            <w:webHidden/>
          </w:rPr>
          <w:tab/>
        </w:r>
        <w:r w:rsidR="00DE1585">
          <w:rPr>
            <w:noProof/>
            <w:webHidden/>
          </w:rPr>
          <w:fldChar w:fldCharType="begin"/>
        </w:r>
        <w:r w:rsidR="00DE1585">
          <w:rPr>
            <w:noProof/>
            <w:webHidden/>
          </w:rPr>
          <w:instrText xml:space="preserve"> PAGEREF _Toc13752514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7747831B" w14:textId="4FC01ED7" w:rsidR="00DE1585" w:rsidRDefault="008105ED">
      <w:pPr>
        <w:pStyle w:val="TOC3"/>
        <w:rPr>
          <w:rFonts w:asciiTheme="minorHAnsi" w:eastAsiaTheme="minorEastAsia" w:hAnsiTheme="minorHAnsi" w:cstheme="minorBidi"/>
          <w:noProof/>
          <w:sz w:val="22"/>
          <w:szCs w:val="22"/>
        </w:rPr>
      </w:pPr>
      <w:hyperlink w:anchor="_Toc13752515" w:history="1">
        <w:r w:rsidR="00DE1585" w:rsidRPr="00330809">
          <w:rPr>
            <w:rStyle w:val="Hyperlink"/>
            <w:noProof/>
          </w:rPr>
          <w:t>27.1.2 Transactions</w:t>
        </w:r>
        <w:r w:rsidR="00DE1585">
          <w:rPr>
            <w:noProof/>
            <w:webHidden/>
          </w:rPr>
          <w:tab/>
        </w:r>
        <w:r w:rsidR="00DE1585">
          <w:rPr>
            <w:noProof/>
            <w:webHidden/>
          </w:rPr>
          <w:fldChar w:fldCharType="begin"/>
        </w:r>
        <w:r w:rsidR="00DE1585">
          <w:rPr>
            <w:noProof/>
            <w:webHidden/>
          </w:rPr>
          <w:instrText xml:space="preserve"> PAGEREF _Toc13752515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0D7D9BD2" w14:textId="33ADCFA2" w:rsidR="00DE1585" w:rsidRDefault="008105ED">
      <w:pPr>
        <w:pStyle w:val="TOC2"/>
        <w:rPr>
          <w:rFonts w:asciiTheme="minorHAnsi" w:eastAsiaTheme="minorEastAsia" w:hAnsiTheme="minorHAnsi" w:cstheme="minorBidi"/>
          <w:noProof/>
          <w:sz w:val="22"/>
          <w:szCs w:val="22"/>
        </w:rPr>
      </w:pPr>
      <w:hyperlink w:anchor="_Toc13752516" w:history="1">
        <w:r w:rsidR="00DE1585" w:rsidRPr="00330809">
          <w:rPr>
            <w:rStyle w:val="Hyperlink"/>
            <w:noProof/>
          </w:rPr>
          <w:t>27.2 XCPD Actor Options</w:t>
        </w:r>
        <w:r w:rsidR="00DE1585">
          <w:rPr>
            <w:noProof/>
            <w:webHidden/>
          </w:rPr>
          <w:tab/>
        </w:r>
        <w:r w:rsidR="00DE1585">
          <w:rPr>
            <w:noProof/>
            <w:webHidden/>
          </w:rPr>
          <w:fldChar w:fldCharType="begin"/>
        </w:r>
        <w:r w:rsidR="00DE1585">
          <w:rPr>
            <w:noProof/>
            <w:webHidden/>
          </w:rPr>
          <w:instrText xml:space="preserve"> PAGEREF _Toc13752516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26CF8841" w14:textId="7BE65E52" w:rsidR="00DE1585" w:rsidRDefault="008105ED">
      <w:pPr>
        <w:pStyle w:val="TOC3"/>
        <w:rPr>
          <w:rFonts w:asciiTheme="minorHAnsi" w:eastAsiaTheme="minorEastAsia" w:hAnsiTheme="minorHAnsi" w:cstheme="minorBidi"/>
          <w:noProof/>
          <w:sz w:val="22"/>
          <w:szCs w:val="22"/>
        </w:rPr>
      </w:pPr>
      <w:hyperlink w:anchor="_Toc13752517" w:history="1">
        <w:r w:rsidR="00DE1585" w:rsidRPr="00330809">
          <w:rPr>
            <w:rStyle w:val="Hyperlink"/>
            <w:noProof/>
          </w:rPr>
          <w:t>27.2.1 Asynchronous Web Services Exchange Option</w:t>
        </w:r>
        <w:r w:rsidR="00DE1585">
          <w:rPr>
            <w:noProof/>
            <w:webHidden/>
          </w:rPr>
          <w:tab/>
        </w:r>
        <w:r w:rsidR="00DE1585">
          <w:rPr>
            <w:noProof/>
            <w:webHidden/>
          </w:rPr>
          <w:fldChar w:fldCharType="begin"/>
        </w:r>
        <w:r w:rsidR="00DE1585">
          <w:rPr>
            <w:noProof/>
            <w:webHidden/>
          </w:rPr>
          <w:instrText xml:space="preserve"> PAGEREF _Toc13752517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02AAEB9A" w14:textId="084CB7EE" w:rsidR="00DE1585" w:rsidRDefault="008105ED">
      <w:pPr>
        <w:pStyle w:val="TOC3"/>
        <w:rPr>
          <w:rFonts w:asciiTheme="minorHAnsi" w:eastAsiaTheme="minorEastAsia" w:hAnsiTheme="minorHAnsi" w:cstheme="minorBidi"/>
          <w:noProof/>
          <w:sz w:val="22"/>
          <w:szCs w:val="22"/>
        </w:rPr>
      </w:pPr>
      <w:hyperlink w:anchor="_Toc13752518" w:history="1">
        <w:r w:rsidR="00DE1585" w:rsidRPr="00330809">
          <w:rPr>
            <w:rStyle w:val="Hyperlink"/>
            <w:noProof/>
          </w:rPr>
          <w:t>27.2.2 Deferred Response Option</w:t>
        </w:r>
        <w:r w:rsidR="00DE1585">
          <w:rPr>
            <w:noProof/>
            <w:webHidden/>
          </w:rPr>
          <w:tab/>
        </w:r>
        <w:r w:rsidR="00DE1585">
          <w:rPr>
            <w:noProof/>
            <w:webHidden/>
          </w:rPr>
          <w:fldChar w:fldCharType="begin"/>
        </w:r>
        <w:r w:rsidR="00DE1585">
          <w:rPr>
            <w:noProof/>
            <w:webHidden/>
          </w:rPr>
          <w:instrText xml:space="preserve"> PAGEREF _Toc13752518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721D1915" w14:textId="128FE15B" w:rsidR="00DE1585" w:rsidRDefault="008105ED">
      <w:pPr>
        <w:pStyle w:val="TOC2"/>
        <w:rPr>
          <w:rFonts w:asciiTheme="minorHAnsi" w:eastAsiaTheme="minorEastAsia" w:hAnsiTheme="minorHAnsi" w:cstheme="minorBidi"/>
          <w:noProof/>
          <w:sz w:val="22"/>
          <w:szCs w:val="22"/>
        </w:rPr>
      </w:pPr>
      <w:hyperlink w:anchor="_Toc13752519" w:history="1">
        <w:r w:rsidR="00DE1585" w:rsidRPr="00330809">
          <w:rPr>
            <w:rStyle w:val="Hyperlink"/>
            <w:noProof/>
          </w:rPr>
          <w:t>27.3 XCPD Process Flow</w:t>
        </w:r>
        <w:r w:rsidR="00DE1585">
          <w:rPr>
            <w:noProof/>
            <w:webHidden/>
          </w:rPr>
          <w:tab/>
        </w:r>
        <w:r w:rsidR="00DE1585">
          <w:rPr>
            <w:noProof/>
            <w:webHidden/>
          </w:rPr>
          <w:fldChar w:fldCharType="begin"/>
        </w:r>
        <w:r w:rsidR="00DE1585">
          <w:rPr>
            <w:noProof/>
            <w:webHidden/>
          </w:rPr>
          <w:instrText xml:space="preserve"> PAGEREF _Toc13752519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615825ED" w14:textId="4B6CF6DB" w:rsidR="00DE1585" w:rsidRDefault="008105ED">
      <w:pPr>
        <w:pStyle w:val="TOC3"/>
        <w:rPr>
          <w:rFonts w:asciiTheme="minorHAnsi" w:eastAsiaTheme="minorEastAsia" w:hAnsiTheme="minorHAnsi" w:cstheme="minorBidi"/>
          <w:noProof/>
          <w:sz w:val="22"/>
          <w:szCs w:val="22"/>
        </w:rPr>
      </w:pPr>
      <w:hyperlink w:anchor="_Toc13752520" w:history="1">
        <w:r w:rsidR="00DE1585" w:rsidRPr="00330809">
          <w:rPr>
            <w:rStyle w:val="Hyperlink"/>
            <w:noProof/>
          </w:rPr>
          <w:t>27.3.1 Use Cases</w:t>
        </w:r>
        <w:r w:rsidR="00DE1585">
          <w:rPr>
            <w:noProof/>
            <w:webHidden/>
          </w:rPr>
          <w:tab/>
        </w:r>
        <w:r w:rsidR="00DE1585">
          <w:rPr>
            <w:noProof/>
            <w:webHidden/>
          </w:rPr>
          <w:fldChar w:fldCharType="begin"/>
        </w:r>
        <w:r w:rsidR="00DE1585">
          <w:rPr>
            <w:noProof/>
            <w:webHidden/>
          </w:rPr>
          <w:instrText xml:space="preserve"> PAGEREF _Toc13752520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0DB3EA37" w14:textId="0E04F990" w:rsidR="00DE1585" w:rsidRDefault="008105ED">
      <w:pPr>
        <w:pStyle w:val="TOC3"/>
        <w:rPr>
          <w:rFonts w:asciiTheme="minorHAnsi" w:eastAsiaTheme="minorEastAsia" w:hAnsiTheme="minorHAnsi" w:cstheme="minorBidi"/>
          <w:noProof/>
          <w:sz w:val="22"/>
          <w:szCs w:val="22"/>
        </w:rPr>
      </w:pPr>
      <w:hyperlink w:anchor="_Toc13752521" w:history="1">
        <w:r w:rsidR="00DE1585" w:rsidRPr="00330809">
          <w:rPr>
            <w:rStyle w:val="Hyperlink"/>
            <w:noProof/>
          </w:rPr>
          <w:t>27.3.2 Detailed Interactions (Informative)</w:t>
        </w:r>
        <w:r w:rsidR="00DE1585">
          <w:rPr>
            <w:noProof/>
            <w:webHidden/>
          </w:rPr>
          <w:tab/>
        </w:r>
        <w:r w:rsidR="00DE1585">
          <w:rPr>
            <w:noProof/>
            <w:webHidden/>
          </w:rPr>
          <w:fldChar w:fldCharType="begin"/>
        </w:r>
        <w:r w:rsidR="00DE1585">
          <w:rPr>
            <w:noProof/>
            <w:webHidden/>
          </w:rPr>
          <w:instrText xml:space="preserve"> PAGEREF _Toc13752521 \h </w:instrText>
        </w:r>
        <w:r w:rsidR="00DE1585">
          <w:rPr>
            <w:noProof/>
            <w:webHidden/>
          </w:rPr>
        </w:r>
        <w:r w:rsidR="00DE1585">
          <w:rPr>
            <w:noProof/>
            <w:webHidden/>
          </w:rPr>
          <w:fldChar w:fldCharType="separate"/>
        </w:r>
        <w:r w:rsidR="00DE1585">
          <w:rPr>
            <w:noProof/>
            <w:webHidden/>
          </w:rPr>
          <w:t>268</w:t>
        </w:r>
        <w:r w:rsidR="00DE1585">
          <w:rPr>
            <w:noProof/>
            <w:webHidden/>
          </w:rPr>
          <w:fldChar w:fldCharType="end"/>
        </w:r>
      </w:hyperlink>
    </w:p>
    <w:p w14:paraId="4A2CEFC9" w14:textId="47B9088D" w:rsidR="00DE1585" w:rsidRDefault="008105ED">
      <w:pPr>
        <w:pStyle w:val="TOC2"/>
        <w:rPr>
          <w:rFonts w:asciiTheme="minorHAnsi" w:eastAsiaTheme="minorEastAsia" w:hAnsiTheme="minorHAnsi" w:cstheme="minorBidi"/>
          <w:noProof/>
          <w:sz w:val="22"/>
          <w:szCs w:val="22"/>
        </w:rPr>
      </w:pPr>
      <w:hyperlink w:anchor="_Toc13752522" w:history="1">
        <w:r w:rsidR="00DE1585" w:rsidRPr="00330809">
          <w:rPr>
            <w:rStyle w:val="Hyperlink"/>
            <w:noProof/>
          </w:rPr>
          <w:t>27.4 XCPD Security Considerations</w:t>
        </w:r>
        <w:r w:rsidR="00DE1585">
          <w:rPr>
            <w:noProof/>
            <w:webHidden/>
          </w:rPr>
          <w:tab/>
        </w:r>
        <w:r w:rsidR="00DE1585">
          <w:rPr>
            <w:noProof/>
            <w:webHidden/>
          </w:rPr>
          <w:fldChar w:fldCharType="begin"/>
        </w:r>
        <w:r w:rsidR="00DE1585">
          <w:rPr>
            <w:noProof/>
            <w:webHidden/>
          </w:rPr>
          <w:instrText xml:space="preserve"> PAGEREF _Toc13752522 \h </w:instrText>
        </w:r>
        <w:r w:rsidR="00DE1585">
          <w:rPr>
            <w:noProof/>
            <w:webHidden/>
          </w:rPr>
        </w:r>
        <w:r w:rsidR="00DE1585">
          <w:rPr>
            <w:noProof/>
            <w:webHidden/>
          </w:rPr>
          <w:fldChar w:fldCharType="separate"/>
        </w:r>
        <w:r w:rsidR="00DE1585">
          <w:rPr>
            <w:noProof/>
            <w:webHidden/>
          </w:rPr>
          <w:t>272</w:t>
        </w:r>
        <w:r w:rsidR="00DE1585">
          <w:rPr>
            <w:noProof/>
            <w:webHidden/>
          </w:rPr>
          <w:fldChar w:fldCharType="end"/>
        </w:r>
      </w:hyperlink>
    </w:p>
    <w:p w14:paraId="38F7C783" w14:textId="07B399A5" w:rsidR="00DE1585" w:rsidRDefault="008105ED">
      <w:pPr>
        <w:pStyle w:val="TOC3"/>
        <w:rPr>
          <w:rFonts w:asciiTheme="minorHAnsi" w:eastAsiaTheme="minorEastAsia" w:hAnsiTheme="minorHAnsi" w:cstheme="minorBidi"/>
          <w:noProof/>
          <w:sz w:val="22"/>
          <w:szCs w:val="22"/>
        </w:rPr>
      </w:pPr>
      <w:hyperlink w:anchor="_Toc13752523" w:history="1">
        <w:r w:rsidR="00DE1585" w:rsidRPr="00330809">
          <w:rPr>
            <w:rStyle w:val="Hyperlink"/>
            <w:noProof/>
          </w:rPr>
          <w:t>27.4.1 Requirements/Recommendations</w:t>
        </w:r>
        <w:r w:rsidR="00DE1585">
          <w:rPr>
            <w:noProof/>
            <w:webHidden/>
          </w:rPr>
          <w:tab/>
        </w:r>
        <w:r w:rsidR="00DE1585">
          <w:rPr>
            <w:noProof/>
            <w:webHidden/>
          </w:rPr>
          <w:fldChar w:fldCharType="begin"/>
        </w:r>
        <w:r w:rsidR="00DE1585">
          <w:rPr>
            <w:noProof/>
            <w:webHidden/>
          </w:rPr>
          <w:instrText xml:space="preserve"> PAGEREF _Toc13752523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14ADD019" w14:textId="6EBD95DD" w:rsidR="00DE1585" w:rsidRDefault="008105ED">
      <w:pPr>
        <w:pStyle w:val="TOC3"/>
        <w:rPr>
          <w:rFonts w:asciiTheme="minorHAnsi" w:eastAsiaTheme="minorEastAsia" w:hAnsiTheme="minorHAnsi" w:cstheme="minorBidi"/>
          <w:noProof/>
          <w:sz w:val="22"/>
          <w:szCs w:val="22"/>
        </w:rPr>
      </w:pPr>
      <w:hyperlink w:anchor="_Toc13752524" w:history="1">
        <w:r w:rsidR="00DE1585" w:rsidRPr="00330809">
          <w:rPr>
            <w:rStyle w:val="Hyperlink"/>
            <w:noProof/>
          </w:rPr>
          <w:t>27.4.2 Policy Choices</w:t>
        </w:r>
        <w:r w:rsidR="00DE1585">
          <w:rPr>
            <w:noProof/>
            <w:webHidden/>
          </w:rPr>
          <w:tab/>
        </w:r>
        <w:r w:rsidR="00DE1585">
          <w:rPr>
            <w:noProof/>
            <w:webHidden/>
          </w:rPr>
          <w:fldChar w:fldCharType="begin"/>
        </w:r>
        <w:r w:rsidR="00DE1585">
          <w:rPr>
            <w:noProof/>
            <w:webHidden/>
          </w:rPr>
          <w:instrText xml:space="preserve"> PAGEREF _Toc13752524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6B150AF3" w14:textId="66538C7F" w:rsidR="00DE1585" w:rsidRDefault="008105ED">
      <w:pPr>
        <w:pStyle w:val="TOC1"/>
        <w:rPr>
          <w:rFonts w:asciiTheme="minorHAnsi" w:eastAsiaTheme="minorEastAsia" w:hAnsiTheme="minorHAnsi" w:cstheme="minorBidi"/>
          <w:noProof/>
          <w:sz w:val="22"/>
          <w:szCs w:val="22"/>
        </w:rPr>
      </w:pPr>
      <w:hyperlink w:anchor="_Toc13752525" w:history="1">
        <w:r w:rsidR="00DE1585" w:rsidRPr="00330809">
          <w:rPr>
            <w:rStyle w:val="Hyperlink"/>
            <w:noProof/>
          </w:rPr>
          <w:t>28</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_Toc13752525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2151EB24" w14:textId="3717803D" w:rsidR="00DE1585" w:rsidRDefault="008105ED">
      <w:pPr>
        <w:pStyle w:val="TOC1"/>
        <w:rPr>
          <w:rFonts w:asciiTheme="minorHAnsi" w:eastAsiaTheme="minorEastAsia" w:hAnsiTheme="minorHAnsi" w:cstheme="minorBidi"/>
          <w:noProof/>
          <w:sz w:val="22"/>
          <w:szCs w:val="22"/>
        </w:rPr>
      </w:pPr>
      <w:hyperlink w:anchor="_Toc13752526" w:history="1">
        <w:r w:rsidR="00DE1585" w:rsidRPr="00330809">
          <w:rPr>
            <w:rStyle w:val="Hyperlink"/>
            <w:noProof/>
          </w:rPr>
          <w:t>29</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_Toc13752526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5EB6760E" w14:textId="5344866E" w:rsidR="00DE1585" w:rsidRDefault="008105ED">
      <w:pPr>
        <w:pStyle w:val="TOC1"/>
        <w:rPr>
          <w:rFonts w:asciiTheme="minorHAnsi" w:eastAsiaTheme="minorEastAsia" w:hAnsiTheme="minorHAnsi" w:cstheme="minorBidi"/>
          <w:noProof/>
          <w:sz w:val="22"/>
          <w:szCs w:val="22"/>
        </w:rPr>
      </w:pPr>
      <w:hyperlink w:anchor="_Toc13752527" w:history="1">
        <w:r w:rsidR="00DE1585" w:rsidRPr="00330809">
          <w:rPr>
            <w:rStyle w:val="Hyperlink"/>
            <w:noProof/>
          </w:rPr>
          <w:t>30</w:t>
        </w:r>
        <w:r w:rsidR="00DE1585">
          <w:rPr>
            <w:rFonts w:asciiTheme="minorHAnsi" w:eastAsiaTheme="minorEastAsia" w:hAnsiTheme="minorHAnsi" w:cstheme="minorBidi"/>
            <w:noProof/>
            <w:sz w:val="22"/>
            <w:szCs w:val="22"/>
          </w:rPr>
          <w:tab/>
        </w:r>
        <w:r w:rsidR="00DE1585" w:rsidRPr="00330809">
          <w:rPr>
            <w:rStyle w:val="Hyperlink"/>
            <w:noProof/>
          </w:rPr>
          <w:t>Cross-Enterprise Document Workflow Content Profile (XDW)</w:t>
        </w:r>
        <w:r w:rsidR="00DE1585">
          <w:rPr>
            <w:noProof/>
            <w:webHidden/>
          </w:rPr>
          <w:tab/>
        </w:r>
        <w:r w:rsidR="00DE1585">
          <w:rPr>
            <w:noProof/>
            <w:webHidden/>
          </w:rPr>
          <w:fldChar w:fldCharType="begin"/>
        </w:r>
        <w:r w:rsidR="00DE1585">
          <w:rPr>
            <w:noProof/>
            <w:webHidden/>
          </w:rPr>
          <w:instrText xml:space="preserve"> PAGEREF _Toc13752527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18DBD6D9" w14:textId="5A466314" w:rsidR="00DE1585" w:rsidRDefault="008105ED">
      <w:pPr>
        <w:pStyle w:val="TOC2"/>
        <w:tabs>
          <w:tab w:val="left" w:pos="1152"/>
        </w:tabs>
        <w:rPr>
          <w:rFonts w:asciiTheme="minorHAnsi" w:eastAsiaTheme="minorEastAsia" w:hAnsiTheme="minorHAnsi" w:cstheme="minorBidi"/>
          <w:noProof/>
          <w:sz w:val="22"/>
          <w:szCs w:val="22"/>
        </w:rPr>
      </w:pPr>
      <w:hyperlink w:anchor="_Toc13752528" w:history="1">
        <w:r w:rsidR="00DE1585" w:rsidRPr="00330809">
          <w:rPr>
            <w:rStyle w:val="Hyperlink"/>
            <w:bCs/>
            <w:noProof/>
          </w:rPr>
          <w:t>30.1</w:t>
        </w:r>
        <w:r w:rsidR="00DE1585">
          <w:rPr>
            <w:rFonts w:asciiTheme="minorHAnsi" w:eastAsiaTheme="minorEastAsia" w:hAnsiTheme="minorHAnsi" w:cstheme="minorBidi"/>
            <w:noProof/>
            <w:sz w:val="22"/>
            <w:szCs w:val="22"/>
          </w:rPr>
          <w:tab/>
        </w:r>
        <w:r w:rsidR="00DE1585" w:rsidRPr="00330809">
          <w:rPr>
            <w:rStyle w:val="Hyperlink"/>
            <w:bCs/>
            <w:noProof/>
          </w:rPr>
          <w:t>XDW Actors, Transactions, and Content Modules</w:t>
        </w:r>
        <w:r w:rsidR="00DE1585">
          <w:rPr>
            <w:noProof/>
            <w:webHidden/>
          </w:rPr>
          <w:tab/>
        </w:r>
        <w:r w:rsidR="00DE1585">
          <w:rPr>
            <w:noProof/>
            <w:webHidden/>
          </w:rPr>
          <w:fldChar w:fldCharType="begin"/>
        </w:r>
        <w:r w:rsidR="00DE1585">
          <w:rPr>
            <w:noProof/>
            <w:webHidden/>
          </w:rPr>
          <w:instrText xml:space="preserve"> PAGEREF _Toc13752528 \h </w:instrText>
        </w:r>
        <w:r w:rsidR="00DE1585">
          <w:rPr>
            <w:noProof/>
            <w:webHidden/>
          </w:rPr>
        </w:r>
        <w:r w:rsidR="00DE1585">
          <w:rPr>
            <w:noProof/>
            <w:webHidden/>
          </w:rPr>
          <w:fldChar w:fldCharType="separate"/>
        </w:r>
        <w:r w:rsidR="00DE1585">
          <w:rPr>
            <w:noProof/>
            <w:webHidden/>
          </w:rPr>
          <w:t>275</w:t>
        </w:r>
        <w:r w:rsidR="00DE1585">
          <w:rPr>
            <w:noProof/>
            <w:webHidden/>
          </w:rPr>
          <w:fldChar w:fldCharType="end"/>
        </w:r>
      </w:hyperlink>
    </w:p>
    <w:p w14:paraId="44CDFB8E" w14:textId="0F8539F0" w:rsidR="00DE1585" w:rsidRDefault="008105ED">
      <w:pPr>
        <w:pStyle w:val="TOC3"/>
        <w:rPr>
          <w:rFonts w:asciiTheme="minorHAnsi" w:eastAsiaTheme="minorEastAsia" w:hAnsiTheme="minorHAnsi" w:cstheme="minorBidi"/>
          <w:noProof/>
          <w:sz w:val="22"/>
          <w:szCs w:val="22"/>
        </w:rPr>
      </w:pPr>
      <w:hyperlink w:anchor="_Toc13752529" w:history="1">
        <w:r w:rsidR="00DE1585" w:rsidRPr="00330809">
          <w:rPr>
            <w:rStyle w:val="Hyperlink"/>
            <w:bCs/>
            <w:noProof/>
          </w:rPr>
          <w:t>30.1.1 XDW Content Creator</w:t>
        </w:r>
        <w:r w:rsidR="00DE1585">
          <w:rPr>
            <w:noProof/>
            <w:webHidden/>
          </w:rPr>
          <w:tab/>
        </w:r>
        <w:r w:rsidR="00DE1585">
          <w:rPr>
            <w:noProof/>
            <w:webHidden/>
          </w:rPr>
          <w:fldChar w:fldCharType="begin"/>
        </w:r>
        <w:r w:rsidR="00DE1585">
          <w:rPr>
            <w:noProof/>
            <w:webHidden/>
          </w:rPr>
          <w:instrText xml:space="preserve"> PAGEREF _Toc13752529 \h </w:instrText>
        </w:r>
        <w:r w:rsidR="00DE1585">
          <w:rPr>
            <w:noProof/>
            <w:webHidden/>
          </w:rPr>
        </w:r>
        <w:r w:rsidR="00DE1585">
          <w:rPr>
            <w:noProof/>
            <w:webHidden/>
          </w:rPr>
          <w:fldChar w:fldCharType="separate"/>
        </w:r>
        <w:r w:rsidR="00DE1585">
          <w:rPr>
            <w:noProof/>
            <w:webHidden/>
          </w:rPr>
          <w:t>276</w:t>
        </w:r>
        <w:r w:rsidR="00DE1585">
          <w:rPr>
            <w:noProof/>
            <w:webHidden/>
          </w:rPr>
          <w:fldChar w:fldCharType="end"/>
        </w:r>
      </w:hyperlink>
    </w:p>
    <w:p w14:paraId="2D383D52" w14:textId="6B7AF320" w:rsidR="00DE1585" w:rsidRDefault="008105ED">
      <w:pPr>
        <w:pStyle w:val="TOC3"/>
        <w:rPr>
          <w:rFonts w:asciiTheme="minorHAnsi" w:eastAsiaTheme="minorEastAsia" w:hAnsiTheme="minorHAnsi" w:cstheme="minorBidi"/>
          <w:noProof/>
          <w:sz w:val="22"/>
          <w:szCs w:val="22"/>
        </w:rPr>
      </w:pPr>
      <w:hyperlink w:anchor="_Toc13752530" w:history="1">
        <w:r w:rsidR="00DE1585" w:rsidRPr="00330809">
          <w:rPr>
            <w:rStyle w:val="Hyperlink"/>
            <w:bCs/>
            <w:noProof/>
          </w:rPr>
          <w:t>30.1.2 XDW Content Consumer</w:t>
        </w:r>
        <w:r w:rsidR="00DE1585">
          <w:rPr>
            <w:noProof/>
            <w:webHidden/>
          </w:rPr>
          <w:tab/>
        </w:r>
        <w:r w:rsidR="00DE1585">
          <w:rPr>
            <w:noProof/>
            <w:webHidden/>
          </w:rPr>
          <w:fldChar w:fldCharType="begin"/>
        </w:r>
        <w:r w:rsidR="00DE1585">
          <w:rPr>
            <w:noProof/>
            <w:webHidden/>
          </w:rPr>
          <w:instrText xml:space="preserve"> PAGEREF _Toc13752530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6195383F" w14:textId="39385B51" w:rsidR="00DE1585" w:rsidRDefault="008105ED">
      <w:pPr>
        <w:pStyle w:val="TOC3"/>
        <w:rPr>
          <w:rFonts w:asciiTheme="minorHAnsi" w:eastAsiaTheme="minorEastAsia" w:hAnsiTheme="minorHAnsi" w:cstheme="minorBidi"/>
          <w:noProof/>
          <w:sz w:val="22"/>
          <w:szCs w:val="22"/>
        </w:rPr>
      </w:pPr>
      <w:hyperlink w:anchor="_Toc13752531" w:history="1">
        <w:r w:rsidR="00DE1585" w:rsidRPr="00330809">
          <w:rPr>
            <w:rStyle w:val="Hyperlink"/>
            <w:bCs/>
            <w:noProof/>
          </w:rPr>
          <w:t>30.1.3 XDW Content Updater</w:t>
        </w:r>
        <w:r w:rsidR="00DE1585">
          <w:rPr>
            <w:noProof/>
            <w:webHidden/>
          </w:rPr>
          <w:tab/>
        </w:r>
        <w:r w:rsidR="00DE1585">
          <w:rPr>
            <w:noProof/>
            <w:webHidden/>
          </w:rPr>
          <w:fldChar w:fldCharType="begin"/>
        </w:r>
        <w:r w:rsidR="00DE1585">
          <w:rPr>
            <w:noProof/>
            <w:webHidden/>
          </w:rPr>
          <w:instrText xml:space="preserve"> PAGEREF _Toc13752531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349BB156" w14:textId="0C8CADF8" w:rsidR="00DE1585" w:rsidRDefault="008105ED">
      <w:pPr>
        <w:pStyle w:val="TOC2"/>
        <w:tabs>
          <w:tab w:val="left" w:pos="1152"/>
        </w:tabs>
        <w:rPr>
          <w:rFonts w:asciiTheme="minorHAnsi" w:eastAsiaTheme="minorEastAsia" w:hAnsiTheme="minorHAnsi" w:cstheme="minorBidi"/>
          <w:noProof/>
          <w:sz w:val="22"/>
          <w:szCs w:val="22"/>
        </w:rPr>
      </w:pPr>
      <w:hyperlink w:anchor="_Toc13752532" w:history="1">
        <w:r w:rsidR="00DE1585" w:rsidRPr="00330809">
          <w:rPr>
            <w:rStyle w:val="Hyperlink"/>
            <w:bCs/>
            <w:noProof/>
          </w:rPr>
          <w:t>30.2</w:t>
        </w:r>
        <w:r w:rsidR="00DE1585">
          <w:rPr>
            <w:rFonts w:asciiTheme="minorHAnsi" w:eastAsiaTheme="minorEastAsia" w:hAnsiTheme="minorHAnsi" w:cstheme="minorBidi"/>
            <w:noProof/>
            <w:sz w:val="22"/>
            <w:szCs w:val="22"/>
          </w:rPr>
          <w:tab/>
        </w:r>
        <w:r w:rsidR="00DE1585" w:rsidRPr="00330809">
          <w:rPr>
            <w:rStyle w:val="Hyperlink"/>
            <w:bCs/>
            <w:noProof/>
          </w:rPr>
          <w:t>XDW Actor Options</w:t>
        </w:r>
        <w:r w:rsidR="00DE1585">
          <w:rPr>
            <w:noProof/>
            <w:webHidden/>
          </w:rPr>
          <w:tab/>
        </w:r>
        <w:r w:rsidR="00DE1585">
          <w:rPr>
            <w:noProof/>
            <w:webHidden/>
          </w:rPr>
          <w:fldChar w:fldCharType="begin"/>
        </w:r>
        <w:r w:rsidR="00DE1585">
          <w:rPr>
            <w:noProof/>
            <w:webHidden/>
          </w:rPr>
          <w:instrText xml:space="preserve"> PAGEREF _Toc13752532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53EF1206" w14:textId="64055FEE" w:rsidR="00DE1585" w:rsidRDefault="008105ED">
      <w:pPr>
        <w:pStyle w:val="TOC3"/>
        <w:rPr>
          <w:rFonts w:asciiTheme="minorHAnsi" w:eastAsiaTheme="minorEastAsia" w:hAnsiTheme="minorHAnsi" w:cstheme="minorBidi"/>
          <w:noProof/>
          <w:sz w:val="22"/>
          <w:szCs w:val="22"/>
        </w:rPr>
      </w:pPr>
      <w:hyperlink w:anchor="_Toc13752533" w:history="1">
        <w:r w:rsidR="00DE1585" w:rsidRPr="00330809">
          <w:rPr>
            <w:rStyle w:val="Hyperlink"/>
            <w:bCs/>
            <w:noProof/>
          </w:rPr>
          <w:t>30.2.1 View Option</w:t>
        </w:r>
        <w:r w:rsidR="00DE1585">
          <w:rPr>
            <w:noProof/>
            <w:webHidden/>
          </w:rPr>
          <w:tab/>
        </w:r>
        <w:r w:rsidR="00DE1585">
          <w:rPr>
            <w:noProof/>
            <w:webHidden/>
          </w:rPr>
          <w:fldChar w:fldCharType="begin"/>
        </w:r>
        <w:r w:rsidR="00DE1585">
          <w:rPr>
            <w:noProof/>
            <w:webHidden/>
          </w:rPr>
          <w:instrText xml:space="preserve"> PAGEREF _Toc13752533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15934B98" w14:textId="4C17543F" w:rsidR="00DE1585" w:rsidRDefault="008105ED">
      <w:pPr>
        <w:pStyle w:val="TOC3"/>
        <w:rPr>
          <w:rFonts w:asciiTheme="minorHAnsi" w:eastAsiaTheme="minorEastAsia" w:hAnsiTheme="minorHAnsi" w:cstheme="minorBidi"/>
          <w:noProof/>
          <w:sz w:val="22"/>
          <w:szCs w:val="22"/>
        </w:rPr>
      </w:pPr>
      <w:hyperlink w:anchor="_Toc13752534" w:history="1">
        <w:r w:rsidR="00DE1585" w:rsidRPr="00330809">
          <w:rPr>
            <w:rStyle w:val="Hyperlink"/>
            <w:bCs/>
            <w:noProof/>
          </w:rPr>
          <w:t>30.2.2 Document Import Option</w:t>
        </w:r>
        <w:r w:rsidR="00DE1585">
          <w:rPr>
            <w:noProof/>
            <w:webHidden/>
          </w:rPr>
          <w:tab/>
        </w:r>
        <w:r w:rsidR="00DE1585">
          <w:rPr>
            <w:noProof/>
            <w:webHidden/>
          </w:rPr>
          <w:fldChar w:fldCharType="begin"/>
        </w:r>
        <w:r w:rsidR="00DE1585">
          <w:rPr>
            <w:noProof/>
            <w:webHidden/>
          </w:rPr>
          <w:instrText xml:space="preserve"> PAGEREF _Toc13752534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4EC7D0C6" w14:textId="0381B1F7" w:rsidR="00DE1585" w:rsidRDefault="008105ED">
      <w:pPr>
        <w:pStyle w:val="TOC2"/>
        <w:tabs>
          <w:tab w:val="left" w:pos="1152"/>
        </w:tabs>
        <w:rPr>
          <w:rFonts w:asciiTheme="minorHAnsi" w:eastAsiaTheme="minorEastAsia" w:hAnsiTheme="minorHAnsi" w:cstheme="minorBidi"/>
          <w:noProof/>
          <w:sz w:val="22"/>
          <w:szCs w:val="22"/>
        </w:rPr>
      </w:pPr>
      <w:hyperlink w:anchor="_Toc13752535" w:history="1">
        <w:r w:rsidR="00DE1585" w:rsidRPr="00330809">
          <w:rPr>
            <w:rStyle w:val="Hyperlink"/>
            <w:bCs/>
            <w:noProof/>
          </w:rPr>
          <w:t>30.3</w:t>
        </w:r>
        <w:r w:rsidR="00DE1585">
          <w:rPr>
            <w:rFonts w:asciiTheme="minorHAnsi" w:eastAsiaTheme="minorEastAsia" w:hAnsiTheme="minorHAnsi" w:cstheme="minorBidi"/>
            <w:noProof/>
            <w:sz w:val="22"/>
            <w:szCs w:val="22"/>
          </w:rPr>
          <w:tab/>
        </w:r>
        <w:r w:rsidR="00DE1585" w:rsidRPr="00330809">
          <w:rPr>
            <w:rStyle w:val="Hyperlink"/>
            <w:bCs/>
            <w:noProof/>
          </w:rPr>
          <w:t>XDW Actor Grouping and Profile Interactions</w:t>
        </w:r>
        <w:r w:rsidR="00DE1585">
          <w:rPr>
            <w:noProof/>
            <w:webHidden/>
          </w:rPr>
          <w:tab/>
        </w:r>
        <w:r w:rsidR="00DE1585">
          <w:rPr>
            <w:noProof/>
            <w:webHidden/>
          </w:rPr>
          <w:fldChar w:fldCharType="begin"/>
        </w:r>
        <w:r w:rsidR="00DE1585">
          <w:rPr>
            <w:noProof/>
            <w:webHidden/>
          </w:rPr>
          <w:instrText xml:space="preserve"> PAGEREF _Toc13752535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62A10B80" w14:textId="534A160C" w:rsidR="00DE1585" w:rsidRDefault="008105ED">
      <w:pPr>
        <w:pStyle w:val="TOC2"/>
        <w:tabs>
          <w:tab w:val="left" w:pos="1152"/>
        </w:tabs>
        <w:rPr>
          <w:rFonts w:asciiTheme="minorHAnsi" w:eastAsiaTheme="minorEastAsia" w:hAnsiTheme="minorHAnsi" w:cstheme="minorBidi"/>
          <w:noProof/>
          <w:sz w:val="22"/>
          <w:szCs w:val="22"/>
        </w:rPr>
      </w:pPr>
      <w:hyperlink w:anchor="_Toc13752536" w:history="1">
        <w:r w:rsidR="00DE1585" w:rsidRPr="00330809">
          <w:rPr>
            <w:rStyle w:val="Hyperlink"/>
            <w:noProof/>
          </w:rPr>
          <w:t>30.4</w:t>
        </w:r>
        <w:r w:rsidR="00DE1585">
          <w:rPr>
            <w:rFonts w:asciiTheme="minorHAnsi" w:eastAsiaTheme="minorEastAsia" w:hAnsiTheme="minorHAnsi" w:cstheme="minorBidi"/>
            <w:noProof/>
            <w:sz w:val="22"/>
            <w:szCs w:val="22"/>
          </w:rPr>
          <w:tab/>
        </w:r>
        <w:r w:rsidR="00DE1585" w:rsidRPr="00330809">
          <w:rPr>
            <w:rStyle w:val="Hyperlink"/>
            <w:noProof/>
          </w:rPr>
          <w:t>XDW Process Flow</w:t>
        </w:r>
        <w:r w:rsidR="00DE1585">
          <w:rPr>
            <w:noProof/>
            <w:webHidden/>
          </w:rPr>
          <w:tab/>
        </w:r>
        <w:r w:rsidR="00DE1585">
          <w:rPr>
            <w:noProof/>
            <w:webHidden/>
          </w:rPr>
          <w:fldChar w:fldCharType="begin"/>
        </w:r>
        <w:r w:rsidR="00DE1585">
          <w:rPr>
            <w:noProof/>
            <w:webHidden/>
          </w:rPr>
          <w:instrText xml:space="preserve"> PAGEREF _Toc13752536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574329F4" w14:textId="2085E227" w:rsidR="00DE1585" w:rsidRDefault="008105ED">
      <w:pPr>
        <w:pStyle w:val="TOC3"/>
        <w:rPr>
          <w:rFonts w:asciiTheme="minorHAnsi" w:eastAsiaTheme="minorEastAsia" w:hAnsiTheme="minorHAnsi" w:cstheme="minorBidi"/>
          <w:noProof/>
          <w:sz w:val="22"/>
          <w:szCs w:val="22"/>
        </w:rPr>
      </w:pPr>
      <w:hyperlink w:anchor="_Toc13752537" w:history="1">
        <w:r w:rsidR="00DE1585" w:rsidRPr="00330809">
          <w:rPr>
            <w:rStyle w:val="Hyperlink"/>
            <w:bCs/>
            <w:noProof/>
          </w:rPr>
          <w:t>30.4.1 XDW Approach to Workflow</w:t>
        </w:r>
        <w:r w:rsidR="00DE1585">
          <w:rPr>
            <w:noProof/>
            <w:webHidden/>
          </w:rPr>
          <w:tab/>
        </w:r>
        <w:r w:rsidR="00DE1585">
          <w:rPr>
            <w:noProof/>
            <w:webHidden/>
          </w:rPr>
          <w:fldChar w:fldCharType="begin"/>
        </w:r>
        <w:r w:rsidR="00DE1585">
          <w:rPr>
            <w:noProof/>
            <w:webHidden/>
          </w:rPr>
          <w:instrText xml:space="preserve"> PAGEREF _Toc13752537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46AD6A87" w14:textId="0A560257" w:rsidR="00DE1585" w:rsidRDefault="008105ED">
      <w:pPr>
        <w:pStyle w:val="TOC3"/>
        <w:rPr>
          <w:rFonts w:asciiTheme="minorHAnsi" w:eastAsiaTheme="minorEastAsia" w:hAnsiTheme="minorHAnsi" w:cstheme="minorBidi"/>
          <w:noProof/>
          <w:sz w:val="22"/>
          <w:szCs w:val="22"/>
        </w:rPr>
      </w:pPr>
      <w:hyperlink w:anchor="_Toc13752538" w:history="1">
        <w:r w:rsidR="00DE1585" w:rsidRPr="00330809">
          <w:rPr>
            <w:rStyle w:val="Hyperlink"/>
            <w:bCs/>
            <w:noProof/>
          </w:rPr>
          <w:t>30.4.2 XDW Use-Cases and Process Flow in an XDS Affinity Domain</w:t>
        </w:r>
        <w:r w:rsidR="00DE1585">
          <w:rPr>
            <w:noProof/>
            <w:webHidden/>
          </w:rPr>
          <w:tab/>
        </w:r>
        <w:r w:rsidR="00DE1585">
          <w:rPr>
            <w:noProof/>
            <w:webHidden/>
          </w:rPr>
          <w:fldChar w:fldCharType="begin"/>
        </w:r>
        <w:r w:rsidR="00DE1585">
          <w:rPr>
            <w:noProof/>
            <w:webHidden/>
          </w:rPr>
          <w:instrText xml:space="preserve"> PAGEREF _Toc13752538 \h </w:instrText>
        </w:r>
        <w:r w:rsidR="00DE1585">
          <w:rPr>
            <w:noProof/>
            <w:webHidden/>
          </w:rPr>
        </w:r>
        <w:r w:rsidR="00DE1585">
          <w:rPr>
            <w:noProof/>
            <w:webHidden/>
          </w:rPr>
          <w:fldChar w:fldCharType="separate"/>
        </w:r>
        <w:r w:rsidR="00DE1585">
          <w:rPr>
            <w:noProof/>
            <w:webHidden/>
          </w:rPr>
          <w:t>283</w:t>
        </w:r>
        <w:r w:rsidR="00DE1585">
          <w:rPr>
            <w:noProof/>
            <w:webHidden/>
          </w:rPr>
          <w:fldChar w:fldCharType="end"/>
        </w:r>
      </w:hyperlink>
    </w:p>
    <w:p w14:paraId="05DCA4AC" w14:textId="7C2994E1" w:rsidR="00DE1585" w:rsidRDefault="008105ED">
      <w:pPr>
        <w:pStyle w:val="TOC2"/>
        <w:tabs>
          <w:tab w:val="left" w:pos="1152"/>
        </w:tabs>
        <w:rPr>
          <w:rFonts w:asciiTheme="minorHAnsi" w:eastAsiaTheme="minorEastAsia" w:hAnsiTheme="minorHAnsi" w:cstheme="minorBidi"/>
          <w:noProof/>
          <w:sz w:val="22"/>
          <w:szCs w:val="22"/>
        </w:rPr>
      </w:pPr>
      <w:hyperlink w:anchor="_Toc13752539" w:history="1">
        <w:r w:rsidR="00DE1585" w:rsidRPr="00330809">
          <w:rPr>
            <w:rStyle w:val="Hyperlink"/>
            <w:bCs/>
            <w:noProof/>
          </w:rPr>
          <w:t>30.5</w:t>
        </w:r>
        <w:r w:rsidR="00DE1585">
          <w:rPr>
            <w:rFonts w:asciiTheme="minorHAnsi" w:eastAsiaTheme="minorEastAsia" w:hAnsiTheme="minorHAnsi" w:cstheme="minorBidi"/>
            <w:noProof/>
            <w:sz w:val="22"/>
            <w:szCs w:val="22"/>
          </w:rPr>
          <w:tab/>
        </w:r>
        <w:r w:rsidR="00DE1585" w:rsidRPr="00330809">
          <w:rPr>
            <w:rStyle w:val="Hyperlink"/>
            <w:bCs/>
            <w:noProof/>
          </w:rPr>
          <w:t>XDW Security Considerations</w:t>
        </w:r>
        <w:r w:rsidR="00DE1585">
          <w:rPr>
            <w:noProof/>
            <w:webHidden/>
          </w:rPr>
          <w:tab/>
        </w:r>
        <w:r w:rsidR="00DE1585">
          <w:rPr>
            <w:noProof/>
            <w:webHidden/>
          </w:rPr>
          <w:fldChar w:fldCharType="begin"/>
        </w:r>
        <w:r w:rsidR="00DE1585">
          <w:rPr>
            <w:noProof/>
            <w:webHidden/>
          </w:rPr>
          <w:instrText xml:space="preserve"> PAGEREF _Toc13752539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7CA615F9" w14:textId="4FC05E66" w:rsidR="00DE1585" w:rsidRDefault="008105ED">
      <w:pPr>
        <w:pStyle w:val="TOC2"/>
        <w:tabs>
          <w:tab w:val="left" w:pos="1152"/>
        </w:tabs>
        <w:rPr>
          <w:rFonts w:asciiTheme="minorHAnsi" w:eastAsiaTheme="minorEastAsia" w:hAnsiTheme="minorHAnsi" w:cstheme="minorBidi"/>
          <w:noProof/>
          <w:sz w:val="22"/>
          <w:szCs w:val="22"/>
        </w:rPr>
      </w:pPr>
      <w:hyperlink w:anchor="_Toc13752540" w:history="1">
        <w:r w:rsidR="00DE1585" w:rsidRPr="00330809">
          <w:rPr>
            <w:rStyle w:val="Hyperlink"/>
            <w:noProof/>
          </w:rPr>
          <w:t>30.6</w:t>
        </w:r>
        <w:r w:rsidR="00DE1585">
          <w:rPr>
            <w:rFonts w:asciiTheme="minorHAnsi" w:eastAsiaTheme="minorEastAsia" w:hAnsiTheme="minorHAnsi" w:cstheme="minorBidi"/>
            <w:noProof/>
            <w:sz w:val="22"/>
            <w:szCs w:val="22"/>
          </w:rPr>
          <w:tab/>
        </w:r>
        <w:r w:rsidR="00DE1585" w:rsidRPr="00330809">
          <w:rPr>
            <w:rStyle w:val="Hyperlink"/>
            <w:noProof/>
          </w:rPr>
          <w:t>Cross-Profile Considerations</w:t>
        </w:r>
        <w:r w:rsidR="00DE1585">
          <w:rPr>
            <w:noProof/>
            <w:webHidden/>
          </w:rPr>
          <w:tab/>
        </w:r>
        <w:r w:rsidR="00DE1585">
          <w:rPr>
            <w:noProof/>
            <w:webHidden/>
          </w:rPr>
          <w:fldChar w:fldCharType="begin"/>
        </w:r>
        <w:r w:rsidR="00DE1585">
          <w:rPr>
            <w:noProof/>
            <w:webHidden/>
          </w:rPr>
          <w:instrText xml:space="preserve"> PAGEREF _Toc13752540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AA5FA34" w14:textId="3D268836" w:rsidR="00DE1585" w:rsidRDefault="008105ED">
      <w:pPr>
        <w:pStyle w:val="TOC1"/>
        <w:rPr>
          <w:rFonts w:asciiTheme="minorHAnsi" w:eastAsiaTheme="minorEastAsia" w:hAnsiTheme="minorHAnsi" w:cstheme="minorBidi"/>
          <w:noProof/>
          <w:sz w:val="22"/>
          <w:szCs w:val="22"/>
        </w:rPr>
      </w:pPr>
      <w:hyperlink w:anchor="_Toc13752541" w:history="1">
        <w:r w:rsidR="00DE1585" w:rsidRPr="00330809">
          <w:rPr>
            <w:rStyle w:val="Hyperlink"/>
            <w:bCs/>
            <w:noProof/>
          </w:rPr>
          <w:t>31</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_Toc13752541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1C7C6367" w14:textId="4979AE86" w:rsidR="00DE1585" w:rsidRDefault="008105ED">
      <w:pPr>
        <w:pStyle w:val="TOC1"/>
        <w:rPr>
          <w:rFonts w:asciiTheme="minorHAnsi" w:eastAsiaTheme="minorEastAsia" w:hAnsiTheme="minorHAnsi" w:cstheme="minorBidi"/>
          <w:noProof/>
          <w:sz w:val="22"/>
          <w:szCs w:val="22"/>
        </w:rPr>
      </w:pPr>
      <w:hyperlink w:anchor="_Toc13752542" w:history="1">
        <w:r w:rsidR="00DE1585" w:rsidRPr="00330809">
          <w:rPr>
            <w:rStyle w:val="Hyperlink"/>
            <w:bCs/>
            <w:noProof/>
          </w:rPr>
          <w:t>32</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_Toc13752542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AFE16F8" w14:textId="2B3E214D" w:rsidR="00DE1585" w:rsidRDefault="008105ED">
      <w:pPr>
        <w:pStyle w:val="TOC1"/>
        <w:rPr>
          <w:rFonts w:asciiTheme="minorHAnsi" w:eastAsiaTheme="minorEastAsia" w:hAnsiTheme="minorHAnsi" w:cstheme="minorBidi"/>
          <w:noProof/>
          <w:sz w:val="22"/>
          <w:szCs w:val="22"/>
        </w:rPr>
      </w:pPr>
      <w:hyperlink w:anchor="_Toc13752543" w:history="1">
        <w:r w:rsidR="00DE1585" w:rsidRPr="00330809">
          <w:rPr>
            <w:rStyle w:val="Hyperlink"/>
            <w:bCs/>
            <w:noProof/>
          </w:rPr>
          <w:t>33</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_Toc13752543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30C41CE9" w14:textId="76A15CC6" w:rsidR="00DE1585" w:rsidRDefault="008105ED">
      <w:pPr>
        <w:pStyle w:val="TOC1"/>
        <w:rPr>
          <w:rFonts w:asciiTheme="minorHAnsi" w:eastAsiaTheme="minorEastAsia" w:hAnsiTheme="minorHAnsi" w:cstheme="minorBidi"/>
          <w:noProof/>
          <w:sz w:val="22"/>
          <w:szCs w:val="22"/>
        </w:rPr>
      </w:pPr>
      <w:hyperlink w:anchor="_Toc13752544" w:history="1">
        <w:r w:rsidR="00DE1585" w:rsidRPr="00330809">
          <w:rPr>
            <w:rStyle w:val="Hyperlink"/>
            <w:bCs/>
            <w:noProof/>
          </w:rPr>
          <w:t>34</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_Toc13752544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E95D103" w14:textId="6DF05CA7" w:rsidR="00DE1585" w:rsidRDefault="008105ED">
      <w:pPr>
        <w:pStyle w:val="TOC1"/>
        <w:rPr>
          <w:rFonts w:asciiTheme="minorHAnsi" w:eastAsiaTheme="minorEastAsia" w:hAnsiTheme="minorHAnsi" w:cstheme="minorBidi"/>
          <w:noProof/>
          <w:sz w:val="22"/>
          <w:szCs w:val="22"/>
        </w:rPr>
      </w:pPr>
      <w:hyperlink w:anchor="_Toc13752545" w:history="1">
        <w:r w:rsidR="00DE1585" w:rsidRPr="00330809">
          <w:rPr>
            <w:rStyle w:val="Hyperlink"/>
            <w:bCs/>
            <w:noProof/>
          </w:rPr>
          <w:t>35</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_Toc13752545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4804D0A" w14:textId="042DE07B" w:rsidR="00DE1585" w:rsidRDefault="008105ED">
      <w:pPr>
        <w:pStyle w:val="TOC1"/>
        <w:rPr>
          <w:rFonts w:asciiTheme="minorHAnsi" w:eastAsiaTheme="minorEastAsia" w:hAnsiTheme="minorHAnsi" w:cstheme="minorBidi"/>
          <w:noProof/>
          <w:sz w:val="22"/>
          <w:szCs w:val="22"/>
        </w:rPr>
      </w:pPr>
      <w:hyperlink w:anchor="_Toc13752546" w:history="1">
        <w:r w:rsidR="00DE1585" w:rsidRPr="00330809">
          <w:rPr>
            <w:rStyle w:val="Hyperlink"/>
            <w:bCs/>
            <w:noProof/>
          </w:rPr>
          <w:t>36</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_Toc13752546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4918304E" w14:textId="275B8BC2" w:rsidR="00DE1585" w:rsidRDefault="008105ED">
      <w:pPr>
        <w:pStyle w:val="TOC1"/>
        <w:rPr>
          <w:rFonts w:asciiTheme="minorHAnsi" w:eastAsiaTheme="minorEastAsia" w:hAnsiTheme="minorHAnsi" w:cstheme="minorBidi"/>
          <w:noProof/>
          <w:sz w:val="22"/>
          <w:szCs w:val="22"/>
        </w:rPr>
      </w:pPr>
      <w:hyperlink w:anchor="_Toc13752547" w:history="1">
        <w:r w:rsidR="00DE1585" w:rsidRPr="00330809">
          <w:rPr>
            <w:rStyle w:val="Hyperlink"/>
            <w:noProof/>
          </w:rPr>
          <w:t>37 Document Digital Signature (DSG)</w:t>
        </w:r>
        <w:r w:rsidR="00DE1585">
          <w:rPr>
            <w:noProof/>
            <w:webHidden/>
          </w:rPr>
          <w:tab/>
        </w:r>
        <w:r w:rsidR="00DE1585">
          <w:rPr>
            <w:noProof/>
            <w:webHidden/>
          </w:rPr>
          <w:fldChar w:fldCharType="begin"/>
        </w:r>
        <w:r w:rsidR="00DE1585">
          <w:rPr>
            <w:noProof/>
            <w:webHidden/>
          </w:rPr>
          <w:instrText xml:space="preserve"> PAGEREF _Toc13752547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4001F89A" w14:textId="6FE99361" w:rsidR="00DE1585" w:rsidRDefault="008105ED">
      <w:pPr>
        <w:pStyle w:val="TOC2"/>
        <w:rPr>
          <w:rFonts w:asciiTheme="minorHAnsi" w:eastAsiaTheme="minorEastAsia" w:hAnsiTheme="minorHAnsi" w:cstheme="minorBidi"/>
          <w:noProof/>
          <w:sz w:val="22"/>
          <w:szCs w:val="22"/>
        </w:rPr>
      </w:pPr>
      <w:hyperlink w:anchor="_Toc13752548" w:history="1">
        <w:r w:rsidR="00DE1585" w:rsidRPr="00330809">
          <w:rPr>
            <w:rStyle w:val="Hyperlink"/>
            <w:noProof/>
          </w:rPr>
          <w:t>37.1 DSG Actors/Transactions</w:t>
        </w:r>
        <w:r w:rsidR="00DE1585">
          <w:rPr>
            <w:noProof/>
            <w:webHidden/>
          </w:rPr>
          <w:tab/>
        </w:r>
        <w:r w:rsidR="00DE1585">
          <w:rPr>
            <w:noProof/>
            <w:webHidden/>
          </w:rPr>
          <w:fldChar w:fldCharType="begin"/>
        </w:r>
        <w:r w:rsidR="00DE1585">
          <w:rPr>
            <w:noProof/>
            <w:webHidden/>
          </w:rPr>
          <w:instrText xml:space="preserve"> PAGEREF _Toc13752548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26AB04BD" w14:textId="6C9AB152" w:rsidR="00DE1585" w:rsidRDefault="008105ED">
      <w:pPr>
        <w:pStyle w:val="TOC3"/>
        <w:rPr>
          <w:rFonts w:asciiTheme="minorHAnsi" w:eastAsiaTheme="minorEastAsia" w:hAnsiTheme="minorHAnsi" w:cstheme="minorBidi"/>
          <w:noProof/>
          <w:sz w:val="22"/>
          <w:szCs w:val="22"/>
        </w:rPr>
      </w:pPr>
      <w:hyperlink w:anchor="_Toc13752549" w:history="1">
        <w:r w:rsidR="00DE1585" w:rsidRPr="00330809">
          <w:rPr>
            <w:rStyle w:val="Hyperlink"/>
            <w:noProof/>
          </w:rPr>
          <w:t xml:space="preserve">37.1.1 Actor Descriptions and </w:t>
        </w:r>
        <w:r w:rsidR="00DE1585" w:rsidRPr="00330809">
          <w:rPr>
            <w:rStyle w:val="Hyperlink"/>
            <w:bCs/>
            <w:noProof/>
          </w:rPr>
          <w:t>Actor</w:t>
        </w:r>
        <w:r w:rsidR="00DE1585" w:rsidRPr="00330809">
          <w:rPr>
            <w:rStyle w:val="Hyperlink"/>
            <w:noProof/>
          </w:rPr>
          <w:t xml:space="preserve"> Profile Requirements</w:t>
        </w:r>
        <w:r w:rsidR="00DE1585">
          <w:rPr>
            <w:noProof/>
            <w:webHidden/>
          </w:rPr>
          <w:tab/>
        </w:r>
        <w:r w:rsidR="00DE1585">
          <w:rPr>
            <w:noProof/>
            <w:webHidden/>
          </w:rPr>
          <w:fldChar w:fldCharType="begin"/>
        </w:r>
        <w:r w:rsidR="00DE1585">
          <w:rPr>
            <w:noProof/>
            <w:webHidden/>
          </w:rPr>
          <w:instrText xml:space="preserve"> PAGEREF _Toc13752549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09E18381" w14:textId="44DBB5DD" w:rsidR="00DE1585" w:rsidRDefault="008105ED">
      <w:pPr>
        <w:pStyle w:val="TOC2"/>
        <w:rPr>
          <w:rFonts w:asciiTheme="minorHAnsi" w:eastAsiaTheme="minorEastAsia" w:hAnsiTheme="minorHAnsi" w:cstheme="minorBidi"/>
          <w:noProof/>
          <w:sz w:val="22"/>
          <w:szCs w:val="22"/>
        </w:rPr>
      </w:pPr>
      <w:hyperlink w:anchor="_Toc13752550" w:history="1">
        <w:r w:rsidR="00DE1585" w:rsidRPr="00330809">
          <w:rPr>
            <w:rStyle w:val="Hyperlink"/>
            <w:noProof/>
          </w:rPr>
          <w:t>37.2 DSG Actor Options</w:t>
        </w:r>
        <w:r w:rsidR="00DE1585">
          <w:rPr>
            <w:noProof/>
            <w:webHidden/>
          </w:rPr>
          <w:tab/>
        </w:r>
        <w:r w:rsidR="00DE1585">
          <w:rPr>
            <w:noProof/>
            <w:webHidden/>
          </w:rPr>
          <w:fldChar w:fldCharType="begin"/>
        </w:r>
        <w:r w:rsidR="00DE1585">
          <w:rPr>
            <w:noProof/>
            <w:webHidden/>
          </w:rPr>
          <w:instrText xml:space="preserve"> PAGEREF _Toc13752550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2B7EB239" w14:textId="736F40E0" w:rsidR="00DE1585" w:rsidRDefault="008105ED">
      <w:pPr>
        <w:pStyle w:val="TOC3"/>
        <w:rPr>
          <w:rFonts w:asciiTheme="minorHAnsi" w:eastAsiaTheme="minorEastAsia" w:hAnsiTheme="minorHAnsi" w:cstheme="minorBidi"/>
          <w:noProof/>
          <w:sz w:val="22"/>
          <w:szCs w:val="22"/>
        </w:rPr>
      </w:pPr>
      <w:hyperlink w:anchor="_Toc13752551" w:history="1">
        <w:r w:rsidR="00DE1585" w:rsidRPr="00330809">
          <w:rPr>
            <w:rStyle w:val="Hyperlink"/>
            <w:noProof/>
          </w:rPr>
          <w:t>37.2.1 Detached Signature Option</w:t>
        </w:r>
        <w:r w:rsidR="00DE1585">
          <w:rPr>
            <w:noProof/>
            <w:webHidden/>
          </w:rPr>
          <w:tab/>
        </w:r>
        <w:r w:rsidR="00DE1585">
          <w:rPr>
            <w:noProof/>
            <w:webHidden/>
          </w:rPr>
          <w:fldChar w:fldCharType="begin"/>
        </w:r>
        <w:r w:rsidR="00DE1585">
          <w:rPr>
            <w:noProof/>
            <w:webHidden/>
          </w:rPr>
          <w:instrText xml:space="preserve"> PAGEREF _Toc13752551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3687FDB0" w14:textId="42ABC61C" w:rsidR="00DE1585" w:rsidRDefault="008105ED">
      <w:pPr>
        <w:pStyle w:val="TOC3"/>
        <w:rPr>
          <w:rFonts w:asciiTheme="minorHAnsi" w:eastAsiaTheme="minorEastAsia" w:hAnsiTheme="minorHAnsi" w:cstheme="minorBidi"/>
          <w:noProof/>
          <w:sz w:val="22"/>
          <w:szCs w:val="22"/>
        </w:rPr>
      </w:pPr>
      <w:hyperlink w:anchor="_Toc13752552" w:history="1">
        <w:r w:rsidR="00DE1585" w:rsidRPr="00330809">
          <w:rPr>
            <w:rStyle w:val="Hyperlink"/>
            <w:noProof/>
          </w:rPr>
          <w:t>37.2.2 Enveloping Signature Option</w:t>
        </w:r>
        <w:r w:rsidR="00DE1585">
          <w:rPr>
            <w:noProof/>
            <w:webHidden/>
          </w:rPr>
          <w:tab/>
        </w:r>
        <w:r w:rsidR="00DE1585">
          <w:rPr>
            <w:noProof/>
            <w:webHidden/>
          </w:rPr>
          <w:fldChar w:fldCharType="begin"/>
        </w:r>
        <w:r w:rsidR="00DE1585">
          <w:rPr>
            <w:noProof/>
            <w:webHidden/>
          </w:rPr>
          <w:instrText xml:space="preserve"> PAGEREF _Toc13752552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1A1C1FA2" w14:textId="19DB15CF" w:rsidR="00DE1585" w:rsidRDefault="008105ED">
      <w:pPr>
        <w:pStyle w:val="TOC2"/>
        <w:rPr>
          <w:rFonts w:asciiTheme="minorHAnsi" w:eastAsiaTheme="minorEastAsia" w:hAnsiTheme="minorHAnsi" w:cstheme="minorBidi"/>
          <w:noProof/>
          <w:sz w:val="22"/>
          <w:szCs w:val="22"/>
        </w:rPr>
      </w:pPr>
      <w:hyperlink w:anchor="_Toc13752553" w:history="1">
        <w:r w:rsidR="00DE1585" w:rsidRPr="00330809">
          <w:rPr>
            <w:rStyle w:val="Hyperlink"/>
            <w:noProof/>
          </w:rPr>
          <w:t>37.3 DSG Required Actor Groupings</w:t>
        </w:r>
        <w:r w:rsidR="00DE1585">
          <w:rPr>
            <w:noProof/>
            <w:webHidden/>
          </w:rPr>
          <w:tab/>
        </w:r>
        <w:r w:rsidR="00DE1585">
          <w:rPr>
            <w:noProof/>
            <w:webHidden/>
          </w:rPr>
          <w:fldChar w:fldCharType="begin"/>
        </w:r>
        <w:r w:rsidR="00DE1585">
          <w:rPr>
            <w:noProof/>
            <w:webHidden/>
          </w:rPr>
          <w:instrText xml:space="preserve"> PAGEREF _Toc13752553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43F64366" w14:textId="15FFA5CD" w:rsidR="00DE1585" w:rsidRDefault="008105ED">
      <w:pPr>
        <w:pStyle w:val="TOC2"/>
        <w:rPr>
          <w:rFonts w:asciiTheme="minorHAnsi" w:eastAsiaTheme="minorEastAsia" w:hAnsiTheme="minorHAnsi" w:cstheme="minorBidi"/>
          <w:noProof/>
          <w:sz w:val="22"/>
          <w:szCs w:val="22"/>
        </w:rPr>
      </w:pPr>
      <w:hyperlink w:anchor="_Toc13752554" w:history="1">
        <w:r w:rsidR="00DE1585" w:rsidRPr="00330809">
          <w:rPr>
            <w:rStyle w:val="Hyperlink"/>
            <w:noProof/>
          </w:rPr>
          <w:t>37.4 Document Digital Signatures Profile Overview</w:t>
        </w:r>
        <w:r w:rsidR="00DE1585">
          <w:rPr>
            <w:noProof/>
            <w:webHidden/>
          </w:rPr>
          <w:tab/>
        </w:r>
        <w:r w:rsidR="00DE1585">
          <w:rPr>
            <w:noProof/>
            <w:webHidden/>
          </w:rPr>
          <w:fldChar w:fldCharType="begin"/>
        </w:r>
        <w:r w:rsidR="00DE1585">
          <w:rPr>
            <w:noProof/>
            <w:webHidden/>
          </w:rPr>
          <w:instrText xml:space="preserve"> PAGEREF _Toc13752554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598466B6" w14:textId="0534C0FF" w:rsidR="00DE1585" w:rsidRDefault="008105ED">
      <w:pPr>
        <w:pStyle w:val="TOC3"/>
        <w:rPr>
          <w:rFonts w:asciiTheme="minorHAnsi" w:eastAsiaTheme="minorEastAsia" w:hAnsiTheme="minorHAnsi" w:cstheme="minorBidi"/>
          <w:noProof/>
          <w:sz w:val="22"/>
          <w:szCs w:val="22"/>
        </w:rPr>
      </w:pPr>
      <w:hyperlink w:anchor="_Toc13752555" w:history="1">
        <w:r w:rsidR="00DE1585" w:rsidRPr="00330809">
          <w:rPr>
            <w:rStyle w:val="Hyperlink"/>
            <w:noProof/>
          </w:rPr>
          <w:t>37.4.1 Verify Document Integrity</w:t>
        </w:r>
        <w:r w:rsidR="00DE1585">
          <w:rPr>
            <w:noProof/>
            <w:webHidden/>
          </w:rPr>
          <w:tab/>
        </w:r>
        <w:r w:rsidR="00DE1585">
          <w:rPr>
            <w:noProof/>
            <w:webHidden/>
          </w:rPr>
          <w:fldChar w:fldCharType="begin"/>
        </w:r>
        <w:r w:rsidR="00DE1585">
          <w:rPr>
            <w:noProof/>
            <w:webHidden/>
          </w:rPr>
          <w:instrText xml:space="preserve"> PAGEREF _Toc13752555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476538F8" w14:textId="1032AF01" w:rsidR="00DE1585" w:rsidRDefault="008105ED">
      <w:pPr>
        <w:pStyle w:val="TOC3"/>
        <w:rPr>
          <w:rFonts w:asciiTheme="minorHAnsi" w:eastAsiaTheme="minorEastAsia" w:hAnsiTheme="minorHAnsi" w:cstheme="minorBidi"/>
          <w:noProof/>
          <w:sz w:val="22"/>
          <w:szCs w:val="22"/>
        </w:rPr>
      </w:pPr>
      <w:hyperlink w:anchor="_Toc13752556" w:history="1">
        <w:r w:rsidR="00DE1585" w:rsidRPr="00330809">
          <w:rPr>
            <w:rStyle w:val="Hyperlink"/>
            <w:noProof/>
          </w:rPr>
          <w:t>37.4.2 One Signature signing multiple documents</w:t>
        </w:r>
        <w:r w:rsidR="00DE1585">
          <w:rPr>
            <w:noProof/>
            <w:webHidden/>
          </w:rPr>
          <w:tab/>
        </w:r>
        <w:r w:rsidR="00DE1585">
          <w:rPr>
            <w:noProof/>
            <w:webHidden/>
          </w:rPr>
          <w:fldChar w:fldCharType="begin"/>
        </w:r>
        <w:r w:rsidR="00DE1585">
          <w:rPr>
            <w:noProof/>
            <w:webHidden/>
          </w:rPr>
          <w:instrText xml:space="preserve"> PAGEREF _Toc13752556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11476EAB" w14:textId="14A5168C" w:rsidR="00DE1585" w:rsidRDefault="008105ED">
      <w:pPr>
        <w:pStyle w:val="TOC3"/>
        <w:rPr>
          <w:rFonts w:asciiTheme="minorHAnsi" w:eastAsiaTheme="minorEastAsia" w:hAnsiTheme="minorHAnsi" w:cstheme="minorBidi"/>
          <w:noProof/>
          <w:sz w:val="22"/>
          <w:szCs w:val="22"/>
        </w:rPr>
      </w:pPr>
      <w:hyperlink w:anchor="_Toc13752557" w:history="1">
        <w:r w:rsidR="00DE1585" w:rsidRPr="00330809">
          <w:rPr>
            <w:rStyle w:val="Hyperlink"/>
            <w:noProof/>
          </w:rPr>
          <w:t>37.4.3 Processing by XDS Document Consumer</w:t>
        </w:r>
        <w:r w:rsidR="00DE1585">
          <w:rPr>
            <w:noProof/>
            <w:webHidden/>
          </w:rPr>
          <w:tab/>
        </w:r>
        <w:r w:rsidR="00DE1585">
          <w:rPr>
            <w:noProof/>
            <w:webHidden/>
          </w:rPr>
          <w:fldChar w:fldCharType="begin"/>
        </w:r>
        <w:r w:rsidR="00DE1585">
          <w:rPr>
            <w:noProof/>
            <w:webHidden/>
          </w:rPr>
          <w:instrText xml:space="preserve"> PAGEREF _Toc13752557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7C6D5129" w14:textId="354C8BB9" w:rsidR="00DE1585" w:rsidRDefault="008105ED">
      <w:pPr>
        <w:pStyle w:val="TOC3"/>
        <w:rPr>
          <w:rFonts w:asciiTheme="minorHAnsi" w:eastAsiaTheme="minorEastAsia" w:hAnsiTheme="minorHAnsi" w:cstheme="minorBidi"/>
          <w:noProof/>
          <w:sz w:val="22"/>
          <w:szCs w:val="22"/>
        </w:rPr>
      </w:pPr>
      <w:hyperlink w:anchor="_Toc13752558" w:history="1">
        <w:r w:rsidR="00DE1585" w:rsidRPr="00330809">
          <w:rPr>
            <w:rStyle w:val="Hyperlink"/>
            <w:noProof/>
          </w:rPr>
          <w:t>37.4.4 Sign a document by Enveloping - Use Case Description</w:t>
        </w:r>
        <w:r w:rsidR="00DE1585">
          <w:rPr>
            <w:noProof/>
            <w:webHidden/>
          </w:rPr>
          <w:tab/>
        </w:r>
        <w:r w:rsidR="00DE1585">
          <w:rPr>
            <w:noProof/>
            <w:webHidden/>
          </w:rPr>
          <w:fldChar w:fldCharType="begin"/>
        </w:r>
        <w:r w:rsidR="00DE1585">
          <w:rPr>
            <w:noProof/>
            <w:webHidden/>
          </w:rPr>
          <w:instrText xml:space="preserve"> PAGEREF _Toc13752558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08CF9732" w14:textId="2F0EDE7F" w:rsidR="00DE1585" w:rsidRDefault="008105ED">
      <w:pPr>
        <w:pStyle w:val="TOC2"/>
        <w:rPr>
          <w:rFonts w:asciiTheme="minorHAnsi" w:eastAsiaTheme="minorEastAsia" w:hAnsiTheme="minorHAnsi" w:cstheme="minorBidi"/>
          <w:noProof/>
          <w:sz w:val="22"/>
          <w:szCs w:val="22"/>
        </w:rPr>
      </w:pPr>
      <w:hyperlink w:anchor="_Toc13752559" w:history="1">
        <w:r w:rsidR="00DE1585" w:rsidRPr="00330809">
          <w:rPr>
            <w:rStyle w:val="Hyperlink"/>
            <w:noProof/>
          </w:rPr>
          <w:t>37.5 Security Considerations</w:t>
        </w:r>
        <w:r w:rsidR="00DE1585">
          <w:rPr>
            <w:noProof/>
            <w:webHidden/>
          </w:rPr>
          <w:tab/>
        </w:r>
        <w:r w:rsidR="00DE1585">
          <w:rPr>
            <w:noProof/>
            <w:webHidden/>
          </w:rPr>
          <w:fldChar w:fldCharType="begin"/>
        </w:r>
        <w:r w:rsidR="00DE1585">
          <w:rPr>
            <w:noProof/>
            <w:webHidden/>
          </w:rPr>
          <w:instrText xml:space="preserve"> PAGEREF _Toc13752559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1EE81209" w14:textId="4F9B72EF" w:rsidR="00DE1585" w:rsidRDefault="008105ED">
      <w:pPr>
        <w:pStyle w:val="TOC2"/>
        <w:rPr>
          <w:rFonts w:asciiTheme="minorHAnsi" w:eastAsiaTheme="minorEastAsia" w:hAnsiTheme="minorHAnsi" w:cstheme="minorBidi"/>
          <w:noProof/>
          <w:sz w:val="22"/>
          <w:szCs w:val="22"/>
        </w:rPr>
      </w:pPr>
      <w:hyperlink w:anchor="_Toc13752560" w:history="1">
        <w:r w:rsidR="00DE1585" w:rsidRPr="00330809">
          <w:rPr>
            <w:rStyle w:val="Hyperlink"/>
            <w:noProof/>
          </w:rPr>
          <w:t>37.6 Cross Profile Considerations</w:t>
        </w:r>
        <w:r w:rsidR="00DE1585">
          <w:rPr>
            <w:noProof/>
            <w:webHidden/>
          </w:rPr>
          <w:tab/>
        </w:r>
        <w:r w:rsidR="00DE1585">
          <w:rPr>
            <w:noProof/>
            <w:webHidden/>
          </w:rPr>
          <w:fldChar w:fldCharType="begin"/>
        </w:r>
        <w:r w:rsidR="00DE1585">
          <w:rPr>
            <w:noProof/>
            <w:webHidden/>
          </w:rPr>
          <w:instrText xml:space="preserve"> PAGEREF _Toc13752560 \h </w:instrText>
        </w:r>
        <w:r w:rsidR="00DE1585">
          <w:rPr>
            <w:noProof/>
            <w:webHidden/>
          </w:rPr>
        </w:r>
        <w:r w:rsidR="00DE1585">
          <w:rPr>
            <w:noProof/>
            <w:webHidden/>
          </w:rPr>
          <w:fldChar w:fldCharType="separate"/>
        </w:r>
        <w:r w:rsidR="00DE1585">
          <w:rPr>
            <w:noProof/>
            <w:webHidden/>
          </w:rPr>
          <w:t>295</w:t>
        </w:r>
        <w:r w:rsidR="00DE1585">
          <w:rPr>
            <w:noProof/>
            <w:webHidden/>
          </w:rPr>
          <w:fldChar w:fldCharType="end"/>
        </w:r>
      </w:hyperlink>
    </w:p>
    <w:p w14:paraId="4808B7F0" w14:textId="4E4A7F8A" w:rsidR="00DE1585" w:rsidRDefault="008105ED">
      <w:pPr>
        <w:pStyle w:val="TOC1"/>
        <w:rPr>
          <w:rFonts w:asciiTheme="minorHAnsi" w:eastAsiaTheme="minorEastAsia" w:hAnsiTheme="minorHAnsi" w:cstheme="minorBidi"/>
          <w:noProof/>
          <w:sz w:val="22"/>
          <w:szCs w:val="22"/>
        </w:rPr>
      </w:pPr>
      <w:hyperlink w:anchor="_Toc13752561" w:history="1">
        <w:r w:rsidR="00DE1585" w:rsidRPr="00330809">
          <w:rPr>
            <w:rStyle w:val="Hyperlink"/>
            <w:noProof/>
          </w:rPr>
          <w:t>Appendix A: Actor Descriptions</w:t>
        </w:r>
        <w:r w:rsidR="00DE1585">
          <w:rPr>
            <w:noProof/>
            <w:webHidden/>
          </w:rPr>
          <w:tab/>
        </w:r>
        <w:r w:rsidR="00DE1585">
          <w:rPr>
            <w:noProof/>
            <w:webHidden/>
          </w:rPr>
          <w:fldChar w:fldCharType="begin"/>
        </w:r>
        <w:r w:rsidR="00DE1585">
          <w:rPr>
            <w:noProof/>
            <w:webHidden/>
          </w:rPr>
          <w:instrText xml:space="preserve"> PAGEREF _Toc13752561 \h </w:instrText>
        </w:r>
        <w:r w:rsidR="00DE1585">
          <w:rPr>
            <w:noProof/>
            <w:webHidden/>
          </w:rPr>
        </w:r>
        <w:r w:rsidR="00DE1585">
          <w:rPr>
            <w:noProof/>
            <w:webHidden/>
          </w:rPr>
          <w:fldChar w:fldCharType="separate"/>
        </w:r>
        <w:r w:rsidR="00DE1585">
          <w:rPr>
            <w:noProof/>
            <w:webHidden/>
          </w:rPr>
          <w:t>296</w:t>
        </w:r>
        <w:r w:rsidR="00DE1585">
          <w:rPr>
            <w:noProof/>
            <w:webHidden/>
          </w:rPr>
          <w:fldChar w:fldCharType="end"/>
        </w:r>
      </w:hyperlink>
    </w:p>
    <w:p w14:paraId="118555C5" w14:textId="3B8D3CD9" w:rsidR="00DE1585" w:rsidRDefault="008105ED">
      <w:pPr>
        <w:pStyle w:val="TOC1"/>
        <w:rPr>
          <w:rFonts w:asciiTheme="minorHAnsi" w:eastAsiaTheme="minorEastAsia" w:hAnsiTheme="minorHAnsi" w:cstheme="minorBidi"/>
          <w:noProof/>
          <w:sz w:val="22"/>
          <w:szCs w:val="22"/>
        </w:rPr>
      </w:pPr>
      <w:hyperlink w:anchor="_Toc13752562" w:history="1">
        <w:r w:rsidR="00DE1585" w:rsidRPr="00330809">
          <w:rPr>
            <w:rStyle w:val="Hyperlink"/>
            <w:noProof/>
          </w:rPr>
          <w:t>Appendix B: Transaction Descriptions</w:t>
        </w:r>
        <w:r w:rsidR="00DE1585">
          <w:rPr>
            <w:noProof/>
            <w:webHidden/>
          </w:rPr>
          <w:tab/>
        </w:r>
        <w:r w:rsidR="00DE1585">
          <w:rPr>
            <w:noProof/>
            <w:webHidden/>
          </w:rPr>
          <w:fldChar w:fldCharType="begin"/>
        </w:r>
        <w:r w:rsidR="00DE1585">
          <w:rPr>
            <w:noProof/>
            <w:webHidden/>
          </w:rPr>
          <w:instrText xml:space="preserve"> PAGEREF _Toc13752562 \h </w:instrText>
        </w:r>
        <w:r w:rsidR="00DE1585">
          <w:rPr>
            <w:noProof/>
            <w:webHidden/>
          </w:rPr>
        </w:r>
        <w:r w:rsidR="00DE1585">
          <w:rPr>
            <w:noProof/>
            <w:webHidden/>
          </w:rPr>
          <w:fldChar w:fldCharType="separate"/>
        </w:r>
        <w:r w:rsidR="00DE1585">
          <w:rPr>
            <w:noProof/>
            <w:webHidden/>
          </w:rPr>
          <w:t>297</w:t>
        </w:r>
        <w:r w:rsidR="00DE1585">
          <w:rPr>
            <w:noProof/>
            <w:webHidden/>
          </w:rPr>
          <w:fldChar w:fldCharType="end"/>
        </w:r>
      </w:hyperlink>
    </w:p>
    <w:p w14:paraId="43382967" w14:textId="50608C8A" w:rsidR="00DE1585" w:rsidRDefault="008105ED">
      <w:pPr>
        <w:pStyle w:val="TOC1"/>
        <w:rPr>
          <w:rFonts w:asciiTheme="minorHAnsi" w:eastAsiaTheme="minorEastAsia" w:hAnsiTheme="minorHAnsi" w:cstheme="minorBidi"/>
          <w:noProof/>
          <w:sz w:val="22"/>
          <w:szCs w:val="22"/>
        </w:rPr>
      </w:pPr>
      <w:hyperlink w:anchor="_Toc13752563" w:history="1">
        <w:r w:rsidR="00DE1585" w:rsidRPr="00330809">
          <w:rPr>
            <w:rStyle w:val="Hyperlink"/>
            <w:noProof/>
          </w:rPr>
          <w:t>Appendix C: IHE Integration Statements</w:t>
        </w:r>
        <w:r w:rsidR="00DE1585">
          <w:rPr>
            <w:noProof/>
            <w:webHidden/>
          </w:rPr>
          <w:tab/>
        </w:r>
        <w:r w:rsidR="00DE1585">
          <w:rPr>
            <w:noProof/>
            <w:webHidden/>
          </w:rPr>
          <w:fldChar w:fldCharType="begin"/>
        </w:r>
        <w:r w:rsidR="00DE1585">
          <w:rPr>
            <w:noProof/>
            <w:webHidden/>
          </w:rPr>
          <w:instrText xml:space="preserve"> PAGEREF _Toc13752563 \h </w:instrText>
        </w:r>
        <w:r w:rsidR="00DE1585">
          <w:rPr>
            <w:noProof/>
            <w:webHidden/>
          </w:rPr>
        </w:r>
        <w:r w:rsidR="00DE1585">
          <w:rPr>
            <w:noProof/>
            <w:webHidden/>
          </w:rPr>
          <w:fldChar w:fldCharType="separate"/>
        </w:r>
        <w:r w:rsidR="00DE1585">
          <w:rPr>
            <w:noProof/>
            <w:webHidden/>
          </w:rPr>
          <w:t>298</w:t>
        </w:r>
        <w:r w:rsidR="00DE1585">
          <w:rPr>
            <w:noProof/>
            <w:webHidden/>
          </w:rPr>
          <w:fldChar w:fldCharType="end"/>
        </w:r>
      </w:hyperlink>
    </w:p>
    <w:p w14:paraId="5C992F28" w14:textId="3660EF9C" w:rsidR="00DE1585" w:rsidRDefault="008105ED">
      <w:pPr>
        <w:pStyle w:val="TOC1"/>
        <w:rPr>
          <w:rFonts w:asciiTheme="minorHAnsi" w:eastAsiaTheme="minorEastAsia" w:hAnsiTheme="minorHAnsi" w:cstheme="minorBidi"/>
          <w:noProof/>
          <w:sz w:val="22"/>
          <w:szCs w:val="22"/>
        </w:rPr>
      </w:pPr>
      <w:hyperlink w:anchor="_Toc13752564" w:history="1">
        <w:r w:rsidR="00DE1585" w:rsidRPr="00330809">
          <w:rPr>
            <w:rStyle w:val="Hyperlink"/>
            <w:noProof/>
          </w:rPr>
          <w:t>Appendix D: User Authentication Techniques - Passwords, Biometrics, and Tokens</w:t>
        </w:r>
        <w:r w:rsidR="00DE1585">
          <w:rPr>
            <w:noProof/>
            <w:webHidden/>
          </w:rPr>
          <w:tab/>
        </w:r>
        <w:r w:rsidR="00DE1585">
          <w:rPr>
            <w:noProof/>
            <w:webHidden/>
          </w:rPr>
          <w:fldChar w:fldCharType="begin"/>
        </w:r>
        <w:r w:rsidR="00DE1585">
          <w:rPr>
            <w:noProof/>
            <w:webHidden/>
          </w:rPr>
          <w:instrText xml:space="preserve"> PAGEREF _Toc13752564 \h </w:instrText>
        </w:r>
        <w:r w:rsidR="00DE1585">
          <w:rPr>
            <w:noProof/>
            <w:webHidden/>
          </w:rPr>
        </w:r>
        <w:r w:rsidR="00DE1585">
          <w:rPr>
            <w:noProof/>
            <w:webHidden/>
          </w:rPr>
          <w:fldChar w:fldCharType="separate"/>
        </w:r>
        <w:r w:rsidR="00DE1585">
          <w:rPr>
            <w:noProof/>
            <w:webHidden/>
          </w:rPr>
          <w:t>299</w:t>
        </w:r>
        <w:r w:rsidR="00DE1585">
          <w:rPr>
            <w:noProof/>
            <w:webHidden/>
          </w:rPr>
          <w:fldChar w:fldCharType="end"/>
        </w:r>
      </w:hyperlink>
    </w:p>
    <w:p w14:paraId="7BB2EA18" w14:textId="76702896" w:rsidR="00DE1585" w:rsidRDefault="008105ED">
      <w:pPr>
        <w:pStyle w:val="TOC1"/>
        <w:rPr>
          <w:rFonts w:asciiTheme="minorHAnsi" w:eastAsiaTheme="minorEastAsia" w:hAnsiTheme="minorHAnsi" w:cstheme="minorBidi"/>
          <w:noProof/>
          <w:sz w:val="22"/>
          <w:szCs w:val="22"/>
        </w:rPr>
      </w:pPr>
      <w:hyperlink w:anchor="_Toc13752565" w:history="1">
        <w:r w:rsidR="00DE1585" w:rsidRPr="00330809">
          <w:rPr>
            <w:rStyle w:val="Hyperlink"/>
            <w:noProof/>
          </w:rPr>
          <w:t>Appendix E: Cross Profile Considerations</w:t>
        </w:r>
        <w:r w:rsidR="00DE1585">
          <w:rPr>
            <w:noProof/>
            <w:webHidden/>
          </w:rPr>
          <w:tab/>
        </w:r>
        <w:r w:rsidR="00DE1585">
          <w:rPr>
            <w:noProof/>
            <w:webHidden/>
          </w:rPr>
          <w:fldChar w:fldCharType="begin"/>
        </w:r>
        <w:r w:rsidR="00DE1585">
          <w:rPr>
            <w:noProof/>
            <w:webHidden/>
          </w:rPr>
          <w:instrText xml:space="preserve"> PAGEREF _Toc13752565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19CB8F62" w14:textId="6D2FBC42" w:rsidR="00DE1585" w:rsidRDefault="008105ED">
      <w:pPr>
        <w:pStyle w:val="TOC2"/>
        <w:rPr>
          <w:rFonts w:asciiTheme="minorHAnsi" w:eastAsiaTheme="minorEastAsia" w:hAnsiTheme="minorHAnsi" w:cstheme="minorBidi"/>
          <w:noProof/>
          <w:sz w:val="22"/>
          <w:szCs w:val="22"/>
        </w:rPr>
      </w:pPr>
      <w:hyperlink w:anchor="_Toc13752566" w:history="1">
        <w:r w:rsidR="00DE1585" w:rsidRPr="00330809">
          <w:rPr>
            <w:rStyle w:val="Hyperlink"/>
            <w:bCs/>
            <w:noProof/>
          </w:rPr>
          <w:t>E.1 Combined use of RID, EUA and PIX Integration Profiles</w:t>
        </w:r>
        <w:r w:rsidR="00DE1585">
          <w:rPr>
            <w:noProof/>
            <w:webHidden/>
          </w:rPr>
          <w:tab/>
        </w:r>
        <w:r w:rsidR="00DE1585">
          <w:rPr>
            <w:noProof/>
            <w:webHidden/>
          </w:rPr>
          <w:fldChar w:fldCharType="begin"/>
        </w:r>
        <w:r w:rsidR="00DE1585">
          <w:rPr>
            <w:noProof/>
            <w:webHidden/>
          </w:rPr>
          <w:instrText xml:space="preserve"> PAGEREF _Toc13752566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31487566" w14:textId="217834A9" w:rsidR="00DE1585" w:rsidRDefault="008105ED">
      <w:pPr>
        <w:pStyle w:val="TOC2"/>
        <w:rPr>
          <w:rFonts w:asciiTheme="minorHAnsi" w:eastAsiaTheme="minorEastAsia" w:hAnsiTheme="minorHAnsi" w:cstheme="minorBidi"/>
          <w:noProof/>
          <w:sz w:val="22"/>
          <w:szCs w:val="22"/>
        </w:rPr>
      </w:pPr>
      <w:hyperlink w:anchor="_Toc13752567" w:history="1">
        <w:r w:rsidR="00DE1585" w:rsidRPr="00330809">
          <w:rPr>
            <w:rStyle w:val="Hyperlink"/>
            <w:bCs/>
            <w:noProof/>
          </w:rPr>
          <w:t>E.2 XDS Integration with RID</w:t>
        </w:r>
        <w:r w:rsidR="00DE1585">
          <w:rPr>
            <w:noProof/>
            <w:webHidden/>
          </w:rPr>
          <w:tab/>
        </w:r>
        <w:r w:rsidR="00DE1585">
          <w:rPr>
            <w:noProof/>
            <w:webHidden/>
          </w:rPr>
          <w:fldChar w:fldCharType="begin"/>
        </w:r>
        <w:r w:rsidR="00DE1585">
          <w:rPr>
            <w:noProof/>
            <w:webHidden/>
          </w:rPr>
          <w:instrText xml:space="preserve"> PAGEREF _Toc13752567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43CC98E1" w14:textId="7AF131B8" w:rsidR="00DE1585" w:rsidRDefault="008105ED">
      <w:pPr>
        <w:pStyle w:val="TOC2"/>
        <w:rPr>
          <w:rFonts w:asciiTheme="minorHAnsi" w:eastAsiaTheme="minorEastAsia" w:hAnsiTheme="minorHAnsi" w:cstheme="minorBidi"/>
          <w:noProof/>
          <w:sz w:val="22"/>
          <w:szCs w:val="22"/>
        </w:rPr>
      </w:pPr>
      <w:hyperlink w:anchor="_Toc13752568" w:history="1">
        <w:r w:rsidR="00DE1585" w:rsidRPr="00330809">
          <w:rPr>
            <w:rStyle w:val="Hyperlink"/>
            <w:bCs/>
            <w:noProof/>
          </w:rPr>
          <w:t>E.3 XDS Integration with PIX</w:t>
        </w:r>
        <w:r w:rsidR="00DE1585">
          <w:rPr>
            <w:noProof/>
            <w:webHidden/>
          </w:rPr>
          <w:tab/>
        </w:r>
        <w:r w:rsidR="00DE1585">
          <w:rPr>
            <w:noProof/>
            <w:webHidden/>
          </w:rPr>
          <w:fldChar w:fldCharType="begin"/>
        </w:r>
        <w:r w:rsidR="00DE1585">
          <w:rPr>
            <w:noProof/>
            <w:webHidden/>
          </w:rPr>
          <w:instrText xml:space="preserve"> PAGEREF _Toc13752568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1B11CCE0" w14:textId="11E6B451" w:rsidR="00DE1585" w:rsidRDefault="008105ED">
      <w:pPr>
        <w:pStyle w:val="TOC2"/>
        <w:rPr>
          <w:rFonts w:asciiTheme="minorHAnsi" w:eastAsiaTheme="minorEastAsia" w:hAnsiTheme="minorHAnsi" w:cstheme="minorBidi"/>
          <w:noProof/>
          <w:sz w:val="22"/>
          <w:szCs w:val="22"/>
        </w:rPr>
      </w:pPr>
      <w:hyperlink w:anchor="_Toc13752569" w:history="1">
        <w:r w:rsidR="00DE1585" w:rsidRPr="00330809">
          <w:rPr>
            <w:rStyle w:val="Hyperlink"/>
            <w:bCs/>
            <w:noProof/>
          </w:rPr>
          <w:t>E.4 XDS Integration with PWP</w:t>
        </w:r>
        <w:r w:rsidR="00DE1585">
          <w:rPr>
            <w:noProof/>
            <w:webHidden/>
          </w:rPr>
          <w:tab/>
        </w:r>
        <w:r w:rsidR="00DE1585">
          <w:rPr>
            <w:noProof/>
            <w:webHidden/>
          </w:rPr>
          <w:fldChar w:fldCharType="begin"/>
        </w:r>
        <w:r w:rsidR="00DE1585">
          <w:rPr>
            <w:noProof/>
            <w:webHidden/>
          </w:rPr>
          <w:instrText xml:space="preserve"> PAGEREF _Toc13752569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14ED7EC0" w14:textId="54815EC2" w:rsidR="00DE1585" w:rsidRDefault="008105ED">
      <w:pPr>
        <w:pStyle w:val="TOC2"/>
        <w:rPr>
          <w:rFonts w:asciiTheme="minorHAnsi" w:eastAsiaTheme="minorEastAsia" w:hAnsiTheme="minorHAnsi" w:cstheme="minorBidi"/>
          <w:noProof/>
          <w:sz w:val="22"/>
          <w:szCs w:val="22"/>
        </w:rPr>
      </w:pPr>
      <w:hyperlink w:anchor="_Toc13752570" w:history="1">
        <w:r w:rsidR="00DE1585" w:rsidRPr="00330809">
          <w:rPr>
            <w:rStyle w:val="Hyperlink"/>
            <w:bCs/>
            <w:noProof/>
          </w:rPr>
          <w:t>E.5 XDS Integration with PDQ</w:t>
        </w:r>
        <w:r w:rsidR="00DE1585">
          <w:rPr>
            <w:noProof/>
            <w:webHidden/>
          </w:rPr>
          <w:tab/>
        </w:r>
        <w:r w:rsidR="00DE1585">
          <w:rPr>
            <w:noProof/>
            <w:webHidden/>
          </w:rPr>
          <w:fldChar w:fldCharType="begin"/>
        </w:r>
        <w:r w:rsidR="00DE1585">
          <w:rPr>
            <w:noProof/>
            <w:webHidden/>
          </w:rPr>
          <w:instrText xml:space="preserve"> PAGEREF _Toc13752570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76244943" w14:textId="0C8201C1" w:rsidR="00DE1585" w:rsidRDefault="008105ED">
      <w:pPr>
        <w:pStyle w:val="TOC2"/>
        <w:rPr>
          <w:rFonts w:asciiTheme="minorHAnsi" w:eastAsiaTheme="minorEastAsia" w:hAnsiTheme="minorHAnsi" w:cstheme="minorBidi"/>
          <w:noProof/>
          <w:sz w:val="22"/>
          <w:szCs w:val="22"/>
        </w:rPr>
      </w:pPr>
      <w:hyperlink w:anchor="_Toc13752571" w:history="1">
        <w:r w:rsidR="00DE1585" w:rsidRPr="00330809">
          <w:rPr>
            <w:rStyle w:val="Hyperlink"/>
            <w:bCs/>
            <w:noProof/>
          </w:rPr>
          <w:t>E.6 XDM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_Toc13752571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691B9469" w14:textId="57458D69" w:rsidR="00DE1585" w:rsidRDefault="008105ED">
      <w:pPr>
        <w:pStyle w:val="TOC2"/>
        <w:rPr>
          <w:rFonts w:asciiTheme="minorHAnsi" w:eastAsiaTheme="minorEastAsia" w:hAnsiTheme="minorHAnsi" w:cstheme="minorBidi"/>
          <w:noProof/>
          <w:sz w:val="22"/>
          <w:szCs w:val="22"/>
        </w:rPr>
      </w:pPr>
      <w:hyperlink w:anchor="_Toc13752572" w:history="1">
        <w:r w:rsidR="00DE1585" w:rsidRPr="00330809">
          <w:rPr>
            <w:rStyle w:val="Hyperlink"/>
            <w:bCs/>
            <w:noProof/>
          </w:rPr>
          <w:t>E.7 XDM/XDR Distinction</w:t>
        </w:r>
        <w:r w:rsidR="00DE1585">
          <w:rPr>
            <w:noProof/>
            <w:webHidden/>
          </w:rPr>
          <w:tab/>
        </w:r>
        <w:r w:rsidR="00DE1585">
          <w:rPr>
            <w:noProof/>
            <w:webHidden/>
          </w:rPr>
          <w:fldChar w:fldCharType="begin"/>
        </w:r>
        <w:r w:rsidR="00DE1585">
          <w:rPr>
            <w:noProof/>
            <w:webHidden/>
          </w:rPr>
          <w:instrText xml:space="preserve"> PAGEREF _Toc13752572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621970C3" w14:textId="6AA796BE" w:rsidR="00DE1585" w:rsidRDefault="008105ED">
      <w:pPr>
        <w:pStyle w:val="TOC2"/>
        <w:rPr>
          <w:rFonts w:asciiTheme="minorHAnsi" w:eastAsiaTheme="minorEastAsia" w:hAnsiTheme="minorHAnsi" w:cstheme="minorBidi"/>
          <w:noProof/>
          <w:sz w:val="22"/>
          <w:szCs w:val="22"/>
        </w:rPr>
      </w:pPr>
      <w:hyperlink w:anchor="_Toc13752573" w:history="1">
        <w:r w:rsidR="00DE1585" w:rsidRPr="00330809">
          <w:rPr>
            <w:rStyle w:val="Hyperlink"/>
            <w:bCs/>
            <w:noProof/>
          </w:rPr>
          <w:t>E.8 XDR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_Toc13752573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0507C2E8" w14:textId="424E45BE" w:rsidR="00DE1585" w:rsidRDefault="008105ED">
      <w:pPr>
        <w:pStyle w:val="TOC3"/>
        <w:rPr>
          <w:rFonts w:asciiTheme="minorHAnsi" w:eastAsiaTheme="minorEastAsia" w:hAnsiTheme="minorHAnsi" w:cstheme="minorBidi"/>
          <w:noProof/>
          <w:sz w:val="22"/>
          <w:szCs w:val="22"/>
        </w:rPr>
      </w:pPr>
      <w:hyperlink w:anchor="_Toc13752574" w:history="1">
        <w:r w:rsidR="00DE1585" w:rsidRPr="00330809">
          <w:rPr>
            <w:rStyle w:val="Hyperlink"/>
            <w:noProof/>
          </w:rPr>
          <w:t>E.8.1 XDR Integration with XDS</w:t>
        </w:r>
        <w:r w:rsidR="00DE1585">
          <w:rPr>
            <w:noProof/>
            <w:webHidden/>
          </w:rPr>
          <w:tab/>
        </w:r>
        <w:r w:rsidR="00DE1585">
          <w:rPr>
            <w:noProof/>
            <w:webHidden/>
          </w:rPr>
          <w:fldChar w:fldCharType="begin"/>
        </w:r>
        <w:r w:rsidR="00DE1585">
          <w:rPr>
            <w:noProof/>
            <w:webHidden/>
          </w:rPr>
          <w:instrText xml:space="preserve"> PAGEREF _Toc13752574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15CCFE7F" w14:textId="28A96382" w:rsidR="00DE1585" w:rsidRDefault="008105ED">
      <w:pPr>
        <w:pStyle w:val="TOC3"/>
        <w:rPr>
          <w:rFonts w:asciiTheme="minorHAnsi" w:eastAsiaTheme="minorEastAsia" w:hAnsiTheme="minorHAnsi" w:cstheme="minorBidi"/>
          <w:noProof/>
          <w:sz w:val="22"/>
          <w:szCs w:val="22"/>
        </w:rPr>
      </w:pPr>
      <w:hyperlink w:anchor="_Toc13752575" w:history="1">
        <w:r w:rsidR="00DE1585" w:rsidRPr="00330809">
          <w:rPr>
            <w:rStyle w:val="Hyperlink"/>
            <w:noProof/>
          </w:rPr>
          <w:t>E.8.2 XDR Integration with XDS Content Integration Profiles</w:t>
        </w:r>
        <w:r w:rsidR="00DE1585">
          <w:rPr>
            <w:noProof/>
            <w:webHidden/>
          </w:rPr>
          <w:tab/>
        </w:r>
        <w:r w:rsidR="00DE1585">
          <w:rPr>
            <w:noProof/>
            <w:webHidden/>
          </w:rPr>
          <w:fldChar w:fldCharType="begin"/>
        </w:r>
        <w:r w:rsidR="00DE1585">
          <w:rPr>
            <w:noProof/>
            <w:webHidden/>
          </w:rPr>
          <w:instrText xml:space="preserve"> PAGEREF _Toc13752575 \h </w:instrText>
        </w:r>
        <w:r w:rsidR="00DE1585">
          <w:rPr>
            <w:noProof/>
            <w:webHidden/>
          </w:rPr>
        </w:r>
        <w:r w:rsidR="00DE1585">
          <w:rPr>
            <w:noProof/>
            <w:webHidden/>
          </w:rPr>
          <w:fldChar w:fldCharType="separate"/>
        </w:r>
        <w:r w:rsidR="00DE1585">
          <w:rPr>
            <w:noProof/>
            <w:webHidden/>
          </w:rPr>
          <w:t>305</w:t>
        </w:r>
        <w:r w:rsidR="00DE1585">
          <w:rPr>
            <w:noProof/>
            <w:webHidden/>
          </w:rPr>
          <w:fldChar w:fldCharType="end"/>
        </w:r>
      </w:hyperlink>
    </w:p>
    <w:p w14:paraId="744C1B29" w14:textId="43E1B87C" w:rsidR="00DE1585" w:rsidRDefault="008105ED">
      <w:pPr>
        <w:pStyle w:val="TOC3"/>
        <w:rPr>
          <w:rFonts w:asciiTheme="minorHAnsi" w:eastAsiaTheme="minorEastAsia" w:hAnsiTheme="minorHAnsi" w:cstheme="minorBidi"/>
          <w:noProof/>
          <w:sz w:val="22"/>
          <w:szCs w:val="22"/>
        </w:rPr>
      </w:pPr>
      <w:hyperlink w:anchor="_Toc13752576" w:history="1">
        <w:r w:rsidR="00DE1585" w:rsidRPr="00330809">
          <w:rPr>
            <w:rStyle w:val="Hyperlink"/>
            <w:noProof/>
          </w:rPr>
          <w:t>E.8.3 XDR Integration with PIX</w:t>
        </w:r>
        <w:r w:rsidR="00DE1585">
          <w:rPr>
            <w:noProof/>
            <w:webHidden/>
          </w:rPr>
          <w:tab/>
        </w:r>
        <w:r w:rsidR="00DE1585">
          <w:rPr>
            <w:noProof/>
            <w:webHidden/>
          </w:rPr>
          <w:fldChar w:fldCharType="begin"/>
        </w:r>
        <w:r w:rsidR="00DE1585">
          <w:rPr>
            <w:noProof/>
            <w:webHidden/>
          </w:rPr>
          <w:instrText xml:space="preserve"> PAGEREF _Toc13752576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26BAE99C" w14:textId="6366E3BF" w:rsidR="00DE1585" w:rsidRDefault="008105ED">
      <w:pPr>
        <w:pStyle w:val="TOC2"/>
        <w:rPr>
          <w:rFonts w:asciiTheme="minorHAnsi" w:eastAsiaTheme="minorEastAsia" w:hAnsiTheme="minorHAnsi" w:cstheme="minorBidi"/>
          <w:noProof/>
          <w:sz w:val="22"/>
          <w:szCs w:val="22"/>
        </w:rPr>
      </w:pPr>
      <w:hyperlink w:anchor="_Toc13752577" w:history="1">
        <w:r w:rsidR="00DE1585" w:rsidRPr="00330809">
          <w:rPr>
            <w:rStyle w:val="Hyperlink"/>
            <w:bCs/>
            <w:noProof/>
          </w:rPr>
          <w:t>E.9 XCA Integration with XDS and non-XDS communities</w:t>
        </w:r>
        <w:r w:rsidR="00DE1585">
          <w:rPr>
            <w:noProof/>
            <w:webHidden/>
          </w:rPr>
          <w:tab/>
        </w:r>
        <w:r w:rsidR="00DE1585">
          <w:rPr>
            <w:noProof/>
            <w:webHidden/>
          </w:rPr>
          <w:fldChar w:fldCharType="begin"/>
        </w:r>
        <w:r w:rsidR="00DE1585">
          <w:rPr>
            <w:noProof/>
            <w:webHidden/>
          </w:rPr>
          <w:instrText xml:space="preserve"> PAGEREF _Toc13752577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6BA0C6EF" w14:textId="43AB3DE3" w:rsidR="00DE1585" w:rsidRDefault="008105ED">
      <w:pPr>
        <w:pStyle w:val="TOC3"/>
        <w:rPr>
          <w:rFonts w:asciiTheme="minorHAnsi" w:eastAsiaTheme="minorEastAsia" w:hAnsiTheme="minorHAnsi" w:cstheme="minorBidi"/>
          <w:noProof/>
          <w:sz w:val="22"/>
          <w:szCs w:val="22"/>
        </w:rPr>
      </w:pPr>
      <w:hyperlink w:anchor="_Toc13752578" w:history="1">
        <w:r w:rsidR="00DE1585" w:rsidRPr="00330809">
          <w:rPr>
            <w:rStyle w:val="Hyperlink"/>
            <w:noProof/>
          </w:rPr>
          <w:t>E.9.1 An XDS Affinity Domain</w:t>
        </w:r>
        <w:r w:rsidR="00DE1585">
          <w:rPr>
            <w:noProof/>
            <w:webHidden/>
          </w:rPr>
          <w:tab/>
        </w:r>
        <w:r w:rsidR="00DE1585">
          <w:rPr>
            <w:noProof/>
            <w:webHidden/>
          </w:rPr>
          <w:fldChar w:fldCharType="begin"/>
        </w:r>
        <w:r w:rsidR="00DE1585">
          <w:rPr>
            <w:noProof/>
            <w:webHidden/>
          </w:rPr>
          <w:instrText xml:space="preserve"> PAGEREF _Toc13752578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11FCA0AF" w14:textId="600F3FDC" w:rsidR="00DE1585" w:rsidRDefault="008105ED">
      <w:pPr>
        <w:pStyle w:val="TOC3"/>
        <w:rPr>
          <w:rFonts w:asciiTheme="minorHAnsi" w:eastAsiaTheme="minorEastAsia" w:hAnsiTheme="minorHAnsi" w:cstheme="minorBidi"/>
          <w:noProof/>
          <w:sz w:val="22"/>
          <w:szCs w:val="22"/>
        </w:rPr>
      </w:pPr>
      <w:hyperlink w:anchor="_Toc13752579" w:history="1">
        <w:r w:rsidR="00DE1585" w:rsidRPr="00330809">
          <w:rPr>
            <w:rStyle w:val="Hyperlink"/>
            <w:noProof/>
          </w:rPr>
          <w:t>E.9.2 A Non-XDS Affinity Domain</w:t>
        </w:r>
        <w:r w:rsidR="00DE1585">
          <w:rPr>
            <w:noProof/>
            <w:webHidden/>
          </w:rPr>
          <w:tab/>
        </w:r>
        <w:r w:rsidR="00DE1585">
          <w:rPr>
            <w:noProof/>
            <w:webHidden/>
          </w:rPr>
          <w:fldChar w:fldCharType="begin"/>
        </w:r>
        <w:r w:rsidR="00DE1585">
          <w:rPr>
            <w:noProof/>
            <w:webHidden/>
          </w:rPr>
          <w:instrText xml:space="preserve"> PAGEREF _Toc13752579 \h </w:instrText>
        </w:r>
        <w:r w:rsidR="00DE1585">
          <w:rPr>
            <w:noProof/>
            <w:webHidden/>
          </w:rPr>
        </w:r>
        <w:r w:rsidR="00DE1585">
          <w:rPr>
            <w:noProof/>
            <w:webHidden/>
          </w:rPr>
          <w:fldChar w:fldCharType="separate"/>
        </w:r>
        <w:r w:rsidR="00DE1585">
          <w:rPr>
            <w:noProof/>
            <w:webHidden/>
          </w:rPr>
          <w:t>307</w:t>
        </w:r>
        <w:r w:rsidR="00DE1585">
          <w:rPr>
            <w:noProof/>
            <w:webHidden/>
          </w:rPr>
          <w:fldChar w:fldCharType="end"/>
        </w:r>
      </w:hyperlink>
    </w:p>
    <w:p w14:paraId="23AD15BE" w14:textId="0795536F" w:rsidR="00DE1585" w:rsidRDefault="008105ED">
      <w:pPr>
        <w:pStyle w:val="TOC3"/>
        <w:rPr>
          <w:rFonts w:asciiTheme="minorHAnsi" w:eastAsiaTheme="minorEastAsia" w:hAnsiTheme="minorHAnsi" w:cstheme="minorBidi"/>
          <w:noProof/>
          <w:sz w:val="22"/>
          <w:szCs w:val="22"/>
        </w:rPr>
      </w:pPr>
      <w:hyperlink w:anchor="_Toc13752580" w:history="1">
        <w:r w:rsidR="00DE1585" w:rsidRPr="00330809">
          <w:rPr>
            <w:rStyle w:val="Hyperlink"/>
            <w:noProof/>
          </w:rPr>
          <w:t>E.9.3 A Collection of XDS Affinity Domains (informative)</w:t>
        </w:r>
        <w:r w:rsidR="00DE1585">
          <w:rPr>
            <w:noProof/>
            <w:webHidden/>
          </w:rPr>
          <w:tab/>
        </w:r>
        <w:r w:rsidR="00DE1585">
          <w:rPr>
            <w:noProof/>
            <w:webHidden/>
          </w:rPr>
          <w:fldChar w:fldCharType="begin"/>
        </w:r>
        <w:r w:rsidR="00DE1585">
          <w:rPr>
            <w:noProof/>
            <w:webHidden/>
          </w:rPr>
          <w:instrText xml:space="preserve"> PAGEREF _Toc13752580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4227EE65" w14:textId="02E4BA9E" w:rsidR="00DE1585" w:rsidRDefault="008105ED">
      <w:pPr>
        <w:pStyle w:val="TOC3"/>
        <w:rPr>
          <w:rFonts w:asciiTheme="minorHAnsi" w:eastAsiaTheme="minorEastAsia" w:hAnsiTheme="minorHAnsi" w:cstheme="minorBidi"/>
          <w:noProof/>
          <w:sz w:val="22"/>
          <w:szCs w:val="22"/>
        </w:rPr>
      </w:pPr>
      <w:hyperlink w:anchor="_Toc13752581" w:history="1">
        <w:r w:rsidR="00DE1585" w:rsidRPr="00330809">
          <w:rPr>
            <w:rStyle w:val="Hyperlink"/>
            <w:noProof/>
          </w:rPr>
          <w:t>E.9.4 A Collection of Non-XDS Affinity Domains (informative)</w:t>
        </w:r>
        <w:r w:rsidR="00DE1585">
          <w:rPr>
            <w:noProof/>
            <w:webHidden/>
          </w:rPr>
          <w:tab/>
        </w:r>
        <w:r w:rsidR="00DE1585">
          <w:rPr>
            <w:noProof/>
            <w:webHidden/>
          </w:rPr>
          <w:fldChar w:fldCharType="begin"/>
        </w:r>
        <w:r w:rsidR="00DE1585">
          <w:rPr>
            <w:noProof/>
            <w:webHidden/>
          </w:rPr>
          <w:instrText xml:space="preserve"> PAGEREF _Toc13752581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10F16067" w14:textId="28174A91" w:rsidR="00DE1585" w:rsidRDefault="008105ED">
      <w:pPr>
        <w:pStyle w:val="TOC3"/>
        <w:rPr>
          <w:rFonts w:asciiTheme="minorHAnsi" w:eastAsiaTheme="minorEastAsia" w:hAnsiTheme="minorHAnsi" w:cstheme="minorBidi"/>
          <w:noProof/>
          <w:sz w:val="22"/>
          <w:szCs w:val="22"/>
        </w:rPr>
      </w:pPr>
      <w:hyperlink w:anchor="_Toc13752582" w:history="1">
        <w:r w:rsidR="00DE1585" w:rsidRPr="00330809">
          <w:rPr>
            <w:rStyle w:val="Hyperlink"/>
            <w:noProof/>
          </w:rPr>
          <w:t>E.9.5 An XDS Affinity Domain with a “Transparent” XCA Gateway (informative)</w:t>
        </w:r>
        <w:r w:rsidR="00DE1585">
          <w:rPr>
            <w:noProof/>
            <w:webHidden/>
          </w:rPr>
          <w:tab/>
        </w:r>
        <w:r w:rsidR="00DE1585">
          <w:rPr>
            <w:noProof/>
            <w:webHidden/>
          </w:rPr>
          <w:fldChar w:fldCharType="begin"/>
        </w:r>
        <w:r w:rsidR="00DE1585">
          <w:rPr>
            <w:noProof/>
            <w:webHidden/>
          </w:rPr>
          <w:instrText xml:space="preserve"> PAGEREF _Toc13752582 \h </w:instrText>
        </w:r>
        <w:r w:rsidR="00DE1585">
          <w:rPr>
            <w:noProof/>
            <w:webHidden/>
          </w:rPr>
        </w:r>
        <w:r w:rsidR="00DE1585">
          <w:rPr>
            <w:noProof/>
            <w:webHidden/>
          </w:rPr>
          <w:fldChar w:fldCharType="separate"/>
        </w:r>
        <w:r w:rsidR="00DE1585">
          <w:rPr>
            <w:noProof/>
            <w:webHidden/>
          </w:rPr>
          <w:t>309</w:t>
        </w:r>
        <w:r w:rsidR="00DE1585">
          <w:rPr>
            <w:noProof/>
            <w:webHidden/>
          </w:rPr>
          <w:fldChar w:fldCharType="end"/>
        </w:r>
      </w:hyperlink>
    </w:p>
    <w:p w14:paraId="170BFC61" w14:textId="6D5657E1" w:rsidR="00DE1585" w:rsidRDefault="008105ED">
      <w:pPr>
        <w:pStyle w:val="TOC2"/>
        <w:rPr>
          <w:rFonts w:asciiTheme="minorHAnsi" w:eastAsiaTheme="minorEastAsia" w:hAnsiTheme="minorHAnsi" w:cstheme="minorBidi"/>
          <w:noProof/>
          <w:sz w:val="22"/>
          <w:szCs w:val="22"/>
        </w:rPr>
      </w:pPr>
      <w:hyperlink w:anchor="_Toc13752583" w:history="1">
        <w:r w:rsidR="00DE1585" w:rsidRPr="00330809">
          <w:rPr>
            <w:rStyle w:val="Hyperlink"/>
            <w:bCs/>
            <w:noProof/>
          </w:rPr>
          <w:t>E.10 XCA and Patient Identification Management</w:t>
        </w:r>
        <w:r w:rsidR="00DE1585">
          <w:rPr>
            <w:noProof/>
            <w:webHidden/>
          </w:rPr>
          <w:tab/>
        </w:r>
        <w:r w:rsidR="00DE1585">
          <w:rPr>
            <w:noProof/>
            <w:webHidden/>
          </w:rPr>
          <w:fldChar w:fldCharType="begin"/>
        </w:r>
        <w:r w:rsidR="00DE1585">
          <w:rPr>
            <w:noProof/>
            <w:webHidden/>
          </w:rPr>
          <w:instrText xml:space="preserve"> PAGEREF _Toc13752583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41DDC81D" w14:textId="35FCF9FD" w:rsidR="00DE1585" w:rsidRDefault="008105ED">
      <w:pPr>
        <w:pStyle w:val="TOC3"/>
        <w:rPr>
          <w:rFonts w:asciiTheme="minorHAnsi" w:eastAsiaTheme="minorEastAsia" w:hAnsiTheme="minorHAnsi" w:cstheme="minorBidi"/>
          <w:noProof/>
          <w:sz w:val="22"/>
          <w:szCs w:val="22"/>
        </w:rPr>
      </w:pPr>
      <w:hyperlink w:anchor="_Toc13752584" w:history="1">
        <w:r w:rsidR="00DE1585" w:rsidRPr="00330809">
          <w:rPr>
            <w:rStyle w:val="Hyperlink"/>
            <w:noProof/>
          </w:rPr>
          <w:t>E.10.1 Patient Identification using PIX</w:t>
        </w:r>
        <w:r w:rsidR="00DE1585">
          <w:rPr>
            <w:noProof/>
            <w:webHidden/>
          </w:rPr>
          <w:tab/>
        </w:r>
        <w:r w:rsidR="00DE1585">
          <w:rPr>
            <w:noProof/>
            <w:webHidden/>
          </w:rPr>
          <w:fldChar w:fldCharType="begin"/>
        </w:r>
        <w:r w:rsidR="00DE1585">
          <w:rPr>
            <w:noProof/>
            <w:webHidden/>
          </w:rPr>
          <w:instrText xml:space="preserve"> PAGEREF _Toc13752584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7452E72F" w14:textId="6133820B" w:rsidR="00DE1585" w:rsidRDefault="008105ED">
      <w:pPr>
        <w:pStyle w:val="TOC3"/>
        <w:rPr>
          <w:rFonts w:asciiTheme="minorHAnsi" w:eastAsiaTheme="minorEastAsia" w:hAnsiTheme="minorHAnsi" w:cstheme="minorBidi"/>
          <w:noProof/>
          <w:sz w:val="22"/>
          <w:szCs w:val="22"/>
        </w:rPr>
      </w:pPr>
      <w:hyperlink w:anchor="_Toc13752585" w:history="1">
        <w:r w:rsidR="00DE1585" w:rsidRPr="00330809">
          <w:rPr>
            <w:rStyle w:val="Hyperlink"/>
            <w:noProof/>
          </w:rPr>
          <w:t>E.10.2 Patient Identification using PDQ</w:t>
        </w:r>
        <w:r w:rsidR="00DE1585">
          <w:rPr>
            <w:noProof/>
            <w:webHidden/>
          </w:rPr>
          <w:tab/>
        </w:r>
        <w:r w:rsidR="00DE1585">
          <w:rPr>
            <w:noProof/>
            <w:webHidden/>
          </w:rPr>
          <w:fldChar w:fldCharType="begin"/>
        </w:r>
        <w:r w:rsidR="00DE1585">
          <w:rPr>
            <w:noProof/>
            <w:webHidden/>
          </w:rPr>
          <w:instrText xml:space="preserve"> PAGEREF _Toc13752585 \h </w:instrText>
        </w:r>
        <w:r w:rsidR="00DE1585">
          <w:rPr>
            <w:noProof/>
            <w:webHidden/>
          </w:rPr>
        </w:r>
        <w:r w:rsidR="00DE1585">
          <w:rPr>
            <w:noProof/>
            <w:webHidden/>
          </w:rPr>
          <w:fldChar w:fldCharType="separate"/>
        </w:r>
        <w:r w:rsidR="00DE1585">
          <w:rPr>
            <w:noProof/>
            <w:webHidden/>
          </w:rPr>
          <w:t>311</w:t>
        </w:r>
        <w:r w:rsidR="00DE1585">
          <w:rPr>
            <w:noProof/>
            <w:webHidden/>
          </w:rPr>
          <w:fldChar w:fldCharType="end"/>
        </w:r>
      </w:hyperlink>
    </w:p>
    <w:p w14:paraId="2B7BF06F" w14:textId="51B8391D" w:rsidR="00DE1585" w:rsidRDefault="008105ED">
      <w:pPr>
        <w:pStyle w:val="TOC1"/>
        <w:rPr>
          <w:rFonts w:asciiTheme="minorHAnsi" w:eastAsiaTheme="minorEastAsia" w:hAnsiTheme="minorHAnsi" w:cstheme="minorBidi"/>
          <w:noProof/>
          <w:sz w:val="22"/>
          <w:szCs w:val="22"/>
        </w:rPr>
      </w:pPr>
      <w:hyperlink w:anchor="_Toc13752586" w:history="1">
        <w:r w:rsidR="00DE1585" w:rsidRPr="00330809">
          <w:rPr>
            <w:rStyle w:val="Hyperlink"/>
            <w:noProof/>
          </w:rPr>
          <w:t>Appendix F: Request to Standards Development Organizations</w:t>
        </w:r>
        <w:r w:rsidR="00DE1585">
          <w:rPr>
            <w:noProof/>
            <w:webHidden/>
          </w:rPr>
          <w:tab/>
        </w:r>
        <w:r w:rsidR="00DE1585">
          <w:rPr>
            <w:noProof/>
            <w:webHidden/>
          </w:rPr>
          <w:fldChar w:fldCharType="begin"/>
        </w:r>
        <w:r w:rsidR="00DE1585">
          <w:rPr>
            <w:noProof/>
            <w:webHidden/>
          </w:rPr>
          <w:instrText xml:space="preserve"> PAGEREF _Toc13752586 \h </w:instrText>
        </w:r>
        <w:r w:rsidR="00DE1585">
          <w:rPr>
            <w:noProof/>
            <w:webHidden/>
          </w:rPr>
        </w:r>
        <w:r w:rsidR="00DE1585">
          <w:rPr>
            <w:noProof/>
            <w:webHidden/>
          </w:rPr>
          <w:fldChar w:fldCharType="separate"/>
        </w:r>
        <w:r w:rsidR="00DE1585">
          <w:rPr>
            <w:noProof/>
            <w:webHidden/>
          </w:rPr>
          <w:t>313</w:t>
        </w:r>
        <w:r w:rsidR="00DE1585">
          <w:rPr>
            <w:noProof/>
            <w:webHidden/>
          </w:rPr>
          <w:fldChar w:fldCharType="end"/>
        </w:r>
      </w:hyperlink>
    </w:p>
    <w:p w14:paraId="4CC39DA0" w14:textId="7C61B3D0" w:rsidR="00DE1585" w:rsidRDefault="008105ED">
      <w:pPr>
        <w:pStyle w:val="TOC1"/>
        <w:rPr>
          <w:rFonts w:asciiTheme="minorHAnsi" w:eastAsiaTheme="minorEastAsia" w:hAnsiTheme="minorHAnsi" w:cstheme="minorBidi"/>
          <w:noProof/>
          <w:sz w:val="22"/>
          <w:szCs w:val="22"/>
        </w:rPr>
      </w:pPr>
      <w:hyperlink w:anchor="_Toc13752587" w:history="1">
        <w:r w:rsidR="00DE1585" w:rsidRPr="00330809">
          <w:rPr>
            <w:rStyle w:val="Hyperlink"/>
            <w:noProof/>
          </w:rPr>
          <w:t>Appendix G: Security Considerations</w:t>
        </w:r>
        <w:r w:rsidR="00DE1585">
          <w:rPr>
            <w:noProof/>
            <w:webHidden/>
          </w:rPr>
          <w:tab/>
        </w:r>
        <w:r w:rsidR="00DE1585">
          <w:rPr>
            <w:noProof/>
            <w:webHidden/>
          </w:rPr>
          <w:fldChar w:fldCharType="begin"/>
        </w:r>
        <w:r w:rsidR="00DE1585">
          <w:rPr>
            <w:noProof/>
            <w:webHidden/>
          </w:rPr>
          <w:instrText xml:space="preserve"> PAGEREF _Toc13752587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0782F206" w14:textId="63EF3921" w:rsidR="00DE1585" w:rsidRDefault="008105ED">
      <w:pPr>
        <w:pStyle w:val="TOC2"/>
        <w:rPr>
          <w:rFonts w:asciiTheme="minorHAnsi" w:eastAsiaTheme="minorEastAsia" w:hAnsiTheme="minorHAnsi" w:cstheme="minorBidi"/>
          <w:noProof/>
          <w:sz w:val="22"/>
          <w:szCs w:val="22"/>
        </w:rPr>
      </w:pPr>
      <w:hyperlink w:anchor="_Toc13752588" w:history="1">
        <w:r w:rsidR="00DE1585" w:rsidRPr="00330809">
          <w:rPr>
            <w:rStyle w:val="Hyperlink"/>
            <w:bCs/>
            <w:noProof/>
          </w:rPr>
          <w:t>G.1 Cross Profile Considerations</w:t>
        </w:r>
        <w:r w:rsidR="00DE1585">
          <w:rPr>
            <w:noProof/>
            <w:webHidden/>
          </w:rPr>
          <w:tab/>
        </w:r>
        <w:r w:rsidR="00DE1585">
          <w:rPr>
            <w:noProof/>
            <w:webHidden/>
          </w:rPr>
          <w:fldChar w:fldCharType="begin"/>
        </w:r>
        <w:r w:rsidR="00DE1585">
          <w:rPr>
            <w:noProof/>
            <w:webHidden/>
          </w:rPr>
          <w:instrText xml:space="preserve"> PAGEREF _Toc13752588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458B7D10" w14:textId="44AA4ACA" w:rsidR="00DE1585" w:rsidRDefault="008105ED">
      <w:pPr>
        <w:pStyle w:val="TOC1"/>
        <w:rPr>
          <w:rFonts w:asciiTheme="minorHAnsi" w:eastAsiaTheme="minorEastAsia" w:hAnsiTheme="minorHAnsi" w:cstheme="minorBidi"/>
          <w:noProof/>
          <w:sz w:val="22"/>
          <w:szCs w:val="22"/>
        </w:rPr>
      </w:pPr>
      <w:hyperlink w:anchor="_Toc13752589" w:history="1">
        <w:r w:rsidR="00DE1585" w:rsidRPr="00330809">
          <w:rPr>
            <w:rStyle w:val="Hyperlink"/>
            <w:noProof/>
          </w:rPr>
          <w:t>Appendix H: Intentionally Left Blank</w:t>
        </w:r>
        <w:r w:rsidR="00DE1585">
          <w:rPr>
            <w:noProof/>
            <w:webHidden/>
          </w:rPr>
          <w:tab/>
        </w:r>
        <w:r w:rsidR="00DE1585">
          <w:rPr>
            <w:noProof/>
            <w:webHidden/>
          </w:rPr>
          <w:fldChar w:fldCharType="begin"/>
        </w:r>
        <w:r w:rsidR="00DE1585">
          <w:rPr>
            <w:noProof/>
            <w:webHidden/>
          </w:rPr>
          <w:instrText xml:space="preserve"> PAGEREF _Toc13752589 \h </w:instrText>
        </w:r>
        <w:r w:rsidR="00DE1585">
          <w:rPr>
            <w:noProof/>
            <w:webHidden/>
          </w:rPr>
        </w:r>
        <w:r w:rsidR="00DE1585">
          <w:rPr>
            <w:noProof/>
            <w:webHidden/>
          </w:rPr>
          <w:fldChar w:fldCharType="separate"/>
        </w:r>
        <w:r w:rsidR="00DE1585">
          <w:rPr>
            <w:noProof/>
            <w:webHidden/>
          </w:rPr>
          <w:t>316</w:t>
        </w:r>
        <w:r w:rsidR="00DE1585">
          <w:rPr>
            <w:noProof/>
            <w:webHidden/>
          </w:rPr>
          <w:fldChar w:fldCharType="end"/>
        </w:r>
      </w:hyperlink>
    </w:p>
    <w:p w14:paraId="1349A116" w14:textId="382FB2E4" w:rsidR="00DE1585" w:rsidRDefault="008105ED">
      <w:pPr>
        <w:pStyle w:val="TOC1"/>
        <w:rPr>
          <w:rFonts w:asciiTheme="minorHAnsi" w:eastAsiaTheme="minorEastAsia" w:hAnsiTheme="minorHAnsi" w:cstheme="minorBidi"/>
          <w:noProof/>
          <w:sz w:val="22"/>
          <w:szCs w:val="22"/>
        </w:rPr>
      </w:pPr>
      <w:hyperlink w:anchor="_Toc13752590" w:history="1">
        <w:r w:rsidR="00DE1585" w:rsidRPr="00330809">
          <w:rPr>
            <w:rStyle w:val="Hyperlink"/>
            <w:noProof/>
          </w:rPr>
          <w:t>Appendix I: Intentionally Left Blank</w:t>
        </w:r>
        <w:r w:rsidR="00DE1585">
          <w:rPr>
            <w:noProof/>
            <w:webHidden/>
          </w:rPr>
          <w:tab/>
        </w:r>
        <w:r w:rsidR="00DE1585">
          <w:rPr>
            <w:noProof/>
            <w:webHidden/>
          </w:rPr>
          <w:fldChar w:fldCharType="begin"/>
        </w:r>
        <w:r w:rsidR="00DE1585">
          <w:rPr>
            <w:noProof/>
            <w:webHidden/>
          </w:rPr>
          <w:instrText xml:space="preserve"> PAGEREF _Toc13752590 \h </w:instrText>
        </w:r>
        <w:r w:rsidR="00DE1585">
          <w:rPr>
            <w:noProof/>
            <w:webHidden/>
          </w:rPr>
        </w:r>
        <w:r w:rsidR="00DE1585">
          <w:rPr>
            <w:noProof/>
            <w:webHidden/>
          </w:rPr>
          <w:fldChar w:fldCharType="separate"/>
        </w:r>
        <w:r w:rsidR="00DE1585">
          <w:rPr>
            <w:noProof/>
            <w:webHidden/>
          </w:rPr>
          <w:t>317</w:t>
        </w:r>
        <w:r w:rsidR="00DE1585">
          <w:rPr>
            <w:noProof/>
            <w:webHidden/>
          </w:rPr>
          <w:fldChar w:fldCharType="end"/>
        </w:r>
      </w:hyperlink>
    </w:p>
    <w:p w14:paraId="0AB58D68" w14:textId="28A53B2A" w:rsidR="00DE1585" w:rsidRDefault="008105ED">
      <w:pPr>
        <w:pStyle w:val="TOC1"/>
        <w:rPr>
          <w:rFonts w:asciiTheme="minorHAnsi" w:eastAsiaTheme="minorEastAsia" w:hAnsiTheme="minorHAnsi" w:cstheme="minorBidi"/>
          <w:noProof/>
          <w:sz w:val="22"/>
          <w:szCs w:val="22"/>
        </w:rPr>
      </w:pPr>
      <w:hyperlink w:anchor="_Toc13752591" w:history="1">
        <w:r w:rsidR="00DE1585" w:rsidRPr="00330809">
          <w:rPr>
            <w:rStyle w:val="Hyperlink"/>
            <w:noProof/>
          </w:rPr>
          <w:t>Appendix J: Content and Format of XDS Documents</w:t>
        </w:r>
        <w:r w:rsidR="00DE1585">
          <w:rPr>
            <w:noProof/>
            <w:webHidden/>
          </w:rPr>
          <w:tab/>
        </w:r>
        <w:r w:rsidR="00DE1585">
          <w:rPr>
            <w:noProof/>
            <w:webHidden/>
          </w:rPr>
          <w:fldChar w:fldCharType="begin"/>
        </w:r>
        <w:r w:rsidR="00DE1585">
          <w:rPr>
            <w:noProof/>
            <w:webHidden/>
          </w:rPr>
          <w:instrText xml:space="preserve"> PAGEREF _Toc13752591 \h </w:instrText>
        </w:r>
        <w:r w:rsidR="00DE1585">
          <w:rPr>
            <w:noProof/>
            <w:webHidden/>
          </w:rPr>
        </w:r>
        <w:r w:rsidR="00DE1585">
          <w:rPr>
            <w:noProof/>
            <w:webHidden/>
          </w:rPr>
          <w:fldChar w:fldCharType="separate"/>
        </w:r>
        <w:r w:rsidR="00DE1585">
          <w:rPr>
            <w:noProof/>
            <w:webHidden/>
          </w:rPr>
          <w:t>318</w:t>
        </w:r>
        <w:r w:rsidR="00DE1585">
          <w:rPr>
            <w:noProof/>
            <w:webHidden/>
          </w:rPr>
          <w:fldChar w:fldCharType="end"/>
        </w:r>
      </w:hyperlink>
    </w:p>
    <w:p w14:paraId="71FE7C09" w14:textId="38B06094" w:rsidR="00DE1585" w:rsidRDefault="008105ED">
      <w:pPr>
        <w:pStyle w:val="TOC1"/>
        <w:rPr>
          <w:rFonts w:asciiTheme="minorHAnsi" w:eastAsiaTheme="minorEastAsia" w:hAnsiTheme="minorHAnsi" w:cstheme="minorBidi"/>
          <w:noProof/>
          <w:sz w:val="22"/>
          <w:szCs w:val="22"/>
        </w:rPr>
      </w:pPr>
      <w:hyperlink w:anchor="_Toc13752592" w:history="1">
        <w:r w:rsidR="00DE1585" w:rsidRPr="00330809">
          <w:rPr>
            <w:rStyle w:val="Hyperlink"/>
            <w:noProof/>
          </w:rPr>
          <w:t>Appendix K: XDS Concept Details</w:t>
        </w:r>
        <w:r w:rsidR="00DE1585">
          <w:rPr>
            <w:noProof/>
            <w:webHidden/>
          </w:rPr>
          <w:tab/>
        </w:r>
        <w:r w:rsidR="00DE1585">
          <w:rPr>
            <w:noProof/>
            <w:webHidden/>
          </w:rPr>
          <w:fldChar w:fldCharType="begin"/>
        </w:r>
        <w:r w:rsidR="00DE1585">
          <w:rPr>
            <w:noProof/>
            <w:webHidden/>
          </w:rPr>
          <w:instrText xml:space="preserve"> PAGEREF _Toc13752592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4AE95A62" w14:textId="73C767FF" w:rsidR="00DE1585" w:rsidRDefault="008105ED">
      <w:pPr>
        <w:pStyle w:val="TOC2"/>
        <w:rPr>
          <w:rFonts w:asciiTheme="minorHAnsi" w:eastAsiaTheme="minorEastAsia" w:hAnsiTheme="minorHAnsi" w:cstheme="minorBidi"/>
          <w:noProof/>
          <w:sz w:val="22"/>
          <w:szCs w:val="22"/>
        </w:rPr>
      </w:pPr>
      <w:hyperlink w:anchor="_Toc13752593" w:history="1">
        <w:r w:rsidR="00DE1585" w:rsidRPr="00330809">
          <w:rPr>
            <w:rStyle w:val="Hyperlink"/>
            <w:bCs/>
            <w:noProof/>
          </w:rPr>
          <w:t>K.1 XDS Document Concept</w:t>
        </w:r>
        <w:r w:rsidR="00DE1585">
          <w:rPr>
            <w:noProof/>
            <w:webHidden/>
          </w:rPr>
          <w:tab/>
        </w:r>
        <w:r w:rsidR="00DE1585">
          <w:rPr>
            <w:noProof/>
            <w:webHidden/>
          </w:rPr>
          <w:fldChar w:fldCharType="begin"/>
        </w:r>
        <w:r w:rsidR="00DE1585">
          <w:rPr>
            <w:noProof/>
            <w:webHidden/>
          </w:rPr>
          <w:instrText xml:space="preserve"> PAGEREF _Toc13752593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753D37D7" w14:textId="120E06C9" w:rsidR="00DE1585" w:rsidRDefault="008105ED">
      <w:pPr>
        <w:pStyle w:val="TOC2"/>
        <w:rPr>
          <w:rFonts w:asciiTheme="minorHAnsi" w:eastAsiaTheme="minorEastAsia" w:hAnsiTheme="minorHAnsi" w:cstheme="minorBidi"/>
          <w:noProof/>
          <w:sz w:val="22"/>
          <w:szCs w:val="22"/>
        </w:rPr>
      </w:pPr>
      <w:hyperlink w:anchor="_Toc13752594" w:history="1">
        <w:r w:rsidR="00DE1585" w:rsidRPr="00330809">
          <w:rPr>
            <w:rStyle w:val="Hyperlink"/>
            <w:bCs/>
            <w:noProof/>
          </w:rPr>
          <w:t>K.2 Concept of an XDS Affinity Domain</w:t>
        </w:r>
        <w:r w:rsidR="00DE1585">
          <w:rPr>
            <w:noProof/>
            <w:webHidden/>
          </w:rPr>
          <w:tab/>
        </w:r>
        <w:r w:rsidR="00DE1585">
          <w:rPr>
            <w:noProof/>
            <w:webHidden/>
          </w:rPr>
          <w:fldChar w:fldCharType="begin"/>
        </w:r>
        <w:r w:rsidR="00DE1585">
          <w:rPr>
            <w:noProof/>
            <w:webHidden/>
          </w:rPr>
          <w:instrText xml:space="preserve"> PAGEREF _Toc13752594 \h </w:instrText>
        </w:r>
        <w:r w:rsidR="00DE1585">
          <w:rPr>
            <w:noProof/>
            <w:webHidden/>
          </w:rPr>
        </w:r>
        <w:r w:rsidR="00DE1585">
          <w:rPr>
            <w:noProof/>
            <w:webHidden/>
          </w:rPr>
          <w:fldChar w:fldCharType="separate"/>
        </w:r>
        <w:r w:rsidR="00DE1585">
          <w:rPr>
            <w:noProof/>
            <w:webHidden/>
          </w:rPr>
          <w:t>321</w:t>
        </w:r>
        <w:r w:rsidR="00DE1585">
          <w:rPr>
            <w:noProof/>
            <w:webHidden/>
          </w:rPr>
          <w:fldChar w:fldCharType="end"/>
        </w:r>
      </w:hyperlink>
    </w:p>
    <w:p w14:paraId="489435EE" w14:textId="6748E7CF" w:rsidR="00DE1585" w:rsidRDefault="008105ED">
      <w:pPr>
        <w:pStyle w:val="TOC2"/>
        <w:rPr>
          <w:rFonts w:asciiTheme="minorHAnsi" w:eastAsiaTheme="minorEastAsia" w:hAnsiTheme="minorHAnsi" w:cstheme="minorBidi"/>
          <w:noProof/>
          <w:sz w:val="22"/>
          <w:szCs w:val="22"/>
        </w:rPr>
      </w:pPr>
      <w:hyperlink w:anchor="_Toc13752595" w:history="1">
        <w:r w:rsidR="00DE1585" w:rsidRPr="00330809">
          <w:rPr>
            <w:rStyle w:val="Hyperlink"/>
            <w:bCs/>
            <w:noProof/>
          </w:rPr>
          <w:t>K.3 Other Principles of XDS</w:t>
        </w:r>
        <w:r w:rsidR="00DE1585">
          <w:rPr>
            <w:noProof/>
            <w:webHidden/>
          </w:rPr>
          <w:tab/>
        </w:r>
        <w:r w:rsidR="00DE1585">
          <w:rPr>
            <w:noProof/>
            <w:webHidden/>
          </w:rPr>
          <w:fldChar w:fldCharType="begin"/>
        </w:r>
        <w:r w:rsidR="00DE1585">
          <w:rPr>
            <w:noProof/>
            <w:webHidden/>
          </w:rPr>
          <w:instrText xml:space="preserve"> PAGEREF _Toc13752595 \h </w:instrText>
        </w:r>
        <w:r w:rsidR="00DE1585">
          <w:rPr>
            <w:noProof/>
            <w:webHidden/>
          </w:rPr>
        </w:r>
        <w:r w:rsidR="00DE1585">
          <w:rPr>
            <w:noProof/>
            <w:webHidden/>
          </w:rPr>
          <w:fldChar w:fldCharType="separate"/>
        </w:r>
        <w:r w:rsidR="00DE1585">
          <w:rPr>
            <w:noProof/>
            <w:webHidden/>
          </w:rPr>
          <w:t>322</w:t>
        </w:r>
        <w:r w:rsidR="00DE1585">
          <w:rPr>
            <w:noProof/>
            <w:webHidden/>
          </w:rPr>
          <w:fldChar w:fldCharType="end"/>
        </w:r>
      </w:hyperlink>
    </w:p>
    <w:p w14:paraId="78E5CAFE" w14:textId="74BDFA48" w:rsidR="00DE1585" w:rsidRDefault="008105ED">
      <w:pPr>
        <w:pStyle w:val="TOC2"/>
        <w:rPr>
          <w:rFonts w:asciiTheme="minorHAnsi" w:eastAsiaTheme="minorEastAsia" w:hAnsiTheme="minorHAnsi" w:cstheme="minorBidi"/>
          <w:noProof/>
          <w:sz w:val="22"/>
          <w:szCs w:val="22"/>
        </w:rPr>
      </w:pPr>
      <w:hyperlink w:anchor="_Toc13752596" w:history="1">
        <w:r w:rsidR="00DE1585" w:rsidRPr="00330809">
          <w:rPr>
            <w:rStyle w:val="Hyperlink"/>
            <w:bCs/>
            <w:noProof/>
          </w:rPr>
          <w:t>K.4 Document Identification</w:t>
        </w:r>
        <w:r w:rsidR="00DE1585">
          <w:rPr>
            <w:noProof/>
            <w:webHidden/>
          </w:rPr>
          <w:tab/>
        </w:r>
        <w:r w:rsidR="00DE1585">
          <w:rPr>
            <w:noProof/>
            <w:webHidden/>
          </w:rPr>
          <w:fldChar w:fldCharType="begin"/>
        </w:r>
        <w:r w:rsidR="00DE1585">
          <w:rPr>
            <w:noProof/>
            <w:webHidden/>
          </w:rPr>
          <w:instrText xml:space="preserve"> PAGEREF _Toc13752596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22A962D1" w14:textId="7DBA4BF3" w:rsidR="00DE1585" w:rsidRDefault="008105ED">
      <w:pPr>
        <w:pStyle w:val="TOC2"/>
        <w:rPr>
          <w:rFonts w:asciiTheme="minorHAnsi" w:eastAsiaTheme="minorEastAsia" w:hAnsiTheme="minorHAnsi" w:cstheme="minorBidi"/>
          <w:noProof/>
          <w:sz w:val="22"/>
          <w:szCs w:val="22"/>
        </w:rPr>
      </w:pPr>
      <w:hyperlink w:anchor="_Toc13752597" w:history="1">
        <w:r w:rsidR="00DE1585" w:rsidRPr="00330809">
          <w:rPr>
            <w:rStyle w:val="Hyperlink"/>
            <w:bCs/>
            <w:noProof/>
          </w:rPr>
          <w:t>K.5 Example of Document Relationship</w:t>
        </w:r>
        <w:r w:rsidR="00DE1585">
          <w:rPr>
            <w:noProof/>
            <w:webHidden/>
          </w:rPr>
          <w:tab/>
        </w:r>
        <w:r w:rsidR="00DE1585">
          <w:rPr>
            <w:noProof/>
            <w:webHidden/>
          </w:rPr>
          <w:fldChar w:fldCharType="begin"/>
        </w:r>
        <w:r w:rsidR="00DE1585">
          <w:rPr>
            <w:noProof/>
            <w:webHidden/>
          </w:rPr>
          <w:instrText xml:space="preserve"> PAGEREF _Toc13752597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5740BF2C" w14:textId="1666F767" w:rsidR="00DE1585" w:rsidRDefault="008105ED">
      <w:pPr>
        <w:pStyle w:val="TOC1"/>
        <w:rPr>
          <w:rFonts w:asciiTheme="minorHAnsi" w:eastAsiaTheme="minorEastAsia" w:hAnsiTheme="minorHAnsi" w:cstheme="minorBidi"/>
          <w:noProof/>
          <w:sz w:val="22"/>
          <w:szCs w:val="22"/>
        </w:rPr>
      </w:pPr>
      <w:hyperlink w:anchor="_Toc13752598" w:history="1">
        <w:r w:rsidR="00DE1585" w:rsidRPr="00330809">
          <w:rPr>
            <w:rStyle w:val="Hyperlink"/>
            <w:noProof/>
          </w:rPr>
          <w:t>Appendix L: XDS Affinity Domain Definition Checklist</w:t>
        </w:r>
        <w:r w:rsidR="00DE1585">
          <w:rPr>
            <w:noProof/>
            <w:webHidden/>
          </w:rPr>
          <w:tab/>
        </w:r>
        <w:r w:rsidR="00DE1585">
          <w:rPr>
            <w:noProof/>
            <w:webHidden/>
          </w:rPr>
          <w:fldChar w:fldCharType="begin"/>
        </w:r>
        <w:r w:rsidR="00DE1585">
          <w:rPr>
            <w:noProof/>
            <w:webHidden/>
          </w:rPr>
          <w:instrText xml:space="preserve"> PAGEREF _Toc13752598 \h </w:instrText>
        </w:r>
        <w:r w:rsidR="00DE1585">
          <w:rPr>
            <w:noProof/>
            <w:webHidden/>
          </w:rPr>
        </w:r>
        <w:r w:rsidR="00DE1585">
          <w:rPr>
            <w:noProof/>
            <w:webHidden/>
          </w:rPr>
          <w:fldChar w:fldCharType="separate"/>
        </w:r>
        <w:r w:rsidR="00DE1585">
          <w:rPr>
            <w:noProof/>
            <w:webHidden/>
          </w:rPr>
          <w:t>325</w:t>
        </w:r>
        <w:r w:rsidR="00DE1585">
          <w:rPr>
            <w:noProof/>
            <w:webHidden/>
          </w:rPr>
          <w:fldChar w:fldCharType="end"/>
        </w:r>
      </w:hyperlink>
    </w:p>
    <w:p w14:paraId="69F2CD41" w14:textId="7C2EF89C" w:rsidR="00DE1585" w:rsidRDefault="008105ED">
      <w:pPr>
        <w:pStyle w:val="TOC1"/>
        <w:rPr>
          <w:rFonts w:asciiTheme="minorHAnsi" w:eastAsiaTheme="minorEastAsia" w:hAnsiTheme="minorHAnsi" w:cstheme="minorBidi"/>
          <w:noProof/>
          <w:sz w:val="22"/>
          <w:szCs w:val="22"/>
        </w:rPr>
      </w:pPr>
      <w:hyperlink w:anchor="_Toc13752599" w:history="1">
        <w:r w:rsidR="00DE1585" w:rsidRPr="00330809">
          <w:rPr>
            <w:rStyle w:val="Hyperlink"/>
            <w:noProof/>
          </w:rPr>
          <w:t>Appendix M: Cross-Enterprise Document Sharing and IHE Roadmap</w:t>
        </w:r>
        <w:r w:rsidR="00DE1585">
          <w:rPr>
            <w:noProof/>
            <w:webHidden/>
          </w:rPr>
          <w:tab/>
        </w:r>
        <w:r w:rsidR="00DE1585">
          <w:rPr>
            <w:noProof/>
            <w:webHidden/>
          </w:rPr>
          <w:fldChar w:fldCharType="begin"/>
        </w:r>
        <w:r w:rsidR="00DE1585">
          <w:rPr>
            <w:noProof/>
            <w:webHidden/>
          </w:rPr>
          <w:instrText xml:space="preserve"> PAGEREF _Toc13752599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22B92163" w14:textId="5ED5C319" w:rsidR="00DE1585" w:rsidRDefault="008105ED">
      <w:pPr>
        <w:pStyle w:val="TOC2"/>
        <w:rPr>
          <w:rFonts w:asciiTheme="minorHAnsi" w:eastAsiaTheme="minorEastAsia" w:hAnsiTheme="minorHAnsi" w:cstheme="minorBidi"/>
          <w:noProof/>
          <w:sz w:val="22"/>
          <w:szCs w:val="22"/>
        </w:rPr>
      </w:pPr>
      <w:hyperlink w:anchor="_Toc13752600" w:history="1">
        <w:r w:rsidR="00DE1585" w:rsidRPr="00330809">
          <w:rPr>
            <w:rStyle w:val="Hyperlink"/>
            <w:bCs/>
            <w:noProof/>
          </w:rPr>
          <w:t>M.1 Document Content Integration Profiles for XDS</w:t>
        </w:r>
        <w:r w:rsidR="00DE1585">
          <w:rPr>
            <w:noProof/>
            <w:webHidden/>
          </w:rPr>
          <w:tab/>
        </w:r>
        <w:r w:rsidR="00DE1585">
          <w:rPr>
            <w:noProof/>
            <w:webHidden/>
          </w:rPr>
          <w:fldChar w:fldCharType="begin"/>
        </w:r>
        <w:r w:rsidR="00DE1585">
          <w:rPr>
            <w:noProof/>
            <w:webHidden/>
          </w:rPr>
          <w:instrText xml:space="preserve"> PAGEREF _Toc13752600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3342A696" w14:textId="7995B34F" w:rsidR="00DE1585" w:rsidRDefault="008105ED">
      <w:pPr>
        <w:pStyle w:val="TOC2"/>
        <w:rPr>
          <w:rFonts w:asciiTheme="minorHAnsi" w:eastAsiaTheme="minorEastAsia" w:hAnsiTheme="minorHAnsi" w:cstheme="minorBidi"/>
          <w:noProof/>
          <w:sz w:val="22"/>
          <w:szCs w:val="22"/>
        </w:rPr>
      </w:pPr>
      <w:hyperlink w:anchor="_Toc13752601" w:history="1">
        <w:r w:rsidR="00DE1585" w:rsidRPr="00330809">
          <w:rPr>
            <w:rStyle w:val="Hyperlink"/>
            <w:bCs/>
            <w:noProof/>
          </w:rPr>
          <w:t>M.2 Cross-Enterprise Dynamic Information Sharing</w:t>
        </w:r>
        <w:r w:rsidR="00DE1585">
          <w:rPr>
            <w:noProof/>
            <w:webHidden/>
          </w:rPr>
          <w:tab/>
        </w:r>
        <w:r w:rsidR="00DE1585">
          <w:rPr>
            <w:noProof/>
            <w:webHidden/>
          </w:rPr>
          <w:fldChar w:fldCharType="begin"/>
        </w:r>
        <w:r w:rsidR="00DE1585">
          <w:rPr>
            <w:noProof/>
            <w:webHidden/>
          </w:rPr>
          <w:instrText xml:space="preserve"> PAGEREF _Toc13752601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1EFD973F" w14:textId="322296ED" w:rsidR="00DE1585" w:rsidRDefault="008105ED">
      <w:pPr>
        <w:pStyle w:val="TOC2"/>
        <w:rPr>
          <w:rFonts w:asciiTheme="minorHAnsi" w:eastAsiaTheme="minorEastAsia" w:hAnsiTheme="minorHAnsi" w:cstheme="minorBidi"/>
          <w:noProof/>
          <w:sz w:val="22"/>
          <w:szCs w:val="22"/>
        </w:rPr>
      </w:pPr>
      <w:hyperlink w:anchor="_Toc13752602" w:history="1">
        <w:r w:rsidR="00DE1585" w:rsidRPr="00330809">
          <w:rPr>
            <w:rStyle w:val="Hyperlink"/>
            <w:bCs/>
            <w:noProof/>
          </w:rPr>
          <w:t>M.3 Collaborative Workflow Process Management</w:t>
        </w:r>
        <w:r w:rsidR="00DE1585">
          <w:rPr>
            <w:noProof/>
            <w:webHidden/>
          </w:rPr>
          <w:tab/>
        </w:r>
        <w:r w:rsidR="00DE1585">
          <w:rPr>
            <w:noProof/>
            <w:webHidden/>
          </w:rPr>
          <w:fldChar w:fldCharType="begin"/>
        </w:r>
        <w:r w:rsidR="00DE1585">
          <w:rPr>
            <w:noProof/>
            <w:webHidden/>
          </w:rPr>
          <w:instrText xml:space="preserve"> PAGEREF _Toc13752602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019FFBB2" w14:textId="7292764A" w:rsidR="00DE1585" w:rsidRDefault="008105ED">
      <w:pPr>
        <w:pStyle w:val="TOC2"/>
        <w:rPr>
          <w:rFonts w:asciiTheme="minorHAnsi" w:eastAsiaTheme="minorEastAsia" w:hAnsiTheme="minorHAnsi" w:cstheme="minorBidi"/>
          <w:noProof/>
          <w:sz w:val="22"/>
          <w:szCs w:val="22"/>
        </w:rPr>
      </w:pPr>
      <w:hyperlink w:anchor="_Toc13752603" w:history="1">
        <w:r w:rsidR="00DE1585" w:rsidRPr="00330809">
          <w:rPr>
            <w:rStyle w:val="Hyperlink"/>
            <w:bCs/>
            <w:noProof/>
          </w:rPr>
          <w:t>M.4 Security and Privacy Management</w:t>
        </w:r>
        <w:r w:rsidR="00DE1585">
          <w:rPr>
            <w:noProof/>
            <w:webHidden/>
          </w:rPr>
          <w:tab/>
        </w:r>
        <w:r w:rsidR="00DE1585">
          <w:rPr>
            <w:noProof/>
            <w:webHidden/>
          </w:rPr>
          <w:fldChar w:fldCharType="begin"/>
        </w:r>
        <w:r w:rsidR="00DE1585">
          <w:rPr>
            <w:noProof/>
            <w:webHidden/>
          </w:rPr>
          <w:instrText xml:space="preserve"> PAGEREF _Toc13752603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71878ACB" w14:textId="4D0BF506" w:rsidR="00DE1585" w:rsidRDefault="008105ED">
      <w:pPr>
        <w:pStyle w:val="TOC2"/>
        <w:rPr>
          <w:rFonts w:asciiTheme="minorHAnsi" w:eastAsiaTheme="minorEastAsia" w:hAnsiTheme="minorHAnsi" w:cstheme="minorBidi"/>
          <w:noProof/>
          <w:sz w:val="22"/>
          <w:szCs w:val="22"/>
        </w:rPr>
      </w:pPr>
      <w:hyperlink w:anchor="_Toc13752604" w:history="1">
        <w:r w:rsidR="00DE1585" w:rsidRPr="00330809">
          <w:rPr>
            <w:rStyle w:val="Hyperlink"/>
            <w:bCs/>
            <w:noProof/>
          </w:rPr>
          <w:t>M.5 Federation of XDS Affinity Domains</w:t>
        </w:r>
        <w:r w:rsidR="00DE1585">
          <w:rPr>
            <w:noProof/>
            <w:webHidden/>
          </w:rPr>
          <w:tab/>
        </w:r>
        <w:r w:rsidR="00DE1585">
          <w:rPr>
            <w:noProof/>
            <w:webHidden/>
          </w:rPr>
          <w:fldChar w:fldCharType="begin"/>
        </w:r>
        <w:r w:rsidR="00DE1585">
          <w:rPr>
            <w:noProof/>
            <w:webHidden/>
          </w:rPr>
          <w:instrText xml:space="preserve"> PAGEREF _Toc13752604 \h </w:instrText>
        </w:r>
        <w:r w:rsidR="00DE1585">
          <w:rPr>
            <w:noProof/>
            <w:webHidden/>
          </w:rPr>
        </w:r>
        <w:r w:rsidR="00DE1585">
          <w:rPr>
            <w:noProof/>
            <w:webHidden/>
          </w:rPr>
          <w:fldChar w:fldCharType="separate"/>
        </w:r>
        <w:r w:rsidR="00DE1585">
          <w:rPr>
            <w:noProof/>
            <w:webHidden/>
          </w:rPr>
          <w:t>327</w:t>
        </w:r>
        <w:r w:rsidR="00DE1585">
          <w:rPr>
            <w:noProof/>
            <w:webHidden/>
          </w:rPr>
          <w:fldChar w:fldCharType="end"/>
        </w:r>
      </w:hyperlink>
    </w:p>
    <w:p w14:paraId="77E47140" w14:textId="1293DA52" w:rsidR="00DE1585" w:rsidRDefault="008105ED">
      <w:pPr>
        <w:pStyle w:val="TOC1"/>
        <w:rPr>
          <w:rFonts w:asciiTheme="minorHAnsi" w:eastAsiaTheme="minorEastAsia" w:hAnsiTheme="minorHAnsi" w:cstheme="minorBidi"/>
          <w:noProof/>
          <w:sz w:val="22"/>
          <w:szCs w:val="22"/>
        </w:rPr>
      </w:pPr>
      <w:hyperlink w:anchor="_Toc13752605" w:history="1">
        <w:r w:rsidR="00DE1585" w:rsidRPr="00330809">
          <w:rPr>
            <w:rStyle w:val="Hyperlink"/>
            <w:noProof/>
          </w:rPr>
          <w:t>Appendix N: Intentionally Left Blank</w:t>
        </w:r>
        <w:r w:rsidR="00DE1585">
          <w:rPr>
            <w:noProof/>
            <w:webHidden/>
          </w:rPr>
          <w:tab/>
        </w:r>
        <w:r w:rsidR="00DE1585">
          <w:rPr>
            <w:noProof/>
            <w:webHidden/>
          </w:rPr>
          <w:fldChar w:fldCharType="begin"/>
        </w:r>
        <w:r w:rsidR="00DE1585">
          <w:rPr>
            <w:noProof/>
            <w:webHidden/>
          </w:rPr>
          <w:instrText xml:space="preserve"> PAGEREF _Toc13752605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11D99206" w14:textId="30076F51" w:rsidR="00DE1585" w:rsidRDefault="008105ED">
      <w:pPr>
        <w:pStyle w:val="TOC1"/>
        <w:rPr>
          <w:rFonts w:asciiTheme="minorHAnsi" w:eastAsiaTheme="minorEastAsia" w:hAnsiTheme="minorHAnsi" w:cstheme="minorBidi"/>
          <w:noProof/>
          <w:sz w:val="22"/>
          <w:szCs w:val="22"/>
        </w:rPr>
      </w:pPr>
      <w:hyperlink w:anchor="_Toc13752606" w:history="1">
        <w:r w:rsidR="00DE1585" w:rsidRPr="00330809">
          <w:rPr>
            <w:rStyle w:val="Hyperlink"/>
            <w:noProof/>
          </w:rPr>
          <w:t>Appendix O: Intentionally Left Blank</w:t>
        </w:r>
        <w:r w:rsidR="00DE1585">
          <w:rPr>
            <w:noProof/>
            <w:webHidden/>
          </w:rPr>
          <w:tab/>
        </w:r>
        <w:r w:rsidR="00DE1585">
          <w:rPr>
            <w:noProof/>
            <w:webHidden/>
          </w:rPr>
          <w:fldChar w:fldCharType="begin"/>
        </w:r>
        <w:r w:rsidR="00DE1585">
          <w:rPr>
            <w:noProof/>
            <w:webHidden/>
          </w:rPr>
          <w:instrText xml:space="preserve"> PAGEREF _Toc13752606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62C3A7B3" w14:textId="4490BB27" w:rsidR="00DE1585" w:rsidRDefault="008105ED">
      <w:pPr>
        <w:pStyle w:val="TOC1"/>
        <w:rPr>
          <w:rFonts w:asciiTheme="minorHAnsi" w:eastAsiaTheme="minorEastAsia" w:hAnsiTheme="minorHAnsi" w:cstheme="minorBidi"/>
          <w:noProof/>
          <w:sz w:val="22"/>
          <w:szCs w:val="22"/>
        </w:rPr>
      </w:pPr>
      <w:hyperlink w:anchor="_Toc13752607" w:history="1">
        <w:r w:rsidR="00DE1585" w:rsidRPr="00330809">
          <w:rPr>
            <w:rStyle w:val="Hyperlink"/>
            <w:noProof/>
          </w:rPr>
          <w:t>Appendix P: Privacy Access Policies (Informative)</w:t>
        </w:r>
        <w:r w:rsidR="00DE1585">
          <w:rPr>
            <w:noProof/>
            <w:webHidden/>
          </w:rPr>
          <w:tab/>
        </w:r>
        <w:r w:rsidR="00DE1585">
          <w:rPr>
            <w:noProof/>
            <w:webHidden/>
          </w:rPr>
          <w:fldChar w:fldCharType="begin"/>
        </w:r>
        <w:r w:rsidR="00DE1585">
          <w:rPr>
            <w:noProof/>
            <w:webHidden/>
          </w:rPr>
          <w:instrText xml:space="preserve"> PAGEREF _Toc13752607 \h </w:instrText>
        </w:r>
        <w:r w:rsidR="00DE1585">
          <w:rPr>
            <w:noProof/>
            <w:webHidden/>
          </w:rPr>
        </w:r>
        <w:r w:rsidR="00DE1585">
          <w:rPr>
            <w:noProof/>
            <w:webHidden/>
          </w:rPr>
          <w:fldChar w:fldCharType="separate"/>
        </w:r>
        <w:r w:rsidR="00DE1585">
          <w:rPr>
            <w:noProof/>
            <w:webHidden/>
          </w:rPr>
          <w:t>329</w:t>
        </w:r>
        <w:r w:rsidR="00DE1585">
          <w:rPr>
            <w:noProof/>
            <w:webHidden/>
          </w:rPr>
          <w:fldChar w:fldCharType="end"/>
        </w:r>
      </w:hyperlink>
    </w:p>
    <w:p w14:paraId="07056EB9" w14:textId="3B833151" w:rsidR="00DE1585" w:rsidRDefault="008105ED">
      <w:pPr>
        <w:pStyle w:val="TOC2"/>
        <w:rPr>
          <w:rFonts w:asciiTheme="minorHAnsi" w:eastAsiaTheme="minorEastAsia" w:hAnsiTheme="minorHAnsi" w:cstheme="minorBidi"/>
          <w:noProof/>
          <w:sz w:val="22"/>
          <w:szCs w:val="22"/>
        </w:rPr>
      </w:pPr>
      <w:hyperlink w:anchor="_Toc13752608" w:history="1">
        <w:r w:rsidR="00DE1585" w:rsidRPr="00330809">
          <w:rPr>
            <w:rStyle w:val="Hyperlink"/>
            <w:bCs/>
            <w:noProof/>
          </w:rPr>
          <w:t>P.1 Consents in a sensitivity labeled and role based access control environment</w:t>
        </w:r>
        <w:r w:rsidR="00DE1585">
          <w:rPr>
            <w:noProof/>
            <w:webHidden/>
          </w:rPr>
          <w:tab/>
        </w:r>
        <w:r w:rsidR="00DE1585">
          <w:rPr>
            <w:noProof/>
            <w:webHidden/>
          </w:rPr>
          <w:fldChar w:fldCharType="begin"/>
        </w:r>
        <w:r w:rsidR="00DE1585">
          <w:rPr>
            <w:noProof/>
            <w:webHidden/>
          </w:rPr>
          <w:instrText xml:space="preserve"> PAGEREF _Toc13752608 \h </w:instrText>
        </w:r>
        <w:r w:rsidR="00DE1585">
          <w:rPr>
            <w:noProof/>
            <w:webHidden/>
          </w:rPr>
        </w:r>
        <w:r w:rsidR="00DE1585">
          <w:rPr>
            <w:noProof/>
            <w:webHidden/>
          </w:rPr>
          <w:fldChar w:fldCharType="separate"/>
        </w:r>
        <w:r w:rsidR="00DE1585">
          <w:rPr>
            <w:noProof/>
            <w:webHidden/>
          </w:rPr>
          <w:t>330</w:t>
        </w:r>
        <w:r w:rsidR="00DE1585">
          <w:rPr>
            <w:noProof/>
            <w:webHidden/>
          </w:rPr>
          <w:fldChar w:fldCharType="end"/>
        </w:r>
      </w:hyperlink>
    </w:p>
    <w:p w14:paraId="767569DF" w14:textId="7E28AB10" w:rsidR="00DE1585" w:rsidRDefault="008105ED">
      <w:pPr>
        <w:pStyle w:val="TOC2"/>
        <w:rPr>
          <w:rFonts w:asciiTheme="minorHAnsi" w:eastAsiaTheme="minorEastAsia" w:hAnsiTheme="minorHAnsi" w:cstheme="minorBidi"/>
          <w:noProof/>
          <w:sz w:val="22"/>
          <w:szCs w:val="22"/>
        </w:rPr>
      </w:pPr>
      <w:hyperlink w:anchor="_Toc13752609" w:history="1">
        <w:r w:rsidR="00DE1585" w:rsidRPr="00330809">
          <w:rPr>
            <w:rStyle w:val="Hyperlink"/>
            <w:bCs/>
            <w:noProof/>
          </w:rPr>
          <w:t>P.2 Possible checklist for implementations</w:t>
        </w:r>
        <w:r w:rsidR="00DE1585">
          <w:rPr>
            <w:noProof/>
            <w:webHidden/>
          </w:rPr>
          <w:tab/>
        </w:r>
        <w:r w:rsidR="00DE1585">
          <w:rPr>
            <w:noProof/>
            <w:webHidden/>
          </w:rPr>
          <w:fldChar w:fldCharType="begin"/>
        </w:r>
        <w:r w:rsidR="00DE1585">
          <w:rPr>
            <w:noProof/>
            <w:webHidden/>
          </w:rPr>
          <w:instrText xml:space="preserve"> PAGEREF _Toc13752609 \h </w:instrText>
        </w:r>
        <w:r w:rsidR="00DE1585">
          <w:rPr>
            <w:noProof/>
            <w:webHidden/>
          </w:rPr>
        </w:r>
        <w:r w:rsidR="00DE1585">
          <w:rPr>
            <w:noProof/>
            <w:webHidden/>
          </w:rPr>
          <w:fldChar w:fldCharType="separate"/>
        </w:r>
        <w:r w:rsidR="00DE1585">
          <w:rPr>
            <w:noProof/>
            <w:webHidden/>
          </w:rPr>
          <w:t>331</w:t>
        </w:r>
        <w:r w:rsidR="00DE1585">
          <w:rPr>
            <w:noProof/>
            <w:webHidden/>
          </w:rPr>
          <w:fldChar w:fldCharType="end"/>
        </w:r>
      </w:hyperlink>
    </w:p>
    <w:p w14:paraId="116B98D5" w14:textId="5D90007B" w:rsidR="00DE1585" w:rsidRDefault="008105ED">
      <w:pPr>
        <w:pStyle w:val="TOC2"/>
        <w:rPr>
          <w:rFonts w:asciiTheme="minorHAnsi" w:eastAsiaTheme="minorEastAsia" w:hAnsiTheme="minorHAnsi" w:cstheme="minorBidi"/>
          <w:noProof/>
          <w:sz w:val="22"/>
          <w:szCs w:val="22"/>
        </w:rPr>
      </w:pPr>
      <w:hyperlink w:anchor="_Toc13752610" w:history="1">
        <w:r w:rsidR="00DE1585" w:rsidRPr="00330809">
          <w:rPr>
            <w:rStyle w:val="Hyperlink"/>
            <w:bCs/>
            <w:noProof/>
          </w:rPr>
          <w:t>P.3 Potential obligations</w:t>
        </w:r>
        <w:r w:rsidR="00DE1585">
          <w:rPr>
            <w:noProof/>
            <w:webHidden/>
          </w:rPr>
          <w:tab/>
        </w:r>
        <w:r w:rsidR="00DE1585">
          <w:rPr>
            <w:noProof/>
            <w:webHidden/>
          </w:rPr>
          <w:fldChar w:fldCharType="begin"/>
        </w:r>
        <w:r w:rsidR="00DE1585">
          <w:rPr>
            <w:noProof/>
            <w:webHidden/>
          </w:rPr>
          <w:instrText xml:space="preserve"> PAGEREF _Toc13752610 \h </w:instrText>
        </w:r>
        <w:r w:rsidR="00DE1585">
          <w:rPr>
            <w:noProof/>
            <w:webHidden/>
          </w:rPr>
        </w:r>
        <w:r w:rsidR="00DE1585">
          <w:rPr>
            <w:noProof/>
            <w:webHidden/>
          </w:rPr>
          <w:fldChar w:fldCharType="separate"/>
        </w:r>
        <w:r w:rsidR="00DE1585">
          <w:rPr>
            <w:noProof/>
            <w:webHidden/>
          </w:rPr>
          <w:t>332</w:t>
        </w:r>
        <w:r w:rsidR="00DE1585">
          <w:rPr>
            <w:noProof/>
            <w:webHidden/>
          </w:rPr>
          <w:fldChar w:fldCharType="end"/>
        </w:r>
      </w:hyperlink>
    </w:p>
    <w:p w14:paraId="67D2F0ED" w14:textId="77805207" w:rsidR="00DE1585" w:rsidRDefault="008105ED">
      <w:pPr>
        <w:pStyle w:val="TOC2"/>
        <w:rPr>
          <w:rFonts w:asciiTheme="minorHAnsi" w:eastAsiaTheme="minorEastAsia" w:hAnsiTheme="minorHAnsi" w:cstheme="minorBidi"/>
          <w:noProof/>
          <w:sz w:val="22"/>
          <w:szCs w:val="22"/>
        </w:rPr>
      </w:pPr>
      <w:hyperlink w:anchor="_Toc13752611" w:history="1">
        <w:r w:rsidR="00DE1585" w:rsidRPr="00330809">
          <w:rPr>
            <w:rStyle w:val="Hyperlink"/>
            <w:bCs/>
            <w:noProof/>
          </w:rPr>
          <w:t>P.4 Dynamic Use Models</w:t>
        </w:r>
        <w:r w:rsidR="00DE1585">
          <w:rPr>
            <w:noProof/>
            <w:webHidden/>
          </w:rPr>
          <w:tab/>
        </w:r>
        <w:r w:rsidR="00DE1585">
          <w:rPr>
            <w:noProof/>
            <w:webHidden/>
          </w:rPr>
          <w:fldChar w:fldCharType="begin"/>
        </w:r>
        <w:r w:rsidR="00DE1585">
          <w:rPr>
            <w:noProof/>
            <w:webHidden/>
          </w:rPr>
          <w:instrText xml:space="preserve"> PAGEREF _Toc13752611 \h </w:instrText>
        </w:r>
        <w:r w:rsidR="00DE1585">
          <w:rPr>
            <w:noProof/>
            <w:webHidden/>
          </w:rPr>
        </w:r>
        <w:r w:rsidR="00DE1585">
          <w:rPr>
            <w:noProof/>
            <w:webHidden/>
          </w:rPr>
          <w:fldChar w:fldCharType="separate"/>
        </w:r>
        <w:r w:rsidR="00DE1585">
          <w:rPr>
            <w:noProof/>
            <w:webHidden/>
          </w:rPr>
          <w:t>333</w:t>
        </w:r>
        <w:r w:rsidR="00DE1585">
          <w:rPr>
            <w:noProof/>
            <w:webHidden/>
          </w:rPr>
          <w:fldChar w:fldCharType="end"/>
        </w:r>
      </w:hyperlink>
    </w:p>
    <w:p w14:paraId="2271B43A" w14:textId="5EA7BBD2" w:rsidR="00DE1585" w:rsidRDefault="008105ED">
      <w:pPr>
        <w:pStyle w:val="TOC1"/>
        <w:rPr>
          <w:rFonts w:asciiTheme="minorHAnsi" w:eastAsiaTheme="minorEastAsia" w:hAnsiTheme="minorHAnsi" w:cstheme="minorBidi"/>
          <w:noProof/>
          <w:sz w:val="22"/>
          <w:szCs w:val="22"/>
        </w:rPr>
      </w:pPr>
      <w:hyperlink w:anchor="_Toc13752612" w:history="1">
        <w:r w:rsidR="00DE1585" w:rsidRPr="00330809">
          <w:rPr>
            <w:rStyle w:val="Hyperlink"/>
            <w:noProof/>
          </w:rPr>
          <w:t>GLOSSARY</w:t>
        </w:r>
        <w:r w:rsidR="00DE1585">
          <w:rPr>
            <w:noProof/>
            <w:webHidden/>
          </w:rPr>
          <w:tab/>
        </w:r>
        <w:r w:rsidR="00DE1585">
          <w:rPr>
            <w:noProof/>
            <w:webHidden/>
          </w:rPr>
          <w:fldChar w:fldCharType="begin"/>
        </w:r>
        <w:r w:rsidR="00DE1585">
          <w:rPr>
            <w:noProof/>
            <w:webHidden/>
          </w:rPr>
          <w:instrText xml:space="preserve"> PAGEREF _Toc13752612 \h </w:instrText>
        </w:r>
        <w:r w:rsidR="00DE1585">
          <w:rPr>
            <w:noProof/>
            <w:webHidden/>
          </w:rPr>
        </w:r>
        <w:r w:rsidR="00DE1585">
          <w:rPr>
            <w:noProof/>
            <w:webHidden/>
          </w:rPr>
          <w:fldChar w:fldCharType="separate"/>
        </w:r>
        <w:r w:rsidR="00DE1585">
          <w:rPr>
            <w:noProof/>
            <w:webHidden/>
          </w:rPr>
          <w:t>334</w:t>
        </w:r>
        <w:r w:rsidR="00DE1585">
          <w:rPr>
            <w:noProof/>
            <w:webHidden/>
          </w:rPr>
          <w:fldChar w:fldCharType="end"/>
        </w:r>
      </w:hyperlink>
    </w:p>
    <w:p w14:paraId="3B0C9A4A" w14:textId="77777777" w:rsidR="00591C51" w:rsidRPr="00BF0A93" w:rsidRDefault="00591C51" w:rsidP="00591C51">
      <w:r w:rsidRPr="00BF0A93">
        <w:fldChar w:fldCharType="end"/>
      </w:r>
    </w:p>
    <w:p w14:paraId="6D87CD24" w14:textId="77777777" w:rsidR="00591C51" w:rsidRPr="00BF0A93" w:rsidRDefault="00591C51" w:rsidP="00591C51"/>
    <w:p w14:paraId="0DD5CA21" w14:textId="77777777" w:rsidR="00591C51" w:rsidRPr="00BF0A93" w:rsidRDefault="00591C51" w:rsidP="00AA50EB">
      <w:pPr>
        <w:pStyle w:val="Heading1"/>
        <w:rPr>
          <w:noProof w:val="0"/>
        </w:rPr>
      </w:pPr>
      <w:bookmarkStart w:id="0" w:name="_Toc488074809"/>
      <w:bookmarkStart w:id="1" w:name="_Toc13752186"/>
      <w:r w:rsidRPr="00BF0A93">
        <w:rPr>
          <w:noProof w:val="0"/>
        </w:rPr>
        <w:lastRenderedPageBreak/>
        <w:t>Introduction</w:t>
      </w:r>
      <w:bookmarkEnd w:id="0"/>
      <w:bookmarkEnd w:id="1"/>
    </w:p>
    <w:p w14:paraId="3BA87B4A" w14:textId="69510112" w:rsidR="00AB43B7" w:rsidRPr="00BF0A93" w:rsidRDefault="00AB43B7" w:rsidP="00AB43B7">
      <w:pPr>
        <w:pStyle w:val="BodyText"/>
      </w:pPr>
      <w:r w:rsidRPr="00BF0A93">
        <w:t>This document, Volume 1 of the IHE IT Infrastructure (ITI) Technical Framework, describes the clinical use cases, actors, content module, and transaction requirements for the ITI profiles.</w:t>
      </w:r>
    </w:p>
    <w:p w14:paraId="4F41E6DE" w14:textId="77777777" w:rsidR="00AB43B7" w:rsidRPr="00BF0A93" w:rsidRDefault="00AB43B7" w:rsidP="00AB43B7">
      <w:pPr>
        <w:pStyle w:val="Heading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13752187"/>
      <w:bookmarkEnd w:id="2"/>
      <w:bookmarkEnd w:id="3"/>
      <w:bookmarkEnd w:id="4"/>
      <w:bookmarkEnd w:id="5"/>
      <w:bookmarkEnd w:id="6"/>
      <w:bookmarkEnd w:id="7"/>
      <w:r w:rsidRPr="00BF0A93">
        <w:rPr>
          <w:noProof w:val="0"/>
        </w:rPr>
        <w:t>Introduction to IHE</w:t>
      </w:r>
      <w:bookmarkEnd w:id="8"/>
      <w:bookmarkEnd w:id="9"/>
    </w:p>
    <w:p w14:paraId="0E001E24" w14:textId="77777777" w:rsidR="00AC6FFA" w:rsidRPr="00723827" w:rsidRDefault="00AC6FFA" w:rsidP="00AC6FFA">
      <w:pPr>
        <w:pStyle w:val="BodyText"/>
        <w:rPr>
          <w:ins w:id="10" w:author="Lynn Felhofer" w:date="2020-03-20T18:44:00Z"/>
        </w:rPr>
      </w:pPr>
      <w:ins w:id="11" w:author="Lynn Felhofer" w:date="2020-03-20T18:44:00Z">
        <w:r w:rsidRPr="00723827">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ins>
    </w:p>
    <w:p w14:paraId="3590F710" w14:textId="77777777" w:rsidR="00AC6FFA" w:rsidRPr="00723827" w:rsidRDefault="00AC6FFA" w:rsidP="00AC6FFA">
      <w:pPr>
        <w:pStyle w:val="BodyText"/>
        <w:rPr>
          <w:ins w:id="12" w:author="Lynn Felhofer" w:date="2020-03-20T18:44:00Z"/>
        </w:rPr>
      </w:pPr>
      <w:ins w:id="13" w:author="Lynn Felhofer" w:date="2020-03-20T18:44:00Z">
        <w:r w:rsidRPr="00723827">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ins>
    </w:p>
    <w:p w14:paraId="1562EC31" w14:textId="77777777" w:rsidR="00AC6FFA" w:rsidRPr="00723827" w:rsidRDefault="00AC6FFA" w:rsidP="00AC6FFA">
      <w:pPr>
        <w:pStyle w:val="BodyText"/>
        <w:rPr>
          <w:ins w:id="14" w:author="Lynn Felhofer" w:date="2020-03-20T18:44:00Z"/>
        </w:rPr>
      </w:pPr>
      <w:ins w:id="15" w:author="Lynn Felhofer" w:date="2020-03-20T18:44:00Z">
        <w:r w:rsidRPr="00723827">
          <w:t xml:space="preserve">For general information regarding IHE, refer to </w:t>
        </w:r>
        <w:r>
          <w:fldChar w:fldCharType="begin"/>
        </w:r>
        <w:r>
          <w:instrText xml:space="preserve"> HYPERLINK "http://www.ihe.net" </w:instrText>
        </w:r>
        <w:r>
          <w:fldChar w:fldCharType="separate"/>
        </w:r>
        <w:r w:rsidRPr="00723827">
          <w:rPr>
            <w:rStyle w:val="Hyperlink"/>
          </w:rPr>
          <w:t>www.ihe.net</w:t>
        </w:r>
        <w:r>
          <w:rPr>
            <w:rStyle w:val="Hyperlink"/>
          </w:rPr>
          <w:fldChar w:fldCharType="end"/>
        </w:r>
        <w:r w:rsidRPr="00723827">
          <w:t xml:space="preserve">. It is strongly recommended that, prior to reading this volume, the reader familiarizes themselves with the concepts defined in the </w:t>
        </w:r>
        <w:r>
          <w:fldChar w:fldCharType="begin"/>
        </w:r>
        <w:r>
          <w:instrText xml:space="preserve"> HYPERLINK "http://ihe.net/Technical_Frameworks/" \l "GenIntro" </w:instrText>
        </w:r>
        <w:r>
          <w:fldChar w:fldCharType="separate"/>
        </w:r>
        <w:r w:rsidRPr="00723827">
          <w:rPr>
            <w:rStyle w:val="Hyperlink"/>
            <w:i/>
          </w:rPr>
          <w:t>IHE Technical Frameworks General Introduction</w:t>
        </w:r>
        <w:r>
          <w:rPr>
            <w:rStyle w:val="Hyperlink"/>
            <w:i/>
          </w:rPr>
          <w:fldChar w:fldCharType="end"/>
        </w:r>
        <w:r w:rsidRPr="00723827">
          <w:t>.</w:t>
        </w:r>
      </w:ins>
    </w:p>
    <w:p w14:paraId="2E42C4D7" w14:textId="5AE493E7" w:rsidR="00AB43B7" w:rsidRPr="00BF0A93" w:rsidDel="00AC6FFA" w:rsidRDefault="00AB43B7" w:rsidP="00AB43B7">
      <w:pPr>
        <w:pStyle w:val="BodyText"/>
        <w:rPr>
          <w:del w:id="16" w:author="Lynn Felhofer" w:date="2020-03-20T18:44:00Z"/>
        </w:rPr>
      </w:pPr>
      <w:del w:id="17" w:author="Lynn Felhofer" w:date="2020-03-20T18:44:00Z">
        <w:r w:rsidRPr="00BF0A93" w:rsidDel="00AC6FFA">
          <w:delTex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delText>
        </w:r>
      </w:del>
    </w:p>
    <w:p w14:paraId="52863F0D" w14:textId="5152E4A7" w:rsidR="00AB43B7" w:rsidRPr="00BF0A93" w:rsidDel="00AC6FFA" w:rsidRDefault="00AB43B7" w:rsidP="00AB43B7">
      <w:pPr>
        <w:pStyle w:val="BodyText"/>
        <w:rPr>
          <w:del w:id="18" w:author="Lynn Felhofer" w:date="2020-03-20T18:44:00Z"/>
        </w:rPr>
      </w:pPr>
      <w:del w:id="19" w:author="Lynn Felhofer" w:date="2020-03-20T18:44:00Z">
        <w:r w:rsidRPr="00BF0A93" w:rsidDel="00AC6FFA">
          <w:delTex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delText>
        </w:r>
      </w:del>
    </w:p>
    <w:p w14:paraId="0B2513F2" w14:textId="6C43F0D8" w:rsidR="00AB43B7" w:rsidRPr="00BF0A93" w:rsidRDefault="00AB43B7" w:rsidP="00AB43B7">
      <w:pPr>
        <w:pStyle w:val="Heading2"/>
        <w:numPr>
          <w:ilvl w:val="1"/>
          <w:numId w:val="150"/>
        </w:numPr>
        <w:rPr>
          <w:noProof w:val="0"/>
        </w:rPr>
      </w:pPr>
      <w:bookmarkStart w:id="20" w:name="_Toc500243167"/>
      <w:bookmarkStart w:id="21" w:name="_Toc13752188"/>
      <w:r w:rsidRPr="00BF0A93">
        <w:rPr>
          <w:noProof w:val="0"/>
        </w:rPr>
        <w:t xml:space="preserve">Introduction to IHE IT Infrastructure </w:t>
      </w:r>
      <w:bookmarkEnd w:id="20"/>
      <w:r w:rsidRPr="00BF0A93">
        <w:rPr>
          <w:noProof w:val="0"/>
        </w:rPr>
        <w:t>(ITI)</w:t>
      </w:r>
      <w:r w:rsidR="0044143E">
        <w:rPr>
          <w:noProof w:val="0"/>
        </w:rPr>
        <w:t xml:space="preserve"> Technical Framework</w:t>
      </w:r>
      <w:bookmarkEnd w:id="21"/>
    </w:p>
    <w:p w14:paraId="38CB9637" w14:textId="7586D4A4" w:rsidR="0044143E" w:rsidRPr="004C2565" w:rsidRDefault="0044143E" w:rsidP="0044143E">
      <w:pPr>
        <w:rPr>
          <w:rStyle w:val="BodyTextChar0"/>
        </w:rPr>
      </w:pPr>
      <w:bookmarkStart w:id="22" w:name="_Hlk516843828"/>
      <w:r w:rsidRPr="0044143E">
        <w:t>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t xml:space="preserve"> </w:t>
      </w:r>
      <w:r w:rsidRPr="0044143E">
        <w:t xml:space="preserve">The latest version of the document is always available at </w:t>
      </w:r>
      <w:hyperlink r:id="rId10" w:history="1">
        <w:r w:rsidRPr="0044143E">
          <w:rPr>
            <w:rStyle w:val="Hyperlink"/>
          </w:rPr>
          <w:t>http://ihe.net/Technical_Frameworks/</w:t>
        </w:r>
      </w:hyperlink>
      <w:r w:rsidRPr="0044143E">
        <w:t>.</w:t>
      </w:r>
    </w:p>
    <w:p w14:paraId="33947CFB" w14:textId="20B009DE" w:rsidR="0044143E" w:rsidRPr="0044143E" w:rsidRDefault="0044143E" w:rsidP="0044143E">
      <w:r w:rsidRPr="0044143E">
        <w:t>The IHE IT Infrastructure Technical Framework identifies a subset of the functional components of the healthcare enterprise, called IHE actors, and specifies their interactions in terms of a set of coordinated, standards-based transactions. It describes this body of tr</w:t>
      </w:r>
      <w:r>
        <w:t xml:space="preserve">ansactions in progressively </w:t>
      </w:r>
      <w:r w:rsidRPr="0044143E">
        <w:t>greater depth. The present volume (ITI TF-1) provides a high-level view of IHE functionality, showing the transactions organized into functional units called integration profiles that highlight their capacity to address specific IT Infrastructure requirements</w:t>
      </w:r>
      <w:r w:rsidR="00121B37">
        <w:t>.</w:t>
      </w:r>
    </w:p>
    <w:p w14:paraId="0B8A7851" w14:textId="61FBD530" w:rsidR="00AB43B7" w:rsidRPr="00BF0A93" w:rsidRDefault="00AB43B7" w:rsidP="00AB43B7">
      <w:pPr>
        <w:pStyle w:val="Heading2"/>
        <w:numPr>
          <w:ilvl w:val="1"/>
          <w:numId w:val="150"/>
        </w:numPr>
        <w:tabs>
          <w:tab w:val="left" w:pos="576"/>
        </w:tabs>
        <w:rPr>
          <w:noProof w:val="0"/>
        </w:rPr>
      </w:pPr>
      <w:bookmarkStart w:id="23" w:name="_Toc520193152"/>
      <w:bookmarkStart w:id="24" w:name="_Toc520197345"/>
      <w:bookmarkStart w:id="25" w:name="_Toc520198230"/>
      <w:bookmarkStart w:id="26" w:name="_Toc500243168"/>
      <w:bookmarkStart w:id="27" w:name="_Toc13752189"/>
      <w:bookmarkEnd w:id="22"/>
      <w:bookmarkEnd w:id="23"/>
      <w:bookmarkEnd w:id="24"/>
      <w:bookmarkEnd w:id="25"/>
      <w:r w:rsidRPr="00BF0A93">
        <w:rPr>
          <w:noProof w:val="0"/>
        </w:rPr>
        <w:t>Intended Audience</w:t>
      </w:r>
      <w:bookmarkEnd w:id="26"/>
      <w:bookmarkEnd w:id="27"/>
    </w:p>
    <w:p w14:paraId="5A367EF9" w14:textId="77777777" w:rsidR="00AB43B7" w:rsidRPr="00BF0A93" w:rsidRDefault="00AB43B7" w:rsidP="00AB43B7">
      <w:pPr>
        <w:pStyle w:val="BodyText"/>
      </w:pPr>
      <w:r w:rsidRPr="00BF0A93">
        <w:t>The intended audience of IHE Technical Frameworks Volume 1 (Profiles) is:</w:t>
      </w:r>
    </w:p>
    <w:p w14:paraId="77B1F9D9" w14:textId="77777777" w:rsidR="00AB43B7" w:rsidRPr="00BF0A93" w:rsidRDefault="00AB43B7" w:rsidP="00AB43B7">
      <w:pPr>
        <w:pStyle w:val="ListBullet2"/>
        <w:numPr>
          <w:ilvl w:val="0"/>
          <w:numId w:val="3"/>
        </w:numPr>
      </w:pPr>
      <w:r w:rsidRPr="00BF0A93">
        <w:t>Those interested in integrating healthcare information systems and workflows</w:t>
      </w:r>
    </w:p>
    <w:p w14:paraId="01CAE4D5" w14:textId="77777777" w:rsidR="00AB43B7" w:rsidRPr="00BF0A93" w:rsidRDefault="00AB43B7" w:rsidP="00AB43B7">
      <w:pPr>
        <w:pStyle w:val="ListBullet2"/>
        <w:numPr>
          <w:ilvl w:val="0"/>
          <w:numId w:val="3"/>
        </w:numPr>
      </w:pPr>
      <w:r w:rsidRPr="00BF0A93">
        <w:t xml:space="preserve">IT departments of healthcare institutions </w:t>
      </w:r>
    </w:p>
    <w:p w14:paraId="5FB9818A" w14:textId="77777777" w:rsidR="00AB43B7" w:rsidRPr="00BF0A93" w:rsidRDefault="00AB43B7" w:rsidP="00AB43B7">
      <w:pPr>
        <w:pStyle w:val="ListBullet2"/>
        <w:numPr>
          <w:ilvl w:val="0"/>
          <w:numId w:val="3"/>
        </w:numPr>
      </w:pPr>
      <w:r w:rsidRPr="00BF0A93">
        <w:t>Technical staff of vendors participating in the IHE initiative</w:t>
      </w:r>
    </w:p>
    <w:p w14:paraId="6AAB73E2" w14:textId="77777777" w:rsidR="00AB43B7" w:rsidRPr="00BF0A93" w:rsidRDefault="00AB43B7" w:rsidP="00AB43B7">
      <w:pPr>
        <w:pStyle w:val="Heading2"/>
        <w:numPr>
          <w:ilvl w:val="1"/>
          <w:numId w:val="150"/>
        </w:numPr>
        <w:rPr>
          <w:noProof w:val="0"/>
        </w:rPr>
      </w:pPr>
      <w:bookmarkStart w:id="28" w:name="_Toc500243169"/>
      <w:bookmarkStart w:id="29" w:name="_Toc13752190"/>
      <w:r w:rsidRPr="00BF0A93">
        <w:rPr>
          <w:noProof w:val="0"/>
        </w:rPr>
        <w:lastRenderedPageBreak/>
        <w:t>Prerequisites and Reference Material</w:t>
      </w:r>
      <w:bookmarkEnd w:id="28"/>
      <w:bookmarkEnd w:id="29"/>
    </w:p>
    <w:p w14:paraId="4E899365" w14:textId="7CE17E28" w:rsidR="00AB43B7" w:rsidRPr="00BF0A93" w:rsidRDefault="00AB43B7" w:rsidP="00AB43B7">
      <w:pPr>
        <w:pStyle w:val="BodyText"/>
      </w:pPr>
      <w:r w:rsidRPr="00BF0A93">
        <w:t xml:space="preserve">For more general information regarding IHE, refer to </w:t>
      </w:r>
      <w:hyperlink r:id="rId11" w:history="1">
        <w:r w:rsidRPr="00BF0A93">
          <w:rPr>
            <w:rStyle w:val="Hyperlink"/>
          </w:rPr>
          <w:t>www.ihe.net</w:t>
        </w:r>
      </w:hyperlink>
      <w:r w:rsidRPr="00BF0A93">
        <w:t xml:space="preserve">. It is strongly recommended that, prior to reading this volume, </w:t>
      </w:r>
      <w:r w:rsidR="00393FD8" w:rsidRPr="00BF0A93">
        <w:t>readers familiarize</w:t>
      </w:r>
      <w:r w:rsidRPr="00BF0A93">
        <w:t xml:space="preserve"> themselves with the concepts defined in the </w:t>
      </w:r>
      <w:hyperlink r:id="rId12" w:anchor="GenIntro" w:history="1">
        <w:r w:rsidRPr="00BF0A93">
          <w:rPr>
            <w:rStyle w:val="Hyperlink"/>
            <w:i/>
          </w:rPr>
          <w:t>IHE Technical Frameworks General Introduction</w:t>
        </w:r>
      </w:hyperlink>
      <w:r w:rsidRPr="00BF0A93">
        <w:t>.</w:t>
      </w:r>
    </w:p>
    <w:p w14:paraId="0EE871EC" w14:textId="77777777" w:rsidR="00AB43B7" w:rsidRPr="00BF0A93" w:rsidRDefault="00AB43B7" w:rsidP="00AB43B7">
      <w:pPr>
        <w:pStyle w:val="BodyText"/>
        <w:keepNext/>
      </w:pPr>
      <w:r w:rsidRPr="00BF0A93">
        <w:t>Additional reference material available includes:</w:t>
      </w:r>
    </w:p>
    <w:p w14:paraId="06671140" w14:textId="77777777" w:rsidR="00AB43B7" w:rsidRPr="00B55355" w:rsidRDefault="00AB43B7" w:rsidP="00AB4C28">
      <w:pPr>
        <w:pStyle w:val="Heading3"/>
      </w:pPr>
      <w:bookmarkStart w:id="30" w:name="_Toc500243170"/>
      <w:bookmarkStart w:id="31" w:name="_Toc13752191"/>
      <w:r w:rsidRPr="00B55355">
        <w:t>Actor Descriptions</w:t>
      </w:r>
      <w:bookmarkEnd w:id="30"/>
      <w:bookmarkEnd w:id="31"/>
      <w:r w:rsidRPr="00B55355">
        <w:t xml:space="preserve"> </w:t>
      </w:r>
    </w:p>
    <w:p w14:paraId="3B0D85AA" w14:textId="77777777" w:rsidR="00AB43B7" w:rsidRPr="00BF0A93" w:rsidRDefault="00AB43B7" w:rsidP="00AB43B7">
      <w:pPr>
        <w:pStyle w:val="BodyText"/>
      </w:pPr>
      <w:r w:rsidRPr="00BF0A93">
        <w:t xml:space="preserve">Actors are information systems or components of information systems that produce, manage, or act on information associated with operational activities in the enterprise. </w:t>
      </w:r>
    </w:p>
    <w:p w14:paraId="10CD9431" w14:textId="51E337FE" w:rsidR="00AB43B7" w:rsidRPr="00BF0A93" w:rsidRDefault="00AB43B7" w:rsidP="00AB43B7">
      <w:pPr>
        <w:pStyle w:val="BodyText"/>
      </w:pPr>
      <w:r w:rsidRPr="00BF0A93">
        <w:t xml:space="preserve">A list of actors defined for all domains and their brief descriptions can be found as </w:t>
      </w:r>
      <w:hyperlink r:id="rId13" w:anchor="GenIntro" w:history="1">
        <w:r w:rsidRPr="00BF0A93">
          <w:rPr>
            <w:rStyle w:val="Hyperlink"/>
          </w:rPr>
          <w:t>Appendix A</w:t>
        </w:r>
      </w:hyperlink>
      <w:r w:rsidRPr="00BF0A93">
        <w:t xml:space="preserve"> to the </w:t>
      </w:r>
      <w:r w:rsidRPr="00BF0A93">
        <w:rPr>
          <w:i/>
        </w:rPr>
        <w:t>IHE Technical Frameworks General Introduction</w:t>
      </w:r>
      <w:r w:rsidRPr="00BF0A93">
        <w:t>.</w:t>
      </w:r>
    </w:p>
    <w:p w14:paraId="39BACF94" w14:textId="77777777" w:rsidR="00AB43B7" w:rsidRPr="00AB4C28" w:rsidRDefault="00AB43B7" w:rsidP="00AB4C28">
      <w:pPr>
        <w:pStyle w:val="Heading3"/>
        <w:ind w:left="0" w:firstLine="0"/>
        <w:rPr>
          <w:bCs/>
        </w:rPr>
      </w:pPr>
      <w:bookmarkStart w:id="32" w:name="_Toc500243171"/>
      <w:bookmarkStart w:id="33" w:name="_Toc13752192"/>
      <w:r w:rsidRPr="00AB4C28">
        <w:rPr>
          <w:bCs/>
        </w:rPr>
        <w:t>Transaction Descriptions</w:t>
      </w:r>
      <w:bookmarkEnd w:id="32"/>
      <w:bookmarkEnd w:id="33"/>
    </w:p>
    <w:p w14:paraId="4EBA27F2" w14:textId="77777777" w:rsidR="00AB43B7" w:rsidRPr="00BF0A93" w:rsidRDefault="00AB43B7" w:rsidP="00AB43B7">
      <w:pPr>
        <w:pStyle w:val="BodyText"/>
      </w:pPr>
      <w:r w:rsidRPr="00BF0A93">
        <w:t xml:space="preserve">Transactions are interactions between actors that transfer the required information through standards-based messages. </w:t>
      </w:r>
    </w:p>
    <w:p w14:paraId="569B5E2E" w14:textId="77777777" w:rsidR="00AB43B7" w:rsidRPr="00BF0A93" w:rsidRDefault="00AB43B7" w:rsidP="00AB43B7">
      <w:pPr>
        <w:pStyle w:val="BodyText"/>
        <w:rPr>
          <w:i/>
        </w:rPr>
      </w:pPr>
      <w:r w:rsidRPr="00BF0A93">
        <w:t xml:space="preserve">A list of transactions defined for all domains, their transactions numbers, and a brief description can be found as </w:t>
      </w:r>
      <w:hyperlink r:id="rId14" w:anchor="GenIntro" w:history="1">
        <w:r w:rsidRPr="00BF0A93">
          <w:rPr>
            <w:rStyle w:val="Hyperlink"/>
          </w:rPr>
          <w:t>Appendix B</w:t>
        </w:r>
      </w:hyperlink>
      <w:r w:rsidRPr="00BF0A93">
        <w:t xml:space="preserve"> to the </w:t>
      </w:r>
      <w:r w:rsidRPr="00BF0A93">
        <w:rPr>
          <w:i/>
        </w:rPr>
        <w:t>IHE Technical Frameworks General Introduction</w:t>
      </w:r>
      <w:r w:rsidRPr="00BF0A93">
        <w:t>.</w:t>
      </w:r>
    </w:p>
    <w:p w14:paraId="217900CD" w14:textId="77777777" w:rsidR="00AB43B7" w:rsidRPr="00BF0A93" w:rsidRDefault="00AB43B7" w:rsidP="00AB43B7">
      <w:pPr>
        <w:pStyle w:val="Heading3"/>
        <w:numPr>
          <w:ilvl w:val="2"/>
          <w:numId w:val="150"/>
        </w:numPr>
        <w:rPr>
          <w:noProof w:val="0"/>
        </w:rPr>
      </w:pPr>
      <w:bookmarkStart w:id="34" w:name="_Toc500243172"/>
      <w:bookmarkStart w:id="35" w:name="_Toc13752193"/>
      <w:r w:rsidRPr="00BF0A93">
        <w:rPr>
          <w:noProof w:val="0"/>
        </w:rPr>
        <w:t>Content Modules</w:t>
      </w:r>
      <w:bookmarkEnd w:id="34"/>
      <w:bookmarkEnd w:id="35"/>
    </w:p>
    <w:p w14:paraId="3A207624" w14:textId="77777777" w:rsidR="00AB43B7" w:rsidRPr="00BF0A93" w:rsidRDefault="00AB43B7" w:rsidP="00AB43B7">
      <w:pPr>
        <w:pStyle w:val="BodyText"/>
      </w:pPr>
      <w:r w:rsidRPr="00BF0A93">
        <w:t xml:space="preserve">Content modules are data and data definitions shared between actors. </w:t>
      </w:r>
    </w:p>
    <w:p w14:paraId="0A61095D" w14:textId="3E874DEA" w:rsidR="00AB43B7" w:rsidRPr="00BF0A93" w:rsidRDefault="00AB43B7" w:rsidP="00AB43B7">
      <w:pPr>
        <w:pStyle w:val="BodyText"/>
      </w:pPr>
      <w:r w:rsidRPr="00BF0A93">
        <w:t xml:space="preserve">In the future, a list of content modules defined for all domains, their reference numbers, and a brief description can be found as Appendix </w:t>
      </w:r>
      <w:r w:rsidR="00270F39">
        <w:t>G</w:t>
      </w:r>
      <w:r w:rsidR="00270F39" w:rsidRPr="00BF0A93">
        <w:t xml:space="preserve"> </w:t>
      </w:r>
      <w:r w:rsidRPr="00BF0A93">
        <w:t xml:space="preserve">to the </w:t>
      </w:r>
      <w:r w:rsidRPr="00BF0A93">
        <w:rPr>
          <w:i/>
        </w:rPr>
        <w:t>IHE Technical Frameworks General Introduction</w:t>
      </w:r>
      <w:r w:rsidRPr="00BF0A93">
        <w:t>.</w:t>
      </w:r>
    </w:p>
    <w:p w14:paraId="47B0F6CC" w14:textId="77777777" w:rsidR="00AB43B7" w:rsidRPr="00BF0A93" w:rsidRDefault="00AB43B7" w:rsidP="00AB43B7">
      <w:pPr>
        <w:pStyle w:val="Heading3"/>
        <w:numPr>
          <w:ilvl w:val="2"/>
          <w:numId w:val="150"/>
        </w:numPr>
        <w:rPr>
          <w:noProof w:val="0"/>
        </w:rPr>
      </w:pPr>
      <w:bookmarkStart w:id="36" w:name="_Toc500243173"/>
      <w:bookmarkStart w:id="37" w:name="_Toc13752194"/>
      <w:r w:rsidRPr="00BF0A93">
        <w:rPr>
          <w:noProof w:val="0"/>
        </w:rPr>
        <w:t>IHE Integration Statements</w:t>
      </w:r>
      <w:bookmarkEnd w:id="36"/>
      <w:bookmarkEnd w:id="37"/>
    </w:p>
    <w:p w14:paraId="6AF8CAEC" w14:textId="77777777" w:rsidR="00AB43B7" w:rsidRPr="00BF0A93" w:rsidRDefault="00AB43B7" w:rsidP="00AB43B7">
      <w:pPr>
        <w:pStyle w:val="BodyText"/>
      </w:pPr>
      <w:r w:rsidRPr="00BF0A93">
        <w:t xml:space="preserve">IHE Integration Statements provide a consistent way to document high level IHE implementation status in products between vendors and users. </w:t>
      </w:r>
    </w:p>
    <w:p w14:paraId="658D9F44" w14:textId="77777777" w:rsidR="00AB43B7" w:rsidRPr="00BF0A93" w:rsidRDefault="00AB43B7" w:rsidP="00AB43B7">
      <w:pPr>
        <w:pStyle w:val="BodyText"/>
      </w:pPr>
      <w:r w:rsidRPr="00BF0A93">
        <w:t xml:space="preserve">The instructions and template for IHE Integration Statements can be found as </w:t>
      </w:r>
      <w:hyperlink r:id="rId15" w:anchor="GenIntro" w:history="1">
        <w:r w:rsidRPr="00BF0A93">
          <w:rPr>
            <w:rStyle w:val="Hyperlink"/>
          </w:rPr>
          <w:t>Appendix F</w:t>
        </w:r>
      </w:hyperlink>
      <w:r w:rsidRPr="00BF0A93">
        <w:t xml:space="preserve"> to the </w:t>
      </w:r>
      <w:r w:rsidRPr="00BF0A93">
        <w:rPr>
          <w:i/>
        </w:rPr>
        <w:t>IHE Technical Frameworks General Introduction</w:t>
      </w:r>
      <w:r w:rsidRPr="00BF0A93">
        <w:t>.</w:t>
      </w:r>
    </w:p>
    <w:p w14:paraId="0523E453" w14:textId="77777777" w:rsidR="00AB43B7" w:rsidRPr="00BF0A93" w:rsidRDefault="00AB43B7" w:rsidP="00AB43B7">
      <w:pPr>
        <w:pStyle w:val="BodyText"/>
      </w:pPr>
      <w:r w:rsidRPr="00BF0A93">
        <w:t>IHE also provides the IHE Product Registry (</w:t>
      </w:r>
      <w:hyperlink r:id="rId16" w:history="1">
        <w:r w:rsidRPr="00BF0A93">
          <w:rPr>
            <w:rStyle w:val="Hyperlink"/>
          </w:rPr>
          <w:t>http://www.ihe.net/IHE_Product_Registry</w:t>
        </w:r>
      </w:hyperlink>
      <w:r w:rsidRPr="00BF0A93">
        <w:t>) as a resource for vendors and purchasers of HIT systems to communicate about the IHE compliance of such systems. Vendors can use the Product Registry to generate and register Integration Statements.</w:t>
      </w:r>
      <w:bookmarkStart w:id="38" w:name="_Toc285782442"/>
    </w:p>
    <w:p w14:paraId="4CFAF7DA" w14:textId="77777777" w:rsidR="00AB43B7" w:rsidRPr="00BF0A93" w:rsidRDefault="00AB43B7" w:rsidP="00AB43B7">
      <w:pPr>
        <w:pStyle w:val="Heading2"/>
        <w:numPr>
          <w:ilvl w:val="1"/>
          <w:numId w:val="150"/>
        </w:numPr>
        <w:rPr>
          <w:noProof w:val="0"/>
        </w:rPr>
      </w:pPr>
      <w:bookmarkStart w:id="39" w:name="_Toc301797273"/>
      <w:bookmarkStart w:id="40" w:name="_Toc315701178"/>
      <w:bookmarkStart w:id="41" w:name="_Toc500243174"/>
      <w:bookmarkStart w:id="42" w:name="_Toc13752195"/>
      <w:r w:rsidRPr="00BF0A93">
        <w:rPr>
          <w:noProof w:val="0"/>
        </w:rPr>
        <w:t xml:space="preserve">Overview of Technical Framework Volume </w:t>
      </w:r>
      <w:bookmarkEnd w:id="39"/>
      <w:bookmarkEnd w:id="40"/>
      <w:r w:rsidRPr="00BF0A93">
        <w:rPr>
          <w:noProof w:val="0"/>
        </w:rPr>
        <w:t>1</w:t>
      </w:r>
      <w:bookmarkEnd w:id="41"/>
      <w:bookmarkEnd w:id="42"/>
    </w:p>
    <w:p w14:paraId="53034CC5" w14:textId="77777777" w:rsidR="00AB43B7" w:rsidRPr="00BF0A93" w:rsidRDefault="00AB43B7" w:rsidP="00AB43B7">
      <w:pPr>
        <w:pStyle w:val="BodyText"/>
      </w:pPr>
      <w:r w:rsidRPr="00BF0A93">
        <w:t xml:space="preserve">Volume 1 is comprised of several distinct sections:  </w:t>
      </w:r>
    </w:p>
    <w:p w14:paraId="40A514F5" w14:textId="77777777" w:rsidR="00AB43B7" w:rsidRPr="00BF0A93" w:rsidRDefault="00AB43B7" w:rsidP="00AB43B7">
      <w:pPr>
        <w:pStyle w:val="ListBullet2"/>
        <w:numPr>
          <w:ilvl w:val="0"/>
          <w:numId w:val="3"/>
        </w:numPr>
      </w:pPr>
      <w:r w:rsidRPr="00BF0A93">
        <w:t>Section 1 provides background and reference material.</w:t>
      </w:r>
    </w:p>
    <w:p w14:paraId="1821CA5B" w14:textId="77777777" w:rsidR="00AB43B7" w:rsidRPr="00BF0A93" w:rsidRDefault="00AB43B7" w:rsidP="00AB43B7">
      <w:pPr>
        <w:pStyle w:val="ListBullet2"/>
        <w:numPr>
          <w:ilvl w:val="0"/>
          <w:numId w:val="3"/>
        </w:numPr>
      </w:pPr>
      <w:r w:rsidRPr="00BF0A93">
        <w:t>Section 2 presents the conventions used in this volume to define the profiles.</w:t>
      </w:r>
    </w:p>
    <w:p w14:paraId="635CC63F" w14:textId="5C018B8C" w:rsidR="00AB43B7" w:rsidRPr="00BF0A93" w:rsidRDefault="00AB43B7" w:rsidP="00AB43B7">
      <w:pPr>
        <w:pStyle w:val="ListBullet2"/>
        <w:numPr>
          <w:ilvl w:val="0"/>
          <w:numId w:val="3"/>
        </w:numPr>
      </w:pPr>
      <w:r w:rsidRPr="00BF0A93">
        <w:lastRenderedPageBreak/>
        <w:t xml:space="preserve">Sections 3 and beyond define </w:t>
      </w:r>
      <w:r w:rsidR="00393FD8" w:rsidRPr="00BF0A93">
        <w:t xml:space="preserve">ITI </w:t>
      </w:r>
      <w:r w:rsidRPr="00BF0A93">
        <w:t>profiles, actors, and requirements in detail.</w:t>
      </w:r>
    </w:p>
    <w:p w14:paraId="792E39C6" w14:textId="77777777" w:rsidR="00AB43B7" w:rsidRPr="00BF0A93" w:rsidRDefault="00AB43B7" w:rsidP="00AB43B7">
      <w:pPr>
        <w:pStyle w:val="BodyText"/>
      </w:pPr>
      <w:r w:rsidRPr="00BF0A93">
        <w:t xml:space="preserve">The appendices in Volume 1 provide clarification of uses cases or other details. A glossary of terms and acronyms used in the IHE Technical Framework is provided in </w:t>
      </w:r>
      <w:hyperlink r:id="rId17" w:anchor="GenIntro" w:history="1">
        <w:r w:rsidRPr="00BF0A93">
          <w:rPr>
            <w:rStyle w:val="Hyperlink"/>
          </w:rPr>
          <w:t>Appendix D</w:t>
        </w:r>
      </w:hyperlink>
      <w:r w:rsidRPr="00BF0A93">
        <w:t xml:space="preserve"> to the </w:t>
      </w:r>
      <w:r w:rsidRPr="00BF0A93">
        <w:rPr>
          <w:i/>
        </w:rPr>
        <w:t>IHE Technical Frameworks General Introduction</w:t>
      </w:r>
      <w:r w:rsidRPr="00BF0A93">
        <w:t xml:space="preserve">. </w:t>
      </w:r>
    </w:p>
    <w:p w14:paraId="7D6B476E" w14:textId="77777777" w:rsidR="00AB43B7" w:rsidRPr="00BF0A93" w:rsidRDefault="00AB43B7" w:rsidP="00AB43B7">
      <w:pPr>
        <w:pStyle w:val="Heading2"/>
        <w:numPr>
          <w:ilvl w:val="1"/>
          <w:numId w:val="150"/>
        </w:numPr>
        <w:tabs>
          <w:tab w:val="left" w:pos="576"/>
        </w:tabs>
        <w:rPr>
          <w:noProof w:val="0"/>
        </w:rPr>
      </w:pPr>
      <w:bookmarkStart w:id="43" w:name="_Toc500243175"/>
      <w:bookmarkStart w:id="44" w:name="_Toc13752196"/>
      <w:bookmarkEnd w:id="38"/>
      <w:r w:rsidRPr="00BF0A93">
        <w:rPr>
          <w:noProof w:val="0"/>
        </w:rPr>
        <w:t>Comment Process</w:t>
      </w:r>
      <w:bookmarkEnd w:id="43"/>
      <w:bookmarkEnd w:id="44"/>
    </w:p>
    <w:p w14:paraId="5C76F5CB" w14:textId="67C4CF17" w:rsidR="00AB43B7" w:rsidRPr="00BF0A93" w:rsidRDefault="00AB43B7" w:rsidP="00AB43B7">
      <w:pPr>
        <w:pStyle w:val="BodyText"/>
        <w:rPr>
          <w:szCs w:val="17"/>
        </w:rPr>
      </w:pPr>
      <w:bookmarkStart w:id="45" w:name="_Toc500243176"/>
      <w:r w:rsidRPr="00BF0A93">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7A7659">
        <w:t xml:space="preserve">at </w:t>
      </w:r>
      <w:hyperlink r:id="rId18" w:history="1">
        <w:r w:rsidR="00121B37" w:rsidRPr="00D035CA">
          <w:rPr>
            <w:rStyle w:val="Hyperlink"/>
          </w:rPr>
          <w:t>http://ihe.net/ITI_Public_Comments</w:t>
        </w:r>
      </w:hyperlink>
      <w:r w:rsidR="00121B37" w:rsidRPr="007A7659">
        <w:t>.</w:t>
      </w:r>
    </w:p>
    <w:p w14:paraId="77E00A25" w14:textId="77777777" w:rsidR="00AB43B7" w:rsidRPr="00BF0A93" w:rsidRDefault="00AB43B7" w:rsidP="00AB43B7">
      <w:pPr>
        <w:pStyle w:val="Heading2"/>
        <w:numPr>
          <w:ilvl w:val="1"/>
          <w:numId w:val="150"/>
        </w:numPr>
        <w:rPr>
          <w:noProof w:val="0"/>
        </w:rPr>
      </w:pPr>
      <w:bookmarkStart w:id="46" w:name="_Toc13752197"/>
      <w:r w:rsidRPr="00BF0A93">
        <w:rPr>
          <w:noProof w:val="0"/>
        </w:rPr>
        <w:t>Copyright Licenses</w:t>
      </w:r>
      <w:bookmarkEnd w:id="45"/>
      <w:bookmarkEnd w:id="46"/>
    </w:p>
    <w:p w14:paraId="68F21B95" w14:textId="77777777" w:rsidR="00AB43B7" w:rsidRPr="00BF0A93" w:rsidRDefault="00AB43B7" w:rsidP="00AB43B7">
      <w:pPr>
        <w:pStyle w:val="BodyText"/>
      </w:pPr>
      <w:r w:rsidRPr="00BF0A93">
        <w:t xml:space="preserve">IHE International hereby grants to each Member Organization, and to any other user of these documents, an irrevocable, worldwide, perpetual, royalty-free, nontransferable, nonexclusive, non-sublicensable license under its copyrights in any IHE profiles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2B1923EF" w14:textId="77777777" w:rsidR="00AB43B7" w:rsidRPr="00BF0A93" w:rsidRDefault="00AB43B7" w:rsidP="00AB43B7">
      <w:pPr>
        <w:pStyle w:val="BodyText"/>
      </w:pPr>
      <w:r w:rsidRPr="00BF0A93">
        <w:t>The licenses covered by this Copyright License are only to those copyrights owned or controlled by IHE International itself. If parts of the Technical Framework are included in products that also include materials owned or controlled by other parties, licenses to use those products are beyond the scope of this IHE document and would have to be obtained from that other party.</w:t>
      </w:r>
    </w:p>
    <w:p w14:paraId="7E844483" w14:textId="77777777" w:rsidR="00AB43B7" w:rsidRPr="00BF0A93" w:rsidRDefault="00AB43B7" w:rsidP="00AB43B7">
      <w:pPr>
        <w:pStyle w:val="Heading3"/>
        <w:numPr>
          <w:ilvl w:val="2"/>
          <w:numId w:val="150"/>
        </w:numPr>
        <w:rPr>
          <w:noProof w:val="0"/>
        </w:rPr>
      </w:pPr>
      <w:bookmarkStart w:id="47" w:name="_Toc500243177"/>
      <w:bookmarkStart w:id="48" w:name="_Toc13752198"/>
      <w:r w:rsidRPr="00BF0A93">
        <w:rPr>
          <w:noProof w:val="0"/>
        </w:rPr>
        <w:t>Copyright of Base Standards</w:t>
      </w:r>
      <w:bookmarkEnd w:id="47"/>
      <w:bookmarkEnd w:id="48"/>
    </w:p>
    <w:p w14:paraId="33455ABD" w14:textId="77777777" w:rsidR="00AB43B7" w:rsidRPr="00BF0A93" w:rsidRDefault="00AB43B7" w:rsidP="00AB43B7">
      <w:pPr>
        <w:pStyle w:val="BodyText"/>
      </w:pPr>
      <w:r w:rsidRPr="00BF0A93">
        <w:t>IHE technical documents refer to and make use of a number of standards developed and published by several standards development organizations. All rights for their respective base standards are reserved by these organizations. This agreement does not supersede any copyright provisions applicable to such base standards.</w:t>
      </w:r>
    </w:p>
    <w:p w14:paraId="06B6D5F6" w14:textId="180564F3" w:rsidR="00AB43B7" w:rsidRPr="00BF0A93" w:rsidRDefault="00AB43B7" w:rsidP="00AB43B7">
      <w:pPr>
        <w:pStyle w:val="BodyText"/>
      </w:pPr>
      <w:r w:rsidRPr="00BF0A93">
        <w:t>Health Level Seven, Inc. has granted permission to IHE to reproduce tables from the HL7 standard. The HL7</w:t>
      </w:r>
      <w:bookmarkStart w:id="49" w:name="OLE_LINK23"/>
      <w:r w:rsidR="00100DB4" w:rsidRPr="00AB4C28">
        <w:rPr>
          <w:vertAlign w:val="superscript"/>
        </w:rPr>
        <w:t>®</w:t>
      </w:r>
      <w:bookmarkEnd w:id="49"/>
      <w:r w:rsidR="0043155C">
        <w:rPr>
          <w:rStyle w:val="FootnoteReference"/>
        </w:rPr>
        <w:footnoteReference w:id="1"/>
      </w:r>
      <w:r w:rsidRPr="00BF0A93">
        <w:t xml:space="preserve"> tables in this document are copyrighted by Health Level Seven, Inc. All rights reserved. Material drawn from these documents is credited where used.</w:t>
      </w:r>
    </w:p>
    <w:p w14:paraId="2F3AF4EB" w14:textId="77777777" w:rsidR="00AB43B7" w:rsidRPr="00BF0A93" w:rsidRDefault="00AB43B7" w:rsidP="00AB43B7">
      <w:pPr>
        <w:pStyle w:val="Heading2"/>
        <w:numPr>
          <w:ilvl w:val="1"/>
          <w:numId w:val="150"/>
        </w:numPr>
        <w:rPr>
          <w:noProof w:val="0"/>
        </w:rPr>
      </w:pPr>
      <w:bookmarkStart w:id="50" w:name="_Toc259700926"/>
      <w:bookmarkStart w:id="51" w:name="_Toc259701190"/>
      <w:bookmarkStart w:id="52" w:name="_Toc500243178"/>
      <w:bookmarkStart w:id="53" w:name="_Toc13752199"/>
      <w:r w:rsidRPr="00BF0A93">
        <w:rPr>
          <w:noProof w:val="0"/>
        </w:rPr>
        <w:t>Trademark</w:t>
      </w:r>
      <w:bookmarkEnd w:id="50"/>
      <w:bookmarkEnd w:id="51"/>
      <w:bookmarkEnd w:id="52"/>
      <w:bookmarkEnd w:id="53"/>
    </w:p>
    <w:p w14:paraId="03D297D8" w14:textId="77777777" w:rsidR="00AB43B7" w:rsidRPr="00BF0A93" w:rsidRDefault="00AB43B7" w:rsidP="00AB43B7">
      <w:pPr>
        <w:pStyle w:val="BodyText"/>
      </w:pPr>
      <w:r w:rsidRPr="00BF0A93">
        <w:t>IHE</w:t>
      </w:r>
      <w:r w:rsidRPr="00BF0A93">
        <w:rPr>
          <w:vertAlign w:val="superscript"/>
        </w:rPr>
        <w:t>®</w:t>
      </w:r>
      <w:r w:rsidRPr="00BF0A93">
        <w:t xml:space="preserve"> and the IHE logo are trademarks of the Healthcare Information Management Systems Society in the United States and trademarks of IHE Europe in the European Community. They </w:t>
      </w:r>
      <w:r w:rsidRPr="00BF0A93">
        <w:lastRenderedPageBreak/>
        <w:t>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BF0A93" w:rsidRDefault="00AB43B7" w:rsidP="00AB43B7">
      <w:pPr>
        <w:pStyle w:val="Heading2"/>
        <w:numPr>
          <w:ilvl w:val="1"/>
          <w:numId w:val="150"/>
        </w:numPr>
        <w:rPr>
          <w:noProof w:val="0"/>
        </w:rPr>
      </w:pPr>
      <w:bookmarkStart w:id="54" w:name="_Toc500243179"/>
      <w:bookmarkStart w:id="55" w:name="_Toc13752200"/>
      <w:r w:rsidRPr="00BF0A93">
        <w:rPr>
          <w:noProof w:val="0"/>
        </w:rPr>
        <w:t>Disclaimer Regarding Patent Rights</w:t>
      </w:r>
      <w:bookmarkEnd w:id="54"/>
      <w:bookmarkEnd w:id="55"/>
    </w:p>
    <w:p w14:paraId="5D84262B" w14:textId="77777777" w:rsidR="00AB43B7" w:rsidRPr="00BF0A93" w:rsidRDefault="00AB43B7" w:rsidP="00AB43B7">
      <w:pPr>
        <w:pStyle w:val="BodyText"/>
      </w:pPr>
      <w:r w:rsidRPr="00BF0A93">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19" w:history="1">
        <w:r w:rsidRPr="00BF0A93">
          <w:rPr>
            <w:rStyle w:val="Hyperlink"/>
          </w:rPr>
          <w:t>http://www.ihe.net/Patent_Disclosure_Process</w:t>
        </w:r>
      </w:hyperlink>
      <w:r w:rsidRPr="00BF0A93">
        <w:t xml:space="preserve">. Please address questions about the patent disclosure process to the secretary of the IHE International Board: </w:t>
      </w:r>
      <w:hyperlink r:id="rId20" w:history="1">
        <w:r w:rsidRPr="00BF0A93">
          <w:rPr>
            <w:rStyle w:val="Hyperlink"/>
          </w:rPr>
          <w:t>secretary@ihe.net</w:t>
        </w:r>
      </w:hyperlink>
      <w:r w:rsidRPr="00BF0A93">
        <w:t>.</w:t>
      </w:r>
    </w:p>
    <w:p w14:paraId="0123EAFC" w14:textId="6C5426BD" w:rsidR="00AB43B7" w:rsidRPr="00BF0A93" w:rsidRDefault="00AB43B7" w:rsidP="00AB43B7">
      <w:pPr>
        <w:pStyle w:val="Heading2"/>
        <w:numPr>
          <w:ilvl w:val="1"/>
          <w:numId w:val="150"/>
        </w:numPr>
        <w:rPr>
          <w:noProof w:val="0"/>
        </w:rPr>
      </w:pPr>
      <w:bookmarkStart w:id="56" w:name="_Toc500243180"/>
      <w:bookmarkStart w:id="57" w:name="_Toc13752201"/>
      <w:r w:rsidRPr="00BF0A93">
        <w:rPr>
          <w:noProof w:val="0"/>
        </w:rPr>
        <w:t>History of Document Changes</w:t>
      </w:r>
      <w:bookmarkEnd w:id="56"/>
      <w:bookmarkEnd w:id="57"/>
    </w:p>
    <w:p w14:paraId="59FA6AA3" w14:textId="77777777" w:rsidR="00AB43B7" w:rsidRPr="00BF0A93" w:rsidRDefault="00AB43B7" w:rsidP="00AB43B7">
      <w:pPr>
        <w:pStyle w:val="BodyText"/>
      </w:pPr>
      <w:r w:rsidRPr="00BF0A93">
        <w:t>This section provides a brief summary of changes and additions to this document.</w:t>
      </w:r>
    </w:p>
    <w:p w14:paraId="62506BF5" w14:textId="77777777" w:rsidR="00AB43B7" w:rsidRPr="00BF0A93" w:rsidRDefault="00AB43B7" w:rsidP="00AB43B7">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4"/>
        <w:gridCol w:w="1606"/>
        <w:gridCol w:w="6480"/>
      </w:tblGrid>
      <w:tr w:rsidR="00AB43B7" w:rsidRPr="00BF0A93" w14:paraId="0D90D9E5" w14:textId="77777777" w:rsidTr="00B2736F">
        <w:trPr>
          <w:cantSplit/>
          <w:tblHeader/>
        </w:trPr>
        <w:tc>
          <w:tcPr>
            <w:tcW w:w="1264" w:type="dxa"/>
            <w:shd w:val="clear" w:color="auto" w:fill="D9D9D9"/>
          </w:tcPr>
          <w:p w14:paraId="3247ADEA" w14:textId="77777777" w:rsidR="00AB43B7" w:rsidRPr="00BF0A93" w:rsidRDefault="00AB43B7" w:rsidP="007F1D2D">
            <w:pPr>
              <w:pStyle w:val="TableEntryHeader"/>
            </w:pPr>
            <w:r w:rsidRPr="00BF0A93">
              <w:t>Date</w:t>
            </w:r>
          </w:p>
        </w:tc>
        <w:tc>
          <w:tcPr>
            <w:tcW w:w="1606" w:type="dxa"/>
            <w:shd w:val="clear" w:color="auto" w:fill="D9D9D9"/>
          </w:tcPr>
          <w:p w14:paraId="02E7BDEE" w14:textId="77777777" w:rsidR="00AB43B7" w:rsidRPr="00BF0A93" w:rsidRDefault="00AB43B7" w:rsidP="007F1D2D">
            <w:pPr>
              <w:pStyle w:val="TableEntryHeader"/>
            </w:pPr>
            <w:r w:rsidRPr="00BF0A93">
              <w:t>Document Revision</w:t>
            </w:r>
          </w:p>
        </w:tc>
        <w:tc>
          <w:tcPr>
            <w:tcW w:w="6480" w:type="dxa"/>
            <w:shd w:val="clear" w:color="auto" w:fill="D9D9D9"/>
          </w:tcPr>
          <w:p w14:paraId="0F6E17B9" w14:textId="77777777" w:rsidR="00AB43B7" w:rsidRPr="00BF0A93" w:rsidRDefault="00AB43B7" w:rsidP="007F1D2D">
            <w:pPr>
              <w:pStyle w:val="TableEntryHeader"/>
            </w:pPr>
            <w:r w:rsidRPr="00BF0A93">
              <w:t>Change Summary</w:t>
            </w:r>
          </w:p>
        </w:tc>
      </w:tr>
      <w:tr w:rsidR="00AB43B7" w:rsidRPr="00BF0A93" w14:paraId="686F5AA2" w14:textId="77777777" w:rsidTr="00B2736F">
        <w:tc>
          <w:tcPr>
            <w:tcW w:w="1264" w:type="dxa"/>
            <w:shd w:val="clear" w:color="auto" w:fill="auto"/>
          </w:tcPr>
          <w:p w14:paraId="0903EDD4" w14:textId="29BE8EE0" w:rsidR="00AB43B7" w:rsidRPr="00BF0A93" w:rsidRDefault="006B1DE8" w:rsidP="00AB43B7">
            <w:pPr>
              <w:pStyle w:val="TableEntry"/>
              <w:rPr>
                <w:noProof w:val="0"/>
              </w:rPr>
            </w:pPr>
            <w:r>
              <w:rPr>
                <w:noProof w:val="0"/>
              </w:rPr>
              <w:t>2015 -</w:t>
            </w:r>
            <w:r w:rsidR="00AB43B7" w:rsidRPr="00BF0A93">
              <w:rPr>
                <w:noProof w:val="0"/>
              </w:rPr>
              <w:t xml:space="preserve"> 20</w:t>
            </w:r>
            <w:ins w:id="58" w:author="Lynn Felhofer" w:date="2020-03-20T09:39:00Z">
              <w:r w:rsidR="00B2736F">
                <w:rPr>
                  <w:noProof w:val="0"/>
                </w:rPr>
                <w:t>20</w:t>
              </w:r>
            </w:ins>
            <w:del w:id="59" w:author="Lynn Felhofer" w:date="2020-03-20T09:39:00Z">
              <w:r w:rsidR="00AB43B7" w:rsidRPr="00BF0A93" w:rsidDel="00B2736F">
                <w:rPr>
                  <w:noProof w:val="0"/>
                </w:rPr>
                <w:delText>1</w:delText>
              </w:r>
              <w:r w:rsidR="007E4336" w:rsidDel="00B2736F">
                <w:rPr>
                  <w:noProof w:val="0"/>
                </w:rPr>
                <w:delText>9</w:delText>
              </w:r>
            </w:del>
          </w:p>
        </w:tc>
        <w:tc>
          <w:tcPr>
            <w:tcW w:w="1606" w:type="dxa"/>
            <w:shd w:val="clear" w:color="auto" w:fill="auto"/>
          </w:tcPr>
          <w:p w14:paraId="76C78400" w14:textId="12FEF7FB" w:rsidR="00AB43B7" w:rsidRPr="00BF0A93" w:rsidRDefault="0091482E" w:rsidP="00AB43B7">
            <w:pPr>
              <w:pStyle w:val="TableEntry"/>
              <w:rPr>
                <w:noProof w:val="0"/>
              </w:rPr>
            </w:pPr>
            <w:r>
              <w:rPr>
                <w:noProof w:val="0"/>
              </w:rPr>
              <w:t>V</w:t>
            </w:r>
            <w:r w:rsidR="00AB43B7" w:rsidRPr="00BF0A93">
              <w:rPr>
                <w:noProof w:val="0"/>
              </w:rPr>
              <w:t>arious</w:t>
            </w:r>
          </w:p>
        </w:tc>
        <w:tc>
          <w:tcPr>
            <w:tcW w:w="6480" w:type="dxa"/>
            <w:shd w:val="clear" w:color="auto" w:fill="auto"/>
          </w:tcPr>
          <w:p w14:paraId="5F1FF7B9" w14:textId="38BED81F" w:rsidR="00AB43B7" w:rsidRPr="00BF0A93" w:rsidRDefault="00AB43B7" w:rsidP="00AB43B7">
            <w:pPr>
              <w:pStyle w:val="TableEntry"/>
              <w:rPr>
                <w:noProof w:val="0"/>
              </w:rPr>
            </w:pPr>
            <w:r w:rsidRPr="00BF0A93">
              <w:rPr>
                <w:noProof w:val="0"/>
              </w:rPr>
              <w:t xml:space="preserve">Refer to the </w:t>
            </w:r>
            <w:hyperlink r:id="rId21" w:history="1">
              <w:r w:rsidRPr="00BF0A93">
                <w:rPr>
                  <w:rStyle w:val="Hyperlink"/>
                  <w:i/>
                  <w:noProof w:val="0"/>
                </w:rPr>
                <w:t>ITI Technical Framework – Log of Integrated Change Proposals (CPs)</w:t>
              </w:r>
            </w:hyperlink>
            <w:r w:rsidRPr="00BF0A93">
              <w:rPr>
                <w:noProof w:val="0"/>
              </w:rPr>
              <w:t xml:space="preserve"> for details on </w:t>
            </w:r>
            <w:r w:rsidR="007E4336">
              <w:rPr>
                <w:noProof w:val="0"/>
              </w:rPr>
              <w:t xml:space="preserve">annual </w:t>
            </w:r>
            <w:r w:rsidRPr="00BF0A93">
              <w:rPr>
                <w:noProof w:val="0"/>
              </w:rPr>
              <w:t xml:space="preserve">updates </w:t>
            </w:r>
            <w:r w:rsidR="007E4336">
              <w:rPr>
                <w:noProof w:val="0"/>
              </w:rPr>
              <w:t xml:space="preserve">made via Change Proposals </w:t>
            </w:r>
            <w:r w:rsidRPr="00BF0A93">
              <w:rPr>
                <w:noProof w:val="0"/>
              </w:rPr>
              <w:t xml:space="preserve">to the </w:t>
            </w:r>
            <w:r w:rsidR="00CC06A2">
              <w:rPr>
                <w:noProof w:val="0"/>
              </w:rPr>
              <w:t xml:space="preserve">ITI </w:t>
            </w:r>
            <w:r w:rsidRPr="00BF0A93">
              <w:rPr>
                <w:noProof w:val="0"/>
              </w:rPr>
              <w:t>Technical Framework</w:t>
            </w:r>
            <w:r w:rsidR="006B1DE8">
              <w:rPr>
                <w:noProof w:val="0"/>
              </w:rPr>
              <w:t xml:space="preserve"> Volumes</w:t>
            </w:r>
            <w:r w:rsidRPr="00BF0A93">
              <w:rPr>
                <w:noProof w:val="0"/>
              </w:rPr>
              <w:t xml:space="preserve"> and Trial Implementation Supplements. </w:t>
            </w:r>
          </w:p>
        </w:tc>
      </w:tr>
      <w:tr w:rsidR="00B2736F" w:rsidRPr="00BF0A93" w14:paraId="73688599" w14:textId="77777777" w:rsidTr="001C6387">
        <w:tc>
          <w:tcPr>
            <w:tcW w:w="1264" w:type="dxa"/>
            <w:shd w:val="clear" w:color="auto" w:fill="auto"/>
          </w:tcPr>
          <w:p w14:paraId="5C181727" w14:textId="77777777" w:rsidR="00B2736F" w:rsidRDefault="00B2736F" w:rsidP="00B2736F">
            <w:pPr>
              <w:pStyle w:val="TableEntry"/>
              <w:rPr>
                <w:noProof w:val="0"/>
              </w:rPr>
            </w:pPr>
            <w:ins w:id="60" w:author="Lynn Felhofer" w:date="2020-03-20T09:39:00Z">
              <w:r>
                <w:rPr>
                  <w:noProof w:val="0"/>
                </w:rPr>
                <w:t>2020</w:t>
              </w:r>
            </w:ins>
          </w:p>
        </w:tc>
        <w:tc>
          <w:tcPr>
            <w:tcW w:w="1606" w:type="dxa"/>
            <w:shd w:val="clear" w:color="auto" w:fill="auto"/>
          </w:tcPr>
          <w:p w14:paraId="233D0A29" w14:textId="60C98C73" w:rsidR="00B2736F" w:rsidRDefault="00B2736F" w:rsidP="00B2736F">
            <w:pPr>
              <w:pStyle w:val="TableEntry"/>
              <w:rPr>
                <w:noProof w:val="0"/>
              </w:rPr>
            </w:pPr>
            <w:ins w:id="61" w:author="Lynn Felhofer" w:date="2020-03-20T09:42:00Z">
              <w:r>
                <w:rPr>
                  <w:noProof w:val="0"/>
                </w:rPr>
                <w:t>ITI TF Rev</w:t>
              </w:r>
            </w:ins>
            <w:ins w:id="62" w:author="Lynn Felhofer" w:date="2020-03-20T18:47:00Z">
              <w:r w:rsidR="000A621D">
                <w:rPr>
                  <w:noProof w:val="0"/>
                </w:rPr>
                <w:t>.</w:t>
              </w:r>
            </w:ins>
            <w:ins w:id="63" w:author="Lynn Felhofer" w:date="2020-03-20T09:42:00Z">
              <w:r>
                <w:rPr>
                  <w:noProof w:val="0"/>
                </w:rPr>
                <w:t xml:space="preserve"> 17.0</w:t>
              </w:r>
            </w:ins>
          </w:p>
        </w:tc>
        <w:tc>
          <w:tcPr>
            <w:tcW w:w="6480" w:type="dxa"/>
            <w:shd w:val="clear" w:color="auto" w:fill="auto"/>
          </w:tcPr>
          <w:p w14:paraId="77BB9C4F" w14:textId="47655385" w:rsidR="00B2736F" w:rsidRPr="00B2736F" w:rsidRDefault="00B2736F" w:rsidP="001C6387">
            <w:pPr>
              <w:pStyle w:val="BodyText"/>
              <w:rPr>
                <w:iCs/>
                <w:sz w:val="18"/>
                <w:szCs w:val="18"/>
              </w:rPr>
            </w:pPr>
            <w:ins w:id="64" w:author="Lynn Felhofer" w:date="2020-03-20T09:42:00Z">
              <w:r w:rsidRPr="00B2736F">
                <w:rPr>
                  <w:sz w:val="18"/>
                  <w:szCs w:val="18"/>
                </w:rPr>
                <w:t xml:space="preserve">Added the </w:t>
              </w:r>
              <w:r w:rsidRPr="00B2736F">
                <w:rPr>
                  <w:iCs/>
                  <w:sz w:val="18"/>
                  <w:szCs w:val="18"/>
                </w:rPr>
                <w:t xml:space="preserve">XAD-PID Change Management (XPID) </w:t>
              </w:r>
              <w:r w:rsidRPr="00B2736F">
                <w:rPr>
                  <w:sz w:val="18"/>
                  <w:szCs w:val="18"/>
                </w:rPr>
                <w:t xml:space="preserve">Profile that </w:t>
              </w:r>
              <w:r w:rsidRPr="00B2736F">
                <w:rPr>
                  <w:iCs/>
                  <w:sz w:val="18"/>
                  <w:szCs w:val="18"/>
                </w:rPr>
                <w:t>describes how changes to the links between local patient identifiers and the identifier used by the XDS Affinity Domain can be communicated and managed.</w:t>
              </w:r>
            </w:ins>
          </w:p>
        </w:tc>
      </w:tr>
      <w:tr w:rsidR="000A621D" w:rsidRPr="00BF0A93" w14:paraId="0B41DED4" w14:textId="77777777" w:rsidTr="001C6387">
        <w:trPr>
          <w:ins w:id="65" w:author="Lynn Felhofer" w:date="2020-03-20T18:46:00Z"/>
        </w:trPr>
        <w:tc>
          <w:tcPr>
            <w:tcW w:w="1264" w:type="dxa"/>
            <w:shd w:val="clear" w:color="auto" w:fill="auto"/>
          </w:tcPr>
          <w:p w14:paraId="20D4A314" w14:textId="0D842686" w:rsidR="000A621D" w:rsidRDefault="000A621D" w:rsidP="00B2736F">
            <w:pPr>
              <w:pStyle w:val="TableEntry"/>
              <w:rPr>
                <w:ins w:id="66" w:author="Lynn Felhofer" w:date="2020-03-20T18:46:00Z"/>
                <w:noProof w:val="0"/>
              </w:rPr>
            </w:pPr>
            <w:ins w:id="67" w:author="Lynn Felhofer" w:date="2020-03-20T18:46:00Z">
              <w:r>
                <w:rPr>
                  <w:noProof w:val="0"/>
                </w:rPr>
                <w:t>2019</w:t>
              </w:r>
            </w:ins>
          </w:p>
        </w:tc>
        <w:tc>
          <w:tcPr>
            <w:tcW w:w="1606" w:type="dxa"/>
            <w:shd w:val="clear" w:color="auto" w:fill="auto"/>
          </w:tcPr>
          <w:p w14:paraId="1880F79B" w14:textId="4F06A82A" w:rsidR="000A621D" w:rsidRDefault="000A621D" w:rsidP="00B2736F">
            <w:pPr>
              <w:pStyle w:val="TableEntry"/>
              <w:rPr>
                <w:ins w:id="68" w:author="Lynn Felhofer" w:date="2020-03-20T18:46:00Z"/>
                <w:noProof w:val="0"/>
              </w:rPr>
            </w:pPr>
            <w:ins w:id="69" w:author="Lynn Felhofer" w:date="2020-03-20T18:47:00Z">
              <w:r>
                <w:rPr>
                  <w:noProof w:val="0"/>
                </w:rPr>
                <w:t>ITI TF Rev. 16.0</w:t>
              </w:r>
            </w:ins>
          </w:p>
        </w:tc>
        <w:tc>
          <w:tcPr>
            <w:tcW w:w="6480" w:type="dxa"/>
            <w:shd w:val="clear" w:color="auto" w:fill="auto"/>
          </w:tcPr>
          <w:p w14:paraId="26A7B7C6" w14:textId="6A12A937" w:rsidR="000A621D" w:rsidRPr="00B2736F" w:rsidRDefault="000A621D" w:rsidP="001C6387">
            <w:pPr>
              <w:pStyle w:val="BodyText"/>
              <w:rPr>
                <w:ins w:id="70" w:author="Lynn Felhofer" w:date="2020-03-20T18:46:00Z"/>
                <w:sz w:val="18"/>
                <w:szCs w:val="18"/>
              </w:rPr>
            </w:pPr>
            <w:ins w:id="71" w:author="Lynn Felhofer" w:date="2020-03-20T18:47:00Z">
              <w:r>
                <w:rPr>
                  <w:sz w:val="18"/>
                  <w:szCs w:val="18"/>
                </w:rPr>
                <w:t>No Trial Implementation Supplements were integrated in this revision.</w:t>
              </w:r>
            </w:ins>
          </w:p>
        </w:tc>
      </w:tr>
      <w:tr w:rsidR="00AB43B7" w:rsidRPr="00BF0A93" w14:paraId="6CA7307C" w14:textId="77777777" w:rsidTr="00B2736F">
        <w:tc>
          <w:tcPr>
            <w:tcW w:w="1264" w:type="dxa"/>
            <w:shd w:val="clear" w:color="auto" w:fill="auto"/>
          </w:tcPr>
          <w:p w14:paraId="12F4DE4F" w14:textId="77777777" w:rsidR="00AB43B7" w:rsidRPr="00BF0A93" w:rsidRDefault="00AB43B7" w:rsidP="00AB43B7">
            <w:pPr>
              <w:pStyle w:val="TableEntry"/>
              <w:rPr>
                <w:noProof w:val="0"/>
              </w:rPr>
            </w:pPr>
            <w:r w:rsidRPr="00BF0A93">
              <w:rPr>
                <w:noProof w:val="0"/>
              </w:rPr>
              <w:t>July 2018</w:t>
            </w:r>
          </w:p>
        </w:tc>
        <w:tc>
          <w:tcPr>
            <w:tcW w:w="1606" w:type="dxa"/>
            <w:shd w:val="clear" w:color="auto" w:fill="auto"/>
          </w:tcPr>
          <w:p w14:paraId="57012DED" w14:textId="77777777" w:rsidR="00AB43B7" w:rsidRPr="00BF0A93" w:rsidRDefault="00AB43B7" w:rsidP="00AB43B7">
            <w:pPr>
              <w:pStyle w:val="TableEntry"/>
              <w:rPr>
                <w:noProof w:val="0"/>
              </w:rPr>
            </w:pPr>
            <w:r w:rsidRPr="00BF0A93">
              <w:rPr>
                <w:noProof w:val="0"/>
              </w:rPr>
              <w:t>ITI TF Rev. 15.0</w:t>
            </w:r>
          </w:p>
        </w:tc>
        <w:tc>
          <w:tcPr>
            <w:tcW w:w="6480" w:type="dxa"/>
            <w:shd w:val="clear" w:color="auto" w:fill="auto"/>
          </w:tcPr>
          <w:p w14:paraId="634BC3E6" w14:textId="755BA744" w:rsidR="00AB43B7" w:rsidRPr="00BF0A93" w:rsidRDefault="00AB43B7" w:rsidP="00AB43B7">
            <w:pPr>
              <w:pStyle w:val="TableEntry"/>
              <w:rPr>
                <w:noProof w:val="0"/>
              </w:rPr>
            </w:pPr>
            <w:r w:rsidRPr="00BF0A93">
              <w:rPr>
                <w:noProof w:val="0"/>
              </w:rPr>
              <w:t>Integrate</w:t>
            </w:r>
            <w:ins w:id="72" w:author="Lynn Felhofer" w:date="2020-03-20T18:47:00Z">
              <w:r w:rsidR="000A621D">
                <w:rPr>
                  <w:noProof w:val="0"/>
                </w:rPr>
                <w:t xml:space="preserve">d </w:t>
              </w:r>
            </w:ins>
            <w:del w:id="73" w:author="Lynn Felhofer" w:date="2020-03-20T18:47:00Z">
              <w:r w:rsidRPr="00BF0A93" w:rsidDel="000A621D">
                <w:rPr>
                  <w:noProof w:val="0"/>
                </w:rPr>
                <w:delText xml:space="preserve"> </w:delText>
              </w:r>
            </w:del>
            <w:r w:rsidRPr="00BF0A93">
              <w:rPr>
                <w:noProof w:val="0"/>
              </w:rPr>
              <w:t>the “Delayed Document Assembly” Trial Implementation Supplement</w:t>
            </w:r>
            <w:ins w:id="74" w:author="Lynn Felhofer" w:date="2020-03-20T18:47:00Z">
              <w:r w:rsidR="000A621D">
                <w:rPr>
                  <w:noProof w:val="0"/>
                </w:rPr>
                <w:t>.</w:t>
              </w:r>
            </w:ins>
          </w:p>
        </w:tc>
      </w:tr>
    </w:tbl>
    <w:p w14:paraId="03DD6EBB" w14:textId="1F45B61F" w:rsidR="000430C1" w:rsidRPr="00D434A3" w:rsidRDefault="000430C1" w:rsidP="004C2565"/>
    <w:p w14:paraId="503D2272" w14:textId="7769B198" w:rsidR="00F71022" w:rsidRPr="00BF0A93" w:rsidRDefault="00F71022" w:rsidP="0016631D">
      <w:pPr>
        <w:pStyle w:val="Heading2"/>
        <w:rPr>
          <w:noProof w:val="0"/>
        </w:rPr>
      </w:pPr>
      <w:bookmarkStart w:id="75" w:name="_Toc367708594"/>
      <w:bookmarkStart w:id="76" w:name="_Toc367709048"/>
      <w:bookmarkStart w:id="77" w:name="_Toc367709355"/>
      <w:bookmarkStart w:id="78" w:name="_Toc367957482"/>
      <w:bookmarkStart w:id="79" w:name="_Toc367957981"/>
      <w:bookmarkStart w:id="80" w:name="_Toc367958545"/>
      <w:bookmarkStart w:id="81" w:name="_Toc332818554"/>
      <w:bookmarkStart w:id="82" w:name="_Toc332818848"/>
      <w:bookmarkStart w:id="83" w:name="_Toc334022074"/>
      <w:bookmarkStart w:id="84" w:name="_Toc300769213"/>
      <w:bookmarkStart w:id="85" w:name="_Toc301344748"/>
      <w:bookmarkStart w:id="86" w:name="_Toc301345022"/>
      <w:bookmarkStart w:id="87" w:name="_Toc301345288"/>
      <w:bookmarkStart w:id="88" w:name="_Toc301345555"/>
      <w:bookmarkStart w:id="89" w:name="_Toc301346494"/>
      <w:bookmarkStart w:id="90" w:name="_Toc210747698"/>
      <w:bookmarkStart w:id="91" w:name="_Toc214425588"/>
      <w:bookmarkStart w:id="92" w:name="_Toc487038961"/>
      <w:bookmarkStart w:id="93" w:name="_Toc488068062"/>
      <w:bookmarkStart w:id="94" w:name="_Toc488068495"/>
      <w:bookmarkStart w:id="95" w:name="_Toc488074822"/>
      <w:bookmarkStart w:id="96" w:name="_Toc1375220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BF0A93">
        <w:rPr>
          <w:noProof w:val="0"/>
        </w:rPr>
        <w:t>Security Implications</w:t>
      </w:r>
      <w:bookmarkEnd w:id="90"/>
      <w:bookmarkEnd w:id="91"/>
      <w:bookmarkEnd w:id="92"/>
      <w:bookmarkEnd w:id="93"/>
      <w:bookmarkEnd w:id="94"/>
      <w:bookmarkEnd w:id="95"/>
      <w:bookmarkEnd w:id="96"/>
    </w:p>
    <w:p w14:paraId="545F3EB0" w14:textId="77777777" w:rsidR="00F71022" w:rsidRPr="00BF0A93" w:rsidRDefault="00F71022">
      <w:pPr>
        <w:pStyle w:val="BodyText"/>
      </w:pPr>
      <w:r w:rsidRPr="00BF0A93">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BF0A93" w:rsidRDefault="00F71022" w:rsidP="00907B66">
      <w:pPr>
        <w:pStyle w:val="ListBullet2"/>
        <w:numPr>
          <w:ilvl w:val="0"/>
          <w:numId w:val="53"/>
        </w:numPr>
      </w:pPr>
      <w:r w:rsidRPr="00BF0A93">
        <w:lastRenderedPageBreak/>
        <w:t xml:space="preserve">The Audit Trail and Node Authentication (ATNA) Profile specifies a means to ensure that nodes in a network are authenticated. </w:t>
      </w:r>
    </w:p>
    <w:p w14:paraId="1D70BB54" w14:textId="77777777" w:rsidR="00F71022" w:rsidRPr="00BF0A93" w:rsidRDefault="00F71022" w:rsidP="00907B66">
      <w:pPr>
        <w:pStyle w:val="ListBullet2"/>
        <w:numPr>
          <w:ilvl w:val="0"/>
          <w:numId w:val="53"/>
        </w:numPr>
      </w:pPr>
      <w:r w:rsidRPr="00BF0A93">
        <w:t xml:space="preserve">The ATNA Profile specifies an audit message for reporting security- and privacy-relevant events. </w:t>
      </w:r>
    </w:p>
    <w:p w14:paraId="08CF4549" w14:textId="77777777" w:rsidR="00F71022" w:rsidRPr="00BF0A93" w:rsidRDefault="00F71022" w:rsidP="00907B66">
      <w:pPr>
        <w:pStyle w:val="ListBullet2"/>
        <w:numPr>
          <w:ilvl w:val="0"/>
          <w:numId w:val="53"/>
        </w:numPr>
      </w:pPr>
      <w:r w:rsidRPr="00BF0A93">
        <w:t xml:space="preserve">The Enterprise User Authentication (EUA) Profile specifies a means to authenticate system users and to share knowledge of the authenticated users among applications. </w:t>
      </w:r>
    </w:p>
    <w:p w14:paraId="12A1A4BD" w14:textId="77777777" w:rsidR="00F71022" w:rsidRPr="00BF0A93" w:rsidRDefault="00F71022" w:rsidP="00907B66">
      <w:pPr>
        <w:pStyle w:val="ListBullet2"/>
        <w:numPr>
          <w:ilvl w:val="0"/>
          <w:numId w:val="53"/>
        </w:numPr>
      </w:pPr>
      <w:r w:rsidRPr="00BF0A93">
        <w:t xml:space="preserve">The Personnel White Pages (PWP) Profile provides a repository that may be used to hold system users' identification data. </w:t>
      </w:r>
    </w:p>
    <w:p w14:paraId="5E39A85F" w14:textId="77777777" w:rsidR="00F71022" w:rsidRPr="00BF0A93" w:rsidRDefault="00F71022">
      <w:pPr>
        <w:pStyle w:val="BodyText"/>
      </w:pPr>
      <w:r w:rsidRPr="00BF0A93">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BF0A93" w:rsidRDefault="00F71022" w:rsidP="00F16C02">
      <w:pPr>
        <w:pStyle w:val="Heading1"/>
        <w:numPr>
          <w:ilvl w:val="0"/>
          <w:numId w:val="150"/>
        </w:numPr>
        <w:rPr>
          <w:noProof w:val="0"/>
        </w:rPr>
      </w:pPr>
      <w:bookmarkStart w:id="97" w:name="_Toc332818556"/>
      <w:bookmarkStart w:id="98" w:name="_Toc332818850"/>
      <w:bookmarkStart w:id="99" w:name="_Toc334022076"/>
      <w:bookmarkStart w:id="100" w:name="_Toc210747702"/>
      <w:bookmarkStart w:id="101" w:name="_Toc214425592"/>
      <w:bookmarkStart w:id="102" w:name="_Toc487038965"/>
      <w:bookmarkStart w:id="103" w:name="_Toc488068066"/>
      <w:bookmarkStart w:id="104" w:name="_Toc488068499"/>
      <w:bookmarkStart w:id="105" w:name="_Toc488074826"/>
      <w:bookmarkStart w:id="106" w:name="_Toc13752203"/>
      <w:bookmarkEnd w:id="97"/>
      <w:bookmarkEnd w:id="98"/>
      <w:bookmarkEnd w:id="99"/>
      <w:r w:rsidRPr="00BF0A93">
        <w:rPr>
          <w:noProof w:val="0"/>
        </w:rPr>
        <w:lastRenderedPageBreak/>
        <w:t>IT Infrastructure Integration Profiles</w:t>
      </w:r>
      <w:bookmarkEnd w:id="100"/>
      <w:bookmarkEnd w:id="101"/>
      <w:bookmarkEnd w:id="102"/>
      <w:bookmarkEnd w:id="103"/>
      <w:bookmarkEnd w:id="104"/>
      <w:bookmarkEnd w:id="105"/>
      <w:bookmarkEnd w:id="106"/>
    </w:p>
    <w:p w14:paraId="6059FB55" w14:textId="77777777" w:rsidR="00F71022" w:rsidRPr="00BF0A93" w:rsidRDefault="00F71022">
      <w:pPr>
        <w:pStyle w:val="BodyText"/>
      </w:pPr>
      <w:r w:rsidRPr="00BF0A93">
        <w:t>IHE IT Infrastructure Integration Profiles</w:t>
      </w:r>
      <w:del w:id="107" w:author="Lynn Felhofer" w:date="2020-03-23T12:47:00Z">
        <w:r w:rsidRPr="00BF0A93" w:rsidDel="00927EE4">
          <w:delText xml:space="preserve"> (Figure 2-1),</w:delText>
        </w:r>
      </w:del>
      <w:r w:rsidRPr="00BF0A93">
        <w:t xml:space="preserve">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BF0A93" w:rsidRDefault="00F71022">
      <w:pPr>
        <w:pStyle w:val="BodyText"/>
      </w:pPr>
      <w:r w:rsidRPr="00BF0A93">
        <w:t xml:space="preserve">Integration profiles are defined in terms of IHE </w:t>
      </w:r>
      <w:r w:rsidR="005D5F3F" w:rsidRPr="00BF0A93">
        <w:t>a</w:t>
      </w:r>
      <w:r w:rsidRPr="00BF0A93">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753EE391" w14:textId="2147AEB4" w:rsidR="00F71022" w:rsidRPr="00BF0A93" w:rsidRDefault="00F71022" w:rsidP="00C63194">
      <w:pPr>
        <w:pStyle w:val="BodyText"/>
      </w:pPr>
      <w:r w:rsidRPr="00BF0A93">
        <w:t xml:space="preserve">Vendor products support an Integration Profile by implementing the appropriate actor(s) and transactions. A given product may implement more than one actor and more than one integration profile. </w:t>
      </w:r>
    </w:p>
    <w:bookmarkStart w:id="108" w:name="_1185116929"/>
    <w:bookmarkStart w:id="109" w:name="_MON_1375088842"/>
    <w:bookmarkStart w:id="110" w:name="_MON_1375088995"/>
    <w:bookmarkStart w:id="111" w:name="_MON_1375089015"/>
    <w:bookmarkStart w:id="112" w:name="_MON_1406555009"/>
    <w:bookmarkStart w:id="113" w:name="_MON_1374511714"/>
    <w:bookmarkEnd w:id="108"/>
    <w:bookmarkEnd w:id="109"/>
    <w:bookmarkEnd w:id="110"/>
    <w:bookmarkEnd w:id="111"/>
    <w:bookmarkEnd w:id="112"/>
    <w:bookmarkEnd w:id="113"/>
    <w:bookmarkStart w:id="114" w:name="_MON_1374511721"/>
    <w:bookmarkEnd w:id="114"/>
    <w:p w14:paraId="08AD2020" w14:textId="657A1F7D" w:rsidR="00F71022" w:rsidRPr="00BF0A93" w:rsidDel="00927EE4" w:rsidRDefault="008105ED">
      <w:pPr>
        <w:rPr>
          <w:del w:id="115" w:author="Lynn Felhofer" w:date="2020-03-23T12:43:00Z"/>
        </w:rPr>
      </w:pPr>
      <w:del w:id="116" w:author="Lynn Felhofer" w:date="2020-03-23T12:43:00Z">
        <w:r w:rsidRPr="00BF0A93">
          <w:rPr>
            <w:noProof/>
          </w:rPr>
          <w:object w:dxaOrig="13005" w:dyaOrig="7125" w14:anchorId="25856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alt="" style="width:438.8pt;height:237.05pt;mso-width-percent:0;mso-height-percent:0;mso-width-percent:0;mso-height-percent:0" o:ole="" filled="t">
              <v:fill color2="black"/>
              <v:imagedata r:id="rId22" o:title=""/>
            </v:shape>
            <o:OLEObject Type="Embed" ProgID="Word.Picture.8" ShapeID="_x0000_i1107" DrawAspect="Content" ObjectID="_1646729165" r:id="rId23"/>
          </w:object>
        </w:r>
      </w:del>
    </w:p>
    <w:p w14:paraId="74B61535" w14:textId="6DB2FC34" w:rsidR="00F71022" w:rsidRPr="00BF0A93" w:rsidDel="00927EE4" w:rsidRDefault="00F71022">
      <w:pPr>
        <w:pStyle w:val="FigureTitle"/>
        <w:rPr>
          <w:del w:id="117" w:author="Lynn Felhofer" w:date="2020-03-23T12:43:00Z"/>
        </w:rPr>
      </w:pPr>
      <w:del w:id="118" w:author="Lynn Felhofer" w:date="2020-03-23T12:43:00Z">
        <w:r w:rsidRPr="00BF0A93" w:rsidDel="00927EE4">
          <w:delText>Figure 2-1: IHE IT Infrastructure Integration Profiles</w:delText>
        </w:r>
      </w:del>
    </w:p>
    <w:p w14:paraId="47E090DF" w14:textId="77777777" w:rsidR="00F71022" w:rsidRPr="00BF0A93" w:rsidRDefault="00F71022" w:rsidP="00CE43D1">
      <w:pPr>
        <w:pStyle w:val="Heading2"/>
        <w:numPr>
          <w:ilvl w:val="1"/>
          <w:numId w:val="150"/>
        </w:numPr>
        <w:rPr>
          <w:noProof w:val="0"/>
        </w:rPr>
      </w:pPr>
      <w:bookmarkStart w:id="119" w:name="_Toc520193168"/>
      <w:bookmarkStart w:id="120" w:name="_Toc520197361"/>
      <w:bookmarkStart w:id="121" w:name="_Toc520198246"/>
      <w:bookmarkStart w:id="122" w:name="_Toc210747703"/>
      <w:bookmarkStart w:id="123" w:name="_Toc214425593"/>
      <w:bookmarkStart w:id="124" w:name="_Toc487038966"/>
      <w:bookmarkStart w:id="125" w:name="_Toc488068067"/>
      <w:bookmarkStart w:id="126" w:name="_Toc488068500"/>
      <w:bookmarkStart w:id="127" w:name="_Toc488074827"/>
      <w:bookmarkStart w:id="128" w:name="_Toc13752204"/>
      <w:bookmarkEnd w:id="119"/>
      <w:bookmarkEnd w:id="120"/>
      <w:bookmarkEnd w:id="121"/>
      <w:r w:rsidRPr="00BF0A93">
        <w:rPr>
          <w:noProof w:val="0"/>
        </w:rPr>
        <w:t>Dependencies among Integration Profile</w:t>
      </w:r>
      <w:commentRangeStart w:id="129"/>
      <w:r w:rsidRPr="00BF0A93">
        <w:rPr>
          <w:noProof w:val="0"/>
        </w:rPr>
        <w:t>s</w:t>
      </w:r>
      <w:bookmarkEnd w:id="122"/>
      <w:bookmarkEnd w:id="123"/>
      <w:bookmarkEnd w:id="124"/>
      <w:bookmarkEnd w:id="125"/>
      <w:bookmarkEnd w:id="126"/>
      <w:bookmarkEnd w:id="127"/>
      <w:bookmarkEnd w:id="128"/>
      <w:commentRangeEnd w:id="129"/>
      <w:r w:rsidR="00C63194">
        <w:rPr>
          <w:rStyle w:val="CommentReference"/>
          <w:rFonts w:ascii="Times New Roman" w:hAnsi="Times New Roman"/>
          <w:b w:val="0"/>
          <w:noProof w:val="0"/>
          <w:kern w:val="0"/>
        </w:rPr>
        <w:commentReference w:id="129"/>
      </w:r>
    </w:p>
    <w:p w14:paraId="0D228C16" w14:textId="67944F2D" w:rsidR="00F71022" w:rsidRPr="00BF0A93" w:rsidDel="00753A46" w:rsidRDefault="00F71022">
      <w:pPr>
        <w:pStyle w:val="BodyText"/>
        <w:rPr>
          <w:del w:id="130" w:author="Lynn Felhofer" w:date="2020-03-20T18:35:00Z"/>
        </w:rPr>
      </w:pPr>
      <w:r w:rsidRPr="00BF0A93">
        <w:t xml:space="preserve">Dependencies among IHE Integration Profiles exist when implementation of one integration profile is a prerequisite for achieving the functionality defined in another integration profile. </w:t>
      </w:r>
      <w:del w:id="131" w:author="Lynn Felhofer" w:date="2020-03-20T18:35:00Z">
        <w:r w:rsidRPr="00BF0A93" w:rsidDel="00753A46">
          <w:delText>Figure 2-1 provides a graphical view of the dependencies among IHE IT Infrastructure Integration Profiles. The arrows in the figure point from a given integration profile to the integration profile(s) upon which it depends. Table 2-1 defines these dependencies in tabular form.</w:delText>
        </w:r>
      </w:del>
    </w:p>
    <w:p w14:paraId="7B2B0C6E" w14:textId="117143EC" w:rsidR="006A6388" w:rsidRPr="00BF0A93" w:rsidDel="00753A46" w:rsidRDefault="00F71022">
      <w:pPr>
        <w:pStyle w:val="BodyText"/>
        <w:rPr>
          <w:del w:id="132" w:author="Lynn Felhofer" w:date="2020-03-20T18:35:00Z"/>
        </w:rPr>
      </w:pPr>
      <w:del w:id="133" w:author="Lynn Felhofer" w:date="2020-03-20T18:35:00Z">
        <w:r w:rsidRPr="00BF0A93" w:rsidDel="00753A46">
          <w:delText>Some dependencies require that an actor supporting one profile be grouped with one or more actors supporting other integration profiles. 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delText>
        </w:r>
      </w:del>
    </w:p>
    <w:p w14:paraId="01F1CC24" w14:textId="6B9DEF7A" w:rsidR="00F71022" w:rsidRPr="00BF0A93" w:rsidDel="00753A46" w:rsidRDefault="00F71022">
      <w:pPr>
        <w:pStyle w:val="BodyText"/>
        <w:rPr>
          <w:del w:id="134" w:author="Lynn Felhofer" w:date="2020-03-20T18:35:00Z"/>
        </w:rPr>
        <w:pPrChange w:id="135" w:author="Lynn Felhofer" w:date="2020-03-20T18:35:00Z">
          <w:pPr>
            <w:pStyle w:val="TableTitle"/>
          </w:pPr>
        </w:pPrChange>
      </w:pPr>
      <w:del w:id="136" w:author="Lynn Felhofer" w:date="2020-03-20T18:35:00Z">
        <w:r w:rsidRPr="00BF0A93" w:rsidDel="00753A46">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F71022" w:rsidRPr="00BF0A93" w:rsidDel="00753A46" w14:paraId="199ADAD8" w14:textId="194FF3D7" w:rsidTr="00A9747B">
        <w:trPr>
          <w:cantSplit/>
          <w:tblHeader/>
          <w:jc w:val="center"/>
          <w:del w:id="137" w:author="Lynn Felhofer" w:date="2020-03-20T18:35:00Z"/>
        </w:trPr>
        <w:tc>
          <w:tcPr>
            <w:tcW w:w="2917" w:type="dxa"/>
            <w:tcBorders>
              <w:top w:val="single" w:sz="4" w:space="0" w:color="000000"/>
              <w:left w:val="single" w:sz="4" w:space="0" w:color="000000"/>
              <w:bottom w:val="single" w:sz="4" w:space="0" w:color="000000"/>
            </w:tcBorders>
            <w:shd w:val="clear" w:color="auto" w:fill="D8D8D8"/>
          </w:tcPr>
          <w:p w14:paraId="34312801" w14:textId="00AAD793" w:rsidR="00F71022" w:rsidRPr="00BF0A93" w:rsidDel="00753A46" w:rsidRDefault="00F71022">
            <w:pPr>
              <w:pStyle w:val="BodyText"/>
              <w:rPr>
                <w:del w:id="138" w:author="Lynn Felhofer" w:date="2020-03-20T18:35:00Z"/>
              </w:rPr>
              <w:pPrChange w:id="139" w:author="Unknown" w:date="2020-03-20T18:35:00Z">
                <w:pPr>
                  <w:pStyle w:val="TableEntryHeader"/>
                </w:pPr>
              </w:pPrChange>
            </w:pPr>
            <w:del w:id="140" w:author="Lynn Felhofer" w:date="2020-03-20T18:35:00Z">
              <w:r w:rsidRPr="00BF0A93" w:rsidDel="00753A46">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5CD882EC" w14:textId="2B912995" w:rsidR="00F71022" w:rsidRPr="00BF0A93" w:rsidDel="00753A46" w:rsidRDefault="00F71022">
            <w:pPr>
              <w:pStyle w:val="BodyText"/>
              <w:rPr>
                <w:del w:id="141" w:author="Lynn Felhofer" w:date="2020-03-20T18:35:00Z"/>
              </w:rPr>
              <w:pPrChange w:id="142" w:author="Unknown" w:date="2020-03-20T18:35:00Z">
                <w:pPr>
                  <w:pStyle w:val="TableEntryHeader"/>
                </w:pPr>
              </w:pPrChange>
            </w:pPr>
            <w:del w:id="143" w:author="Lynn Felhofer" w:date="2020-03-20T18:35:00Z">
              <w:r w:rsidRPr="00BF0A93" w:rsidDel="00753A46">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792374AE" w14:textId="2229EC47" w:rsidR="00F71022" w:rsidRPr="00BF0A93" w:rsidDel="00753A46" w:rsidRDefault="00F71022">
            <w:pPr>
              <w:pStyle w:val="BodyText"/>
              <w:rPr>
                <w:del w:id="144" w:author="Lynn Felhofer" w:date="2020-03-20T18:35:00Z"/>
              </w:rPr>
              <w:pPrChange w:id="145" w:author="Unknown" w:date="2020-03-20T18:35:00Z">
                <w:pPr>
                  <w:pStyle w:val="TableEntryHeader"/>
                </w:pPr>
              </w:pPrChange>
            </w:pPr>
            <w:del w:id="146" w:author="Lynn Felhofer" w:date="2020-03-20T18:35:00Z">
              <w:r w:rsidRPr="00BF0A93" w:rsidDel="00753A46">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04030BE" w14:textId="73A197F8" w:rsidR="00F71022" w:rsidRPr="00BF0A93" w:rsidDel="00753A46" w:rsidRDefault="00F71022">
            <w:pPr>
              <w:pStyle w:val="BodyText"/>
              <w:rPr>
                <w:del w:id="147" w:author="Lynn Felhofer" w:date="2020-03-20T18:35:00Z"/>
              </w:rPr>
              <w:pPrChange w:id="148" w:author="Unknown" w:date="2020-03-20T18:35:00Z">
                <w:pPr>
                  <w:pStyle w:val="TableEntryHeader"/>
                </w:pPr>
              </w:pPrChange>
            </w:pPr>
            <w:del w:id="149" w:author="Lynn Felhofer" w:date="2020-03-20T18:35:00Z">
              <w:r w:rsidRPr="00BF0A93" w:rsidDel="00753A46">
                <w:delText>Purpose</w:delText>
              </w:r>
            </w:del>
          </w:p>
        </w:tc>
      </w:tr>
      <w:tr w:rsidR="00F71022" w:rsidRPr="00BF0A93" w:rsidDel="00753A46" w14:paraId="47C649AA" w14:textId="46983187" w:rsidTr="00A9747B">
        <w:trPr>
          <w:cantSplit/>
          <w:jc w:val="center"/>
          <w:del w:id="150" w:author="Lynn Felhofer" w:date="2020-03-20T18:35:00Z"/>
        </w:trPr>
        <w:tc>
          <w:tcPr>
            <w:tcW w:w="2917" w:type="dxa"/>
            <w:tcBorders>
              <w:top w:val="single" w:sz="4" w:space="0" w:color="000000"/>
              <w:left w:val="single" w:sz="4" w:space="0" w:color="000000"/>
              <w:bottom w:val="single" w:sz="4" w:space="0" w:color="000000"/>
            </w:tcBorders>
          </w:tcPr>
          <w:p w14:paraId="64CA4092" w14:textId="229C8AA0" w:rsidR="00F71022" w:rsidRPr="00BF0A93" w:rsidDel="00753A46" w:rsidRDefault="00F71022">
            <w:pPr>
              <w:pStyle w:val="BodyText"/>
              <w:rPr>
                <w:del w:id="151" w:author="Lynn Felhofer" w:date="2020-03-20T18:35:00Z"/>
              </w:rPr>
              <w:pPrChange w:id="152" w:author="Unknown" w:date="2020-03-20T18:35:00Z">
                <w:pPr>
                  <w:pStyle w:val="TableEntry"/>
                  <w:snapToGrid w:val="0"/>
                </w:pPr>
              </w:pPrChange>
            </w:pPr>
            <w:del w:id="153" w:author="Lynn Felhofer" w:date="2020-03-20T18:35:00Z">
              <w:r w:rsidRPr="00BF0A93" w:rsidDel="00753A46">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E1C1268" w14:textId="1E2B75E7" w:rsidR="00F71022" w:rsidRPr="00BF0A93" w:rsidDel="00753A46" w:rsidRDefault="00F71022">
            <w:pPr>
              <w:pStyle w:val="BodyText"/>
              <w:rPr>
                <w:del w:id="154" w:author="Lynn Felhofer" w:date="2020-03-20T18:35:00Z"/>
                <w:i/>
                <w:iCs/>
              </w:rPr>
              <w:pPrChange w:id="155" w:author="Unknown" w:date="2020-03-20T18:35:00Z">
                <w:pPr>
                  <w:pStyle w:val="TableEntry"/>
                  <w:snapToGrid w:val="0"/>
                  <w:jc w:val="center"/>
                </w:pPr>
              </w:pPrChange>
            </w:pPr>
            <w:del w:id="15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5FAF2CD" w14:textId="16082DDE" w:rsidR="00F71022" w:rsidRPr="00BF0A93" w:rsidDel="00753A46" w:rsidRDefault="00F71022">
            <w:pPr>
              <w:pStyle w:val="BodyText"/>
              <w:rPr>
                <w:del w:id="157" w:author="Lynn Felhofer" w:date="2020-03-20T18:35:00Z"/>
              </w:rPr>
              <w:pPrChange w:id="158" w:author="Unknown" w:date="2020-03-20T18:35:00Z">
                <w:pPr>
                  <w:pStyle w:val="TableEntry"/>
                  <w:snapToGrid w:val="0"/>
                  <w:jc w:val="center"/>
                </w:pPr>
              </w:pPrChange>
            </w:pPr>
            <w:del w:id="15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7418634" w14:textId="3A46BB9C" w:rsidR="00F71022" w:rsidRPr="00BF0A93" w:rsidDel="00753A46" w:rsidRDefault="00F71022">
            <w:pPr>
              <w:pStyle w:val="BodyText"/>
              <w:rPr>
                <w:del w:id="160" w:author="Lynn Felhofer" w:date="2020-03-20T18:35:00Z"/>
              </w:rPr>
              <w:pPrChange w:id="161" w:author="Unknown" w:date="2020-03-20T18:35:00Z">
                <w:pPr>
                  <w:pStyle w:val="TableEntry"/>
                  <w:snapToGrid w:val="0"/>
                </w:pPr>
              </w:pPrChange>
            </w:pPr>
            <w:del w:id="162" w:author="Lynn Felhofer" w:date="2020-03-20T18:35:00Z">
              <w:r w:rsidRPr="00BF0A93" w:rsidDel="00753A46">
                <w:delText>-</w:delText>
              </w:r>
            </w:del>
          </w:p>
        </w:tc>
      </w:tr>
      <w:tr w:rsidR="00F71022" w:rsidRPr="00BF0A93" w:rsidDel="00753A46" w14:paraId="727C4072" w14:textId="7231F049" w:rsidTr="00A9747B">
        <w:trPr>
          <w:cantSplit/>
          <w:jc w:val="center"/>
          <w:del w:id="163" w:author="Lynn Felhofer" w:date="2020-03-20T18:35:00Z"/>
        </w:trPr>
        <w:tc>
          <w:tcPr>
            <w:tcW w:w="2917" w:type="dxa"/>
            <w:tcBorders>
              <w:top w:val="single" w:sz="4" w:space="0" w:color="000000"/>
              <w:left w:val="single" w:sz="4" w:space="0" w:color="000000"/>
              <w:bottom w:val="single" w:sz="4" w:space="0" w:color="000000"/>
            </w:tcBorders>
          </w:tcPr>
          <w:p w14:paraId="1D04D142" w14:textId="5372E8DB" w:rsidR="00F71022" w:rsidRPr="00BF0A93" w:rsidDel="00753A46" w:rsidRDefault="00F71022">
            <w:pPr>
              <w:pStyle w:val="BodyText"/>
              <w:rPr>
                <w:del w:id="164" w:author="Lynn Felhofer" w:date="2020-03-20T18:35:00Z"/>
              </w:rPr>
              <w:pPrChange w:id="165" w:author="Unknown" w:date="2020-03-20T18:35:00Z">
                <w:pPr>
                  <w:pStyle w:val="TableEntry"/>
                  <w:snapToGrid w:val="0"/>
                </w:pPr>
              </w:pPrChange>
            </w:pPr>
            <w:del w:id="166" w:author="Lynn Felhofer" w:date="2020-03-20T18:35:00Z">
              <w:r w:rsidRPr="00BF0A93" w:rsidDel="00753A46">
                <w:delText>Enterprise User Authentication (EUA)</w:delText>
              </w:r>
            </w:del>
          </w:p>
        </w:tc>
        <w:tc>
          <w:tcPr>
            <w:tcW w:w="2075" w:type="dxa"/>
            <w:tcBorders>
              <w:top w:val="single" w:sz="4" w:space="0" w:color="000000"/>
              <w:left w:val="single" w:sz="4" w:space="0" w:color="000000"/>
              <w:bottom w:val="single" w:sz="4" w:space="0" w:color="000000"/>
            </w:tcBorders>
          </w:tcPr>
          <w:p w14:paraId="5CDC83ED" w14:textId="337E8E46" w:rsidR="00F71022" w:rsidRPr="00BF0A93" w:rsidDel="00753A46" w:rsidRDefault="00F71022">
            <w:pPr>
              <w:pStyle w:val="BodyText"/>
              <w:rPr>
                <w:del w:id="167" w:author="Lynn Felhofer" w:date="2020-03-20T18:35:00Z"/>
              </w:rPr>
              <w:pPrChange w:id="168" w:author="Unknown" w:date="2020-03-20T18:35:00Z">
                <w:pPr>
                  <w:pStyle w:val="TableEntry"/>
                  <w:snapToGrid w:val="0"/>
                  <w:jc w:val="center"/>
                </w:pPr>
              </w:pPrChange>
            </w:pPr>
            <w:del w:id="169"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12BE08B9" w14:textId="7452B597" w:rsidR="00F71022" w:rsidRPr="00BF0A93" w:rsidDel="00753A46" w:rsidRDefault="00F71022">
            <w:pPr>
              <w:pStyle w:val="BodyText"/>
              <w:rPr>
                <w:del w:id="170" w:author="Lynn Felhofer" w:date="2020-03-20T18:35:00Z"/>
              </w:rPr>
              <w:pPrChange w:id="171" w:author="Unknown" w:date="2020-03-20T18:35:00Z">
                <w:pPr>
                  <w:pStyle w:val="TableEntry"/>
                  <w:snapToGrid w:val="0"/>
                </w:pPr>
              </w:pPrChange>
            </w:pPr>
            <w:del w:id="172" w:author="Lynn Felhofer" w:date="2020-03-20T18:35:00Z">
              <w:r w:rsidRPr="00BF0A93" w:rsidDel="00753A46">
                <w:delText>Each actor implementing EUA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1F614AB8" w14:textId="2F949557" w:rsidR="00F71022" w:rsidRPr="00BF0A93" w:rsidDel="00753A46" w:rsidRDefault="00F71022">
            <w:pPr>
              <w:pStyle w:val="BodyText"/>
              <w:rPr>
                <w:del w:id="173" w:author="Lynn Felhofer" w:date="2020-03-20T18:35:00Z"/>
              </w:rPr>
              <w:pPrChange w:id="174" w:author="Unknown" w:date="2020-03-20T18:35:00Z">
                <w:pPr>
                  <w:pStyle w:val="TableEntry"/>
                  <w:snapToGrid w:val="0"/>
                </w:pPr>
              </w:pPrChange>
            </w:pPr>
            <w:del w:id="175" w:author="Lynn Felhofer" w:date="2020-03-20T18:35:00Z">
              <w:r w:rsidRPr="00BF0A93" w:rsidDel="00753A46">
                <w:delText>Required to manage expirations of authentication tickets</w:delText>
              </w:r>
            </w:del>
          </w:p>
        </w:tc>
      </w:tr>
      <w:tr w:rsidR="00F71022" w:rsidRPr="00BF0A93" w:rsidDel="00753A46" w14:paraId="5245A8CB" w14:textId="745FBB34" w:rsidTr="00A9747B">
        <w:trPr>
          <w:cantSplit/>
          <w:jc w:val="center"/>
          <w:del w:id="176" w:author="Lynn Felhofer" w:date="2020-03-20T18:35:00Z"/>
        </w:trPr>
        <w:tc>
          <w:tcPr>
            <w:tcW w:w="2917" w:type="dxa"/>
            <w:tcBorders>
              <w:top w:val="single" w:sz="4" w:space="0" w:color="000000"/>
              <w:left w:val="single" w:sz="4" w:space="0" w:color="000000"/>
            </w:tcBorders>
          </w:tcPr>
          <w:p w14:paraId="23C139D2" w14:textId="2F68FB28" w:rsidR="00F71022" w:rsidRPr="00BF0A93" w:rsidDel="00753A46" w:rsidRDefault="00F71022">
            <w:pPr>
              <w:pStyle w:val="BodyText"/>
              <w:rPr>
                <w:del w:id="177" w:author="Lynn Felhofer" w:date="2020-03-20T18:35:00Z"/>
              </w:rPr>
              <w:pPrChange w:id="178" w:author="Unknown" w:date="2020-03-20T18:35:00Z">
                <w:pPr>
                  <w:pStyle w:val="TableEntry"/>
                  <w:snapToGrid w:val="0"/>
                </w:pPr>
              </w:pPrChange>
            </w:pPr>
            <w:del w:id="179" w:author="Lynn Felhofer" w:date="2020-03-20T18:35:00Z">
              <w:r w:rsidRPr="00BF0A93" w:rsidDel="00753A46">
                <w:delText>Patient Identifier Cross-referencing (PIX)</w:delText>
              </w:r>
            </w:del>
          </w:p>
        </w:tc>
        <w:tc>
          <w:tcPr>
            <w:tcW w:w="2075" w:type="dxa"/>
            <w:tcBorders>
              <w:top w:val="single" w:sz="4" w:space="0" w:color="000000"/>
              <w:left w:val="single" w:sz="4" w:space="0" w:color="000000"/>
              <w:bottom w:val="single" w:sz="4" w:space="0" w:color="000000"/>
            </w:tcBorders>
          </w:tcPr>
          <w:p w14:paraId="46D3F00D" w14:textId="39FB0910" w:rsidR="00F71022" w:rsidRPr="00BF0A93" w:rsidDel="00753A46" w:rsidRDefault="00F71022">
            <w:pPr>
              <w:pStyle w:val="BodyText"/>
              <w:rPr>
                <w:del w:id="180" w:author="Lynn Felhofer" w:date="2020-03-20T18:35:00Z"/>
              </w:rPr>
              <w:pPrChange w:id="181" w:author="Unknown" w:date="2020-03-20T18:35:00Z">
                <w:pPr>
                  <w:pStyle w:val="TableEntry"/>
                  <w:snapToGrid w:val="0"/>
                  <w:jc w:val="center"/>
                </w:pPr>
              </w:pPrChange>
            </w:pPr>
            <w:del w:id="18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4BACF67E" w14:textId="4A104667" w:rsidR="00F71022" w:rsidRPr="00BF0A93" w:rsidDel="00753A46" w:rsidRDefault="00F71022">
            <w:pPr>
              <w:pStyle w:val="BodyText"/>
              <w:rPr>
                <w:del w:id="183" w:author="Lynn Felhofer" w:date="2020-03-20T18:35:00Z"/>
              </w:rPr>
              <w:pPrChange w:id="184" w:author="Unknown" w:date="2020-03-20T18:35:00Z">
                <w:pPr>
                  <w:pStyle w:val="TableEntry"/>
                  <w:snapToGrid w:val="0"/>
                </w:pPr>
              </w:pPrChange>
            </w:pPr>
            <w:del w:id="185" w:author="Lynn Felhofer" w:date="2020-03-20T18:35:00Z">
              <w:r w:rsidRPr="00BF0A93" w:rsidDel="00753A46">
                <w:delText>Each actor implementing PIX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45791C76" w14:textId="63C76AF9" w:rsidR="00F71022" w:rsidRPr="00BF0A93" w:rsidDel="00753A46" w:rsidRDefault="00F71022">
            <w:pPr>
              <w:pStyle w:val="BodyText"/>
              <w:rPr>
                <w:del w:id="186" w:author="Lynn Felhofer" w:date="2020-03-20T18:35:00Z"/>
              </w:rPr>
              <w:pPrChange w:id="187" w:author="Unknown" w:date="2020-03-20T18:35:00Z">
                <w:pPr>
                  <w:pStyle w:val="TableEntry"/>
                  <w:snapToGrid w:val="0"/>
                </w:pPr>
              </w:pPrChange>
            </w:pPr>
            <w:del w:id="188" w:author="Lynn Felhofer" w:date="2020-03-20T18:35:00Z">
              <w:r w:rsidRPr="00BF0A93" w:rsidDel="00753A46">
                <w:delText>Required to manage and resolve conflicts in multiple updates.</w:delText>
              </w:r>
            </w:del>
          </w:p>
        </w:tc>
      </w:tr>
      <w:tr w:rsidR="00F71022" w:rsidRPr="00BF0A93" w:rsidDel="00753A46" w14:paraId="091B9E73" w14:textId="0CF30CB0" w:rsidTr="00A9747B">
        <w:trPr>
          <w:cantSplit/>
          <w:jc w:val="center"/>
          <w:del w:id="189" w:author="Lynn Felhofer" w:date="2020-03-20T18:35:00Z"/>
        </w:trPr>
        <w:tc>
          <w:tcPr>
            <w:tcW w:w="2917" w:type="dxa"/>
            <w:tcBorders>
              <w:top w:val="single" w:sz="4" w:space="0" w:color="000000"/>
              <w:left w:val="single" w:sz="4" w:space="0" w:color="000000"/>
              <w:bottom w:val="single" w:sz="4" w:space="0" w:color="000000"/>
            </w:tcBorders>
          </w:tcPr>
          <w:p w14:paraId="556949FD" w14:textId="189740DE" w:rsidR="00F71022" w:rsidRPr="00BF0A93" w:rsidDel="00753A46" w:rsidRDefault="00F71022">
            <w:pPr>
              <w:pStyle w:val="BodyText"/>
              <w:rPr>
                <w:del w:id="190" w:author="Lynn Felhofer" w:date="2020-03-20T18:35:00Z"/>
              </w:rPr>
              <w:pPrChange w:id="191" w:author="Unknown" w:date="2020-03-20T18:35:00Z">
                <w:pPr>
                  <w:pStyle w:val="TableEntry"/>
                  <w:snapToGrid w:val="0"/>
                </w:pPr>
              </w:pPrChange>
            </w:pPr>
            <w:del w:id="192" w:author="Lynn Felhofer" w:date="2020-03-20T18:35:00Z">
              <w:r w:rsidRPr="00BF0A93" w:rsidDel="00753A46">
                <w:delText>Patient Synchronized Applications (PSA)</w:delText>
              </w:r>
            </w:del>
          </w:p>
        </w:tc>
        <w:tc>
          <w:tcPr>
            <w:tcW w:w="2075" w:type="dxa"/>
            <w:tcBorders>
              <w:top w:val="single" w:sz="4" w:space="0" w:color="000000"/>
              <w:left w:val="single" w:sz="4" w:space="0" w:color="000000"/>
              <w:bottom w:val="single" w:sz="4" w:space="0" w:color="000000"/>
            </w:tcBorders>
          </w:tcPr>
          <w:p w14:paraId="43484B5F" w14:textId="05906112" w:rsidR="00F71022" w:rsidRPr="00BF0A93" w:rsidDel="00753A46" w:rsidRDefault="00F71022">
            <w:pPr>
              <w:pStyle w:val="BodyText"/>
              <w:rPr>
                <w:del w:id="193" w:author="Lynn Felhofer" w:date="2020-03-20T18:35:00Z"/>
                <w:i/>
                <w:iCs/>
              </w:rPr>
              <w:pPrChange w:id="194" w:author="Unknown" w:date="2020-03-20T18:35:00Z">
                <w:pPr>
                  <w:pStyle w:val="TableEntry"/>
                  <w:snapToGrid w:val="0"/>
                  <w:jc w:val="center"/>
                </w:pPr>
              </w:pPrChange>
            </w:pPr>
            <w:del w:id="195"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47805AE5" w14:textId="0C69B1A6" w:rsidR="00F71022" w:rsidRPr="00BF0A93" w:rsidDel="00753A46" w:rsidRDefault="00F71022">
            <w:pPr>
              <w:pStyle w:val="BodyText"/>
              <w:rPr>
                <w:del w:id="196" w:author="Lynn Felhofer" w:date="2020-03-20T18:35:00Z"/>
                <w:i/>
                <w:iCs/>
              </w:rPr>
              <w:pPrChange w:id="197" w:author="Unknown" w:date="2020-03-20T18:35:00Z">
                <w:pPr>
                  <w:pStyle w:val="TableEntry"/>
                  <w:snapToGrid w:val="0"/>
                  <w:jc w:val="center"/>
                </w:pPr>
              </w:pPrChange>
            </w:pPr>
            <w:del w:id="198"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22BE5CD" w14:textId="6099F258" w:rsidR="00F71022" w:rsidRPr="00BF0A93" w:rsidDel="00753A46" w:rsidRDefault="00F71022">
            <w:pPr>
              <w:pStyle w:val="BodyText"/>
              <w:rPr>
                <w:del w:id="199" w:author="Lynn Felhofer" w:date="2020-03-20T18:35:00Z"/>
              </w:rPr>
              <w:pPrChange w:id="200" w:author="Unknown" w:date="2020-03-20T18:35:00Z">
                <w:pPr>
                  <w:pStyle w:val="TableEntry"/>
                  <w:snapToGrid w:val="0"/>
                </w:pPr>
              </w:pPrChange>
            </w:pPr>
            <w:del w:id="201" w:author="Lynn Felhofer" w:date="2020-03-20T18:35:00Z">
              <w:r w:rsidRPr="00BF0A93" w:rsidDel="00753A46">
                <w:delText>-</w:delText>
              </w:r>
            </w:del>
          </w:p>
        </w:tc>
      </w:tr>
      <w:tr w:rsidR="00F71022" w:rsidRPr="00BF0A93" w:rsidDel="00753A46" w14:paraId="1B55F01A" w14:textId="5F82860E" w:rsidTr="00A9747B">
        <w:trPr>
          <w:cantSplit/>
          <w:jc w:val="center"/>
          <w:del w:id="202" w:author="Lynn Felhofer" w:date="2020-03-20T18:35:00Z"/>
        </w:trPr>
        <w:tc>
          <w:tcPr>
            <w:tcW w:w="2917" w:type="dxa"/>
            <w:tcBorders>
              <w:top w:val="single" w:sz="4" w:space="0" w:color="000000"/>
              <w:left w:val="single" w:sz="4" w:space="0" w:color="000000"/>
              <w:bottom w:val="single" w:sz="4" w:space="0" w:color="000000"/>
            </w:tcBorders>
          </w:tcPr>
          <w:p w14:paraId="039A655E" w14:textId="5458211A" w:rsidR="00F71022" w:rsidRPr="00BF0A93" w:rsidDel="00753A46" w:rsidRDefault="00F71022">
            <w:pPr>
              <w:pStyle w:val="BodyText"/>
              <w:rPr>
                <w:del w:id="203" w:author="Lynn Felhofer" w:date="2020-03-20T18:35:00Z"/>
              </w:rPr>
              <w:pPrChange w:id="204" w:author="Unknown" w:date="2020-03-20T18:35:00Z">
                <w:pPr>
                  <w:pStyle w:val="TableEntry"/>
                  <w:snapToGrid w:val="0"/>
                </w:pPr>
              </w:pPrChange>
            </w:pPr>
            <w:del w:id="205" w:author="Lynn Felhofer" w:date="2020-03-20T18:35:00Z">
              <w:r w:rsidRPr="00BF0A93" w:rsidDel="00753A46">
                <w:delText>Consistent Time (CT)</w:delText>
              </w:r>
            </w:del>
          </w:p>
        </w:tc>
        <w:tc>
          <w:tcPr>
            <w:tcW w:w="2075" w:type="dxa"/>
            <w:tcBorders>
              <w:top w:val="single" w:sz="4" w:space="0" w:color="000000"/>
              <w:left w:val="single" w:sz="4" w:space="0" w:color="000000"/>
              <w:bottom w:val="single" w:sz="4" w:space="0" w:color="000000"/>
            </w:tcBorders>
          </w:tcPr>
          <w:p w14:paraId="552F747B" w14:textId="6FA47494" w:rsidR="00F71022" w:rsidRPr="00BF0A93" w:rsidDel="00753A46" w:rsidRDefault="00F71022">
            <w:pPr>
              <w:pStyle w:val="BodyText"/>
              <w:rPr>
                <w:del w:id="206" w:author="Lynn Felhofer" w:date="2020-03-20T18:35:00Z"/>
                <w:i/>
                <w:iCs/>
              </w:rPr>
              <w:pPrChange w:id="207" w:author="Unknown" w:date="2020-03-20T18:35:00Z">
                <w:pPr>
                  <w:pStyle w:val="TableEntry"/>
                  <w:snapToGrid w:val="0"/>
                  <w:jc w:val="center"/>
                </w:pPr>
              </w:pPrChange>
            </w:pPr>
            <w:del w:id="20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18946867" w14:textId="49EF50EE" w:rsidR="00F71022" w:rsidRPr="00BF0A93" w:rsidDel="00753A46" w:rsidRDefault="00F71022">
            <w:pPr>
              <w:pStyle w:val="BodyText"/>
              <w:rPr>
                <w:del w:id="209" w:author="Lynn Felhofer" w:date="2020-03-20T18:35:00Z"/>
                <w:i/>
                <w:iCs/>
              </w:rPr>
              <w:pPrChange w:id="210" w:author="Unknown" w:date="2020-03-20T18:35:00Z">
                <w:pPr>
                  <w:pStyle w:val="TableEntry"/>
                  <w:snapToGrid w:val="0"/>
                  <w:jc w:val="center"/>
                </w:pPr>
              </w:pPrChange>
            </w:pPr>
            <w:del w:id="21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0760978" w14:textId="1CFAE07B" w:rsidR="00F71022" w:rsidRPr="00BF0A93" w:rsidDel="00753A46" w:rsidRDefault="00F71022">
            <w:pPr>
              <w:pStyle w:val="BodyText"/>
              <w:rPr>
                <w:del w:id="212" w:author="Lynn Felhofer" w:date="2020-03-20T18:35:00Z"/>
              </w:rPr>
              <w:pPrChange w:id="213" w:author="Unknown" w:date="2020-03-20T18:35:00Z">
                <w:pPr>
                  <w:pStyle w:val="TableEntry"/>
                  <w:snapToGrid w:val="0"/>
                </w:pPr>
              </w:pPrChange>
            </w:pPr>
            <w:del w:id="214" w:author="Lynn Felhofer" w:date="2020-03-20T18:35:00Z">
              <w:r w:rsidRPr="00BF0A93" w:rsidDel="00753A46">
                <w:delText>-</w:delText>
              </w:r>
            </w:del>
          </w:p>
        </w:tc>
      </w:tr>
      <w:tr w:rsidR="00F71022" w:rsidRPr="00BF0A93" w:rsidDel="00753A46" w14:paraId="443C47A1" w14:textId="787DACF8" w:rsidTr="00A9747B">
        <w:trPr>
          <w:cantSplit/>
          <w:jc w:val="center"/>
          <w:del w:id="215" w:author="Lynn Felhofer" w:date="2020-03-20T18:35:00Z"/>
        </w:trPr>
        <w:tc>
          <w:tcPr>
            <w:tcW w:w="2917" w:type="dxa"/>
            <w:tcBorders>
              <w:top w:val="single" w:sz="4" w:space="0" w:color="000000"/>
              <w:left w:val="single" w:sz="4" w:space="0" w:color="000000"/>
              <w:bottom w:val="single" w:sz="4" w:space="0" w:color="000000"/>
            </w:tcBorders>
          </w:tcPr>
          <w:p w14:paraId="4AE8CF11" w14:textId="7D498660" w:rsidR="00F71022" w:rsidRPr="00BF0A93" w:rsidDel="00753A46" w:rsidRDefault="00F71022">
            <w:pPr>
              <w:pStyle w:val="BodyText"/>
              <w:rPr>
                <w:del w:id="216" w:author="Lynn Felhofer" w:date="2020-03-20T18:35:00Z"/>
              </w:rPr>
              <w:pPrChange w:id="217" w:author="Unknown" w:date="2020-03-20T18:35:00Z">
                <w:pPr>
                  <w:pStyle w:val="TableEntry"/>
                  <w:snapToGrid w:val="0"/>
                </w:pPr>
              </w:pPrChange>
            </w:pPr>
            <w:del w:id="218" w:author="Lynn Felhofer" w:date="2020-03-20T18:35:00Z">
              <w:r w:rsidRPr="00BF0A93" w:rsidDel="00753A46">
                <w:delText>Patient Demographics Query (PDQ)</w:delText>
              </w:r>
            </w:del>
          </w:p>
        </w:tc>
        <w:tc>
          <w:tcPr>
            <w:tcW w:w="2075" w:type="dxa"/>
            <w:tcBorders>
              <w:top w:val="single" w:sz="4" w:space="0" w:color="000000"/>
              <w:left w:val="single" w:sz="4" w:space="0" w:color="000000"/>
              <w:bottom w:val="single" w:sz="4" w:space="0" w:color="000000"/>
            </w:tcBorders>
          </w:tcPr>
          <w:p w14:paraId="605C8CCD" w14:textId="268AD05C" w:rsidR="00F71022" w:rsidRPr="00BF0A93" w:rsidDel="00753A46" w:rsidRDefault="00F71022">
            <w:pPr>
              <w:pStyle w:val="BodyText"/>
              <w:rPr>
                <w:del w:id="219" w:author="Lynn Felhofer" w:date="2020-03-20T18:35:00Z"/>
                <w:i/>
                <w:iCs/>
              </w:rPr>
              <w:pPrChange w:id="220" w:author="Unknown" w:date="2020-03-20T18:35:00Z">
                <w:pPr>
                  <w:pStyle w:val="TableEntry"/>
                  <w:snapToGrid w:val="0"/>
                  <w:jc w:val="center"/>
                </w:pPr>
              </w:pPrChange>
            </w:pPr>
            <w:del w:id="221"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9927534" w14:textId="5A7EA1C5" w:rsidR="00F71022" w:rsidRPr="00BF0A93" w:rsidDel="00753A46" w:rsidRDefault="00F71022">
            <w:pPr>
              <w:pStyle w:val="BodyText"/>
              <w:rPr>
                <w:del w:id="222" w:author="Lynn Felhofer" w:date="2020-03-20T18:35:00Z"/>
                <w:i/>
                <w:iCs/>
              </w:rPr>
              <w:pPrChange w:id="223" w:author="Unknown" w:date="2020-03-20T18:35:00Z">
                <w:pPr>
                  <w:pStyle w:val="TableEntry"/>
                  <w:snapToGrid w:val="0"/>
                  <w:jc w:val="center"/>
                </w:pPr>
              </w:pPrChange>
            </w:pPr>
            <w:del w:id="224"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2A738D6" w14:textId="6E48C36A" w:rsidR="00F71022" w:rsidRPr="00BF0A93" w:rsidDel="00753A46" w:rsidRDefault="00F71022">
            <w:pPr>
              <w:pStyle w:val="BodyText"/>
              <w:rPr>
                <w:del w:id="225" w:author="Lynn Felhofer" w:date="2020-03-20T18:35:00Z"/>
              </w:rPr>
              <w:pPrChange w:id="226" w:author="Unknown" w:date="2020-03-20T18:35:00Z">
                <w:pPr>
                  <w:pStyle w:val="TableEntry"/>
                  <w:snapToGrid w:val="0"/>
                </w:pPr>
              </w:pPrChange>
            </w:pPr>
            <w:del w:id="227" w:author="Lynn Felhofer" w:date="2020-03-20T18:35:00Z">
              <w:r w:rsidRPr="00BF0A93" w:rsidDel="00753A46">
                <w:delText>-</w:delText>
              </w:r>
            </w:del>
          </w:p>
        </w:tc>
      </w:tr>
      <w:tr w:rsidR="00F71022" w:rsidRPr="00BF0A93" w:rsidDel="00753A46" w14:paraId="54A5CEA2" w14:textId="31AEAFA9" w:rsidTr="00A9747B">
        <w:trPr>
          <w:cantSplit/>
          <w:jc w:val="center"/>
          <w:del w:id="228" w:author="Lynn Felhofer" w:date="2020-03-20T18:35:00Z"/>
        </w:trPr>
        <w:tc>
          <w:tcPr>
            <w:tcW w:w="2917" w:type="dxa"/>
            <w:tcBorders>
              <w:top w:val="single" w:sz="4" w:space="0" w:color="000000"/>
              <w:left w:val="single" w:sz="4" w:space="0" w:color="000000"/>
              <w:bottom w:val="single" w:sz="4" w:space="0" w:color="000000"/>
            </w:tcBorders>
          </w:tcPr>
          <w:p w14:paraId="5794B5D1" w14:textId="40561372" w:rsidR="00F71022" w:rsidRPr="00BF0A93" w:rsidDel="00753A46" w:rsidRDefault="00F71022">
            <w:pPr>
              <w:pStyle w:val="BodyText"/>
              <w:rPr>
                <w:del w:id="229" w:author="Lynn Felhofer" w:date="2020-03-20T18:35:00Z"/>
              </w:rPr>
              <w:pPrChange w:id="230" w:author="Unknown" w:date="2020-03-20T18:35:00Z">
                <w:pPr>
                  <w:pStyle w:val="TableEntry"/>
                  <w:snapToGrid w:val="0"/>
                </w:pPr>
              </w:pPrChange>
            </w:pPr>
            <w:del w:id="231" w:author="Lynn Felhofer" w:date="2020-03-20T18:35:00Z">
              <w:r w:rsidRPr="00BF0A93" w:rsidDel="00753A46">
                <w:delText>Personnel White Pages (PWP)</w:delText>
              </w:r>
            </w:del>
          </w:p>
        </w:tc>
        <w:tc>
          <w:tcPr>
            <w:tcW w:w="2075" w:type="dxa"/>
            <w:tcBorders>
              <w:top w:val="single" w:sz="4" w:space="0" w:color="000000"/>
              <w:left w:val="single" w:sz="4" w:space="0" w:color="000000"/>
              <w:bottom w:val="single" w:sz="4" w:space="0" w:color="000000"/>
            </w:tcBorders>
          </w:tcPr>
          <w:p w14:paraId="7F0FF3F4" w14:textId="23DB43FA" w:rsidR="00F71022" w:rsidRPr="00BF0A93" w:rsidDel="00753A46" w:rsidRDefault="00F71022">
            <w:pPr>
              <w:pStyle w:val="BodyText"/>
              <w:rPr>
                <w:del w:id="232" w:author="Lynn Felhofer" w:date="2020-03-20T18:35:00Z"/>
                <w:i/>
                <w:iCs/>
              </w:rPr>
              <w:pPrChange w:id="233" w:author="Unknown" w:date="2020-03-20T18:35:00Z">
                <w:pPr>
                  <w:pStyle w:val="TableEntry"/>
                  <w:snapToGrid w:val="0"/>
                  <w:jc w:val="center"/>
                </w:pPr>
              </w:pPrChange>
            </w:pPr>
            <w:del w:id="234"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20EE076" w14:textId="74A1C177" w:rsidR="00F71022" w:rsidRPr="00BF0A93" w:rsidDel="00753A46" w:rsidRDefault="00F71022">
            <w:pPr>
              <w:pStyle w:val="BodyText"/>
              <w:rPr>
                <w:del w:id="235" w:author="Lynn Felhofer" w:date="2020-03-20T18:35:00Z"/>
                <w:i/>
                <w:iCs/>
              </w:rPr>
              <w:pPrChange w:id="236" w:author="Unknown" w:date="2020-03-20T18:35:00Z">
                <w:pPr>
                  <w:pStyle w:val="TableEntry"/>
                  <w:snapToGrid w:val="0"/>
                  <w:jc w:val="center"/>
                </w:pPr>
              </w:pPrChange>
            </w:pPr>
            <w:del w:id="237"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FC5DC6B" w14:textId="068EDC86" w:rsidR="00F71022" w:rsidRPr="00BF0A93" w:rsidDel="00753A46" w:rsidRDefault="00F71022">
            <w:pPr>
              <w:pStyle w:val="BodyText"/>
              <w:rPr>
                <w:del w:id="238" w:author="Lynn Felhofer" w:date="2020-03-20T18:35:00Z"/>
              </w:rPr>
              <w:pPrChange w:id="239" w:author="Unknown" w:date="2020-03-20T18:35:00Z">
                <w:pPr>
                  <w:pStyle w:val="TableEntry"/>
                  <w:snapToGrid w:val="0"/>
                </w:pPr>
              </w:pPrChange>
            </w:pPr>
            <w:del w:id="240" w:author="Lynn Felhofer" w:date="2020-03-20T18:35:00Z">
              <w:r w:rsidRPr="00BF0A93" w:rsidDel="00753A46">
                <w:delText>-</w:delText>
              </w:r>
            </w:del>
          </w:p>
        </w:tc>
      </w:tr>
      <w:tr w:rsidR="00F71022" w:rsidRPr="00BF0A93" w:rsidDel="00753A46" w14:paraId="6BF7B8BD" w14:textId="29B94619" w:rsidTr="00A9747B">
        <w:trPr>
          <w:cantSplit/>
          <w:jc w:val="center"/>
          <w:del w:id="241" w:author="Lynn Felhofer" w:date="2020-03-20T18:35:00Z"/>
        </w:trPr>
        <w:tc>
          <w:tcPr>
            <w:tcW w:w="2917" w:type="dxa"/>
            <w:tcBorders>
              <w:top w:val="single" w:sz="4" w:space="0" w:color="000000"/>
              <w:left w:val="single" w:sz="4" w:space="0" w:color="000000"/>
              <w:bottom w:val="single" w:sz="4" w:space="0" w:color="000000"/>
            </w:tcBorders>
          </w:tcPr>
          <w:p w14:paraId="77F50DEA" w14:textId="2C58B6D8" w:rsidR="00F71022" w:rsidRPr="00BF0A93" w:rsidDel="00753A46" w:rsidRDefault="00F71022">
            <w:pPr>
              <w:pStyle w:val="BodyText"/>
              <w:rPr>
                <w:del w:id="242" w:author="Lynn Felhofer" w:date="2020-03-20T18:35:00Z"/>
              </w:rPr>
              <w:pPrChange w:id="243" w:author="Unknown" w:date="2020-03-20T18:35:00Z">
                <w:pPr>
                  <w:pStyle w:val="TableEntry"/>
                  <w:snapToGrid w:val="0"/>
                </w:pPr>
              </w:pPrChange>
            </w:pPr>
            <w:del w:id="244" w:author="Lynn Felhofer" w:date="2020-03-20T18:35:00Z">
              <w:r w:rsidRPr="00BF0A93" w:rsidDel="00753A46">
                <w:delText>Audit Trail and Node Authentication (ATNA)</w:delText>
              </w:r>
            </w:del>
          </w:p>
        </w:tc>
        <w:tc>
          <w:tcPr>
            <w:tcW w:w="2075" w:type="dxa"/>
            <w:tcBorders>
              <w:top w:val="single" w:sz="4" w:space="0" w:color="000000"/>
              <w:left w:val="single" w:sz="4" w:space="0" w:color="000000"/>
              <w:bottom w:val="single" w:sz="4" w:space="0" w:color="000000"/>
            </w:tcBorders>
          </w:tcPr>
          <w:p w14:paraId="0F23CDE3" w14:textId="45BF0137" w:rsidR="00F71022" w:rsidRPr="00BF0A93" w:rsidDel="00753A46" w:rsidRDefault="00F71022">
            <w:pPr>
              <w:pStyle w:val="BodyText"/>
              <w:rPr>
                <w:del w:id="245" w:author="Lynn Felhofer" w:date="2020-03-20T18:35:00Z"/>
              </w:rPr>
              <w:pPrChange w:id="246" w:author="Unknown" w:date="2020-03-20T18:35:00Z">
                <w:pPr>
                  <w:pStyle w:val="TableEntry"/>
                </w:pPr>
              </w:pPrChange>
            </w:pPr>
            <w:del w:id="247"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6B9E24F3" w14:textId="3B30C54D" w:rsidR="00F71022" w:rsidRPr="00BF0A93" w:rsidDel="00753A46" w:rsidRDefault="00F71022">
            <w:pPr>
              <w:pStyle w:val="BodyText"/>
              <w:rPr>
                <w:del w:id="248" w:author="Lynn Felhofer" w:date="2020-03-20T18:35:00Z"/>
              </w:rPr>
              <w:pPrChange w:id="249" w:author="Unknown" w:date="2020-03-20T18:35:00Z">
                <w:pPr>
                  <w:pStyle w:val="TableEntry"/>
                  <w:snapToGrid w:val="0"/>
                </w:pPr>
              </w:pPrChange>
            </w:pPr>
            <w:del w:id="250" w:author="Lynn Felhofer" w:date="2020-03-20T18:35:00Z">
              <w:r w:rsidRPr="00BF0A93" w:rsidDel="00753A46">
                <w:delText>An ATNA Secure Node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CFC73EB" w14:textId="72044ADF" w:rsidR="00F71022" w:rsidRPr="00BF0A93" w:rsidDel="00753A46" w:rsidRDefault="00F71022">
            <w:pPr>
              <w:pStyle w:val="BodyText"/>
              <w:rPr>
                <w:del w:id="251" w:author="Lynn Felhofer" w:date="2020-03-20T18:35:00Z"/>
              </w:rPr>
              <w:pPrChange w:id="252" w:author="Unknown" w:date="2020-03-20T18:35:00Z">
                <w:pPr>
                  <w:pStyle w:val="TableEntry"/>
                  <w:snapToGrid w:val="0"/>
                </w:pPr>
              </w:pPrChange>
            </w:pPr>
            <w:del w:id="253" w:author="Lynn Felhofer" w:date="2020-03-20T18:35:00Z">
              <w:r w:rsidRPr="00BF0A93" w:rsidDel="00753A46">
                <w:delText>Required for consistent time in audit logs.</w:delText>
              </w:r>
            </w:del>
          </w:p>
        </w:tc>
      </w:tr>
      <w:tr w:rsidR="00F71022" w:rsidRPr="00BF0A93" w:rsidDel="00753A46" w14:paraId="3E1DA2B3" w14:textId="4A65C55B" w:rsidTr="00A9747B">
        <w:trPr>
          <w:cantSplit/>
          <w:jc w:val="center"/>
          <w:del w:id="254" w:author="Lynn Felhofer" w:date="2020-03-20T18:35:00Z"/>
        </w:trPr>
        <w:tc>
          <w:tcPr>
            <w:tcW w:w="2917" w:type="dxa"/>
            <w:tcBorders>
              <w:top w:val="single" w:sz="4" w:space="0" w:color="000000"/>
              <w:left w:val="single" w:sz="4" w:space="0" w:color="000000"/>
              <w:bottom w:val="single" w:sz="4" w:space="0" w:color="000000"/>
            </w:tcBorders>
          </w:tcPr>
          <w:p w14:paraId="1977179C" w14:textId="293B7C72" w:rsidR="00F71022" w:rsidRPr="00BF0A93" w:rsidDel="00753A46" w:rsidRDefault="00F71022">
            <w:pPr>
              <w:pStyle w:val="BodyText"/>
              <w:rPr>
                <w:del w:id="255" w:author="Lynn Felhofer" w:date="2020-03-20T18:35:00Z"/>
              </w:rPr>
              <w:pPrChange w:id="256" w:author="Unknown" w:date="2020-03-20T18:35:00Z">
                <w:pPr>
                  <w:pStyle w:val="TableEntry"/>
                  <w:snapToGrid w:val="0"/>
                </w:pPr>
              </w:pPrChange>
            </w:pPr>
            <w:del w:id="257"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08D17359" w14:textId="1287F3F2" w:rsidR="00F71022" w:rsidRPr="00BF0A93" w:rsidDel="00753A46" w:rsidRDefault="00F71022">
            <w:pPr>
              <w:pStyle w:val="BodyText"/>
              <w:rPr>
                <w:del w:id="258" w:author="Lynn Felhofer" w:date="2020-03-20T18:35:00Z"/>
              </w:rPr>
              <w:pPrChange w:id="259" w:author="Unknown" w:date="2020-03-20T18:35:00Z">
                <w:pPr>
                  <w:pStyle w:val="TableEntry"/>
                </w:pPr>
              </w:pPrChange>
            </w:pPr>
            <w:del w:id="260"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6642CF3B" w14:textId="3E7DCF5E" w:rsidR="00F71022" w:rsidRPr="00BF0A93" w:rsidDel="00753A46" w:rsidRDefault="00F71022">
            <w:pPr>
              <w:pStyle w:val="BodyText"/>
              <w:rPr>
                <w:del w:id="261" w:author="Lynn Felhofer" w:date="2020-03-20T18:35:00Z"/>
                <w:iCs/>
              </w:rPr>
              <w:pPrChange w:id="262" w:author="Unknown" w:date="2020-03-20T18:35:00Z">
                <w:pPr>
                  <w:pStyle w:val="TableEntry"/>
                  <w:snapToGrid w:val="0"/>
                </w:pPr>
              </w:pPrChange>
            </w:pPr>
            <w:del w:id="263" w:author="Lynn Felhofer" w:date="2020-03-20T18:35:00Z">
              <w:r w:rsidRPr="00BF0A93" w:rsidDel="00753A46">
                <w:rPr>
                  <w:iCs/>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2C150997" w14:textId="57329407" w:rsidR="00F71022" w:rsidRPr="00BF0A93" w:rsidDel="00753A46" w:rsidRDefault="00F71022">
            <w:pPr>
              <w:pStyle w:val="BodyText"/>
              <w:rPr>
                <w:del w:id="264" w:author="Lynn Felhofer" w:date="2020-03-20T18:35:00Z"/>
              </w:rPr>
              <w:pPrChange w:id="265" w:author="Unknown" w:date="2020-03-20T18:35:00Z">
                <w:pPr>
                  <w:pStyle w:val="TableEntry"/>
                  <w:snapToGrid w:val="0"/>
                </w:pPr>
              </w:pPrChange>
            </w:pPr>
            <w:del w:id="266" w:author="Lynn Felhofer" w:date="2020-03-20T18:35:00Z">
              <w:r w:rsidRPr="00BF0A93" w:rsidDel="00753A46">
                <w:delText>Required to manage audit trail of exported PHI, node authentication and transport encryption.</w:delText>
              </w:r>
            </w:del>
          </w:p>
        </w:tc>
      </w:tr>
      <w:tr w:rsidR="00F71022" w:rsidRPr="00BF0A93" w:rsidDel="00753A46" w14:paraId="42120000" w14:textId="41CBBC9A" w:rsidTr="00A9747B">
        <w:trPr>
          <w:cantSplit/>
          <w:jc w:val="center"/>
          <w:del w:id="267" w:author="Lynn Felhofer" w:date="2020-03-20T18:35:00Z"/>
        </w:trPr>
        <w:tc>
          <w:tcPr>
            <w:tcW w:w="2917" w:type="dxa"/>
            <w:tcBorders>
              <w:top w:val="single" w:sz="4" w:space="0" w:color="000000"/>
              <w:left w:val="single" w:sz="4" w:space="0" w:color="000000"/>
              <w:bottom w:val="single" w:sz="4" w:space="0" w:color="000000"/>
            </w:tcBorders>
          </w:tcPr>
          <w:p w14:paraId="11F77363" w14:textId="6A949675" w:rsidR="00F71022" w:rsidRPr="00BF0A93" w:rsidDel="00753A46" w:rsidRDefault="00F71022">
            <w:pPr>
              <w:pStyle w:val="BodyText"/>
              <w:rPr>
                <w:del w:id="268" w:author="Lynn Felhofer" w:date="2020-03-20T18:35:00Z"/>
              </w:rPr>
              <w:pPrChange w:id="269" w:author="Unknown" w:date="2020-03-20T18:35:00Z">
                <w:pPr>
                  <w:pStyle w:val="TableEntry"/>
                  <w:snapToGrid w:val="0"/>
                </w:pPr>
              </w:pPrChange>
            </w:pPr>
            <w:del w:id="270"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5D1265F2" w14:textId="6704C00C" w:rsidR="00F71022" w:rsidRPr="00BF0A93" w:rsidDel="00753A46" w:rsidRDefault="00F71022">
            <w:pPr>
              <w:pStyle w:val="BodyText"/>
              <w:rPr>
                <w:del w:id="271" w:author="Lynn Felhofer" w:date="2020-03-20T18:35:00Z"/>
              </w:rPr>
              <w:pPrChange w:id="272" w:author="Unknown" w:date="2020-03-20T18:35:00Z">
                <w:pPr>
                  <w:pStyle w:val="TableEntry"/>
                  <w:snapToGrid w:val="0"/>
                </w:pPr>
              </w:pPrChange>
            </w:pPr>
            <w:del w:id="273"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5DDCB9C" w14:textId="39BA41AD" w:rsidR="00F71022" w:rsidRPr="00BF0A93" w:rsidDel="00753A46" w:rsidRDefault="00F71022">
            <w:pPr>
              <w:pStyle w:val="BodyText"/>
              <w:rPr>
                <w:del w:id="274" w:author="Lynn Felhofer" w:date="2020-03-20T18:35:00Z"/>
              </w:rPr>
              <w:pPrChange w:id="275" w:author="Unknown" w:date="2020-03-20T18:35:00Z">
                <w:pPr>
                  <w:pStyle w:val="TableEntry"/>
                  <w:snapToGrid w:val="0"/>
                </w:pPr>
              </w:pPrChange>
            </w:pPr>
            <w:del w:id="276" w:author="Lynn Felhofer" w:date="2020-03-20T18:35:00Z">
              <w:r w:rsidRPr="00BF0A93" w:rsidDel="00753A46">
                <w:delText>Each XDS Actor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48D8D937" w14:textId="200A2F77" w:rsidR="00F71022" w:rsidRPr="00BF0A93" w:rsidDel="00753A46" w:rsidRDefault="00F71022">
            <w:pPr>
              <w:pStyle w:val="BodyText"/>
              <w:rPr>
                <w:del w:id="277" w:author="Lynn Felhofer" w:date="2020-03-20T18:35:00Z"/>
              </w:rPr>
              <w:pPrChange w:id="278" w:author="Unknown" w:date="2020-03-20T18:35:00Z">
                <w:pPr>
                  <w:pStyle w:val="TableEntry"/>
                  <w:snapToGrid w:val="0"/>
                </w:pPr>
              </w:pPrChange>
            </w:pPr>
            <w:del w:id="279" w:author="Lynn Felhofer" w:date="2020-03-20T18:35:00Z">
              <w:r w:rsidRPr="00BF0A93" w:rsidDel="00753A46">
                <w:delText>To ensure consistency among document and submission set dates.</w:delText>
              </w:r>
            </w:del>
          </w:p>
        </w:tc>
      </w:tr>
      <w:tr w:rsidR="00F71022" w:rsidRPr="00BF0A93" w:rsidDel="00753A46" w14:paraId="60DD6A78" w14:textId="6EB37A80" w:rsidTr="00A9747B">
        <w:trPr>
          <w:cantSplit/>
          <w:jc w:val="center"/>
          <w:del w:id="280" w:author="Lynn Felhofer" w:date="2020-03-20T18:35:00Z"/>
        </w:trPr>
        <w:tc>
          <w:tcPr>
            <w:tcW w:w="2917" w:type="dxa"/>
            <w:tcBorders>
              <w:top w:val="single" w:sz="4" w:space="0" w:color="000000"/>
              <w:left w:val="single" w:sz="4" w:space="0" w:color="000000"/>
              <w:bottom w:val="single" w:sz="4" w:space="0" w:color="000000"/>
            </w:tcBorders>
          </w:tcPr>
          <w:p w14:paraId="4796E4DA" w14:textId="207104FE" w:rsidR="00F71022" w:rsidRPr="00BF0A93" w:rsidDel="00753A46" w:rsidRDefault="00F71022">
            <w:pPr>
              <w:pStyle w:val="BodyText"/>
              <w:rPr>
                <w:del w:id="281" w:author="Lynn Felhofer" w:date="2020-03-20T18:35:00Z"/>
              </w:rPr>
              <w:pPrChange w:id="282" w:author="Unknown" w:date="2020-03-20T18:35:00Z">
                <w:pPr>
                  <w:pStyle w:val="TableEntry"/>
                  <w:snapToGrid w:val="0"/>
                </w:pPr>
              </w:pPrChange>
            </w:pPr>
            <w:del w:id="283" w:author="Lynn Felhofer" w:date="2020-03-20T18:35:00Z">
              <w:r w:rsidRPr="00BF0A93" w:rsidDel="00753A46">
                <w:delText>Cross-Enterprise User Assertion (XUA)</w:delText>
              </w:r>
            </w:del>
          </w:p>
        </w:tc>
        <w:tc>
          <w:tcPr>
            <w:tcW w:w="2075" w:type="dxa"/>
            <w:tcBorders>
              <w:top w:val="single" w:sz="4" w:space="0" w:color="000000"/>
              <w:left w:val="single" w:sz="4" w:space="0" w:color="000000"/>
              <w:bottom w:val="single" w:sz="4" w:space="0" w:color="000000"/>
            </w:tcBorders>
          </w:tcPr>
          <w:p w14:paraId="02D66BC5" w14:textId="6A259374" w:rsidR="00F71022" w:rsidRPr="00BF0A93" w:rsidDel="00753A46" w:rsidRDefault="00F71022">
            <w:pPr>
              <w:pStyle w:val="BodyText"/>
              <w:rPr>
                <w:del w:id="284" w:author="Lynn Felhofer" w:date="2020-03-20T18:35:00Z"/>
                <w:i/>
                <w:iCs/>
              </w:rPr>
              <w:pPrChange w:id="285" w:author="Unknown" w:date="2020-03-20T18:35:00Z">
                <w:pPr>
                  <w:pStyle w:val="TableEntry"/>
                  <w:snapToGrid w:val="0"/>
                  <w:jc w:val="center"/>
                </w:pPr>
              </w:pPrChange>
            </w:pPr>
            <w:del w:id="28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76F11F9B" w14:textId="38D6D0BB" w:rsidR="00F71022" w:rsidRPr="00BF0A93" w:rsidDel="00753A46" w:rsidRDefault="00F71022">
            <w:pPr>
              <w:pStyle w:val="BodyText"/>
              <w:rPr>
                <w:del w:id="287" w:author="Lynn Felhofer" w:date="2020-03-20T18:35:00Z"/>
                <w:i/>
                <w:iCs/>
              </w:rPr>
              <w:pPrChange w:id="288" w:author="Unknown" w:date="2020-03-20T18:35:00Z">
                <w:pPr>
                  <w:pStyle w:val="TableEntry"/>
                  <w:snapToGrid w:val="0"/>
                  <w:jc w:val="center"/>
                </w:pPr>
              </w:pPrChange>
            </w:pPr>
            <w:del w:id="28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B56829C" w14:textId="2412577F" w:rsidR="00F71022" w:rsidRPr="00BF0A93" w:rsidDel="00753A46" w:rsidRDefault="00F71022">
            <w:pPr>
              <w:pStyle w:val="BodyText"/>
              <w:rPr>
                <w:del w:id="290" w:author="Lynn Felhofer" w:date="2020-03-20T18:35:00Z"/>
              </w:rPr>
              <w:pPrChange w:id="291" w:author="Unknown" w:date="2020-03-20T18:35:00Z">
                <w:pPr>
                  <w:pStyle w:val="TableEntry"/>
                  <w:snapToGrid w:val="0"/>
                </w:pPr>
              </w:pPrChange>
            </w:pPr>
          </w:p>
        </w:tc>
      </w:tr>
      <w:tr w:rsidR="00F71022" w:rsidRPr="00BF0A93" w:rsidDel="00753A46" w14:paraId="3A7400D2" w14:textId="6420F4E4" w:rsidTr="00A9747B">
        <w:trPr>
          <w:cantSplit/>
          <w:jc w:val="center"/>
          <w:del w:id="292" w:author="Lynn Felhofer" w:date="2020-03-20T18:35:00Z"/>
        </w:trPr>
        <w:tc>
          <w:tcPr>
            <w:tcW w:w="2917" w:type="dxa"/>
            <w:tcBorders>
              <w:top w:val="single" w:sz="4" w:space="0" w:color="000000"/>
              <w:left w:val="single" w:sz="4" w:space="0" w:color="000000"/>
              <w:bottom w:val="single" w:sz="4" w:space="0" w:color="000000"/>
            </w:tcBorders>
          </w:tcPr>
          <w:p w14:paraId="294A6898" w14:textId="068C85BE" w:rsidR="00F71022" w:rsidRPr="00BF0A93" w:rsidDel="00753A46" w:rsidRDefault="00F71022">
            <w:pPr>
              <w:pStyle w:val="BodyText"/>
              <w:rPr>
                <w:del w:id="293" w:author="Lynn Felhofer" w:date="2020-03-20T18:35:00Z"/>
              </w:rPr>
              <w:pPrChange w:id="294" w:author="Unknown" w:date="2020-03-20T18:35:00Z">
                <w:pPr>
                  <w:pStyle w:val="TableEntry"/>
                  <w:snapToGrid w:val="0"/>
                </w:pPr>
              </w:pPrChange>
            </w:pPr>
            <w:del w:id="295" w:author="Lynn Felhofer" w:date="2020-03-20T18:35:00Z">
              <w:r w:rsidRPr="00BF0A93" w:rsidDel="00753A46">
                <w:delText>Patient Administration Management (PAM)</w:delText>
              </w:r>
            </w:del>
          </w:p>
        </w:tc>
        <w:tc>
          <w:tcPr>
            <w:tcW w:w="2075" w:type="dxa"/>
            <w:tcBorders>
              <w:top w:val="single" w:sz="4" w:space="0" w:color="000000"/>
              <w:left w:val="single" w:sz="4" w:space="0" w:color="000000"/>
              <w:bottom w:val="single" w:sz="4" w:space="0" w:color="000000"/>
            </w:tcBorders>
          </w:tcPr>
          <w:p w14:paraId="269B5162" w14:textId="319E5AA2" w:rsidR="00F71022" w:rsidRPr="00BF0A93" w:rsidDel="00753A46" w:rsidRDefault="00F71022">
            <w:pPr>
              <w:pStyle w:val="BodyText"/>
              <w:rPr>
                <w:del w:id="296" w:author="Lynn Felhofer" w:date="2020-03-20T18:35:00Z"/>
                <w:i/>
                <w:iCs/>
              </w:rPr>
              <w:pPrChange w:id="297" w:author="Unknown" w:date="2020-03-20T18:35:00Z">
                <w:pPr>
                  <w:pStyle w:val="TableEntry"/>
                  <w:snapToGrid w:val="0"/>
                  <w:jc w:val="center"/>
                </w:pPr>
              </w:pPrChange>
            </w:pPr>
            <w:del w:id="29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F8DDEFD" w14:textId="7B3C63B9" w:rsidR="00F71022" w:rsidRPr="00BF0A93" w:rsidDel="00753A46" w:rsidRDefault="00F71022">
            <w:pPr>
              <w:pStyle w:val="BodyText"/>
              <w:rPr>
                <w:del w:id="299" w:author="Lynn Felhofer" w:date="2020-03-20T18:35:00Z"/>
                <w:i/>
                <w:iCs/>
              </w:rPr>
              <w:pPrChange w:id="300" w:author="Unknown" w:date="2020-03-20T18:35:00Z">
                <w:pPr>
                  <w:pStyle w:val="TableEntry"/>
                  <w:snapToGrid w:val="0"/>
                  <w:jc w:val="center"/>
                </w:pPr>
              </w:pPrChange>
            </w:pPr>
            <w:del w:id="30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0B06733" w14:textId="3903DC23" w:rsidR="00F71022" w:rsidRPr="00BF0A93" w:rsidDel="00753A46" w:rsidRDefault="00F71022">
            <w:pPr>
              <w:pStyle w:val="BodyText"/>
              <w:rPr>
                <w:del w:id="302" w:author="Lynn Felhofer" w:date="2020-03-20T18:35:00Z"/>
              </w:rPr>
              <w:pPrChange w:id="303" w:author="Unknown" w:date="2020-03-20T18:35:00Z">
                <w:pPr>
                  <w:pStyle w:val="TableEntry"/>
                  <w:snapToGrid w:val="0"/>
                </w:pPr>
              </w:pPrChange>
            </w:pPr>
            <w:del w:id="304" w:author="Lynn Felhofer" w:date="2020-03-20T18:35:00Z">
              <w:r w:rsidRPr="00BF0A93" w:rsidDel="00753A46">
                <w:delText>-</w:delText>
              </w:r>
            </w:del>
          </w:p>
        </w:tc>
      </w:tr>
      <w:tr w:rsidR="00F71022" w:rsidRPr="00BF0A93" w:rsidDel="00753A46" w14:paraId="1AF7D6BF" w14:textId="07173F95" w:rsidTr="00A9747B">
        <w:trPr>
          <w:cantSplit/>
          <w:jc w:val="center"/>
          <w:del w:id="305"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0F504458" w14:textId="4E1DC7FF" w:rsidR="00F71022" w:rsidRPr="00BF0A93" w:rsidDel="00753A46" w:rsidRDefault="00F71022">
            <w:pPr>
              <w:pStyle w:val="BodyText"/>
              <w:rPr>
                <w:del w:id="306" w:author="Lynn Felhofer" w:date="2020-03-20T18:35:00Z"/>
              </w:rPr>
              <w:pPrChange w:id="307" w:author="Unknown" w:date="2020-03-20T18:35:00Z">
                <w:pPr>
                  <w:pStyle w:val="TableEntry"/>
                  <w:snapToGrid w:val="0"/>
                </w:pPr>
              </w:pPrChange>
            </w:pPr>
            <w:del w:id="308"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155AA576" w14:textId="3EDB63B9" w:rsidR="00F71022" w:rsidRPr="00BF0A93" w:rsidDel="00753A46" w:rsidRDefault="00F71022">
            <w:pPr>
              <w:pStyle w:val="BodyText"/>
              <w:rPr>
                <w:del w:id="309" w:author="Lynn Felhofer" w:date="2020-03-20T18:35:00Z"/>
              </w:rPr>
              <w:pPrChange w:id="310" w:author="Unknown" w:date="2020-03-20T18:35:00Z">
                <w:pPr>
                  <w:pStyle w:val="TableEntry"/>
                  <w:snapToGrid w:val="0"/>
                </w:pPr>
              </w:pPrChange>
            </w:pPr>
            <w:del w:id="311"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518A49E7" w14:textId="75FA1473" w:rsidR="00F71022" w:rsidRPr="00BF0A93" w:rsidDel="00753A46" w:rsidRDefault="00F71022">
            <w:pPr>
              <w:pStyle w:val="BodyText"/>
              <w:rPr>
                <w:del w:id="312" w:author="Lynn Felhofer" w:date="2020-03-20T18:35:00Z"/>
              </w:rPr>
              <w:pPrChange w:id="313" w:author="Unknown" w:date="2020-03-20T18:35:00Z">
                <w:pPr>
                  <w:pStyle w:val="TableEntry"/>
                  <w:snapToGrid w:val="0"/>
                </w:pPr>
              </w:pPrChange>
            </w:pPr>
            <w:del w:id="314" w:author="Lynn Felhofer" w:date="2020-03-20T18:35:00Z">
              <w:r w:rsidRPr="00BF0A93" w:rsidDel="00753A46">
                <w:delText>Each XDM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4141F8F0" w14:textId="1D0294E8" w:rsidR="00F71022" w:rsidRPr="00BF0A93" w:rsidDel="00753A46" w:rsidRDefault="00F71022">
            <w:pPr>
              <w:pStyle w:val="BodyText"/>
              <w:rPr>
                <w:del w:id="315" w:author="Lynn Felhofer" w:date="2020-03-20T18:35:00Z"/>
              </w:rPr>
              <w:pPrChange w:id="316" w:author="Unknown" w:date="2020-03-20T18:35:00Z">
                <w:pPr>
                  <w:pStyle w:val="TableEntry"/>
                  <w:snapToGrid w:val="0"/>
                </w:pPr>
              </w:pPrChange>
            </w:pPr>
            <w:del w:id="317" w:author="Lynn Felhofer" w:date="2020-03-20T18:35:00Z">
              <w:r w:rsidRPr="00BF0A93" w:rsidDel="00753A46">
                <w:delText>Requires audit trails.</w:delText>
              </w:r>
            </w:del>
          </w:p>
        </w:tc>
      </w:tr>
      <w:tr w:rsidR="00F71022" w:rsidRPr="00BF0A93" w:rsidDel="00753A46" w14:paraId="0C4A0F51" w14:textId="06355BFC" w:rsidTr="00A9747B">
        <w:trPr>
          <w:cantSplit/>
          <w:jc w:val="center"/>
          <w:del w:id="318"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30F622C6" w14:textId="65F5CA9E" w:rsidR="00F71022" w:rsidRPr="00BF0A93" w:rsidDel="00753A46" w:rsidRDefault="00F71022">
            <w:pPr>
              <w:pStyle w:val="BodyText"/>
              <w:rPr>
                <w:del w:id="319" w:author="Lynn Felhofer" w:date="2020-03-20T18:35:00Z"/>
              </w:rPr>
              <w:pPrChange w:id="320" w:author="Unknown" w:date="2020-03-20T18:35:00Z">
                <w:pPr>
                  <w:pStyle w:val="TableEntry"/>
                  <w:snapToGrid w:val="0"/>
                </w:pPr>
              </w:pPrChange>
            </w:pPr>
            <w:del w:id="321"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6DA0C10C" w14:textId="49FC13D6" w:rsidR="00F71022" w:rsidRPr="00BF0A93" w:rsidDel="00753A46" w:rsidRDefault="00F71022">
            <w:pPr>
              <w:pStyle w:val="BodyText"/>
              <w:rPr>
                <w:del w:id="322" w:author="Lynn Felhofer" w:date="2020-03-20T18:35:00Z"/>
              </w:rPr>
              <w:pPrChange w:id="323" w:author="Unknown" w:date="2020-03-20T18:35:00Z">
                <w:pPr>
                  <w:pStyle w:val="TableEntry"/>
                  <w:snapToGrid w:val="0"/>
                </w:pPr>
              </w:pPrChange>
            </w:pPr>
            <w:del w:id="324" w:author="Lynn Felhofer" w:date="2020-03-20T18:35:00Z">
              <w:r w:rsidRPr="00BF0A93" w:rsidDel="00753A46">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4B1ACF43" w14:textId="4B4EBA39" w:rsidR="00F71022" w:rsidRPr="00BF0A93" w:rsidDel="00753A46" w:rsidRDefault="00F71022">
            <w:pPr>
              <w:pStyle w:val="BodyText"/>
              <w:rPr>
                <w:del w:id="325" w:author="Lynn Felhofer" w:date="2020-03-20T18:35:00Z"/>
              </w:rPr>
              <w:pPrChange w:id="326" w:author="Unknown" w:date="2020-03-20T18:35:00Z">
                <w:pPr>
                  <w:pStyle w:val="TableEntry"/>
                  <w:snapToGrid w:val="0"/>
                </w:pPr>
              </w:pPrChange>
            </w:pPr>
            <w:del w:id="327" w:author="Lynn Felhofer" w:date="2020-03-20T18:35:00Z">
              <w:r w:rsidRPr="00BF0A93" w:rsidDel="00753A46">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5E8E1860" w14:textId="2E6C2788" w:rsidR="00F71022" w:rsidRPr="00BF0A93" w:rsidDel="00753A46" w:rsidRDefault="00F71022">
            <w:pPr>
              <w:pStyle w:val="BodyText"/>
              <w:rPr>
                <w:del w:id="328" w:author="Lynn Felhofer" w:date="2020-03-20T18:35:00Z"/>
              </w:rPr>
              <w:pPrChange w:id="329" w:author="Unknown" w:date="2020-03-20T18:35:00Z">
                <w:pPr>
                  <w:pStyle w:val="TableEntry"/>
                  <w:snapToGrid w:val="0"/>
                </w:pPr>
              </w:pPrChange>
            </w:pPr>
            <w:del w:id="330" w:author="Lynn Felhofer" w:date="2020-03-20T18:35:00Z">
              <w:r w:rsidRPr="00BF0A93" w:rsidDel="00753A46">
                <w:delText>Enables some form of processing of imported medical data.</w:delText>
              </w:r>
            </w:del>
          </w:p>
        </w:tc>
      </w:tr>
      <w:tr w:rsidR="00F71022" w:rsidRPr="00BF0A93" w:rsidDel="00753A46" w14:paraId="1ABA14F4" w14:textId="2D74E90E" w:rsidTr="00A9747B">
        <w:trPr>
          <w:cantSplit/>
          <w:jc w:val="center"/>
          <w:del w:id="331" w:author="Lynn Felhofer" w:date="2020-03-20T18:35:00Z"/>
        </w:trPr>
        <w:tc>
          <w:tcPr>
            <w:tcW w:w="2917" w:type="dxa"/>
            <w:tcBorders>
              <w:top w:val="single" w:sz="4" w:space="0" w:color="000000"/>
              <w:left w:val="single" w:sz="4" w:space="0" w:color="000000"/>
              <w:bottom w:val="single" w:sz="4" w:space="0" w:color="000000"/>
            </w:tcBorders>
          </w:tcPr>
          <w:p w14:paraId="103A543F" w14:textId="2290AC52" w:rsidR="00F71022" w:rsidRPr="00BF0A93" w:rsidDel="00753A46" w:rsidRDefault="00F71022">
            <w:pPr>
              <w:pStyle w:val="BodyText"/>
              <w:rPr>
                <w:del w:id="332" w:author="Lynn Felhofer" w:date="2020-03-20T18:35:00Z"/>
              </w:rPr>
              <w:pPrChange w:id="333" w:author="Unknown" w:date="2020-03-20T18:35:00Z">
                <w:pPr>
                  <w:pStyle w:val="TableEntry"/>
                  <w:snapToGrid w:val="0"/>
                </w:pPr>
              </w:pPrChange>
            </w:pPr>
            <w:del w:id="334"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28BEA2BF" w14:textId="715CDF94" w:rsidR="00F71022" w:rsidRPr="00BF0A93" w:rsidDel="00753A46" w:rsidRDefault="00F71022">
            <w:pPr>
              <w:pStyle w:val="BodyText"/>
              <w:rPr>
                <w:del w:id="335" w:author="Lynn Felhofer" w:date="2020-03-20T18:35:00Z"/>
              </w:rPr>
              <w:pPrChange w:id="336" w:author="Unknown" w:date="2020-03-20T18:35:00Z">
                <w:pPr>
                  <w:pStyle w:val="TableEntry"/>
                  <w:snapToGrid w:val="0"/>
                </w:pPr>
              </w:pPrChange>
            </w:pPr>
            <w:del w:id="337"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34763328" w14:textId="58878C82" w:rsidR="00F71022" w:rsidRPr="00BF0A93" w:rsidDel="00753A46" w:rsidRDefault="00F71022">
            <w:pPr>
              <w:pStyle w:val="BodyText"/>
              <w:rPr>
                <w:del w:id="338" w:author="Lynn Felhofer" w:date="2020-03-20T18:35:00Z"/>
              </w:rPr>
              <w:pPrChange w:id="339" w:author="Unknown" w:date="2020-03-20T18:35:00Z">
                <w:pPr>
                  <w:pStyle w:val="TableEntry"/>
                  <w:snapToGrid w:val="0"/>
                </w:pPr>
              </w:pPrChange>
            </w:pPr>
            <w:del w:id="340" w:author="Lynn Felhofer" w:date="2020-03-20T18:35:00Z">
              <w:r w:rsidRPr="00BF0A93" w:rsidDel="00753A46">
                <w:delText>The BPPC Content Creator shall be grouped with an XDS or XDR Document Source, or an XDM Portable Media Creator.</w:delText>
              </w:r>
            </w:del>
          </w:p>
          <w:p w14:paraId="35956118" w14:textId="76D5764A" w:rsidR="00F71022" w:rsidRPr="00BF0A93" w:rsidDel="00753A46" w:rsidRDefault="00F71022">
            <w:pPr>
              <w:pStyle w:val="BodyText"/>
              <w:rPr>
                <w:del w:id="341" w:author="Lynn Felhofer" w:date="2020-03-20T18:35:00Z"/>
              </w:rPr>
              <w:pPrChange w:id="342" w:author="Unknown" w:date="2020-03-20T18:35:00Z">
                <w:pPr>
                  <w:pStyle w:val="TableEntry"/>
                  <w:snapToGrid w:val="0"/>
                </w:pPr>
              </w:pPrChange>
            </w:pPr>
            <w:del w:id="343" w:author="Lynn Felhofer" w:date="2020-03-20T18:35:00Z">
              <w:r w:rsidRPr="00BF0A93" w:rsidDel="00753A46">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3EBAAE36" w14:textId="0B0A83F4" w:rsidR="00F71022" w:rsidRPr="00BF0A93" w:rsidDel="00753A46" w:rsidRDefault="00F71022">
            <w:pPr>
              <w:pStyle w:val="BodyText"/>
              <w:rPr>
                <w:del w:id="344" w:author="Lynn Felhofer" w:date="2020-03-20T18:35:00Z"/>
              </w:rPr>
              <w:pPrChange w:id="345" w:author="Unknown" w:date="2020-03-20T18:35:00Z">
                <w:pPr>
                  <w:pStyle w:val="TableEntry"/>
                  <w:snapToGrid w:val="0"/>
                </w:pPr>
              </w:pPrChange>
            </w:pPr>
            <w:del w:id="346" w:author="Lynn Felhofer" w:date="2020-03-20T18:35:00Z">
              <w:r w:rsidRPr="00BF0A93" w:rsidDel="00753A46">
                <w:delText>The content of a Basic Patient Privacy Consent Acknowledgement document is intended for use in XDS, XDR and XDM.</w:delText>
              </w:r>
            </w:del>
          </w:p>
        </w:tc>
      </w:tr>
      <w:tr w:rsidR="00F71022" w:rsidRPr="00BF0A93" w:rsidDel="00753A46" w14:paraId="5914AE36" w14:textId="3E819AC1" w:rsidTr="00A9747B">
        <w:trPr>
          <w:cantSplit/>
          <w:jc w:val="center"/>
          <w:del w:id="347" w:author="Lynn Felhofer" w:date="2020-03-20T18:35:00Z"/>
        </w:trPr>
        <w:tc>
          <w:tcPr>
            <w:tcW w:w="2917" w:type="dxa"/>
            <w:tcBorders>
              <w:top w:val="single" w:sz="4" w:space="0" w:color="000000"/>
              <w:left w:val="single" w:sz="4" w:space="0" w:color="000000"/>
              <w:bottom w:val="single" w:sz="4" w:space="0" w:color="000000"/>
            </w:tcBorders>
          </w:tcPr>
          <w:p w14:paraId="6FC2851E" w14:textId="6BD138F9" w:rsidR="00F71022" w:rsidRPr="00BF0A93" w:rsidDel="00753A46" w:rsidRDefault="00F71022">
            <w:pPr>
              <w:pStyle w:val="BodyText"/>
              <w:rPr>
                <w:del w:id="348" w:author="Lynn Felhofer" w:date="2020-03-20T18:35:00Z"/>
              </w:rPr>
              <w:pPrChange w:id="349" w:author="Unknown" w:date="2020-03-20T18:35:00Z">
                <w:pPr>
                  <w:pStyle w:val="TableEntry"/>
                  <w:snapToGrid w:val="0"/>
                </w:pPr>
              </w:pPrChange>
            </w:pPr>
            <w:del w:id="350"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1479BDBF" w14:textId="586EBE36" w:rsidR="00F71022" w:rsidRPr="00BF0A93" w:rsidDel="00753A46" w:rsidRDefault="00F71022">
            <w:pPr>
              <w:pStyle w:val="BodyText"/>
              <w:rPr>
                <w:del w:id="351" w:author="Lynn Felhofer" w:date="2020-03-20T18:35:00Z"/>
              </w:rPr>
              <w:pPrChange w:id="352" w:author="Unknown" w:date="2020-03-20T18:35:00Z">
                <w:pPr>
                  <w:pStyle w:val="TableEntry"/>
                  <w:snapToGrid w:val="0"/>
                </w:pPr>
              </w:pPrChange>
            </w:pPr>
            <w:del w:id="353" w:author="Lynn Felhofer" w:date="2020-03-20T18:35:00Z">
              <w:r w:rsidRPr="00BF0A93" w:rsidDel="00753A46">
                <w:delText>Cross Enterprise Sharing of Scanned Documents</w:delText>
              </w:r>
            </w:del>
          </w:p>
        </w:tc>
        <w:tc>
          <w:tcPr>
            <w:tcW w:w="2511" w:type="dxa"/>
            <w:tcBorders>
              <w:top w:val="single" w:sz="4" w:space="0" w:color="000000"/>
              <w:left w:val="single" w:sz="4" w:space="0" w:color="000000"/>
              <w:bottom w:val="single" w:sz="4" w:space="0" w:color="000000"/>
            </w:tcBorders>
          </w:tcPr>
          <w:p w14:paraId="1D7106F4" w14:textId="02BB9E08" w:rsidR="00F71022" w:rsidRPr="00BF0A93" w:rsidDel="00753A46" w:rsidRDefault="00F71022">
            <w:pPr>
              <w:pStyle w:val="BodyText"/>
              <w:rPr>
                <w:del w:id="354" w:author="Lynn Felhofer" w:date="2020-03-20T18:35:00Z"/>
              </w:rPr>
              <w:pPrChange w:id="355" w:author="Unknown" w:date="2020-03-20T18:35:00Z">
                <w:pPr>
                  <w:pStyle w:val="TableEntry"/>
                  <w:snapToGrid w:val="0"/>
                </w:pPr>
              </w:pPrChange>
            </w:pPr>
            <w:del w:id="356" w:author="Lynn Felhofer" w:date="2020-03-20T18:35:00Z">
              <w:r w:rsidRPr="00BF0A93" w:rsidDel="00753A46">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14248BD2" w14:textId="19BB38E0" w:rsidR="00F71022" w:rsidRPr="00BF0A93" w:rsidDel="00753A46" w:rsidRDefault="00F71022">
            <w:pPr>
              <w:pStyle w:val="BodyText"/>
              <w:rPr>
                <w:del w:id="357" w:author="Lynn Felhofer" w:date="2020-03-20T18:35:00Z"/>
              </w:rPr>
              <w:pPrChange w:id="358" w:author="Unknown" w:date="2020-03-20T18:35:00Z">
                <w:pPr>
                  <w:pStyle w:val="TableEntry"/>
                  <w:snapToGrid w:val="0"/>
                </w:pPr>
              </w:pPrChange>
            </w:pPr>
            <w:del w:id="359" w:author="Lynn Felhofer" w:date="2020-03-20T18:35:00Z">
              <w:r w:rsidRPr="00BF0A93" w:rsidDel="00753A46">
                <w:delText>Enables capturing of wet signatures on patients' consent documents.</w:delText>
              </w:r>
            </w:del>
          </w:p>
        </w:tc>
      </w:tr>
      <w:tr w:rsidR="00F71022" w:rsidRPr="00BF0A93" w:rsidDel="00753A46" w14:paraId="2F257C7E" w14:textId="6F52D092" w:rsidTr="00A9747B">
        <w:trPr>
          <w:cantSplit/>
          <w:jc w:val="center"/>
          <w:del w:id="360" w:author="Lynn Felhofer" w:date="2020-03-20T18:35:00Z"/>
        </w:trPr>
        <w:tc>
          <w:tcPr>
            <w:tcW w:w="2917" w:type="dxa"/>
            <w:tcBorders>
              <w:top w:val="single" w:sz="4" w:space="0" w:color="000000"/>
              <w:left w:val="single" w:sz="4" w:space="0" w:color="000000"/>
              <w:bottom w:val="single" w:sz="4" w:space="0" w:color="000000"/>
            </w:tcBorders>
          </w:tcPr>
          <w:p w14:paraId="096C2CEE" w14:textId="016DB299" w:rsidR="00F71022" w:rsidRPr="00BF0A93" w:rsidDel="00753A46" w:rsidRDefault="00F71022">
            <w:pPr>
              <w:pStyle w:val="BodyText"/>
              <w:rPr>
                <w:del w:id="361" w:author="Lynn Felhofer" w:date="2020-03-20T18:35:00Z"/>
              </w:rPr>
              <w:pPrChange w:id="362" w:author="Unknown" w:date="2020-03-20T18:35:00Z">
                <w:pPr>
                  <w:pStyle w:val="TableEntry"/>
                  <w:snapToGrid w:val="0"/>
                </w:pPr>
              </w:pPrChange>
            </w:pPr>
            <w:del w:id="363" w:author="Lynn Felhofer" w:date="2020-03-20T18:35:00Z">
              <w:r w:rsidRPr="00BF0A93" w:rsidDel="00753A46">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16045BBD" w14:textId="278BB17D" w:rsidR="00F71022" w:rsidRPr="00BF0A93" w:rsidDel="00753A46" w:rsidRDefault="00F71022">
            <w:pPr>
              <w:pStyle w:val="BodyText"/>
              <w:rPr>
                <w:del w:id="364" w:author="Lynn Felhofer" w:date="2020-03-20T18:35:00Z"/>
              </w:rPr>
              <w:pPrChange w:id="365" w:author="Unknown" w:date="2020-03-20T18:35:00Z">
                <w:pPr>
                  <w:pStyle w:val="TableEntry"/>
                  <w:snapToGrid w:val="0"/>
                </w:pPr>
              </w:pPrChange>
            </w:pPr>
            <w:del w:id="366"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40401AC1" w14:textId="630B62CA" w:rsidR="00F71022" w:rsidRPr="00BF0A93" w:rsidDel="00753A46" w:rsidRDefault="00F71022">
            <w:pPr>
              <w:pStyle w:val="BodyText"/>
              <w:rPr>
                <w:del w:id="367" w:author="Lynn Felhofer" w:date="2020-03-20T18:35:00Z"/>
              </w:rPr>
              <w:pPrChange w:id="368" w:author="Unknown" w:date="2020-03-20T18:35:00Z">
                <w:pPr>
                  <w:pStyle w:val="TableEntry"/>
                  <w:snapToGrid w:val="0"/>
                </w:pPr>
              </w:pPrChange>
            </w:pPr>
            <w:del w:id="369" w:author="Lynn Felhofer" w:date="2020-03-20T18:35:00Z">
              <w:r w:rsidRPr="00BF0A93" w:rsidDel="00753A46">
                <w:delText>The XDS-SD Content Creator shall be grouped with an XDS or XDR Document Source, or an XDM Portable Media Creator.</w:delText>
              </w:r>
            </w:del>
          </w:p>
          <w:p w14:paraId="764F47AF" w14:textId="42D829BB" w:rsidR="00F71022" w:rsidRPr="00BF0A93" w:rsidDel="00753A46" w:rsidRDefault="00F71022">
            <w:pPr>
              <w:pStyle w:val="BodyText"/>
              <w:rPr>
                <w:del w:id="370" w:author="Lynn Felhofer" w:date="2020-03-20T18:35:00Z"/>
              </w:rPr>
              <w:pPrChange w:id="371" w:author="Unknown" w:date="2020-03-20T18:35:00Z">
                <w:pPr>
                  <w:pStyle w:val="TableEntry"/>
                  <w:snapToGrid w:val="0"/>
                </w:pPr>
              </w:pPrChange>
            </w:pPr>
            <w:del w:id="372" w:author="Lynn Felhofer" w:date="2020-03-20T18:35:00Z">
              <w:r w:rsidRPr="00BF0A93" w:rsidDel="00753A46">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A7E0227" w14:textId="309F6E2F" w:rsidR="00F71022" w:rsidRPr="00BF0A93" w:rsidDel="00753A46" w:rsidRDefault="00F71022">
            <w:pPr>
              <w:pStyle w:val="BodyText"/>
              <w:rPr>
                <w:del w:id="373" w:author="Lynn Felhofer" w:date="2020-03-20T18:35:00Z"/>
              </w:rPr>
              <w:pPrChange w:id="374" w:author="Unknown" w:date="2020-03-20T18:35:00Z">
                <w:pPr>
                  <w:pStyle w:val="TableEntry"/>
                  <w:snapToGrid w:val="0"/>
                </w:pPr>
              </w:pPrChange>
            </w:pPr>
            <w:del w:id="375" w:author="Lynn Felhofer" w:date="2020-03-20T18:35:00Z">
              <w:r w:rsidRPr="00BF0A93" w:rsidDel="00753A46">
                <w:delText>The content of this profile is intended for use in XDS, XDR and XDM.</w:delText>
              </w:r>
            </w:del>
          </w:p>
        </w:tc>
      </w:tr>
      <w:tr w:rsidR="00F71022" w:rsidRPr="00BF0A93" w:rsidDel="00753A46" w14:paraId="218FEA5A" w14:textId="4A577591" w:rsidTr="00A9747B">
        <w:trPr>
          <w:cantSplit/>
          <w:jc w:val="center"/>
          <w:del w:id="376" w:author="Lynn Felhofer" w:date="2020-03-20T18:35:00Z"/>
        </w:trPr>
        <w:tc>
          <w:tcPr>
            <w:tcW w:w="2917" w:type="dxa"/>
            <w:tcBorders>
              <w:top w:val="single" w:sz="4" w:space="0" w:color="000000"/>
              <w:left w:val="single" w:sz="4" w:space="0" w:color="000000"/>
              <w:bottom w:val="single" w:sz="4" w:space="0" w:color="000000"/>
            </w:tcBorders>
          </w:tcPr>
          <w:p w14:paraId="4C25BDF2" w14:textId="5D8D1630" w:rsidR="00F71022" w:rsidRPr="00BF0A93" w:rsidDel="00753A46" w:rsidRDefault="00F71022">
            <w:pPr>
              <w:pStyle w:val="BodyText"/>
              <w:rPr>
                <w:del w:id="377" w:author="Lynn Felhofer" w:date="2020-03-20T18:35:00Z"/>
              </w:rPr>
              <w:pPrChange w:id="378" w:author="Unknown" w:date="2020-03-20T18:35:00Z">
                <w:pPr>
                  <w:pStyle w:val="TableEntry"/>
                </w:pPr>
              </w:pPrChange>
            </w:pPr>
            <w:del w:id="379" w:author="Lynn Felhofer" w:date="2020-03-20T18:35:00Z">
              <w:r w:rsidRPr="00BF0A93" w:rsidDel="00753A46">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5EF4D463" w14:textId="73C0668C" w:rsidR="00F71022" w:rsidRPr="00BF0A93" w:rsidDel="00753A46" w:rsidRDefault="00F71022">
            <w:pPr>
              <w:pStyle w:val="BodyText"/>
              <w:rPr>
                <w:del w:id="380" w:author="Lynn Felhofer" w:date="2020-03-20T18:35:00Z"/>
              </w:rPr>
              <w:pPrChange w:id="381" w:author="Unknown" w:date="2020-03-20T18:35:00Z">
                <w:pPr>
                  <w:pStyle w:val="TableEntry"/>
                  <w:snapToGrid w:val="0"/>
                </w:pPr>
              </w:pPrChange>
            </w:pPr>
            <w:del w:id="382" w:author="Lynn Felhofer" w:date="2020-03-20T18:35:00Z">
              <w:r w:rsidRPr="00BF0A93" w:rsidDel="00753A46">
                <w:delText>ATNA</w:delText>
              </w:r>
            </w:del>
          </w:p>
        </w:tc>
        <w:tc>
          <w:tcPr>
            <w:tcW w:w="2511" w:type="dxa"/>
            <w:tcBorders>
              <w:top w:val="single" w:sz="4" w:space="0" w:color="000000"/>
              <w:left w:val="single" w:sz="4" w:space="0" w:color="000000"/>
              <w:bottom w:val="single" w:sz="4" w:space="0" w:color="000000"/>
            </w:tcBorders>
          </w:tcPr>
          <w:p w14:paraId="7184D43F" w14:textId="4DF9882B" w:rsidR="00F71022" w:rsidRPr="00BF0A93" w:rsidDel="00753A46" w:rsidRDefault="00F71022">
            <w:pPr>
              <w:pStyle w:val="BodyText"/>
              <w:rPr>
                <w:del w:id="383" w:author="Lynn Felhofer" w:date="2020-03-20T18:35:00Z"/>
              </w:rPr>
              <w:pPrChange w:id="384" w:author="Unknown" w:date="2020-03-20T18:35:00Z">
                <w:pPr>
                  <w:pStyle w:val="TableEntry"/>
                  <w:snapToGrid w:val="0"/>
                </w:pPr>
              </w:pPrChange>
            </w:pPr>
            <w:del w:id="385" w:author="Lynn Felhofer" w:date="2020-03-20T18:35:00Z">
              <w:r w:rsidRPr="00BF0A93" w:rsidDel="00753A46">
                <w:delText>Each XDR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0FCF5F83" w14:textId="75F4C5DC" w:rsidR="00F71022" w:rsidRPr="00BF0A93" w:rsidDel="00753A46" w:rsidRDefault="00F71022">
            <w:pPr>
              <w:pStyle w:val="BodyText"/>
              <w:rPr>
                <w:del w:id="386" w:author="Lynn Felhofer" w:date="2020-03-20T18:35:00Z"/>
              </w:rPr>
              <w:pPrChange w:id="387" w:author="Unknown" w:date="2020-03-20T18:35:00Z">
                <w:pPr>
                  <w:pStyle w:val="TableEntry"/>
                  <w:snapToGrid w:val="0"/>
                </w:pPr>
              </w:pPrChange>
            </w:pPr>
            <w:del w:id="388" w:author="Lynn Felhofer" w:date="2020-03-20T18:35:00Z">
              <w:r w:rsidRPr="00BF0A93" w:rsidDel="00753A46">
                <w:delText>Requires secure communication and audit trails.</w:delText>
              </w:r>
            </w:del>
          </w:p>
        </w:tc>
      </w:tr>
      <w:tr w:rsidR="00F71022" w:rsidRPr="00BF0A93" w:rsidDel="00753A46" w14:paraId="40393DEA" w14:textId="6FB5795D" w:rsidTr="00A9747B">
        <w:trPr>
          <w:cantSplit/>
          <w:jc w:val="center"/>
          <w:del w:id="389" w:author="Lynn Felhofer" w:date="2020-03-20T18:35:00Z"/>
        </w:trPr>
        <w:tc>
          <w:tcPr>
            <w:tcW w:w="2917" w:type="dxa"/>
            <w:tcBorders>
              <w:top w:val="single" w:sz="4" w:space="0" w:color="000000"/>
              <w:left w:val="single" w:sz="4" w:space="0" w:color="000000"/>
              <w:bottom w:val="single" w:sz="4" w:space="0" w:color="000000"/>
            </w:tcBorders>
          </w:tcPr>
          <w:p w14:paraId="291E364B" w14:textId="55E7A147" w:rsidR="00F71022" w:rsidRPr="00BF0A93" w:rsidDel="00753A46" w:rsidRDefault="00F71022">
            <w:pPr>
              <w:pStyle w:val="BodyText"/>
              <w:rPr>
                <w:del w:id="390" w:author="Lynn Felhofer" w:date="2020-03-20T18:35:00Z"/>
              </w:rPr>
              <w:pPrChange w:id="391" w:author="Unknown" w:date="2020-03-20T18:35:00Z">
                <w:pPr>
                  <w:pStyle w:val="TableEntry"/>
                  <w:snapToGrid w:val="0"/>
                </w:pPr>
              </w:pPrChange>
            </w:pPr>
            <w:del w:id="392"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0715AC8C" w14:textId="02942EED" w:rsidR="00F71022" w:rsidRPr="00BF0A93" w:rsidDel="00753A46" w:rsidRDefault="00F71022">
            <w:pPr>
              <w:pStyle w:val="BodyText"/>
              <w:rPr>
                <w:del w:id="393" w:author="Lynn Felhofer" w:date="2020-03-20T18:35:00Z"/>
              </w:rPr>
              <w:pPrChange w:id="394" w:author="Unknown" w:date="2020-03-20T18:35:00Z">
                <w:pPr>
                  <w:pStyle w:val="TableEntry"/>
                  <w:snapToGrid w:val="0"/>
                </w:pPr>
              </w:pPrChange>
            </w:pPr>
            <w:del w:id="395" w:author="Lynn Felhofer" w:date="2020-03-20T18:35:00Z">
              <w:r w:rsidRPr="00BF0A93" w:rsidDel="00753A46">
                <w:rPr>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65892D68" w14:textId="07D1FFD4" w:rsidR="00F71022" w:rsidRPr="00BF0A93" w:rsidDel="00753A46" w:rsidRDefault="00F71022">
            <w:pPr>
              <w:pStyle w:val="BodyText"/>
              <w:rPr>
                <w:del w:id="396" w:author="Lynn Felhofer" w:date="2020-03-20T18:35:00Z"/>
              </w:rPr>
              <w:pPrChange w:id="397" w:author="Unknown" w:date="2020-03-20T18:35:00Z">
                <w:pPr>
                  <w:pStyle w:val="TableEntry"/>
                  <w:snapToGrid w:val="0"/>
                </w:pPr>
              </w:pPrChange>
            </w:pPr>
            <w:del w:id="398"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lang w:eastAsia="ar-SA"/>
                </w:rPr>
                <w:delText>shall be grouped with a Secure Node or a Secure Application</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A9FD19C" w14:textId="3EF247B3" w:rsidR="00F71022" w:rsidRPr="00BF0A93" w:rsidDel="00753A46" w:rsidRDefault="00F71022">
            <w:pPr>
              <w:pStyle w:val="BodyText"/>
              <w:rPr>
                <w:del w:id="399" w:author="Lynn Felhofer" w:date="2020-03-20T18:35:00Z"/>
              </w:rPr>
              <w:pPrChange w:id="400" w:author="Unknown" w:date="2020-03-20T18:35:00Z">
                <w:pPr>
                  <w:pStyle w:val="TableEntry"/>
                  <w:snapToGrid w:val="0"/>
                </w:pPr>
              </w:pPrChange>
            </w:pPr>
            <w:del w:id="401" w:author="Lynn Felhofer" w:date="2020-03-20T18:35:00Z">
              <w:r w:rsidRPr="00BF0A93" w:rsidDel="00753A46">
                <w:rPr>
                  <w:szCs w:val="18"/>
                  <w:lang w:eastAsia="ar-SA"/>
                </w:rPr>
                <w:delText>Required to manage audit trail of exported PHI, node authentication and transport encryption</w:delText>
              </w:r>
            </w:del>
          </w:p>
        </w:tc>
      </w:tr>
      <w:tr w:rsidR="00F71022" w:rsidRPr="00BF0A93" w:rsidDel="00753A46" w14:paraId="78C3E24E" w14:textId="54910BAB" w:rsidTr="00A9747B">
        <w:trPr>
          <w:cantSplit/>
          <w:jc w:val="center"/>
          <w:del w:id="402" w:author="Lynn Felhofer" w:date="2020-03-20T18:35:00Z"/>
        </w:trPr>
        <w:tc>
          <w:tcPr>
            <w:tcW w:w="2917" w:type="dxa"/>
            <w:tcBorders>
              <w:top w:val="single" w:sz="4" w:space="0" w:color="000000"/>
              <w:left w:val="single" w:sz="4" w:space="0" w:color="000000"/>
              <w:bottom w:val="single" w:sz="4" w:space="0" w:color="000000"/>
            </w:tcBorders>
          </w:tcPr>
          <w:p w14:paraId="6F091797" w14:textId="66F0D624" w:rsidR="00F71022" w:rsidRPr="00BF0A93" w:rsidDel="00753A46" w:rsidRDefault="00F71022">
            <w:pPr>
              <w:pStyle w:val="BodyText"/>
              <w:rPr>
                <w:del w:id="403" w:author="Lynn Felhofer" w:date="2020-03-20T18:35:00Z"/>
              </w:rPr>
              <w:pPrChange w:id="404" w:author="Unknown" w:date="2020-03-20T18:35:00Z">
                <w:pPr>
                  <w:pStyle w:val="TableEntry"/>
                  <w:snapToGrid w:val="0"/>
                </w:pPr>
              </w:pPrChange>
            </w:pPr>
            <w:del w:id="405"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4ADAF70A" w14:textId="72932419" w:rsidR="00F71022" w:rsidRPr="00BF0A93" w:rsidDel="00753A46" w:rsidRDefault="00F71022">
            <w:pPr>
              <w:pStyle w:val="BodyText"/>
              <w:rPr>
                <w:del w:id="406" w:author="Lynn Felhofer" w:date="2020-03-20T18:35:00Z"/>
                <w:lang w:eastAsia="ar-SA"/>
              </w:rPr>
              <w:pPrChange w:id="407" w:author="Unknown" w:date="2020-03-20T18:35:00Z">
                <w:pPr>
                  <w:pStyle w:val="TableEntry"/>
                  <w:snapToGrid w:val="0"/>
                </w:pPr>
              </w:pPrChange>
            </w:pPr>
            <w:del w:id="408"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4D4405C9" w14:textId="573AFF81" w:rsidR="00F71022" w:rsidRPr="00BF0A93" w:rsidDel="00753A46" w:rsidRDefault="00F71022">
            <w:pPr>
              <w:pStyle w:val="BodyText"/>
              <w:rPr>
                <w:del w:id="409" w:author="Lynn Felhofer" w:date="2020-03-20T18:35:00Z"/>
                <w:lang w:eastAsia="ar-SA"/>
              </w:rPr>
              <w:pPrChange w:id="410" w:author="Unknown" w:date="2020-03-20T18:35:00Z">
                <w:pPr>
                  <w:pStyle w:val="TableEntry"/>
                  <w:snapToGrid w:val="0"/>
                </w:pPr>
              </w:pPrChange>
            </w:pPr>
            <w:del w:id="411"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59ED0FA" w14:textId="12C2C1CA" w:rsidR="00F71022" w:rsidRPr="00BF0A93" w:rsidDel="00753A46" w:rsidRDefault="00F71022">
            <w:pPr>
              <w:pStyle w:val="BodyText"/>
              <w:rPr>
                <w:del w:id="412" w:author="Lynn Felhofer" w:date="2020-03-20T18:35:00Z"/>
                <w:szCs w:val="18"/>
                <w:lang w:eastAsia="ar-SA"/>
              </w:rPr>
              <w:pPrChange w:id="413" w:author="Unknown" w:date="2020-03-20T18:35:00Z">
                <w:pPr>
                  <w:pStyle w:val="TableEntry"/>
                  <w:snapToGrid w:val="0"/>
                </w:pPr>
              </w:pPrChange>
            </w:pPr>
            <w:del w:id="414" w:author="Lynn Felhofer" w:date="2020-03-20T18:35:00Z">
              <w:r w:rsidRPr="00BF0A93" w:rsidDel="00753A46">
                <w:rPr>
                  <w:szCs w:val="18"/>
                  <w:lang w:eastAsia="ar-SA"/>
                </w:rPr>
                <w:delText>To ensure consistency among document and submission set dates</w:delText>
              </w:r>
            </w:del>
          </w:p>
        </w:tc>
      </w:tr>
      <w:tr w:rsidR="00F71022" w:rsidRPr="00BF0A93" w:rsidDel="00753A46" w14:paraId="1512CC27" w14:textId="059F33F9" w:rsidTr="00A9747B">
        <w:trPr>
          <w:cantSplit/>
          <w:jc w:val="center"/>
          <w:del w:id="415" w:author="Lynn Felhofer" w:date="2020-03-20T18:35:00Z"/>
        </w:trPr>
        <w:tc>
          <w:tcPr>
            <w:tcW w:w="2917" w:type="dxa"/>
            <w:tcBorders>
              <w:top w:val="single" w:sz="4" w:space="0" w:color="000000"/>
              <w:left w:val="single" w:sz="4" w:space="0" w:color="000000"/>
              <w:bottom w:val="single" w:sz="4" w:space="0" w:color="000000"/>
            </w:tcBorders>
          </w:tcPr>
          <w:p w14:paraId="0DCDC239" w14:textId="5E9DE17A" w:rsidR="00F71022" w:rsidRPr="00BF0A93" w:rsidDel="00753A46" w:rsidRDefault="00F71022">
            <w:pPr>
              <w:pStyle w:val="BodyText"/>
              <w:rPr>
                <w:del w:id="416" w:author="Lynn Felhofer" w:date="2020-03-20T18:35:00Z"/>
              </w:rPr>
              <w:pPrChange w:id="417" w:author="Unknown" w:date="2020-03-20T18:35:00Z">
                <w:pPr>
                  <w:pStyle w:val="TableEntry"/>
                  <w:snapToGrid w:val="0"/>
                </w:pPr>
              </w:pPrChange>
            </w:pPr>
            <w:del w:id="418" w:author="Lynn Felhofer" w:date="2020-03-20T18:35:00Z">
              <w:r w:rsidRPr="00BF0A93" w:rsidDel="00753A46">
                <w:delText>Patient Identifier Cross-Referencing HL7 V3</w:delText>
              </w:r>
            </w:del>
          </w:p>
          <w:p w14:paraId="29A0D029" w14:textId="4EA04120" w:rsidR="00F71022" w:rsidRPr="00BF0A93" w:rsidDel="00753A46" w:rsidRDefault="00F71022">
            <w:pPr>
              <w:pStyle w:val="BodyText"/>
              <w:rPr>
                <w:del w:id="419" w:author="Lynn Felhofer" w:date="2020-03-20T18:35:00Z"/>
              </w:rPr>
              <w:pPrChange w:id="420" w:author="Unknown" w:date="2020-03-20T18:35:00Z">
                <w:pPr>
                  <w:pStyle w:val="TableEntry"/>
                  <w:snapToGrid w:val="0"/>
                </w:pPr>
              </w:pPrChange>
            </w:pPr>
            <w:del w:id="421" w:author="Lynn Felhofer" w:date="2020-03-20T18:35:00Z">
              <w:r w:rsidRPr="00BF0A93" w:rsidDel="00753A46">
                <w:delText>(PIX v3)</w:delText>
              </w:r>
            </w:del>
          </w:p>
        </w:tc>
        <w:tc>
          <w:tcPr>
            <w:tcW w:w="2075" w:type="dxa"/>
            <w:tcBorders>
              <w:top w:val="single" w:sz="4" w:space="0" w:color="000000"/>
              <w:left w:val="single" w:sz="4" w:space="0" w:color="000000"/>
              <w:bottom w:val="single" w:sz="4" w:space="0" w:color="000000"/>
            </w:tcBorders>
          </w:tcPr>
          <w:p w14:paraId="195E8B5D" w14:textId="1806D5BA" w:rsidR="00F71022" w:rsidRPr="00BF0A93" w:rsidDel="00753A46" w:rsidRDefault="00F71022">
            <w:pPr>
              <w:pStyle w:val="BodyText"/>
              <w:rPr>
                <w:del w:id="422" w:author="Lynn Felhofer" w:date="2020-03-20T18:35:00Z"/>
                <w:szCs w:val="18"/>
                <w:lang w:eastAsia="ar-SA"/>
              </w:rPr>
              <w:pPrChange w:id="423" w:author="Unknown" w:date="2020-03-20T18:35:00Z">
                <w:pPr>
                  <w:pStyle w:val="TableEntry"/>
                  <w:snapToGrid w:val="0"/>
                </w:pPr>
              </w:pPrChange>
            </w:pPr>
            <w:del w:id="424"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B1539C9" w14:textId="50E66A55" w:rsidR="00F71022" w:rsidRPr="00BF0A93" w:rsidDel="00753A46" w:rsidRDefault="00F71022">
            <w:pPr>
              <w:pStyle w:val="BodyText"/>
              <w:rPr>
                <w:del w:id="425" w:author="Lynn Felhofer" w:date="2020-03-20T18:35:00Z"/>
                <w:lang w:eastAsia="ar-SA"/>
              </w:rPr>
              <w:pPrChange w:id="426" w:author="Unknown" w:date="2020-03-20T18:35:00Z">
                <w:pPr>
                  <w:pStyle w:val="TableEntry"/>
                  <w:snapToGrid w:val="0"/>
                </w:pPr>
              </w:pPrChange>
            </w:pPr>
            <w:del w:id="427" w:author="Lynn Felhofer" w:date="2020-03-20T18:35:00Z">
              <w:r w:rsidRPr="00BF0A93" w:rsidDel="00753A46">
                <w:rPr>
                  <w:lang w:eastAsia="ar-SA"/>
                </w:rPr>
                <w:delText>Each actor implementing PIXv3 shall be grouped with the Time Client</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856CD67" w14:textId="251DDC75" w:rsidR="00F71022" w:rsidRPr="00BF0A93" w:rsidDel="00753A46" w:rsidRDefault="00F71022">
            <w:pPr>
              <w:pStyle w:val="BodyText"/>
              <w:rPr>
                <w:del w:id="428" w:author="Lynn Felhofer" w:date="2020-03-20T18:35:00Z"/>
                <w:szCs w:val="18"/>
                <w:lang w:eastAsia="ar-SA"/>
              </w:rPr>
              <w:pPrChange w:id="429" w:author="Unknown" w:date="2020-03-20T18:35:00Z">
                <w:pPr>
                  <w:pStyle w:val="TableEntry"/>
                  <w:snapToGrid w:val="0"/>
                </w:pPr>
              </w:pPrChange>
            </w:pPr>
            <w:del w:id="430" w:author="Lynn Felhofer" w:date="2020-03-20T18:35:00Z">
              <w:r w:rsidRPr="00BF0A93" w:rsidDel="00753A46">
                <w:rPr>
                  <w:szCs w:val="18"/>
                  <w:lang w:eastAsia="ar-SA"/>
                </w:rPr>
                <w:delText>Required to manage and resolve conflicts in multiple updates</w:delText>
              </w:r>
            </w:del>
          </w:p>
        </w:tc>
      </w:tr>
      <w:tr w:rsidR="00F71022" w:rsidRPr="00BF0A93" w:rsidDel="009F43E4" w14:paraId="45F8C3C2" w14:textId="163DEE06" w:rsidTr="00A9747B">
        <w:trPr>
          <w:cantSplit/>
          <w:jc w:val="center"/>
          <w:del w:id="431" w:author="Lynn Felhofer" w:date="2020-03-20T13:04:00Z"/>
        </w:trPr>
        <w:tc>
          <w:tcPr>
            <w:tcW w:w="2917" w:type="dxa"/>
            <w:tcBorders>
              <w:top w:val="single" w:sz="4" w:space="0" w:color="000000"/>
              <w:left w:val="single" w:sz="4" w:space="0" w:color="000000"/>
              <w:bottom w:val="single" w:sz="4" w:space="0" w:color="000000"/>
            </w:tcBorders>
          </w:tcPr>
          <w:p w14:paraId="0D2E9E95" w14:textId="3E9134CB" w:rsidR="00F71022" w:rsidRPr="00BF0A93" w:rsidDel="009F43E4" w:rsidRDefault="00F71022">
            <w:pPr>
              <w:pStyle w:val="BodyText"/>
              <w:rPr>
                <w:del w:id="432" w:author="Lynn Felhofer" w:date="2020-03-20T13:04:00Z"/>
              </w:rPr>
              <w:pPrChange w:id="433" w:author="Unknown" w:date="2020-03-20T18:35:00Z">
                <w:pPr>
                  <w:pStyle w:val="TableEntry"/>
                  <w:snapToGrid w:val="0"/>
                </w:pPr>
              </w:pPrChange>
            </w:pPr>
            <w:del w:id="434" w:author="Lynn Felhofer" w:date="2020-03-20T13:04:00Z">
              <w:r w:rsidRPr="00BF0A93" w:rsidDel="009F43E4">
                <w:delText>Patient Demographics Query HL7 V3 (PDQv3)</w:delText>
              </w:r>
            </w:del>
          </w:p>
        </w:tc>
        <w:tc>
          <w:tcPr>
            <w:tcW w:w="2075" w:type="dxa"/>
            <w:tcBorders>
              <w:top w:val="single" w:sz="4" w:space="0" w:color="000000"/>
              <w:left w:val="single" w:sz="4" w:space="0" w:color="000000"/>
              <w:bottom w:val="single" w:sz="4" w:space="0" w:color="000000"/>
            </w:tcBorders>
          </w:tcPr>
          <w:p w14:paraId="50866643" w14:textId="06CCA22B" w:rsidR="00F71022" w:rsidRPr="00BF0A93" w:rsidDel="009F43E4" w:rsidRDefault="00F71022">
            <w:pPr>
              <w:pStyle w:val="BodyText"/>
              <w:rPr>
                <w:del w:id="435" w:author="Lynn Felhofer" w:date="2020-03-20T13:04:00Z"/>
                <w:i/>
                <w:iCs/>
              </w:rPr>
              <w:pPrChange w:id="436" w:author="Unknown" w:date="2020-03-20T18:35:00Z">
                <w:pPr>
                  <w:pStyle w:val="TableEntry"/>
                  <w:snapToGrid w:val="0"/>
                  <w:jc w:val="center"/>
                </w:pPr>
              </w:pPrChange>
            </w:pPr>
            <w:del w:id="437"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4F0DF1A7" w14:textId="0E10930E" w:rsidR="00F71022" w:rsidRPr="00BF0A93" w:rsidDel="009F43E4" w:rsidRDefault="00F71022">
            <w:pPr>
              <w:pStyle w:val="BodyText"/>
              <w:rPr>
                <w:del w:id="438" w:author="Lynn Felhofer" w:date="2020-03-20T13:04:00Z"/>
                <w:i/>
                <w:iCs/>
              </w:rPr>
              <w:pPrChange w:id="439" w:author="Unknown" w:date="2020-03-20T18:35:00Z">
                <w:pPr>
                  <w:pStyle w:val="TableEntry"/>
                  <w:snapToGrid w:val="0"/>
                  <w:jc w:val="center"/>
                </w:pPr>
              </w:pPrChange>
            </w:pPr>
            <w:del w:id="440"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4FC8149" w14:textId="2CE632F7" w:rsidR="00F71022" w:rsidRPr="00BF0A93" w:rsidDel="009F43E4" w:rsidRDefault="00F71022">
            <w:pPr>
              <w:pStyle w:val="BodyText"/>
              <w:rPr>
                <w:del w:id="441" w:author="Lynn Felhofer" w:date="2020-03-20T13:04:00Z"/>
                <w:szCs w:val="18"/>
                <w:lang w:eastAsia="ar-SA"/>
              </w:rPr>
              <w:pPrChange w:id="442" w:author="Unknown" w:date="2020-03-20T18:35:00Z">
                <w:pPr>
                  <w:pStyle w:val="TableEntry"/>
                  <w:snapToGrid w:val="0"/>
                </w:pPr>
              </w:pPrChange>
            </w:pPr>
          </w:p>
        </w:tc>
      </w:tr>
      <w:tr w:rsidR="00F71022" w:rsidRPr="00BF0A93" w:rsidDel="00753A46" w14:paraId="0B6382B9" w14:textId="2C8C60BB" w:rsidTr="00A9747B">
        <w:trPr>
          <w:cantSplit/>
          <w:jc w:val="center"/>
          <w:del w:id="443" w:author="Lynn Felhofer" w:date="2020-03-20T18:35:00Z"/>
        </w:trPr>
        <w:tc>
          <w:tcPr>
            <w:tcW w:w="2917" w:type="dxa"/>
            <w:tcBorders>
              <w:top w:val="single" w:sz="4" w:space="0" w:color="000000"/>
              <w:left w:val="single" w:sz="4" w:space="0" w:color="000000"/>
              <w:bottom w:val="single" w:sz="4" w:space="0" w:color="000000"/>
            </w:tcBorders>
          </w:tcPr>
          <w:p w14:paraId="737AB514" w14:textId="67966E74" w:rsidR="00F71022" w:rsidRPr="00BF0A93" w:rsidDel="00753A46" w:rsidRDefault="00F71022">
            <w:pPr>
              <w:pStyle w:val="BodyText"/>
              <w:rPr>
                <w:del w:id="444" w:author="Lynn Felhofer" w:date="2020-03-20T18:35:00Z"/>
              </w:rPr>
              <w:pPrChange w:id="445" w:author="Unknown" w:date="2020-03-20T18:35:00Z">
                <w:pPr>
                  <w:pStyle w:val="TableEntry"/>
                  <w:snapToGrid w:val="0"/>
                </w:pPr>
              </w:pPrChange>
            </w:pPr>
            <w:del w:id="446" w:author="Lynn Felhofer" w:date="2020-03-20T18:35:00Z">
              <w:r w:rsidRPr="00BF0A93" w:rsidDel="00753A46">
                <w:delText>Cross-Community Access (XCA)</w:delText>
              </w:r>
            </w:del>
          </w:p>
        </w:tc>
        <w:tc>
          <w:tcPr>
            <w:tcW w:w="2075" w:type="dxa"/>
            <w:tcBorders>
              <w:top w:val="single" w:sz="4" w:space="0" w:color="000000"/>
              <w:left w:val="single" w:sz="4" w:space="0" w:color="000000"/>
              <w:bottom w:val="single" w:sz="4" w:space="0" w:color="000000"/>
            </w:tcBorders>
          </w:tcPr>
          <w:p w14:paraId="4581A4AB" w14:textId="69C08AA7" w:rsidR="00F71022" w:rsidRPr="00BF0A93" w:rsidDel="00753A46" w:rsidRDefault="00F71022">
            <w:pPr>
              <w:pStyle w:val="BodyText"/>
              <w:rPr>
                <w:del w:id="447" w:author="Lynn Felhofer" w:date="2020-03-20T18:35:00Z"/>
                <w:szCs w:val="18"/>
                <w:lang w:eastAsia="ar-SA"/>
              </w:rPr>
              <w:pPrChange w:id="448" w:author="Unknown" w:date="2020-03-20T18:35:00Z">
                <w:pPr>
                  <w:pStyle w:val="TableEntry"/>
                  <w:snapToGrid w:val="0"/>
                </w:pPr>
              </w:pPrChange>
            </w:pPr>
            <w:del w:id="449"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19971D40" w14:textId="6CFAAE4C" w:rsidR="00F71022" w:rsidRPr="00BF0A93" w:rsidDel="00753A46" w:rsidRDefault="00F71022">
            <w:pPr>
              <w:pStyle w:val="BodyText"/>
              <w:rPr>
                <w:del w:id="450" w:author="Lynn Felhofer" w:date="2020-03-20T18:35:00Z"/>
                <w:lang w:eastAsia="ar-SA"/>
              </w:rPr>
              <w:pPrChange w:id="451" w:author="Unknown" w:date="2020-03-20T18:35:00Z">
                <w:pPr>
                  <w:pStyle w:val="TableEntry"/>
                  <w:snapToGrid w:val="0"/>
                </w:pPr>
              </w:pPrChange>
            </w:pPr>
            <w:del w:id="452" w:author="Lynn Felhofer" w:date="2020-03-20T18:35:00Z">
              <w:r w:rsidRPr="00BF0A93" w:rsidDel="00753A46">
                <w:delText>Each XCA Actor shall be grouped with Secure Node</w:delText>
              </w:r>
              <w:r w:rsidR="005D5F3F" w:rsidRPr="00BF0A93" w:rsidDel="00753A46">
                <w:delText xml:space="preserve"> </w:delText>
              </w:r>
              <w:r w:rsidRPr="00BF0A93" w:rsidDel="00753A46">
                <w:delText>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5549CDA8" w14:textId="457ECD07" w:rsidR="00F71022" w:rsidRPr="00BF0A93" w:rsidDel="00753A46" w:rsidRDefault="00F71022">
            <w:pPr>
              <w:pStyle w:val="BodyText"/>
              <w:rPr>
                <w:del w:id="453" w:author="Lynn Felhofer" w:date="2020-03-20T18:35:00Z"/>
                <w:szCs w:val="18"/>
                <w:lang w:eastAsia="ar-SA"/>
              </w:rPr>
              <w:pPrChange w:id="454" w:author="Unknown" w:date="2020-03-20T18:35:00Z">
                <w:pPr>
                  <w:pStyle w:val="TableEntry"/>
                  <w:snapToGrid w:val="0"/>
                </w:pPr>
              </w:pPrChange>
            </w:pPr>
            <w:del w:id="455" w:author="Lynn Felhofer" w:date="2020-03-20T18:35:00Z">
              <w:r w:rsidRPr="00BF0A93" w:rsidDel="00753A46">
                <w:delText>Required to manage audit trail of exported PHI, node authentication and transport encryption.</w:delText>
              </w:r>
            </w:del>
          </w:p>
        </w:tc>
      </w:tr>
      <w:tr w:rsidR="00F71022" w:rsidRPr="00BF0A93" w:rsidDel="00753A46" w14:paraId="422108E6" w14:textId="55DEC216" w:rsidTr="00A9747B">
        <w:trPr>
          <w:cantSplit/>
          <w:jc w:val="center"/>
          <w:del w:id="456" w:author="Lynn Felhofer" w:date="2020-03-20T18:35:00Z"/>
        </w:trPr>
        <w:tc>
          <w:tcPr>
            <w:tcW w:w="2917" w:type="dxa"/>
            <w:tcBorders>
              <w:top w:val="single" w:sz="4" w:space="0" w:color="000000"/>
              <w:left w:val="single" w:sz="4" w:space="0" w:color="000000"/>
              <w:bottom w:val="single" w:sz="4" w:space="0" w:color="000000"/>
            </w:tcBorders>
          </w:tcPr>
          <w:p w14:paraId="039A9AC6" w14:textId="50934C2A" w:rsidR="00F71022" w:rsidRPr="00BF0A93" w:rsidDel="00753A46" w:rsidRDefault="00F71022">
            <w:pPr>
              <w:pStyle w:val="BodyText"/>
              <w:rPr>
                <w:del w:id="457" w:author="Lynn Felhofer" w:date="2020-03-20T18:35:00Z"/>
              </w:rPr>
              <w:pPrChange w:id="458" w:author="Unknown" w:date="2020-03-20T18:35:00Z">
                <w:pPr>
                  <w:pStyle w:val="TableEntry"/>
                  <w:snapToGrid w:val="0"/>
                </w:pPr>
              </w:pPrChange>
            </w:pPr>
            <w:del w:id="459" w:author="Lynn Felhofer" w:date="2020-03-20T18:35:00Z">
              <w:r w:rsidRPr="00BF0A93" w:rsidDel="00753A46">
                <w:delText>Cross-Community Access (XCA)</w:delText>
              </w:r>
            </w:del>
          </w:p>
        </w:tc>
        <w:tc>
          <w:tcPr>
            <w:tcW w:w="2075" w:type="dxa"/>
            <w:tcBorders>
              <w:top w:val="single" w:sz="4" w:space="0" w:color="000000"/>
              <w:left w:val="single" w:sz="4" w:space="0" w:color="000000"/>
              <w:bottom w:val="single" w:sz="4" w:space="0" w:color="000000"/>
            </w:tcBorders>
          </w:tcPr>
          <w:p w14:paraId="5D304DCF" w14:textId="7F28EF0B" w:rsidR="00F71022" w:rsidRPr="00BF0A93" w:rsidDel="00753A46" w:rsidRDefault="00F71022">
            <w:pPr>
              <w:pStyle w:val="BodyText"/>
              <w:rPr>
                <w:del w:id="460" w:author="Lynn Felhofer" w:date="2020-03-20T18:35:00Z"/>
                <w:szCs w:val="18"/>
                <w:lang w:eastAsia="ar-SA"/>
              </w:rPr>
              <w:pPrChange w:id="461" w:author="Unknown" w:date="2020-03-20T18:35:00Z">
                <w:pPr>
                  <w:pStyle w:val="TableEntry"/>
                  <w:snapToGrid w:val="0"/>
                </w:pPr>
              </w:pPrChange>
            </w:pPr>
            <w:del w:id="46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125DAAA" w14:textId="7CFD6722" w:rsidR="00F71022" w:rsidRPr="00BF0A93" w:rsidDel="00753A46" w:rsidRDefault="00F71022">
            <w:pPr>
              <w:pStyle w:val="BodyText"/>
              <w:rPr>
                <w:del w:id="463" w:author="Lynn Felhofer" w:date="2020-03-20T18:35:00Z"/>
                <w:lang w:eastAsia="ar-SA"/>
              </w:rPr>
              <w:pPrChange w:id="464" w:author="Unknown" w:date="2020-03-20T18:35:00Z">
                <w:pPr>
                  <w:pStyle w:val="TableEntry"/>
                  <w:snapToGrid w:val="0"/>
                </w:pPr>
              </w:pPrChange>
            </w:pPr>
            <w:del w:id="465" w:author="Lynn Felhofer" w:date="2020-03-20T18:35:00Z">
              <w:r w:rsidRPr="00BF0A93" w:rsidDel="00753A46">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44264C7" w14:textId="2FBBE220" w:rsidR="00F71022" w:rsidRPr="00BF0A93" w:rsidDel="00753A46" w:rsidRDefault="00F71022">
            <w:pPr>
              <w:pStyle w:val="BodyText"/>
              <w:rPr>
                <w:del w:id="466" w:author="Lynn Felhofer" w:date="2020-03-20T18:35:00Z"/>
                <w:szCs w:val="18"/>
                <w:lang w:eastAsia="ar-SA"/>
              </w:rPr>
              <w:pPrChange w:id="467" w:author="Unknown" w:date="2020-03-20T18:35:00Z">
                <w:pPr>
                  <w:pStyle w:val="TableEntry"/>
                  <w:snapToGrid w:val="0"/>
                </w:pPr>
              </w:pPrChange>
            </w:pPr>
            <w:del w:id="468" w:author="Lynn Felhofer" w:date="2020-03-20T18:35:00Z">
              <w:r w:rsidRPr="00BF0A93" w:rsidDel="00753A46">
                <w:delText>To ensure consistency among document and submission set dates.</w:delText>
              </w:r>
            </w:del>
          </w:p>
        </w:tc>
      </w:tr>
      <w:tr w:rsidR="00F71022" w:rsidRPr="00BF0A93" w:rsidDel="009F43E4" w14:paraId="21DAA089" w14:textId="26D62100" w:rsidTr="00A9747B">
        <w:trPr>
          <w:cantSplit/>
          <w:jc w:val="center"/>
          <w:del w:id="469" w:author="Lynn Felhofer" w:date="2020-03-20T13:04:00Z"/>
        </w:trPr>
        <w:tc>
          <w:tcPr>
            <w:tcW w:w="2917" w:type="dxa"/>
            <w:tcBorders>
              <w:top w:val="single" w:sz="4" w:space="0" w:color="000000"/>
              <w:left w:val="single" w:sz="4" w:space="0" w:color="000000"/>
              <w:bottom w:val="single" w:sz="4" w:space="0" w:color="000000"/>
            </w:tcBorders>
          </w:tcPr>
          <w:p w14:paraId="085F3AE5" w14:textId="419B97C8" w:rsidR="00F71022" w:rsidRPr="00BF0A93" w:rsidDel="009F43E4" w:rsidRDefault="00F71022">
            <w:pPr>
              <w:pStyle w:val="BodyText"/>
              <w:rPr>
                <w:del w:id="470" w:author="Lynn Felhofer" w:date="2020-03-20T13:04:00Z"/>
              </w:rPr>
              <w:pPrChange w:id="471" w:author="Unknown" w:date="2020-03-20T18:35:00Z">
                <w:pPr>
                  <w:pStyle w:val="TableEntry"/>
                  <w:snapToGrid w:val="0"/>
                </w:pPr>
              </w:pPrChange>
            </w:pPr>
            <w:del w:id="472" w:author="Lynn Felhofer" w:date="2020-03-20T13:04:00Z">
              <w:r w:rsidRPr="00BF0A93" w:rsidDel="009F43E4">
                <w:rPr>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486326C7" w14:textId="5EDDBA0D" w:rsidR="00F71022" w:rsidRPr="00BF0A93" w:rsidDel="009F43E4" w:rsidRDefault="00F71022">
            <w:pPr>
              <w:pStyle w:val="BodyText"/>
              <w:rPr>
                <w:del w:id="473" w:author="Lynn Felhofer" w:date="2020-03-20T13:04:00Z"/>
                <w:i/>
                <w:iCs/>
              </w:rPr>
              <w:pPrChange w:id="474" w:author="Unknown" w:date="2020-03-20T18:35:00Z">
                <w:pPr>
                  <w:pStyle w:val="TableEntry"/>
                  <w:snapToGrid w:val="0"/>
                  <w:jc w:val="center"/>
                </w:pPr>
              </w:pPrChange>
            </w:pPr>
            <w:del w:id="475"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1ED373FD" w14:textId="16394BBB" w:rsidR="00F71022" w:rsidRPr="00BF0A93" w:rsidDel="009F43E4" w:rsidRDefault="00F71022">
            <w:pPr>
              <w:pStyle w:val="BodyText"/>
              <w:rPr>
                <w:del w:id="476" w:author="Lynn Felhofer" w:date="2020-03-20T13:04:00Z"/>
                <w:i/>
                <w:iCs/>
              </w:rPr>
              <w:pPrChange w:id="477" w:author="Unknown" w:date="2020-03-20T18:35:00Z">
                <w:pPr>
                  <w:pStyle w:val="TableEntry"/>
                  <w:snapToGrid w:val="0"/>
                  <w:jc w:val="center"/>
                </w:pPr>
              </w:pPrChange>
            </w:pPr>
            <w:del w:id="478"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311586A1" w14:textId="376B34D2" w:rsidR="00F71022" w:rsidRPr="00BF0A93" w:rsidDel="009F43E4" w:rsidRDefault="00F71022">
            <w:pPr>
              <w:pStyle w:val="BodyText"/>
              <w:rPr>
                <w:del w:id="479" w:author="Lynn Felhofer" w:date="2020-03-20T13:04:00Z"/>
              </w:rPr>
              <w:pPrChange w:id="480" w:author="Unknown" w:date="2020-03-20T18:35:00Z">
                <w:pPr>
                  <w:pStyle w:val="TableEntry"/>
                  <w:snapToGrid w:val="0"/>
                </w:pPr>
              </w:pPrChange>
            </w:pPr>
            <w:del w:id="481" w:author="Lynn Felhofer" w:date="2020-03-20T13:04:00Z">
              <w:r w:rsidRPr="00BF0A93" w:rsidDel="009F43E4">
                <w:rPr>
                  <w:szCs w:val="18"/>
                </w:rPr>
                <w:delText>-</w:delText>
              </w:r>
            </w:del>
          </w:p>
        </w:tc>
      </w:tr>
      <w:tr w:rsidR="00F71022" w:rsidRPr="00BF0A93" w:rsidDel="00753A46" w14:paraId="1BF44C81" w14:textId="3A78CA65" w:rsidTr="00A9747B">
        <w:trPr>
          <w:cantSplit/>
          <w:jc w:val="center"/>
          <w:del w:id="482" w:author="Lynn Felhofer" w:date="2020-03-20T18:35:00Z"/>
        </w:trPr>
        <w:tc>
          <w:tcPr>
            <w:tcW w:w="2917" w:type="dxa"/>
            <w:tcBorders>
              <w:top w:val="single" w:sz="4" w:space="0" w:color="000000"/>
              <w:left w:val="single" w:sz="4" w:space="0" w:color="000000"/>
              <w:bottom w:val="single" w:sz="4" w:space="0" w:color="000000"/>
            </w:tcBorders>
          </w:tcPr>
          <w:p w14:paraId="5B4D7DA3" w14:textId="5F9FE805" w:rsidR="00F71022" w:rsidRPr="00BF0A93" w:rsidDel="00753A46" w:rsidRDefault="00F71022">
            <w:pPr>
              <w:pStyle w:val="BodyText"/>
              <w:rPr>
                <w:del w:id="483" w:author="Lynn Felhofer" w:date="2020-03-20T18:35:00Z"/>
                <w:szCs w:val="18"/>
              </w:rPr>
              <w:pPrChange w:id="484" w:author="Unknown" w:date="2020-03-20T18:35:00Z">
                <w:pPr>
                  <w:pStyle w:val="TableEntry"/>
                  <w:snapToGrid w:val="0"/>
                </w:pPr>
              </w:pPrChange>
            </w:pPr>
            <w:del w:id="485" w:author="Lynn Felhofer" w:date="2020-03-20T18:35:00Z">
              <w:r w:rsidRPr="00BF0A93" w:rsidDel="00753A46">
                <w:delText>Sharing Value Sets</w:delText>
              </w:r>
              <w:r w:rsidR="00FA1F88" w:rsidDel="00753A46">
                <w:delText xml:space="preserve"> (SVS)</w:delText>
              </w:r>
            </w:del>
          </w:p>
        </w:tc>
        <w:tc>
          <w:tcPr>
            <w:tcW w:w="2075" w:type="dxa"/>
            <w:tcBorders>
              <w:top w:val="single" w:sz="4" w:space="0" w:color="000000"/>
              <w:left w:val="single" w:sz="4" w:space="0" w:color="000000"/>
              <w:bottom w:val="single" w:sz="4" w:space="0" w:color="000000"/>
            </w:tcBorders>
          </w:tcPr>
          <w:p w14:paraId="46D9B633" w14:textId="333C8FAE" w:rsidR="00F71022" w:rsidRPr="00BF0A93" w:rsidDel="00753A46" w:rsidRDefault="00F71022">
            <w:pPr>
              <w:pStyle w:val="BodyText"/>
              <w:rPr>
                <w:del w:id="486" w:author="Lynn Felhofer" w:date="2020-03-20T18:35:00Z"/>
                <w:szCs w:val="18"/>
              </w:rPr>
              <w:pPrChange w:id="487" w:author="Unknown" w:date="2020-03-20T18:35:00Z">
                <w:pPr>
                  <w:pStyle w:val="TableEntry"/>
                  <w:snapToGrid w:val="0"/>
                </w:pPr>
              </w:pPrChange>
            </w:pPr>
            <w:del w:id="488"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292F9028" w14:textId="1B7FB304" w:rsidR="00F71022" w:rsidRPr="00BF0A93" w:rsidDel="00753A46" w:rsidRDefault="00F71022">
            <w:pPr>
              <w:pStyle w:val="BodyText"/>
              <w:rPr>
                <w:del w:id="489" w:author="Lynn Felhofer" w:date="2020-03-20T18:35:00Z"/>
                <w:szCs w:val="18"/>
              </w:rPr>
              <w:pPrChange w:id="490" w:author="Unknown" w:date="2020-03-20T18:35:00Z">
                <w:pPr>
                  <w:pStyle w:val="TableEntry"/>
                  <w:snapToGrid w:val="0"/>
                </w:pPr>
              </w:pPrChange>
            </w:pPr>
            <w:del w:id="491" w:author="Lynn Felhofer" w:date="2020-03-20T18:35:00Z">
              <w:r w:rsidRPr="00BF0A93" w:rsidDel="00753A46">
                <w:delText>The Value Set Repository shall be grouped with a Secure Node/Secure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0BA08E7" w14:textId="57DC5369" w:rsidR="00F71022" w:rsidRPr="00BF0A93" w:rsidDel="00753A46" w:rsidRDefault="00F71022">
            <w:pPr>
              <w:pStyle w:val="BodyText"/>
              <w:rPr>
                <w:del w:id="492" w:author="Lynn Felhofer" w:date="2020-03-20T18:35:00Z"/>
                <w:szCs w:val="18"/>
              </w:rPr>
              <w:pPrChange w:id="493" w:author="Unknown" w:date="2020-03-20T18:35:00Z">
                <w:pPr>
                  <w:pStyle w:val="TableEntry"/>
                  <w:snapToGrid w:val="0"/>
                </w:pPr>
              </w:pPrChange>
            </w:pPr>
            <w:del w:id="494" w:author="Lynn Felhofer" w:date="2020-03-20T18:35:00Z">
              <w:r w:rsidRPr="00BF0A93" w:rsidDel="00753A46">
                <w:delText>Required to manage audit trail of Value Sets sharing and node authentication.</w:delText>
              </w:r>
            </w:del>
          </w:p>
        </w:tc>
      </w:tr>
      <w:tr w:rsidR="00F71022" w:rsidRPr="00BF0A93" w:rsidDel="00753A46" w14:paraId="5E1DE8A7" w14:textId="77F727D2"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495" w:author="Lynn Felhofer" w:date="2020-03-20T18:35:00Z"/>
        </w:trPr>
        <w:tc>
          <w:tcPr>
            <w:tcW w:w="2917" w:type="dxa"/>
          </w:tcPr>
          <w:p w14:paraId="0627A864" w14:textId="38B4C28E" w:rsidR="00F71022" w:rsidRPr="00BF0A93" w:rsidDel="00753A46" w:rsidRDefault="00FA1F88">
            <w:pPr>
              <w:pStyle w:val="BodyText"/>
              <w:rPr>
                <w:del w:id="496" w:author="Lynn Felhofer" w:date="2020-03-20T18:35:00Z"/>
              </w:rPr>
              <w:pPrChange w:id="497" w:author="Unknown" w:date="2020-03-20T18:35:00Z">
                <w:pPr>
                  <w:pStyle w:val="TableEntry"/>
                </w:pPr>
              </w:pPrChange>
            </w:pPr>
            <w:del w:id="498" w:author="Lynn Felhofer" w:date="2020-03-20T18:35:00Z">
              <w:r w:rsidDel="00753A46">
                <w:delText>Cross-Community Patient Discovery (</w:delText>
              </w:r>
              <w:r w:rsidR="00F71022" w:rsidRPr="00BF0A93" w:rsidDel="00753A46">
                <w:delText>XCPD</w:delText>
              </w:r>
              <w:r w:rsidDel="00753A46">
                <w:delText>)</w:delText>
              </w:r>
            </w:del>
          </w:p>
        </w:tc>
        <w:tc>
          <w:tcPr>
            <w:tcW w:w="2075" w:type="dxa"/>
          </w:tcPr>
          <w:p w14:paraId="3A73A84B" w14:textId="75CC34D1" w:rsidR="00F71022" w:rsidRPr="00BF0A93" w:rsidDel="00753A46" w:rsidRDefault="00F71022">
            <w:pPr>
              <w:pStyle w:val="BodyText"/>
              <w:rPr>
                <w:del w:id="499" w:author="Lynn Felhofer" w:date="2020-03-20T18:35:00Z"/>
              </w:rPr>
              <w:pPrChange w:id="500" w:author="Unknown" w:date="2020-03-20T18:35:00Z">
                <w:pPr>
                  <w:pStyle w:val="TableEntry"/>
                </w:pPr>
              </w:pPrChange>
            </w:pPr>
            <w:del w:id="501" w:author="Lynn Felhofer" w:date="2020-03-20T18:35:00Z">
              <w:r w:rsidRPr="00BF0A93" w:rsidDel="00753A46">
                <w:delText>Audit Trail and Node Authentication</w:delText>
              </w:r>
            </w:del>
          </w:p>
        </w:tc>
        <w:tc>
          <w:tcPr>
            <w:tcW w:w="2511" w:type="dxa"/>
          </w:tcPr>
          <w:p w14:paraId="020C2648" w14:textId="3FE679EF" w:rsidR="00F71022" w:rsidRPr="00BF0A93" w:rsidDel="00753A46" w:rsidRDefault="00F71022">
            <w:pPr>
              <w:pStyle w:val="BodyText"/>
              <w:rPr>
                <w:del w:id="502" w:author="Lynn Felhofer" w:date="2020-03-20T18:35:00Z"/>
              </w:rPr>
              <w:pPrChange w:id="503" w:author="Unknown" w:date="2020-03-20T18:35:00Z">
                <w:pPr>
                  <w:pStyle w:val="TableEntry"/>
                </w:pPr>
              </w:pPrChange>
            </w:pPr>
            <w:del w:id="504" w:author="Lynn Felhofer" w:date="2020-03-20T18:35:00Z">
              <w:r w:rsidRPr="00BF0A93" w:rsidDel="00753A46">
                <w:delText>Each XCPD Actor shall be grouped with Secure Node or Secure Application</w:delText>
              </w:r>
              <w:r w:rsidR="005D5F3F" w:rsidRPr="00BF0A93" w:rsidDel="00753A46">
                <w:delText>.</w:delText>
              </w:r>
              <w:r w:rsidRPr="00BF0A93" w:rsidDel="00753A46">
                <w:delText xml:space="preserve"> </w:delText>
              </w:r>
            </w:del>
          </w:p>
        </w:tc>
        <w:tc>
          <w:tcPr>
            <w:tcW w:w="2234" w:type="dxa"/>
          </w:tcPr>
          <w:p w14:paraId="27255440" w14:textId="50F23C11" w:rsidR="00F71022" w:rsidRPr="00BF0A93" w:rsidDel="00753A46" w:rsidRDefault="00F71022">
            <w:pPr>
              <w:pStyle w:val="BodyText"/>
              <w:rPr>
                <w:del w:id="505" w:author="Lynn Felhofer" w:date="2020-03-20T18:35:00Z"/>
              </w:rPr>
              <w:pPrChange w:id="506" w:author="Unknown" w:date="2020-03-20T18:35:00Z">
                <w:pPr>
                  <w:pStyle w:val="TableEntry"/>
                </w:pPr>
              </w:pPrChange>
            </w:pPr>
            <w:del w:id="507" w:author="Lynn Felhofer" w:date="2020-03-20T18:35:00Z">
              <w:r w:rsidRPr="00BF0A93" w:rsidDel="00753A46">
                <w:delText>Required to manage audit trail of exported PHI, node authentication and transport security.</w:delText>
              </w:r>
            </w:del>
          </w:p>
        </w:tc>
      </w:tr>
      <w:tr w:rsidR="00F71022" w:rsidRPr="00BF0A93" w:rsidDel="009F43E4" w14:paraId="6C49A31C" w14:textId="6424F93A"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508" w:author="Lynn Felhofer" w:date="2020-03-20T12:49:00Z"/>
        </w:trPr>
        <w:tc>
          <w:tcPr>
            <w:tcW w:w="2917" w:type="dxa"/>
          </w:tcPr>
          <w:p w14:paraId="3C733180" w14:textId="456344F1" w:rsidR="00F71022" w:rsidRPr="00BF0A93" w:rsidDel="009F43E4" w:rsidRDefault="00FA1F88">
            <w:pPr>
              <w:pStyle w:val="BodyText"/>
              <w:rPr>
                <w:del w:id="509" w:author="Lynn Felhofer" w:date="2020-03-20T12:49:00Z"/>
              </w:rPr>
              <w:pPrChange w:id="510" w:author="Unknown" w:date="2020-03-20T18:35:00Z">
                <w:pPr>
                  <w:pStyle w:val="TableEntry"/>
                </w:pPr>
              </w:pPrChange>
            </w:pPr>
            <w:del w:id="511" w:author="Lynn Felhofer" w:date="2020-03-20T12:49:00Z">
              <w:r w:rsidDel="009F43E4">
                <w:delText>Document Metadata Subscription (</w:delText>
              </w:r>
              <w:r w:rsidR="00F71022" w:rsidRPr="00BF0A93" w:rsidDel="009F43E4">
                <w:delText>DSUB</w:delText>
              </w:r>
              <w:r w:rsidDel="009F43E4">
                <w:delText>)</w:delText>
              </w:r>
            </w:del>
          </w:p>
        </w:tc>
        <w:tc>
          <w:tcPr>
            <w:tcW w:w="2075" w:type="dxa"/>
          </w:tcPr>
          <w:p w14:paraId="2A3EC562" w14:textId="43183174" w:rsidR="00F71022" w:rsidRPr="00BF0A93" w:rsidDel="009F43E4" w:rsidRDefault="00F71022">
            <w:pPr>
              <w:pStyle w:val="BodyText"/>
              <w:rPr>
                <w:del w:id="512" w:author="Lynn Felhofer" w:date="2020-03-20T12:49:00Z"/>
              </w:rPr>
              <w:pPrChange w:id="513" w:author="Unknown" w:date="2020-03-20T18:35:00Z">
                <w:pPr>
                  <w:pStyle w:val="TableEntry"/>
                </w:pPr>
              </w:pPrChange>
            </w:pPr>
            <w:del w:id="514" w:author="Lynn Felhofer" w:date="2020-03-20T12:49:00Z">
              <w:r w:rsidRPr="00BF0A93" w:rsidDel="009F43E4">
                <w:delText>Consistent Time</w:delText>
              </w:r>
            </w:del>
          </w:p>
        </w:tc>
        <w:tc>
          <w:tcPr>
            <w:tcW w:w="2511" w:type="dxa"/>
          </w:tcPr>
          <w:p w14:paraId="4526F7D3" w14:textId="6400A8EF" w:rsidR="00F71022" w:rsidRPr="00BF0A93" w:rsidDel="009F43E4" w:rsidRDefault="00F71022">
            <w:pPr>
              <w:pStyle w:val="BodyText"/>
              <w:rPr>
                <w:del w:id="515" w:author="Lynn Felhofer" w:date="2020-03-20T12:49:00Z"/>
              </w:rPr>
              <w:pPrChange w:id="516" w:author="Unknown" w:date="2020-03-20T18:35:00Z">
                <w:pPr>
                  <w:pStyle w:val="TableEntry"/>
                </w:pPr>
              </w:pPrChange>
            </w:pPr>
            <w:del w:id="517" w:author="Lynn Felhofer" w:date="2020-03-20T12:49:00Z">
              <w:r w:rsidRPr="00BF0A93" w:rsidDel="009F43E4">
                <w:delText>Each DSUB actor shall be grouped with the Time Client</w:delText>
              </w:r>
              <w:r w:rsidR="005D5F3F" w:rsidRPr="00BF0A93" w:rsidDel="009F43E4">
                <w:delText>.</w:delText>
              </w:r>
            </w:del>
          </w:p>
        </w:tc>
        <w:tc>
          <w:tcPr>
            <w:tcW w:w="2234" w:type="dxa"/>
          </w:tcPr>
          <w:p w14:paraId="02FE2E7A" w14:textId="0EF4E5EA" w:rsidR="00F71022" w:rsidRPr="00BF0A93" w:rsidDel="009F43E4" w:rsidRDefault="00F71022">
            <w:pPr>
              <w:pStyle w:val="BodyText"/>
              <w:rPr>
                <w:del w:id="518" w:author="Lynn Felhofer" w:date="2020-03-20T12:49:00Z"/>
              </w:rPr>
              <w:pPrChange w:id="519" w:author="Unknown" w:date="2020-03-20T18:35:00Z">
                <w:pPr>
                  <w:pStyle w:val="TableEntry"/>
                </w:pPr>
              </w:pPrChange>
            </w:pPr>
            <w:del w:id="520" w:author="Lynn Felhofer" w:date="2020-03-20T12:49:00Z">
              <w:r w:rsidRPr="00BF0A93" w:rsidDel="009F43E4">
                <w:delText>Required due to ATNA grouping.</w:delText>
              </w:r>
            </w:del>
          </w:p>
        </w:tc>
      </w:tr>
    </w:tbl>
    <w:p w14:paraId="634B44C8" w14:textId="7ABF6238" w:rsidR="007179A0" w:rsidRPr="00BF0A93" w:rsidDel="00927EE4" w:rsidRDefault="007179A0">
      <w:pPr>
        <w:pStyle w:val="BodyText"/>
        <w:rPr>
          <w:del w:id="521" w:author="Lynn Felhofer" w:date="2020-03-23T12:50:00Z"/>
        </w:rPr>
      </w:pPr>
      <w:r w:rsidRPr="00BF0A93">
        <w:t>Figure 2</w:t>
      </w:r>
      <w:ins w:id="522" w:author="Lynn Felhofer" w:date="2020-03-23T12:45:00Z">
        <w:r w:rsidR="00927EE4">
          <w:t>.1</w:t>
        </w:r>
      </w:ins>
      <w:r w:rsidRPr="00BF0A93">
        <w:t xml:space="preserve">-1 </w:t>
      </w:r>
      <w:ins w:id="523" w:author="Lynn Felhofer" w:date="2020-03-23T12:47:00Z">
        <w:r w:rsidR="00927EE4">
          <w:t xml:space="preserve">illustrates an example </w:t>
        </w:r>
      </w:ins>
      <w:del w:id="524" w:author="Lynn Felhofer" w:date="2020-03-23T12:47:00Z">
        <w:r w:rsidRPr="00BF0A93" w:rsidDel="00927EE4">
          <w:delText xml:space="preserve">provides a graphical view </w:delText>
        </w:r>
      </w:del>
      <w:r w:rsidRPr="00BF0A93">
        <w:t xml:space="preserve">of the dependencies among IHE IT Infrastructure </w:t>
      </w:r>
      <w:del w:id="525" w:author="Lynn Felhofer" w:date="2020-03-23T12:48:00Z">
        <w:r w:rsidRPr="00BF0A93" w:rsidDel="00927EE4">
          <w:delText xml:space="preserve">Integration </w:delText>
        </w:r>
      </w:del>
      <w:r w:rsidRPr="00BF0A93">
        <w:t xml:space="preserve">Profiles. The arrows in the figure point from a given integration profile to the integration profile(s) upon which it depends. </w:t>
      </w:r>
      <w:del w:id="526" w:author="Lynn Felhofer" w:date="2020-03-23T12:46:00Z">
        <w:r w:rsidRPr="00BF0A93" w:rsidDel="00927EE4">
          <w:delText>Table 2-1 defines these dependencies in tabular form.</w:delText>
        </w:r>
      </w:del>
    </w:p>
    <w:p w14:paraId="599A9362" w14:textId="23663B2E" w:rsidR="007179A0" w:rsidDel="00927EE4" w:rsidRDefault="007179A0" w:rsidP="00927EE4">
      <w:pPr>
        <w:pStyle w:val="BodyText"/>
        <w:rPr>
          <w:del w:id="527" w:author="Lynn Felhofer" w:date="2020-03-23T12:45:00Z"/>
        </w:rPr>
      </w:pPr>
      <w:del w:id="528" w:author="Lynn Felhofer" w:date="2020-03-23T12:50:00Z">
        <w:r w:rsidRPr="00BF0A93" w:rsidDel="00927EE4">
          <w:delText xml:space="preserve">Some dependencies require that an actor supporting one profile be grouped with one or more actors supporting other integration profiles. </w:delText>
        </w:r>
      </w:del>
      <w:r w:rsidRPr="00BF0A93">
        <w:t>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t>
      </w:r>
    </w:p>
    <w:p w14:paraId="23F91307" w14:textId="77777777" w:rsidR="00927EE4" w:rsidRDefault="00927EE4" w:rsidP="00927EE4">
      <w:pPr>
        <w:pStyle w:val="BodyText"/>
        <w:rPr>
          <w:ins w:id="529" w:author="Lynn Felhofer" w:date="2020-03-23T12:51:00Z"/>
        </w:rPr>
      </w:pPr>
    </w:p>
    <w:p w14:paraId="4460CC3B" w14:textId="3B9C5B10" w:rsidR="00927EE4" w:rsidRPr="00BF0A93" w:rsidDel="00927EE4" w:rsidRDefault="00927EE4" w:rsidP="00927EE4">
      <w:pPr>
        <w:pStyle w:val="TableTitle"/>
        <w:rPr>
          <w:del w:id="530" w:author="Lynn Felhofer" w:date="2020-03-23T12:53:00Z"/>
        </w:rPr>
      </w:pPr>
      <w:del w:id="531" w:author="Lynn Felhofer" w:date="2020-03-23T12:53:00Z">
        <w:r w:rsidRPr="00BF0A93" w:rsidDel="00927EE4">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927EE4" w:rsidRPr="00BF0A93" w:rsidDel="00927EE4" w14:paraId="37A69970" w14:textId="1721A2FF" w:rsidTr="00633BE9">
        <w:trPr>
          <w:cantSplit/>
          <w:tblHeader/>
          <w:jc w:val="center"/>
          <w:del w:id="532" w:author="Lynn Felhofer" w:date="2020-03-23T12:53:00Z"/>
        </w:trPr>
        <w:tc>
          <w:tcPr>
            <w:tcW w:w="2917" w:type="dxa"/>
            <w:tcBorders>
              <w:top w:val="single" w:sz="4" w:space="0" w:color="000000"/>
              <w:left w:val="single" w:sz="4" w:space="0" w:color="000000"/>
              <w:bottom w:val="single" w:sz="4" w:space="0" w:color="000000"/>
            </w:tcBorders>
            <w:shd w:val="clear" w:color="auto" w:fill="D8D8D8"/>
          </w:tcPr>
          <w:p w14:paraId="5087D584" w14:textId="3869D916" w:rsidR="00927EE4" w:rsidRPr="00BF0A93" w:rsidDel="00927EE4" w:rsidRDefault="00927EE4" w:rsidP="00633BE9">
            <w:pPr>
              <w:pStyle w:val="TableEntryHeader"/>
              <w:rPr>
                <w:del w:id="533" w:author="Lynn Felhofer" w:date="2020-03-23T12:53:00Z"/>
                <w:noProof w:val="0"/>
              </w:rPr>
            </w:pPr>
            <w:del w:id="534" w:author="Lynn Felhofer" w:date="2020-03-23T12:53:00Z">
              <w:r w:rsidRPr="00BF0A93" w:rsidDel="00927EE4">
                <w:rPr>
                  <w:noProof w:val="0"/>
                </w:rPr>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0616F9E1" w14:textId="290FDAA3" w:rsidR="00927EE4" w:rsidRPr="00BF0A93" w:rsidDel="00927EE4" w:rsidRDefault="00927EE4" w:rsidP="00633BE9">
            <w:pPr>
              <w:pStyle w:val="TableEntryHeader"/>
              <w:rPr>
                <w:del w:id="535" w:author="Lynn Felhofer" w:date="2020-03-23T12:53:00Z"/>
                <w:noProof w:val="0"/>
              </w:rPr>
            </w:pPr>
            <w:del w:id="536" w:author="Lynn Felhofer" w:date="2020-03-23T12:53:00Z">
              <w:r w:rsidRPr="00BF0A93" w:rsidDel="00927EE4">
                <w:rPr>
                  <w:noProof w:val="0"/>
                </w:rPr>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3A7CE6CF" w14:textId="12DEF56E" w:rsidR="00927EE4" w:rsidRPr="00BF0A93" w:rsidDel="00927EE4" w:rsidRDefault="00927EE4" w:rsidP="00633BE9">
            <w:pPr>
              <w:pStyle w:val="TableEntryHeader"/>
              <w:rPr>
                <w:del w:id="537" w:author="Lynn Felhofer" w:date="2020-03-23T12:53:00Z"/>
                <w:noProof w:val="0"/>
              </w:rPr>
            </w:pPr>
            <w:del w:id="538" w:author="Lynn Felhofer" w:date="2020-03-23T12:53:00Z">
              <w:r w:rsidRPr="00BF0A93" w:rsidDel="00927EE4">
                <w:rPr>
                  <w:noProof w:val="0"/>
                </w:rPr>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4AF6445" w14:textId="03E584BB" w:rsidR="00927EE4" w:rsidRPr="00BF0A93" w:rsidDel="00927EE4" w:rsidRDefault="00927EE4" w:rsidP="00633BE9">
            <w:pPr>
              <w:pStyle w:val="TableEntryHeader"/>
              <w:rPr>
                <w:del w:id="539" w:author="Lynn Felhofer" w:date="2020-03-23T12:53:00Z"/>
                <w:noProof w:val="0"/>
              </w:rPr>
            </w:pPr>
            <w:del w:id="540" w:author="Lynn Felhofer" w:date="2020-03-23T12:53:00Z">
              <w:r w:rsidRPr="00BF0A93" w:rsidDel="00927EE4">
                <w:rPr>
                  <w:noProof w:val="0"/>
                </w:rPr>
                <w:delText>Purpose</w:delText>
              </w:r>
            </w:del>
          </w:p>
        </w:tc>
      </w:tr>
      <w:tr w:rsidR="00927EE4" w:rsidRPr="00BF0A93" w:rsidDel="00927EE4" w14:paraId="6742FC39" w14:textId="288F4F8D" w:rsidTr="00633BE9">
        <w:trPr>
          <w:cantSplit/>
          <w:jc w:val="center"/>
          <w:del w:id="541" w:author="Lynn Felhofer" w:date="2020-03-23T12:53:00Z"/>
        </w:trPr>
        <w:tc>
          <w:tcPr>
            <w:tcW w:w="2917" w:type="dxa"/>
            <w:tcBorders>
              <w:top w:val="single" w:sz="4" w:space="0" w:color="000000"/>
              <w:left w:val="single" w:sz="4" w:space="0" w:color="000000"/>
              <w:bottom w:val="single" w:sz="4" w:space="0" w:color="000000"/>
            </w:tcBorders>
          </w:tcPr>
          <w:p w14:paraId="0D592685" w14:textId="6A67BA83" w:rsidR="00927EE4" w:rsidRPr="00BF0A93" w:rsidDel="00927EE4" w:rsidRDefault="00927EE4" w:rsidP="00633BE9">
            <w:pPr>
              <w:pStyle w:val="TableEntry"/>
              <w:snapToGrid w:val="0"/>
              <w:rPr>
                <w:del w:id="542" w:author="Lynn Felhofer" w:date="2020-03-23T12:53:00Z"/>
                <w:noProof w:val="0"/>
              </w:rPr>
            </w:pPr>
            <w:del w:id="543" w:author="Lynn Felhofer" w:date="2020-03-23T12:53:00Z">
              <w:r w:rsidRPr="00BF0A93" w:rsidDel="00927EE4">
                <w:rPr>
                  <w:noProof w:val="0"/>
                </w:rPr>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0278513" w14:textId="2FE33B98" w:rsidR="00927EE4" w:rsidRPr="00BF0A93" w:rsidDel="00927EE4" w:rsidRDefault="00927EE4" w:rsidP="00633BE9">
            <w:pPr>
              <w:pStyle w:val="TableEntry"/>
              <w:snapToGrid w:val="0"/>
              <w:jc w:val="center"/>
              <w:rPr>
                <w:del w:id="544" w:author="Lynn Felhofer" w:date="2020-03-23T12:53:00Z"/>
                <w:i/>
                <w:iCs/>
                <w:noProof w:val="0"/>
              </w:rPr>
            </w:pPr>
            <w:del w:id="54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7728EBB0" w14:textId="22603B4E" w:rsidR="00927EE4" w:rsidRPr="00BF0A93" w:rsidDel="00927EE4" w:rsidRDefault="00927EE4" w:rsidP="00633BE9">
            <w:pPr>
              <w:pStyle w:val="TableEntry"/>
              <w:snapToGrid w:val="0"/>
              <w:jc w:val="center"/>
              <w:rPr>
                <w:del w:id="546" w:author="Lynn Felhofer" w:date="2020-03-23T12:53:00Z"/>
                <w:noProof w:val="0"/>
              </w:rPr>
            </w:pPr>
            <w:del w:id="54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7E6AB35" w14:textId="20BA5D05" w:rsidR="00927EE4" w:rsidRPr="00BF0A93" w:rsidDel="00927EE4" w:rsidRDefault="00927EE4" w:rsidP="00633BE9">
            <w:pPr>
              <w:pStyle w:val="TableEntry"/>
              <w:snapToGrid w:val="0"/>
              <w:rPr>
                <w:del w:id="548" w:author="Lynn Felhofer" w:date="2020-03-23T12:53:00Z"/>
                <w:noProof w:val="0"/>
              </w:rPr>
            </w:pPr>
            <w:del w:id="549" w:author="Lynn Felhofer" w:date="2020-03-23T12:53:00Z">
              <w:r w:rsidRPr="00BF0A93" w:rsidDel="00927EE4">
                <w:rPr>
                  <w:noProof w:val="0"/>
                </w:rPr>
                <w:delText>-</w:delText>
              </w:r>
            </w:del>
          </w:p>
        </w:tc>
      </w:tr>
      <w:tr w:rsidR="00927EE4" w:rsidRPr="00BF0A93" w:rsidDel="00927EE4" w14:paraId="45D463F3" w14:textId="2C4AC55E" w:rsidTr="00633BE9">
        <w:trPr>
          <w:cantSplit/>
          <w:jc w:val="center"/>
          <w:del w:id="550" w:author="Lynn Felhofer" w:date="2020-03-23T12:53:00Z"/>
        </w:trPr>
        <w:tc>
          <w:tcPr>
            <w:tcW w:w="2917" w:type="dxa"/>
            <w:tcBorders>
              <w:top w:val="single" w:sz="4" w:space="0" w:color="000000"/>
              <w:left w:val="single" w:sz="4" w:space="0" w:color="000000"/>
              <w:bottom w:val="single" w:sz="4" w:space="0" w:color="000000"/>
            </w:tcBorders>
          </w:tcPr>
          <w:p w14:paraId="0FD30D2C" w14:textId="157390AA" w:rsidR="00927EE4" w:rsidRPr="00BF0A93" w:rsidDel="00927EE4" w:rsidRDefault="00927EE4" w:rsidP="00633BE9">
            <w:pPr>
              <w:pStyle w:val="TableEntry"/>
              <w:snapToGrid w:val="0"/>
              <w:rPr>
                <w:del w:id="551" w:author="Lynn Felhofer" w:date="2020-03-23T12:53:00Z"/>
                <w:noProof w:val="0"/>
              </w:rPr>
            </w:pPr>
            <w:del w:id="552" w:author="Lynn Felhofer" w:date="2020-03-23T12:53:00Z">
              <w:r w:rsidRPr="00BF0A93" w:rsidDel="00927EE4">
                <w:rPr>
                  <w:noProof w:val="0"/>
                </w:rPr>
                <w:delText>Enterprise User Authentication (EUA)</w:delText>
              </w:r>
            </w:del>
          </w:p>
        </w:tc>
        <w:tc>
          <w:tcPr>
            <w:tcW w:w="2075" w:type="dxa"/>
            <w:tcBorders>
              <w:top w:val="single" w:sz="4" w:space="0" w:color="000000"/>
              <w:left w:val="single" w:sz="4" w:space="0" w:color="000000"/>
              <w:bottom w:val="single" w:sz="4" w:space="0" w:color="000000"/>
            </w:tcBorders>
          </w:tcPr>
          <w:p w14:paraId="2EAD0B21" w14:textId="3CDEEAC3" w:rsidR="00927EE4" w:rsidRPr="00BF0A93" w:rsidDel="00927EE4" w:rsidRDefault="00927EE4" w:rsidP="00633BE9">
            <w:pPr>
              <w:pStyle w:val="TableEntry"/>
              <w:snapToGrid w:val="0"/>
              <w:jc w:val="center"/>
              <w:rPr>
                <w:del w:id="553" w:author="Lynn Felhofer" w:date="2020-03-23T12:53:00Z"/>
                <w:noProof w:val="0"/>
              </w:rPr>
            </w:pPr>
            <w:del w:id="554"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0C908" w14:textId="4B54A9A2" w:rsidR="00927EE4" w:rsidRPr="00BF0A93" w:rsidDel="00927EE4" w:rsidRDefault="00927EE4" w:rsidP="00633BE9">
            <w:pPr>
              <w:pStyle w:val="TableEntry"/>
              <w:snapToGrid w:val="0"/>
              <w:rPr>
                <w:del w:id="555" w:author="Lynn Felhofer" w:date="2020-03-23T12:53:00Z"/>
                <w:noProof w:val="0"/>
              </w:rPr>
            </w:pPr>
            <w:del w:id="556" w:author="Lynn Felhofer" w:date="2020-03-23T12:53:00Z">
              <w:r w:rsidRPr="00BF0A93" w:rsidDel="00927EE4">
                <w:rPr>
                  <w:noProof w:val="0"/>
                </w:rPr>
                <w:delText xml:space="preserve">Each actor implementing EUA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307CFBCB" w14:textId="12784DBB" w:rsidR="00927EE4" w:rsidRPr="00BF0A93" w:rsidDel="00927EE4" w:rsidRDefault="00927EE4" w:rsidP="00633BE9">
            <w:pPr>
              <w:pStyle w:val="TableEntry"/>
              <w:snapToGrid w:val="0"/>
              <w:rPr>
                <w:del w:id="557" w:author="Lynn Felhofer" w:date="2020-03-23T12:53:00Z"/>
                <w:noProof w:val="0"/>
              </w:rPr>
            </w:pPr>
            <w:del w:id="558" w:author="Lynn Felhofer" w:date="2020-03-23T12:53:00Z">
              <w:r w:rsidRPr="00BF0A93" w:rsidDel="00927EE4">
                <w:rPr>
                  <w:noProof w:val="0"/>
                </w:rPr>
                <w:delText>Required to manage expirations of authentication tickets</w:delText>
              </w:r>
            </w:del>
          </w:p>
        </w:tc>
      </w:tr>
      <w:tr w:rsidR="00927EE4" w:rsidRPr="00BF0A93" w:rsidDel="00927EE4" w14:paraId="15FB2F2F" w14:textId="705874F1" w:rsidTr="00633BE9">
        <w:trPr>
          <w:cantSplit/>
          <w:jc w:val="center"/>
          <w:del w:id="559" w:author="Lynn Felhofer" w:date="2020-03-23T12:53:00Z"/>
        </w:trPr>
        <w:tc>
          <w:tcPr>
            <w:tcW w:w="2917" w:type="dxa"/>
            <w:tcBorders>
              <w:top w:val="single" w:sz="4" w:space="0" w:color="000000"/>
              <w:left w:val="single" w:sz="4" w:space="0" w:color="000000"/>
            </w:tcBorders>
          </w:tcPr>
          <w:p w14:paraId="000B4CE1" w14:textId="671FCCA7" w:rsidR="00927EE4" w:rsidRPr="00BF0A93" w:rsidDel="00927EE4" w:rsidRDefault="00927EE4" w:rsidP="00633BE9">
            <w:pPr>
              <w:pStyle w:val="TableEntry"/>
              <w:snapToGrid w:val="0"/>
              <w:rPr>
                <w:del w:id="560" w:author="Lynn Felhofer" w:date="2020-03-23T12:53:00Z"/>
                <w:noProof w:val="0"/>
              </w:rPr>
            </w:pPr>
            <w:del w:id="561" w:author="Lynn Felhofer" w:date="2020-03-23T12:53:00Z">
              <w:r w:rsidRPr="00BF0A93" w:rsidDel="00927EE4">
                <w:rPr>
                  <w:noProof w:val="0"/>
                </w:rPr>
                <w:delText>Patient Identifier Cross-referencing (PIX)</w:delText>
              </w:r>
            </w:del>
          </w:p>
        </w:tc>
        <w:tc>
          <w:tcPr>
            <w:tcW w:w="2075" w:type="dxa"/>
            <w:tcBorders>
              <w:top w:val="single" w:sz="4" w:space="0" w:color="000000"/>
              <w:left w:val="single" w:sz="4" w:space="0" w:color="000000"/>
              <w:bottom w:val="single" w:sz="4" w:space="0" w:color="000000"/>
            </w:tcBorders>
          </w:tcPr>
          <w:p w14:paraId="4C9100EB" w14:textId="3DAD0DC7" w:rsidR="00927EE4" w:rsidRPr="00BF0A93" w:rsidDel="00927EE4" w:rsidRDefault="00927EE4" w:rsidP="00633BE9">
            <w:pPr>
              <w:pStyle w:val="TableEntry"/>
              <w:snapToGrid w:val="0"/>
              <w:jc w:val="center"/>
              <w:rPr>
                <w:del w:id="562" w:author="Lynn Felhofer" w:date="2020-03-23T12:53:00Z"/>
                <w:noProof w:val="0"/>
              </w:rPr>
            </w:pPr>
            <w:del w:id="563"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71DD2584" w14:textId="20DDAB50" w:rsidR="00927EE4" w:rsidRPr="00BF0A93" w:rsidDel="00927EE4" w:rsidRDefault="00927EE4" w:rsidP="00633BE9">
            <w:pPr>
              <w:pStyle w:val="TableEntry"/>
              <w:snapToGrid w:val="0"/>
              <w:rPr>
                <w:del w:id="564" w:author="Lynn Felhofer" w:date="2020-03-23T12:53:00Z"/>
                <w:noProof w:val="0"/>
              </w:rPr>
            </w:pPr>
            <w:del w:id="565" w:author="Lynn Felhofer" w:date="2020-03-23T12:53:00Z">
              <w:r w:rsidRPr="00BF0A93" w:rsidDel="00927EE4">
                <w:rPr>
                  <w:noProof w:val="0"/>
                </w:rPr>
                <w:delText xml:space="preserve">Each actor implementing PIX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4BF520E1" w14:textId="29B71975" w:rsidR="00927EE4" w:rsidRPr="00BF0A93" w:rsidDel="00927EE4" w:rsidRDefault="00927EE4" w:rsidP="00633BE9">
            <w:pPr>
              <w:pStyle w:val="TableEntry"/>
              <w:snapToGrid w:val="0"/>
              <w:rPr>
                <w:del w:id="566" w:author="Lynn Felhofer" w:date="2020-03-23T12:53:00Z"/>
                <w:noProof w:val="0"/>
              </w:rPr>
            </w:pPr>
            <w:del w:id="567" w:author="Lynn Felhofer" w:date="2020-03-23T12:53:00Z">
              <w:r w:rsidRPr="00BF0A93" w:rsidDel="00927EE4">
                <w:rPr>
                  <w:noProof w:val="0"/>
                </w:rPr>
                <w:delText>Required to manage and resolve conflicts in multiple updates.</w:delText>
              </w:r>
            </w:del>
          </w:p>
        </w:tc>
      </w:tr>
      <w:tr w:rsidR="00927EE4" w:rsidRPr="00BF0A93" w:rsidDel="00927EE4" w14:paraId="69212E03" w14:textId="78C37154" w:rsidTr="00633BE9">
        <w:trPr>
          <w:cantSplit/>
          <w:jc w:val="center"/>
          <w:del w:id="568" w:author="Lynn Felhofer" w:date="2020-03-23T12:53:00Z"/>
        </w:trPr>
        <w:tc>
          <w:tcPr>
            <w:tcW w:w="2917" w:type="dxa"/>
            <w:tcBorders>
              <w:top w:val="single" w:sz="4" w:space="0" w:color="000000"/>
              <w:left w:val="single" w:sz="4" w:space="0" w:color="000000"/>
              <w:bottom w:val="single" w:sz="4" w:space="0" w:color="000000"/>
            </w:tcBorders>
          </w:tcPr>
          <w:p w14:paraId="604DD093" w14:textId="39280993" w:rsidR="00927EE4" w:rsidRPr="00BF0A93" w:rsidDel="00927EE4" w:rsidRDefault="00927EE4" w:rsidP="00633BE9">
            <w:pPr>
              <w:pStyle w:val="TableEntry"/>
              <w:snapToGrid w:val="0"/>
              <w:rPr>
                <w:del w:id="569" w:author="Lynn Felhofer" w:date="2020-03-23T12:53:00Z"/>
                <w:noProof w:val="0"/>
              </w:rPr>
            </w:pPr>
            <w:del w:id="570" w:author="Lynn Felhofer" w:date="2020-03-23T12:53:00Z">
              <w:r w:rsidRPr="00BF0A93" w:rsidDel="00927EE4">
                <w:rPr>
                  <w:noProof w:val="0"/>
                </w:rPr>
                <w:delText>Patient Synchronized Applications (PSA)</w:delText>
              </w:r>
            </w:del>
          </w:p>
        </w:tc>
        <w:tc>
          <w:tcPr>
            <w:tcW w:w="2075" w:type="dxa"/>
            <w:tcBorders>
              <w:top w:val="single" w:sz="4" w:space="0" w:color="000000"/>
              <w:left w:val="single" w:sz="4" w:space="0" w:color="000000"/>
              <w:bottom w:val="single" w:sz="4" w:space="0" w:color="000000"/>
            </w:tcBorders>
          </w:tcPr>
          <w:p w14:paraId="24478194" w14:textId="468754DF" w:rsidR="00927EE4" w:rsidRPr="00BF0A93" w:rsidDel="00927EE4" w:rsidRDefault="00927EE4" w:rsidP="00633BE9">
            <w:pPr>
              <w:pStyle w:val="TableEntry"/>
              <w:snapToGrid w:val="0"/>
              <w:jc w:val="center"/>
              <w:rPr>
                <w:del w:id="571" w:author="Lynn Felhofer" w:date="2020-03-23T12:53:00Z"/>
                <w:i/>
                <w:iCs/>
                <w:noProof w:val="0"/>
              </w:rPr>
            </w:pPr>
            <w:del w:id="572"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642CD00" w14:textId="50DD07E6" w:rsidR="00927EE4" w:rsidRPr="00BF0A93" w:rsidDel="00927EE4" w:rsidRDefault="00927EE4" w:rsidP="00633BE9">
            <w:pPr>
              <w:pStyle w:val="TableEntry"/>
              <w:snapToGrid w:val="0"/>
              <w:jc w:val="center"/>
              <w:rPr>
                <w:del w:id="573" w:author="Lynn Felhofer" w:date="2020-03-23T12:53:00Z"/>
                <w:i/>
                <w:iCs/>
                <w:noProof w:val="0"/>
              </w:rPr>
            </w:pPr>
            <w:del w:id="574"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BBF68B8" w14:textId="659AA547" w:rsidR="00927EE4" w:rsidRPr="00BF0A93" w:rsidDel="00927EE4" w:rsidRDefault="00927EE4" w:rsidP="00633BE9">
            <w:pPr>
              <w:pStyle w:val="TableEntry"/>
              <w:snapToGrid w:val="0"/>
              <w:rPr>
                <w:del w:id="575" w:author="Lynn Felhofer" w:date="2020-03-23T12:53:00Z"/>
                <w:noProof w:val="0"/>
              </w:rPr>
            </w:pPr>
            <w:del w:id="576" w:author="Lynn Felhofer" w:date="2020-03-23T12:53:00Z">
              <w:r w:rsidRPr="00BF0A93" w:rsidDel="00927EE4">
                <w:rPr>
                  <w:noProof w:val="0"/>
                </w:rPr>
                <w:delText>-</w:delText>
              </w:r>
            </w:del>
          </w:p>
        </w:tc>
      </w:tr>
      <w:tr w:rsidR="00927EE4" w:rsidRPr="00BF0A93" w:rsidDel="00927EE4" w14:paraId="262EFC58" w14:textId="1B1AB52C" w:rsidTr="00633BE9">
        <w:trPr>
          <w:cantSplit/>
          <w:jc w:val="center"/>
          <w:del w:id="577" w:author="Lynn Felhofer" w:date="2020-03-23T12:53:00Z"/>
        </w:trPr>
        <w:tc>
          <w:tcPr>
            <w:tcW w:w="2917" w:type="dxa"/>
            <w:tcBorders>
              <w:top w:val="single" w:sz="4" w:space="0" w:color="000000"/>
              <w:left w:val="single" w:sz="4" w:space="0" w:color="000000"/>
              <w:bottom w:val="single" w:sz="4" w:space="0" w:color="000000"/>
            </w:tcBorders>
          </w:tcPr>
          <w:p w14:paraId="38EF1AC2" w14:textId="26B8E849" w:rsidR="00927EE4" w:rsidRPr="00BF0A93" w:rsidDel="00927EE4" w:rsidRDefault="00927EE4" w:rsidP="00633BE9">
            <w:pPr>
              <w:pStyle w:val="TableEntry"/>
              <w:snapToGrid w:val="0"/>
              <w:rPr>
                <w:del w:id="578" w:author="Lynn Felhofer" w:date="2020-03-23T12:53:00Z"/>
                <w:noProof w:val="0"/>
              </w:rPr>
            </w:pPr>
            <w:del w:id="579" w:author="Lynn Felhofer" w:date="2020-03-23T12:53:00Z">
              <w:r w:rsidRPr="00BF0A93" w:rsidDel="00927EE4">
                <w:rPr>
                  <w:noProof w:val="0"/>
                </w:rPr>
                <w:delText>Consistent Time (CT)</w:delText>
              </w:r>
            </w:del>
          </w:p>
        </w:tc>
        <w:tc>
          <w:tcPr>
            <w:tcW w:w="2075" w:type="dxa"/>
            <w:tcBorders>
              <w:top w:val="single" w:sz="4" w:space="0" w:color="000000"/>
              <w:left w:val="single" w:sz="4" w:space="0" w:color="000000"/>
              <w:bottom w:val="single" w:sz="4" w:space="0" w:color="000000"/>
            </w:tcBorders>
          </w:tcPr>
          <w:p w14:paraId="47E24D02" w14:textId="79D2CBE3" w:rsidR="00927EE4" w:rsidRPr="00BF0A93" w:rsidDel="00927EE4" w:rsidRDefault="00927EE4" w:rsidP="00633BE9">
            <w:pPr>
              <w:pStyle w:val="TableEntry"/>
              <w:snapToGrid w:val="0"/>
              <w:jc w:val="center"/>
              <w:rPr>
                <w:del w:id="580" w:author="Lynn Felhofer" w:date="2020-03-23T12:53:00Z"/>
                <w:i/>
                <w:iCs/>
                <w:noProof w:val="0"/>
              </w:rPr>
            </w:pPr>
            <w:del w:id="581"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FB118F9" w14:textId="326F7AA5" w:rsidR="00927EE4" w:rsidRPr="00BF0A93" w:rsidDel="00927EE4" w:rsidRDefault="00927EE4" w:rsidP="00633BE9">
            <w:pPr>
              <w:pStyle w:val="TableEntry"/>
              <w:snapToGrid w:val="0"/>
              <w:jc w:val="center"/>
              <w:rPr>
                <w:del w:id="582" w:author="Lynn Felhofer" w:date="2020-03-23T12:53:00Z"/>
                <w:i/>
                <w:iCs/>
                <w:noProof w:val="0"/>
              </w:rPr>
            </w:pPr>
            <w:del w:id="583"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817DABA" w14:textId="74848622" w:rsidR="00927EE4" w:rsidRPr="00BF0A93" w:rsidDel="00927EE4" w:rsidRDefault="00927EE4" w:rsidP="00633BE9">
            <w:pPr>
              <w:pStyle w:val="TableEntry"/>
              <w:snapToGrid w:val="0"/>
              <w:rPr>
                <w:del w:id="584" w:author="Lynn Felhofer" w:date="2020-03-23T12:53:00Z"/>
                <w:noProof w:val="0"/>
              </w:rPr>
            </w:pPr>
            <w:del w:id="585" w:author="Lynn Felhofer" w:date="2020-03-23T12:53:00Z">
              <w:r w:rsidRPr="00BF0A93" w:rsidDel="00927EE4">
                <w:rPr>
                  <w:noProof w:val="0"/>
                </w:rPr>
                <w:delText>-</w:delText>
              </w:r>
            </w:del>
          </w:p>
        </w:tc>
      </w:tr>
      <w:tr w:rsidR="00927EE4" w:rsidRPr="00BF0A93" w:rsidDel="00927EE4" w14:paraId="2E9B5BD4" w14:textId="7D277FB7" w:rsidTr="00633BE9">
        <w:trPr>
          <w:cantSplit/>
          <w:jc w:val="center"/>
          <w:del w:id="586" w:author="Lynn Felhofer" w:date="2020-03-23T12:53:00Z"/>
        </w:trPr>
        <w:tc>
          <w:tcPr>
            <w:tcW w:w="2917" w:type="dxa"/>
            <w:tcBorders>
              <w:top w:val="single" w:sz="4" w:space="0" w:color="000000"/>
              <w:left w:val="single" w:sz="4" w:space="0" w:color="000000"/>
              <w:bottom w:val="single" w:sz="4" w:space="0" w:color="000000"/>
            </w:tcBorders>
          </w:tcPr>
          <w:p w14:paraId="73938F96" w14:textId="5C96319A" w:rsidR="00927EE4" w:rsidRPr="00BF0A93" w:rsidDel="00927EE4" w:rsidRDefault="00927EE4" w:rsidP="00633BE9">
            <w:pPr>
              <w:pStyle w:val="TableEntry"/>
              <w:snapToGrid w:val="0"/>
              <w:rPr>
                <w:del w:id="587" w:author="Lynn Felhofer" w:date="2020-03-23T12:53:00Z"/>
                <w:noProof w:val="0"/>
              </w:rPr>
            </w:pPr>
            <w:del w:id="588" w:author="Lynn Felhofer" w:date="2020-03-23T12:53:00Z">
              <w:r w:rsidRPr="00BF0A93" w:rsidDel="00927EE4">
                <w:rPr>
                  <w:noProof w:val="0"/>
                </w:rPr>
                <w:delText>Patient Demographics Query (PDQ)</w:delText>
              </w:r>
            </w:del>
          </w:p>
        </w:tc>
        <w:tc>
          <w:tcPr>
            <w:tcW w:w="2075" w:type="dxa"/>
            <w:tcBorders>
              <w:top w:val="single" w:sz="4" w:space="0" w:color="000000"/>
              <w:left w:val="single" w:sz="4" w:space="0" w:color="000000"/>
              <w:bottom w:val="single" w:sz="4" w:space="0" w:color="000000"/>
            </w:tcBorders>
          </w:tcPr>
          <w:p w14:paraId="7EF8629A" w14:textId="715CAD38" w:rsidR="00927EE4" w:rsidRPr="00BF0A93" w:rsidDel="00927EE4" w:rsidRDefault="00927EE4" w:rsidP="00633BE9">
            <w:pPr>
              <w:pStyle w:val="TableEntry"/>
              <w:snapToGrid w:val="0"/>
              <w:jc w:val="center"/>
              <w:rPr>
                <w:del w:id="589" w:author="Lynn Felhofer" w:date="2020-03-23T12:53:00Z"/>
                <w:i/>
                <w:iCs/>
                <w:noProof w:val="0"/>
              </w:rPr>
            </w:pPr>
            <w:del w:id="590"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19EBAA8E" w14:textId="2021EB43" w:rsidR="00927EE4" w:rsidRPr="00BF0A93" w:rsidDel="00927EE4" w:rsidRDefault="00927EE4" w:rsidP="00633BE9">
            <w:pPr>
              <w:pStyle w:val="TableEntry"/>
              <w:snapToGrid w:val="0"/>
              <w:jc w:val="center"/>
              <w:rPr>
                <w:del w:id="591" w:author="Lynn Felhofer" w:date="2020-03-23T12:53:00Z"/>
                <w:i/>
                <w:iCs/>
                <w:noProof w:val="0"/>
              </w:rPr>
            </w:pPr>
            <w:del w:id="592"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0FABFC3" w14:textId="6FED4972" w:rsidR="00927EE4" w:rsidRPr="00BF0A93" w:rsidDel="00927EE4" w:rsidRDefault="00927EE4" w:rsidP="00633BE9">
            <w:pPr>
              <w:pStyle w:val="TableEntry"/>
              <w:snapToGrid w:val="0"/>
              <w:rPr>
                <w:del w:id="593" w:author="Lynn Felhofer" w:date="2020-03-23T12:53:00Z"/>
                <w:noProof w:val="0"/>
              </w:rPr>
            </w:pPr>
            <w:del w:id="594" w:author="Lynn Felhofer" w:date="2020-03-23T12:53:00Z">
              <w:r w:rsidRPr="00BF0A93" w:rsidDel="00927EE4">
                <w:rPr>
                  <w:noProof w:val="0"/>
                </w:rPr>
                <w:delText>-</w:delText>
              </w:r>
            </w:del>
          </w:p>
        </w:tc>
      </w:tr>
      <w:tr w:rsidR="00927EE4" w:rsidRPr="00BF0A93" w:rsidDel="00927EE4" w14:paraId="006B0B6F" w14:textId="7E43D4BF" w:rsidTr="00633BE9">
        <w:trPr>
          <w:cantSplit/>
          <w:jc w:val="center"/>
          <w:del w:id="595" w:author="Lynn Felhofer" w:date="2020-03-23T12:53:00Z"/>
        </w:trPr>
        <w:tc>
          <w:tcPr>
            <w:tcW w:w="2917" w:type="dxa"/>
            <w:tcBorders>
              <w:top w:val="single" w:sz="4" w:space="0" w:color="000000"/>
              <w:left w:val="single" w:sz="4" w:space="0" w:color="000000"/>
              <w:bottom w:val="single" w:sz="4" w:space="0" w:color="000000"/>
            </w:tcBorders>
          </w:tcPr>
          <w:p w14:paraId="191EB281" w14:textId="24371A42" w:rsidR="00927EE4" w:rsidRPr="00BF0A93" w:rsidDel="00927EE4" w:rsidRDefault="00927EE4" w:rsidP="00633BE9">
            <w:pPr>
              <w:pStyle w:val="TableEntry"/>
              <w:snapToGrid w:val="0"/>
              <w:rPr>
                <w:del w:id="596" w:author="Lynn Felhofer" w:date="2020-03-23T12:53:00Z"/>
                <w:noProof w:val="0"/>
              </w:rPr>
            </w:pPr>
            <w:del w:id="597" w:author="Lynn Felhofer" w:date="2020-03-23T12:53:00Z">
              <w:r w:rsidRPr="00BF0A93" w:rsidDel="00927EE4">
                <w:rPr>
                  <w:noProof w:val="0"/>
                </w:rPr>
                <w:delText>Personnel White Pages (PWP)</w:delText>
              </w:r>
            </w:del>
          </w:p>
        </w:tc>
        <w:tc>
          <w:tcPr>
            <w:tcW w:w="2075" w:type="dxa"/>
            <w:tcBorders>
              <w:top w:val="single" w:sz="4" w:space="0" w:color="000000"/>
              <w:left w:val="single" w:sz="4" w:space="0" w:color="000000"/>
              <w:bottom w:val="single" w:sz="4" w:space="0" w:color="000000"/>
            </w:tcBorders>
          </w:tcPr>
          <w:p w14:paraId="49B2BFB7" w14:textId="525A5FFB" w:rsidR="00927EE4" w:rsidRPr="00BF0A93" w:rsidDel="00927EE4" w:rsidRDefault="00927EE4" w:rsidP="00633BE9">
            <w:pPr>
              <w:pStyle w:val="TableEntry"/>
              <w:snapToGrid w:val="0"/>
              <w:jc w:val="center"/>
              <w:rPr>
                <w:del w:id="598" w:author="Lynn Felhofer" w:date="2020-03-23T12:53:00Z"/>
                <w:i/>
                <w:iCs/>
                <w:noProof w:val="0"/>
              </w:rPr>
            </w:pPr>
            <w:del w:id="59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9719E31" w14:textId="3E40F18A" w:rsidR="00927EE4" w:rsidRPr="00BF0A93" w:rsidDel="00927EE4" w:rsidRDefault="00927EE4" w:rsidP="00633BE9">
            <w:pPr>
              <w:pStyle w:val="TableEntry"/>
              <w:snapToGrid w:val="0"/>
              <w:jc w:val="center"/>
              <w:rPr>
                <w:del w:id="600" w:author="Lynn Felhofer" w:date="2020-03-23T12:53:00Z"/>
                <w:i/>
                <w:iCs/>
                <w:noProof w:val="0"/>
              </w:rPr>
            </w:pPr>
            <w:del w:id="60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46CEA3B4" w14:textId="11297395" w:rsidR="00927EE4" w:rsidRPr="00BF0A93" w:rsidDel="00927EE4" w:rsidRDefault="00927EE4" w:rsidP="00633BE9">
            <w:pPr>
              <w:pStyle w:val="TableEntry"/>
              <w:snapToGrid w:val="0"/>
              <w:rPr>
                <w:del w:id="602" w:author="Lynn Felhofer" w:date="2020-03-23T12:53:00Z"/>
                <w:noProof w:val="0"/>
              </w:rPr>
            </w:pPr>
            <w:del w:id="603" w:author="Lynn Felhofer" w:date="2020-03-23T12:53:00Z">
              <w:r w:rsidRPr="00BF0A93" w:rsidDel="00927EE4">
                <w:rPr>
                  <w:noProof w:val="0"/>
                </w:rPr>
                <w:delText>-</w:delText>
              </w:r>
            </w:del>
          </w:p>
        </w:tc>
      </w:tr>
      <w:tr w:rsidR="00927EE4" w:rsidRPr="00BF0A93" w:rsidDel="00927EE4" w14:paraId="70ACFE68" w14:textId="33720CD8" w:rsidTr="00633BE9">
        <w:trPr>
          <w:cantSplit/>
          <w:jc w:val="center"/>
          <w:del w:id="604" w:author="Lynn Felhofer" w:date="2020-03-23T12:53:00Z"/>
        </w:trPr>
        <w:tc>
          <w:tcPr>
            <w:tcW w:w="2917" w:type="dxa"/>
            <w:tcBorders>
              <w:top w:val="single" w:sz="4" w:space="0" w:color="000000"/>
              <w:left w:val="single" w:sz="4" w:space="0" w:color="000000"/>
              <w:bottom w:val="single" w:sz="4" w:space="0" w:color="000000"/>
            </w:tcBorders>
          </w:tcPr>
          <w:p w14:paraId="25A2490A" w14:textId="07CD1E9C" w:rsidR="00927EE4" w:rsidRPr="00BF0A93" w:rsidDel="00927EE4" w:rsidRDefault="00927EE4" w:rsidP="00633BE9">
            <w:pPr>
              <w:pStyle w:val="TableEntry"/>
              <w:snapToGrid w:val="0"/>
              <w:rPr>
                <w:del w:id="605" w:author="Lynn Felhofer" w:date="2020-03-23T12:53:00Z"/>
                <w:noProof w:val="0"/>
              </w:rPr>
            </w:pPr>
            <w:del w:id="606" w:author="Lynn Felhofer" w:date="2020-03-23T12:53:00Z">
              <w:r w:rsidRPr="00BF0A93" w:rsidDel="00927EE4">
                <w:rPr>
                  <w:noProof w:val="0"/>
                </w:rPr>
                <w:delText>Audit Trail and Node Authentication (ATNA)</w:delText>
              </w:r>
            </w:del>
          </w:p>
        </w:tc>
        <w:tc>
          <w:tcPr>
            <w:tcW w:w="2075" w:type="dxa"/>
            <w:tcBorders>
              <w:top w:val="single" w:sz="4" w:space="0" w:color="000000"/>
              <w:left w:val="single" w:sz="4" w:space="0" w:color="000000"/>
              <w:bottom w:val="single" w:sz="4" w:space="0" w:color="000000"/>
            </w:tcBorders>
          </w:tcPr>
          <w:p w14:paraId="5DD8C273" w14:textId="46355480" w:rsidR="00927EE4" w:rsidRPr="00BF0A93" w:rsidDel="00927EE4" w:rsidRDefault="00927EE4" w:rsidP="00633BE9">
            <w:pPr>
              <w:pStyle w:val="TableEntry"/>
              <w:rPr>
                <w:del w:id="607" w:author="Lynn Felhofer" w:date="2020-03-23T12:53:00Z"/>
                <w:noProof w:val="0"/>
              </w:rPr>
            </w:pPr>
            <w:del w:id="608"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5FA8957F" w14:textId="73A71753" w:rsidR="00927EE4" w:rsidRPr="00BF0A93" w:rsidDel="00927EE4" w:rsidRDefault="00927EE4" w:rsidP="00633BE9">
            <w:pPr>
              <w:pStyle w:val="TableEntry"/>
              <w:snapToGrid w:val="0"/>
              <w:rPr>
                <w:del w:id="609" w:author="Lynn Felhofer" w:date="2020-03-23T12:53:00Z"/>
                <w:noProof w:val="0"/>
              </w:rPr>
            </w:pPr>
            <w:del w:id="610" w:author="Lynn Felhofer" w:date="2020-03-23T12:53:00Z">
              <w:r w:rsidRPr="00BF0A93" w:rsidDel="00927EE4">
                <w:rPr>
                  <w:noProof w:val="0"/>
                </w:rPr>
                <w:delText>An ATNA Secure Node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17C17E1" w14:textId="0B0AABEB" w:rsidR="00927EE4" w:rsidRPr="00BF0A93" w:rsidDel="00927EE4" w:rsidRDefault="00927EE4" w:rsidP="00633BE9">
            <w:pPr>
              <w:pStyle w:val="TableEntry"/>
              <w:snapToGrid w:val="0"/>
              <w:rPr>
                <w:del w:id="611" w:author="Lynn Felhofer" w:date="2020-03-23T12:53:00Z"/>
                <w:noProof w:val="0"/>
              </w:rPr>
            </w:pPr>
            <w:del w:id="612" w:author="Lynn Felhofer" w:date="2020-03-23T12:53:00Z">
              <w:r w:rsidRPr="00BF0A93" w:rsidDel="00927EE4">
                <w:rPr>
                  <w:noProof w:val="0"/>
                </w:rPr>
                <w:delText>Required for consistent time in audit logs.</w:delText>
              </w:r>
            </w:del>
          </w:p>
        </w:tc>
      </w:tr>
      <w:tr w:rsidR="00927EE4" w:rsidRPr="00BF0A93" w:rsidDel="00927EE4" w14:paraId="5AD9DDC0" w14:textId="4DA03817" w:rsidTr="00633BE9">
        <w:trPr>
          <w:cantSplit/>
          <w:jc w:val="center"/>
          <w:del w:id="613" w:author="Lynn Felhofer" w:date="2020-03-23T12:53:00Z"/>
        </w:trPr>
        <w:tc>
          <w:tcPr>
            <w:tcW w:w="2917" w:type="dxa"/>
            <w:tcBorders>
              <w:top w:val="single" w:sz="4" w:space="0" w:color="000000"/>
              <w:left w:val="single" w:sz="4" w:space="0" w:color="000000"/>
              <w:bottom w:val="single" w:sz="4" w:space="0" w:color="000000"/>
            </w:tcBorders>
          </w:tcPr>
          <w:p w14:paraId="37A8DCA9" w14:textId="3C8B08E1" w:rsidR="00927EE4" w:rsidRPr="00BF0A93" w:rsidDel="00927EE4" w:rsidRDefault="00927EE4" w:rsidP="00633BE9">
            <w:pPr>
              <w:pStyle w:val="TableEntry"/>
              <w:snapToGrid w:val="0"/>
              <w:rPr>
                <w:del w:id="614" w:author="Lynn Felhofer" w:date="2020-03-23T12:53:00Z"/>
                <w:noProof w:val="0"/>
              </w:rPr>
            </w:pPr>
            <w:del w:id="615"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6426030E" w14:textId="0B264E9F" w:rsidR="00927EE4" w:rsidRPr="00BF0A93" w:rsidDel="00927EE4" w:rsidRDefault="00927EE4" w:rsidP="00633BE9">
            <w:pPr>
              <w:pStyle w:val="TableEntry"/>
              <w:rPr>
                <w:del w:id="616" w:author="Lynn Felhofer" w:date="2020-03-23T12:53:00Z"/>
                <w:noProof w:val="0"/>
              </w:rPr>
            </w:pPr>
            <w:del w:id="61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21500AC0" w14:textId="1EF1549E" w:rsidR="00927EE4" w:rsidRPr="00BF0A93" w:rsidDel="00927EE4" w:rsidRDefault="00927EE4" w:rsidP="00633BE9">
            <w:pPr>
              <w:pStyle w:val="TableEntry"/>
              <w:snapToGrid w:val="0"/>
              <w:rPr>
                <w:del w:id="618" w:author="Lynn Felhofer" w:date="2020-03-23T12:53:00Z"/>
                <w:iCs/>
                <w:noProof w:val="0"/>
              </w:rPr>
            </w:pPr>
            <w:del w:id="619" w:author="Lynn Felhofer" w:date="2020-03-23T12:53:00Z">
              <w:r w:rsidRPr="00BF0A93" w:rsidDel="00927EE4">
                <w:rPr>
                  <w:iCs/>
                  <w:noProof w:val="0"/>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16B9395A" w14:textId="3D10EEA6" w:rsidR="00927EE4" w:rsidRPr="00BF0A93" w:rsidDel="00927EE4" w:rsidRDefault="00927EE4" w:rsidP="00633BE9">
            <w:pPr>
              <w:pStyle w:val="TableEntry"/>
              <w:snapToGrid w:val="0"/>
              <w:rPr>
                <w:del w:id="620" w:author="Lynn Felhofer" w:date="2020-03-23T12:53:00Z"/>
                <w:noProof w:val="0"/>
              </w:rPr>
            </w:pPr>
            <w:del w:id="62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4A4A62C8" w14:textId="05DB399E" w:rsidTr="00633BE9">
        <w:trPr>
          <w:cantSplit/>
          <w:jc w:val="center"/>
          <w:del w:id="622" w:author="Lynn Felhofer" w:date="2020-03-23T12:53:00Z"/>
        </w:trPr>
        <w:tc>
          <w:tcPr>
            <w:tcW w:w="2917" w:type="dxa"/>
            <w:tcBorders>
              <w:top w:val="single" w:sz="4" w:space="0" w:color="000000"/>
              <w:left w:val="single" w:sz="4" w:space="0" w:color="000000"/>
              <w:bottom w:val="single" w:sz="4" w:space="0" w:color="000000"/>
            </w:tcBorders>
          </w:tcPr>
          <w:p w14:paraId="731D0775" w14:textId="5D5AFBA1" w:rsidR="00927EE4" w:rsidRPr="00BF0A93" w:rsidDel="00927EE4" w:rsidRDefault="00927EE4" w:rsidP="00633BE9">
            <w:pPr>
              <w:pStyle w:val="TableEntry"/>
              <w:snapToGrid w:val="0"/>
              <w:rPr>
                <w:del w:id="623" w:author="Lynn Felhofer" w:date="2020-03-23T12:53:00Z"/>
                <w:noProof w:val="0"/>
              </w:rPr>
            </w:pPr>
            <w:del w:id="624"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3BB4053F" w14:textId="35B7DB45" w:rsidR="00927EE4" w:rsidRPr="00BF0A93" w:rsidDel="00927EE4" w:rsidRDefault="00927EE4" w:rsidP="00633BE9">
            <w:pPr>
              <w:pStyle w:val="TableEntry"/>
              <w:snapToGrid w:val="0"/>
              <w:rPr>
                <w:del w:id="625" w:author="Lynn Felhofer" w:date="2020-03-23T12:53:00Z"/>
                <w:noProof w:val="0"/>
              </w:rPr>
            </w:pPr>
            <w:del w:id="62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043A118A" w14:textId="54CF94B5" w:rsidR="00927EE4" w:rsidRPr="00BF0A93" w:rsidDel="00927EE4" w:rsidRDefault="00927EE4" w:rsidP="00633BE9">
            <w:pPr>
              <w:pStyle w:val="TableEntry"/>
              <w:snapToGrid w:val="0"/>
              <w:rPr>
                <w:del w:id="627" w:author="Lynn Felhofer" w:date="2020-03-23T12:53:00Z"/>
                <w:noProof w:val="0"/>
              </w:rPr>
            </w:pPr>
            <w:del w:id="628" w:author="Lynn Felhofer" w:date="2020-03-23T12:53:00Z">
              <w:r w:rsidRPr="00BF0A93" w:rsidDel="00927EE4">
                <w:rPr>
                  <w:noProof w:val="0"/>
                </w:rPr>
                <w:delText>Each XDS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2BF91D5" w14:textId="2CAD0D12" w:rsidR="00927EE4" w:rsidRPr="00BF0A93" w:rsidDel="00927EE4" w:rsidRDefault="00927EE4" w:rsidP="00633BE9">
            <w:pPr>
              <w:pStyle w:val="TableEntry"/>
              <w:snapToGrid w:val="0"/>
              <w:rPr>
                <w:del w:id="629" w:author="Lynn Felhofer" w:date="2020-03-23T12:53:00Z"/>
                <w:noProof w:val="0"/>
              </w:rPr>
            </w:pPr>
            <w:del w:id="630" w:author="Lynn Felhofer" w:date="2020-03-23T12:53:00Z">
              <w:r w:rsidRPr="00BF0A93" w:rsidDel="00927EE4">
                <w:rPr>
                  <w:noProof w:val="0"/>
                </w:rPr>
                <w:delText>To ensure consistency among document and submission set dates.</w:delText>
              </w:r>
            </w:del>
          </w:p>
        </w:tc>
      </w:tr>
      <w:tr w:rsidR="00927EE4" w:rsidRPr="00BF0A93" w:rsidDel="00927EE4" w14:paraId="67EEFC1F" w14:textId="12D3F094" w:rsidTr="00633BE9">
        <w:trPr>
          <w:cantSplit/>
          <w:jc w:val="center"/>
          <w:del w:id="631" w:author="Lynn Felhofer" w:date="2020-03-23T12:53:00Z"/>
        </w:trPr>
        <w:tc>
          <w:tcPr>
            <w:tcW w:w="2917" w:type="dxa"/>
            <w:tcBorders>
              <w:top w:val="single" w:sz="4" w:space="0" w:color="000000"/>
              <w:left w:val="single" w:sz="4" w:space="0" w:color="000000"/>
              <w:bottom w:val="single" w:sz="4" w:space="0" w:color="000000"/>
            </w:tcBorders>
          </w:tcPr>
          <w:p w14:paraId="22BC7AA9" w14:textId="5866B233" w:rsidR="00927EE4" w:rsidRPr="00BF0A93" w:rsidDel="00927EE4" w:rsidRDefault="00927EE4" w:rsidP="00633BE9">
            <w:pPr>
              <w:pStyle w:val="TableEntry"/>
              <w:snapToGrid w:val="0"/>
              <w:rPr>
                <w:del w:id="632" w:author="Lynn Felhofer" w:date="2020-03-23T12:53:00Z"/>
                <w:noProof w:val="0"/>
              </w:rPr>
            </w:pPr>
            <w:del w:id="633" w:author="Lynn Felhofer" w:date="2020-03-23T12:53:00Z">
              <w:r w:rsidRPr="00BF0A93" w:rsidDel="00927EE4">
                <w:rPr>
                  <w:noProof w:val="0"/>
                </w:rPr>
                <w:delText>Cross-Enterprise User Assertion (XUA)</w:delText>
              </w:r>
            </w:del>
          </w:p>
        </w:tc>
        <w:tc>
          <w:tcPr>
            <w:tcW w:w="2075" w:type="dxa"/>
            <w:tcBorders>
              <w:top w:val="single" w:sz="4" w:space="0" w:color="000000"/>
              <w:left w:val="single" w:sz="4" w:space="0" w:color="000000"/>
              <w:bottom w:val="single" w:sz="4" w:space="0" w:color="000000"/>
            </w:tcBorders>
          </w:tcPr>
          <w:p w14:paraId="33BA5D5E" w14:textId="053DE4F6" w:rsidR="00927EE4" w:rsidRPr="00BF0A93" w:rsidDel="00927EE4" w:rsidRDefault="00927EE4" w:rsidP="00633BE9">
            <w:pPr>
              <w:pStyle w:val="TableEntry"/>
              <w:snapToGrid w:val="0"/>
              <w:jc w:val="center"/>
              <w:rPr>
                <w:del w:id="634" w:author="Lynn Felhofer" w:date="2020-03-23T12:53:00Z"/>
                <w:i/>
                <w:iCs/>
                <w:noProof w:val="0"/>
              </w:rPr>
            </w:pPr>
            <w:del w:id="63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F9CACED" w14:textId="424C8636" w:rsidR="00927EE4" w:rsidRPr="00BF0A93" w:rsidDel="00927EE4" w:rsidRDefault="00927EE4" w:rsidP="00633BE9">
            <w:pPr>
              <w:pStyle w:val="TableEntry"/>
              <w:snapToGrid w:val="0"/>
              <w:jc w:val="center"/>
              <w:rPr>
                <w:del w:id="636" w:author="Lynn Felhofer" w:date="2020-03-23T12:53:00Z"/>
                <w:i/>
                <w:iCs/>
                <w:noProof w:val="0"/>
              </w:rPr>
            </w:pPr>
            <w:del w:id="63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8A2C868" w14:textId="0CC59438" w:rsidR="00927EE4" w:rsidRPr="00BF0A93" w:rsidDel="00927EE4" w:rsidRDefault="00927EE4" w:rsidP="00633BE9">
            <w:pPr>
              <w:pStyle w:val="TableEntry"/>
              <w:snapToGrid w:val="0"/>
              <w:rPr>
                <w:del w:id="638" w:author="Lynn Felhofer" w:date="2020-03-23T12:53:00Z"/>
                <w:noProof w:val="0"/>
              </w:rPr>
            </w:pPr>
          </w:p>
        </w:tc>
      </w:tr>
      <w:tr w:rsidR="00927EE4" w:rsidRPr="00BF0A93" w:rsidDel="00927EE4" w14:paraId="4D85AC8A" w14:textId="3F1C46B3" w:rsidTr="00633BE9">
        <w:trPr>
          <w:cantSplit/>
          <w:jc w:val="center"/>
          <w:del w:id="639" w:author="Lynn Felhofer" w:date="2020-03-23T12:53:00Z"/>
        </w:trPr>
        <w:tc>
          <w:tcPr>
            <w:tcW w:w="2917" w:type="dxa"/>
            <w:tcBorders>
              <w:top w:val="single" w:sz="4" w:space="0" w:color="000000"/>
              <w:left w:val="single" w:sz="4" w:space="0" w:color="000000"/>
              <w:bottom w:val="single" w:sz="4" w:space="0" w:color="000000"/>
            </w:tcBorders>
          </w:tcPr>
          <w:p w14:paraId="564B0FE5" w14:textId="7554C278" w:rsidR="00927EE4" w:rsidRPr="00BF0A93" w:rsidDel="00927EE4" w:rsidRDefault="00927EE4" w:rsidP="00633BE9">
            <w:pPr>
              <w:pStyle w:val="TableEntry"/>
              <w:snapToGrid w:val="0"/>
              <w:rPr>
                <w:del w:id="640" w:author="Lynn Felhofer" w:date="2020-03-23T12:53:00Z"/>
                <w:noProof w:val="0"/>
              </w:rPr>
            </w:pPr>
            <w:del w:id="641" w:author="Lynn Felhofer" w:date="2020-03-23T12:53:00Z">
              <w:r w:rsidRPr="00BF0A93" w:rsidDel="00927EE4">
                <w:rPr>
                  <w:noProof w:val="0"/>
                </w:rPr>
                <w:delText>Patient Administration Management (PAM)</w:delText>
              </w:r>
            </w:del>
          </w:p>
        </w:tc>
        <w:tc>
          <w:tcPr>
            <w:tcW w:w="2075" w:type="dxa"/>
            <w:tcBorders>
              <w:top w:val="single" w:sz="4" w:space="0" w:color="000000"/>
              <w:left w:val="single" w:sz="4" w:space="0" w:color="000000"/>
              <w:bottom w:val="single" w:sz="4" w:space="0" w:color="000000"/>
            </w:tcBorders>
          </w:tcPr>
          <w:p w14:paraId="18ADADD8" w14:textId="7C054C6D" w:rsidR="00927EE4" w:rsidRPr="00BF0A93" w:rsidDel="00927EE4" w:rsidRDefault="00927EE4" w:rsidP="00633BE9">
            <w:pPr>
              <w:pStyle w:val="TableEntry"/>
              <w:snapToGrid w:val="0"/>
              <w:jc w:val="center"/>
              <w:rPr>
                <w:del w:id="642" w:author="Lynn Felhofer" w:date="2020-03-23T12:53:00Z"/>
                <w:i/>
                <w:iCs/>
                <w:noProof w:val="0"/>
              </w:rPr>
            </w:pPr>
            <w:del w:id="643"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59F2EF4A" w14:textId="4CF2746E" w:rsidR="00927EE4" w:rsidRPr="00BF0A93" w:rsidDel="00927EE4" w:rsidRDefault="00927EE4" w:rsidP="00633BE9">
            <w:pPr>
              <w:pStyle w:val="TableEntry"/>
              <w:snapToGrid w:val="0"/>
              <w:jc w:val="center"/>
              <w:rPr>
                <w:del w:id="644" w:author="Lynn Felhofer" w:date="2020-03-23T12:53:00Z"/>
                <w:i/>
                <w:iCs/>
                <w:noProof w:val="0"/>
              </w:rPr>
            </w:pPr>
            <w:del w:id="645"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7D2D015" w14:textId="43EB90BC" w:rsidR="00927EE4" w:rsidRPr="00BF0A93" w:rsidDel="00927EE4" w:rsidRDefault="00927EE4" w:rsidP="00633BE9">
            <w:pPr>
              <w:pStyle w:val="TableEntry"/>
              <w:snapToGrid w:val="0"/>
              <w:rPr>
                <w:del w:id="646" w:author="Lynn Felhofer" w:date="2020-03-23T12:53:00Z"/>
                <w:noProof w:val="0"/>
              </w:rPr>
            </w:pPr>
            <w:del w:id="647" w:author="Lynn Felhofer" w:date="2020-03-23T12:53:00Z">
              <w:r w:rsidRPr="00BF0A93" w:rsidDel="00927EE4">
                <w:rPr>
                  <w:noProof w:val="0"/>
                </w:rPr>
                <w:delText>-</w:delText>
              </w:r>
            </w:del>
          </w:p>
        </w:tc>
      </w:tr>
      <w:tr w:rsidR="00927EE4" w:rsidRPr="00BF0A93" w:rsidDel="00927EE4" w14:paraId="6DEB4ECB" w14:textId="16396076" w:rsidTr="00633BE9">
        <w:trPr>
          <w:cantSplit/>
          <w:jc w:val="center"/>
          <w:del w:id="648"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1C390E17" w14:textId="051FCFE2" w:rsidR="00927EE4" w:rsidRPr="00BF0A93" w:rsidDel="00927EE4" w:rsidRDefault="00927EE4" w:rsidP="00633BE9">
            <w:pPr>
              <w:pStyle w:val="TableEntry"/>
              <w:snapToGrid w:val="0"/>
              <w:rPr>
                <w:del w:id="649" w:author="Lynn Felhofer" w:date="2020-03-23T12:53:00Z"/>
                <w:noProof w:val="0"/>
              </w:rPr>
            </w:pPr>
            <w:del w:id="650"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53DE47AB" w14:textId="55916842" w:rsidR="00927EE4" w:rsidRPr="00BF0A93" w:rsidDel="00927EE4" w:rsidRDefault="00927EE4" w:rsidP="00633BE9">
            <w:pPr>
              <w:pStyle w:val="TableEntry"/>
              <w:snapToGrid w:val="0"/>
              <w:rPr>
                <w:del w:id="651" w:author="Lynn Felhofer" w:date="2020-03-23T12:53:00Z"/>
                <w:noProof w:val="0"/>
              </w:rPr>
            </w:pPr>
            <w:del w:id="652"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1170579F" w14:textId="1BF48E3C" w:rsidR="00927EE4" w:rsidRPr="00BF0A93" w:rsidDel="00927EE4" w:rsidRDefault="00927EE4" w:rsidP="00633BE9">
            <w:pPr>
              <w:pStyle w:val="TableEntry"/>
              <w:snapToGrid w:val="0"/>
              <w:rPr>
                <w:del w:id="653" w:author="Lynn Felhofer" w:date="2020-03-23T12:53:00Z"/>
                <w:noProof w:val="0"/>
              </w:rPr>
            </w:pPr>
            <w:del w:id="654" w:author="Lynn Felhofer" w:date="2020-03-23T12:53:00Z">
              <w:r w:rsidRPr="00BF0A93" w:rsidDel="00927EE4">
                <w:rPr>
                  <w:noProof w:val="0"/>
                </w:rPr>
                <w:delText>Each XDM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DDE22D7" w14:textId="20090CB6" w:rsidR="00927EE4" w:rsidRPr="00BF0A93" w:rsidDel="00927EE4" w:rsidRDefault="00927EE4" w:rsidP="00633BE9">
            <w:pPr>
              <w:pStyle w:val="TableEntry"/>
              <w:snapToGrid w:val="0"/>
              <w:rPr>
                <w:del w:id="655" w:author="Lynn Felhofer" w:date="2020-03-23T12:53:00Z"/>
                <w:noProof w:val="0"/>
              </w:rPr>
            </w:pPr>
            <w:del w:id="656" w:author="Lynn Felhofer" w:date="2020-03-23T12:53:00Z">
              <w:r w:rsidRPr="00BF0A93" w:rsidDel="00927EE4">
                <w:rPr>
                  <w:noProof w:val="0"/>
                </w:rPr>
                <w:delText>Requires audit trails.</w:delText>
              </w:r>
            </w:del>
          </w:p>
        </w:tc>
      </w:tr>
      <w:tr w:rsidR="00927EE4" w:rsidRPr="00BF0A93" w:rsidDel="00927EE4" w14:paraId="423FAB88" w14:textId="14BC1813" w:rsidTr="00633BE9">
        <w:trPr>
          <w:cantSplit/>
          <w:jc w:val="center"/>
          <w:del w:id="657"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773AC6E4" w14:textId="6753F35D" w:rsidR="00927EE4" w:rsidRPr="00BF0A93" w:rsidDel="00927EE4" w:rsidRDefault="00927EE4" w:rsidP="00633BE9">
            <w:pPr>
              <w:pStyle w:val="TableEntry"/>
              <w:snapToGrid w:val="0"/>
              <w:rPr>
                <w:del w:id="658" w:author="Lynn Felhofer" w:date="2020-03-23T12:53:00Z"/>
                <w:noProof w:val="0"/>
              </w:rPr>
            </w:pPr>
            <w:del w:id="659"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24ED107E" w14:textId="56AD544B" w:rsidR="00927EE4" w:rsidRPr="00BF0A93" w:rsidDel="00927EE4" w:rsidRDefault="00927EE4" w:rsidP="00633BE9">
            <w:pPr>
              <w:pStyle w:val="TableEntry"/>
              <w:snapToGrid w:val="0"/>
              <w:rPr>
                <w:del w:id="660" w:author="Lynn Felhofer" w:date="2020-03-23T12:53:00Z"/>
                <w:noProof w:val="0"/>
              </w:rPr>
            </w:pPr>
            <w:del w:id="661" w:author="Lynn Felhofer" w:date="2020-03-23T12:53:00Z">
              <w:r w:rsidRPr="00BF0A93" w:rsidDel="00927EE4">
                <w:rPr>
                  <w:noProof w:val="0"/>
                </w:rPr>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359E6866" w14:textId="3BB0BA7C" w:rsidR="00927EE4" w:rsidRPr="00BF0A93" w:rsidDel="00927EE4" w:rsidRDefault="00927EE4" w:rsidP="00633BE9">
            <w:pPr>
              <w:pStyle w:val="TableEntry"/>
              <w:snapToGrid w:val="0"/>
              <w:rPr>
                <w:del w:id="662" w:author="Lynn Felhofer" w:date="2020-03-23T12:53:00Z"/>
                <w:noProof w:val="0"/>
              </w:rPr>
            </w:pPr>
            <w:del w:id="663" w:author="Lynn Felhofer" w:date="2020-03-23T12:53:00Z">
              <w:r w:rsidRPr="00BF0A93" w:rsidDel="00927EE4">
                <w:rPr>
                  <w:noProof w:val="0"/>
                </w:rPr>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917D47E" w14:textId="19F630D5" w:rsidR="00927EE4" w:rsidRPr="00BF0A93" w:rsidDel="00927EE4" w:rsidRDefault="00927EE4" w:rsidP="00633BE9">
            <w:pPr>
              <w:pStyle w:val="TableEntry"/>
              <w:snapToGrid w:val="0"/>
              <w:rPr>
                <w:del w:id="664" w:author="Lynn Felhofer" w:date="2020-03-23T12:53:00Z"/>
                <w:noProof w:val="0"/>
              </w:rPr>
            </w:pPr>
            <w:del w:id="665" w:author="Lynn Felhofer" w:date="2020-03-23T12:53:00Z">
              <w:r w:rsidRPr="00BF0A93" w:rsidDel="00927EE4">
                <w:rPr>
                  <w:noProof w:val="0"/>
                </w:rPr>
                <w:delText>Enables some form of processing of imported medical data.</w:delText>
              </w:r>
            </w:del>
          </w:p>
        </w:tc>
      </w:tr>
      <w:tr w:rsidR="00927EE4" w:rsidRPr="00BF0A93" w:rsidDel="00927EE4" w14:paraId="3E94252F" w14:textId="28274F50" w:rsidTr="00633BE9">
        <w:trPr>
          <w:cantSplit/>
          <w:jc w:val="center"/>
          <w:del w:id="666" w:author="Lynn Felhofer" w:date="2020-03-23T12:53:00Z"/>
        </w:trPr>
        <w:tc>
          <w:tcPr>
            <w:tcW w:w="2917" w:type="dxa"/>
            <w:tcBorders>
              <w:top w:val="single" w:sz="4" w:space="0" w:color="000000"/>
              <w:left w:val="single" w:sz="4" w:space="0" w:color="000000"/>
              <w:bottom w:val="single" w:sz="4" w:space="0" w:color="000000"/>
            </w:tcBorders>
          </w:tcPr>
          <w:p w14:paraId="1FA45E5E" w14:textId="4CADC660" w:rsidR="00927EE4" w:rsidRPr="00BF0A93" w:rsidDel="00927EE4" w:rsidRDefault="00927EE4" w:rsidP="00633BE9">
            <w:pPr>
              <w:pStyle w:val="TableEntry"/>
              <w:snapToGrid w:val="0"/>
              <w:rPr>
                <w:del w:id="667" w:author="Lynn Felhofer" w:date="2020-03-23T12:53:00Z"/>
                <w:noProof w:val="0"/>
              </w:rPr>
            </w:pPr>
            <w:del w:id="668" w:author="Lynn Felhofer" w:date="2020-03-23T12:53:00Z">
              <w:r w:rsidRPr="00BF0A93" w:rsidDel="00927EE4">
                <w:rPr>
                  <w:noProof w:val="0"/>
                </w:rPr>
                <w:delText>Basic Patient Privacy Consent (BPPC)</w:delText>
              </w:r>
            </w:del>
          </w:p>
        </w:tc>
        <w:tc>
          <w:tcPr>
            <w:tcW w:w="2075" w:type="dxa"/>
            <w:tcBorders>
              <w:top w:val="single" w:sz="4" w:space="0" w:color="000000"/>
              <w:left w:val="single" w:sz="4" w:space="0" w:color="000000"/>
              <w:bottom w:val="single" w:sz="4" w:space="0" w:color="000000"/>
            </w:tcBorders>
          </w:tcPr>
          <w:p w14:paraId="7FC50D71" w14:textId="37FE06E1" w:rsidR="00927EE4" w:rsidRPr="00BF0A93" w:rsidDel="00927EE4" w:rsidRDefault="00927EE4" w:rsidP="00633BE9">
            <w:pPr>
              <w:pStyle w:val="TableEntry"/>
              <w:snapToGrid w:val="0"/>
              <w:rPr>
                <w:del w:id="669" w:author="Lynn Felhofer" w:date="2020-03-23T12:53:00Z"/>
                <w:noProof w:val="0"/>
              </w:rPr>
            </w:pPr>
            <w:del w:id="67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45A1AB53" w14:textId="5D01BEA1" w:rsidR="00927EE4" w:rsidRPr="00BF0A93" w:rsidDel="00927EE4" w:rsidRDefault="00927EE4" w:rsidP="00633BE9">
            <w:pPr>
              <w:pStyle w:val="TableEntry"/>
              <w:snapToGrid w:val="0"/>
              <w:rPr>
                <w:del w:id="671" w:author="Lynn Felhofer" w:date="2020-03-23T12:53:00Z"/>
                <w:noProof w:val="0"/>
              </w:rPr>
            </w:pPr>
            <w:del w:id="672" w:author="Lynn Felhofer" w:date="2020-03-23T12:53:00Z">
              <w:r w:rsidRPr="00BF0A93" w:rsidDel="00927EE4">
                <w:rPr>
                  <w:noProof w:val="0"/>
                </w:rPr>
                <w:delText>The BPPC Content Creator shall be grouped with an XDS or XDR Document Source, or an XDM Portable Media Creator.</w:delText>
              </w:r>
            </w:del>
          </w:p>
          <w:p w14:paraId="663671FB" w14:textId="3C07DC16" w:rsidR="00927EE4" w:rsidRPr="00BF0A93" w:rsidDel="00927EE4" w:rsidRDefault="00927EE4" w:rsidP="00633BE9">
            <w:pPr>
              <w:pStyle w:val="TableEntry"/>
              <w:snapToGrid w:val="0"/>
              <w:rPr>
                <w:del w:id="673" w:author="Lynn Felhofer" w:date="2020-03-23T12:53:00Z"/>
                <w:noProof w:val="0"/>
              </w:rPr>
            </w:pPr>
            <w:del w:id="674" w:author="Lynn Felhofer" w:date="2020-03-23T12:53:00Z">
              <w:r w:rsidRPr="00BF0A93" w:rsidDel="00927EE4">
                <w:rPr>
                  <w:noProof w:val="0"/>
                </w:rPr>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1BF9A6D" w14:textId="67905C06" w:rsidR="00927EE4" w:rsidRPr="00BF0A93" w:rsidDel="00927EE4" w:rsidRDefault="00927EE4" w:rsidP="00633BE9">
            <w:pPr>
              <w:pStyle w:val="TableEntry"/>
              <w:snapToGrid w:val="0"/>
              <w:rPr>
                <w:del w:id="675" w:author="Lynn Felhofer" w:date="2020-03-23T12:53:00Z"/>
                <w:noProof w:val="0"/>
              </w:rPr>
            </w:pPr>
            <w:del w:id="676" w:author="Lynn Felhofer" w:date="2020-03-23T12:53:00Z">
              <w:r w:rsidRPr="00BF0A93" w:rsidDel="00927EE4">
                <w:rPr>
                  <w:noProof w:val="0"/>
                </w:rPr>
                <w:delText>The content of a Basic Patient Privacy Consent Acknowledgement document is intended for use in XDS, XDR and XDM.</w:delText>
              </w:r>
            </w:del>
          </w:p>
        </w:tc>
      </w:tr>
      <w:tr w:rsidR="00927EE4" w:rsidRPr="00BF0A93" w:rsidDel="00927EE4" w14:paraId="6326467A" w14:textId="58EDD9DB" w:rsidTr="00633BE9">
        <w:trPr>
          <w:cantSplit/>
          <w:jc w:val="center"/>
          <w:del w:id="677" w:author="Lynn Felhofer" w:date="2020-03-23T12:53:00Z"/>
        </w:trPr>
        <w:tc>
          <w:tcPr>
            <w:tcW w:w="2917" w:type="dxa"/>
            <w:tcBorders>
              <w:top w:val="single" w:sz="4" w:space="0" w:color="000000"/>
              <w:left w:val="single" w:sz="4" w:space="0" w:color="000000"/>
              <w:bottom w:val="single" w:sz="4" w:space="0" w:color="000000"/>
            </w:tcBorders>
          </w:tcPr>
          <w:p w14:paraId="546350E4" w14:textId="1C5DA04E" w:rsidR="00927EE4" w:rsidRPr="00BF0A93" w:rsidDel="00927EE4" w:rsidRDefault="00927EE4" w:rsidP="00633BE9">
            <w:pPr>
              <w:pStyle w:val="TableEntry"/>
              <w:snapToGrid w:val="0"/>
              <w:rPr>
                <w:del w:id="678" w:author="Lynn Felhofer" w:date="2020-03-23T12:53:00Z"/>
                <w:noProof w:val="0"/>
              </w:rPr>
            </w:pPr>
            <w:del w:id="679" w:author="Lynn Felhofer" w:date="2020-03-23T12:53:00Z">
              <w:r w:rsidRPr="00BF0A93" w:rsidDel="00927EE4">
                <w:rPr>
                  <w:noProof w:val="0"/>
                </w:rPr>
                <w:delText>Basic Patient Privacy Consent (BPPC)</w:delText>
              </w:r>
            </w:del>
          </w:p>
        </w:tc>
        <w:tc>
          <w:tcPr>
            <w:tcW w:w="2075" w:type="dxa"/>
            <w:tcBorders>
              <w:top w:val="single" w:sz="4" w:space="0" w:color="000000"/>
              <w:left w:val="single" w:sz="4" w:space="0" w:color="000000"/>
              <w:bottom w:val="single" w:sz="4" w:space="0" w:color="000000"/>
            </w:tcBorders>
          </w:tcPr>
          <w:p w14:paraId="01232C59" w14:textId="327E7A91" w:rsidR="00927EE4" w:rsidRPr="00BF0A93" w:rsidDel="00927EE4" w:rsidRDefault="00927EE4" w:rsidP="00633BE9">
            <w:pPr>
              <w:pStyle w:val="TableEntry"/>
              <w:snapToGrid w:val="0"/>
              <w:rPr>
                <w:del w:id="680" w:author="Lynn Felhofer" w:date="2020-03-23T12:53:00Z"/>
                <w:noProof w:val="0"/>
              </w:rPr>
            </w:pPr>
            <w:del w:id="681" w:author="Lynn Felhofer" w:date="2020-03-23T12:53:00Z">
              <w:r w:rsidRPr="00BF0A93" w:rsidDel="00927EE4">
                <w:rPr>
                  <w:noProof w:val="0"/>
                </w:rPr>
                <w:delText>Cross Enterprise Sharing of Scanned Documents</w:delText>
              </w:r>
            </w:del>
          </w:p>
        </w:tc>
        <w:tc>
          <w:tcPr>
            <w:tcW w:w="2511" w:type="dxa"/>
            <w:tcBorders>
              <w:top w:val="single" w:sz="4" w:space="0" w:color="000000"/>
              <w:left w:val="single" w:sz="4" w:space="0" w:color="000000"/>
              <w:bottom w:val="single" w:sz="4" w:space="0" w:color="000000"/>
            </w:tcBorders>
          </w:tcPr>
          <w:p w14:paraId="3D690CED" w14:textId="25137B9A" w:rsidR="00927EE4" w:rsidRPr="00BF0A93" w:rsidDel="00927EE4" w:rsidRDefault="00927EE4" w:rsidP="00633BE9">
            <w:pPr>
              <w:pStyle w:val="TableEntry"/>
              <w:snapToGrid w:val="0"/>
              <w:rPr>
                <w:del w:id="682" w:author="Lynn Felhofer" w:date="2020-03-23T12:53:00Z"/>
                <w:noProof w:val="0"/>
              </w:rPr>
            </w:pPr>
            <w:del w:id="683" w:author="Lynn Felhofer" w:date="2020-03-23T12:53:00Z">
              <w:r w:rsidRPr="00BF0A93" w:rsidDel="00927EE4">
                <w:rPr>
                  <w:noProof w:val="0"/>
                </w:rPr>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0221BB97" w14:textId="09BDFF0A" w:rsidR="00927EE4" w:rsidRPr="00BF0A93" w:rsidDel="00927EE4" w:rsidRDefault="00927EE4" w:rsidP="00633BE9">
            <w:pPr>
              <w:pStyle w:val="TableEntry"/>
              <w:snapToGrid w:val="0"/>
              <w:rPr>
                <w:del w:id="684" w:author="Lynn Felhofer" w:date="2020-03-23T12:53:00Z"/>
                <w:noProof w:val="0"/>
              </w:rPr>
            </w:pPr>
            <w:del w:id="685" w:author="Lynn Felhofer" w:date="2020-03-23T12:53:00Z">
              <w:r w:rsidRPr="00BF0A93" w:rsidDel="00927EE4">
                <w:rPr>
                  <w:noProof w:val="0"/>
                </w:rPr>
                <w:delText>Enables capturing of wet signatures on patients' consent documents.</w:delText>
              </w:r>
            </w:del>
          </w:p>
        </w:tc>
      </w:tr>
      <w:tr w:rsidR="00927EE4" w:rsidRPr="00BF0A93" w:rsidDel="00927EE4" w14:paraId="3AFDE235" w14:textId="39856A0F" w:rsidTr="00633BE9">
        <w:trPr>
          <w:cantSplit/>
          <w:jc w:val="center"/>
          <w:del w:id="686" w:author="Lynn Felhofer" w:date="2020-03-23T12:53:00Z"/>
        </w:trPr>
        <w:tc>
          <w:tcPr>
            <w:tcW w:w="2917" w:type="dxa"/>
            <w:tcBorders>
              <w:top w:val="single" w:sz="4" w:space="0" w:color="000000"/>
              <w:left w:val="single" w:sz="4" w:space="0" w:color="000000"/>
              <w:bottom w:val="single" w:sz="4" w:space="0" w:color="000000"/>
            </w:tcBorders>
          </w:tcPr>
          <w:p w14:paraId="4E6AA01F" w14:textId="14490365" w:rsidR="00927EE4" w:rsidRPr="00BF0A93" w:rsidDel="00927EE4" w:rsidRDefault="00927EE4" w:rsidP="00633BE9">
            <w:pPr>
              <w:pStyle w:val="TableEntry"/>
              <w:snapToGrid w:val="0"/>
              <w:rPr>
                <w:del w:id="687" w:author="Lynn Felhofer" w:date="2020-03-23T12:53:00Z"/>
                <w:noProof w:val="0"/>
              </w:rPr>
            </w:pPr>
            <w:del w:id="688" w:author="Lynn Felhofer" w:date="2020-03-23T12:53:00Z">
              <w:r w:rsidRPr="00BF0A93" w:rsidDel="00927EE4">
                <w:rPr>
                  <w:noProof w:val="0"/>
                </w:rPr>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6B8DA205" w14:textId="288F7002" w:rsidR="00927EE4" w:rsidRPr="00BF0A93" w:rsidDel="00927EE4" w:rsidRDefault="00927EE4" w:rsidP="00633BE9">
            <w:pPr>
              <w:pStyle w:val="TableEntry"/>
              <w:snapToGrid w:val="0"/>
              <w:rPr>
                <w:del w:id="689" w:author="Lynn Felhofer" w:date="2020-03-23T12:53:00Z"/>
                <w:noProof w:val="0"/>
              </w:rPr>
            </w:pPr>
            <w:del w:id="69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338D9513" w14:textId="3D9527DC" w:rsidR="00927EE4" w:rsidRPr="00BF0A93" w:rsidDel="00927EE4" w:rsidRDefault="00927EE4" w:rsidP="00633BE9">
            <w:pPr>
              <w:pStyle w:val="TableEntry"/>
              <w:snapToGrid w:val="0"/>
              <w:rPr>
                <w:del w:id="691" w:author="Lynn Felhofer" w:date="2020-03-23T12:53:00Z"/>
                <w:noProof w:val="0"/>
              </w:rPr>
            </w:pPr>
            <w:del w:id="692" w:author="Lynn Felhofer" w:date="2020-03-23T12:53:00Z">
              <w:r w:rsidRPr="00BF0A93" w:rsidDel="00927EE4">
                <w:rPr>
                  <w:noProof w:val="0"/>
                </w:rPr>
                <w:delText>The XDS-SD Content Creator shall be grouped with an XDS or XDR Document Source, or an XDM Portable Media Creator.</w:delText>
              </w:r>
            </w:del>
          </w:p>
          <w:p w14:paraId="599CCC19" w14:textId="5682701E" w:rsidR="00927EE4" w:rsidRPr="00BF0A93" w:rsidDel="00927EE4" w:rsidRDefault="00927EE4" w:rsidP="00633BE9">
            <w:pPr>
              <w:pStyle w:val="TableEntry"/>
              <w:snapToGrid w:val="0"/>
              <w:rPr>
                <w:del w:id="693" w:author="Lynn Felhofer" w:date="2020-03-23T12:53:00Z"/>
                <w:noProof w:val="0"/>
              </w:rPr>
            </w:pPr>
            <w:del w:id="694" w:author="Lynn Felhofer" w:date="2020-03-23T12:53:00Z">
              <w:r w:rsidRPr="00BF0A93" w:rsidDel="00927EE4">
                <w:rPr>
                  <w:noProof w:val="0"/>
                </w:rPr>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6F4EBEE2" w14:textId="0F548BD7" w:rsidR="00927EE4" w:rsidRPr="00BF0A93" w:rsidDel="00927EE4" w:rsidRDefault="00927EE4" w:rsidP="00633BE9">
            <w:pPr>
              <w:pStyle w:val="TableEntry"/>
              <w:snapToGrid w:val="0"/>
              <w:rPr>
                <w:del w:id="695" w:author="Lynn Felhofer" w:date="2020-03-23T12:53:00Z"/>
                <w:noProof w:val="0"/>
              </w:rPr>
            </w:pPr>
            <w:del w:id="696" w:author="Lynn Felhofer" w:date="2020-03-23T12:53:00Z">
              <w:r w:rsidRPr="00BF0A93" w:rsidDel="00927EE4">
                <w:rPr>
                  <w:noProof w:val="0"/>
                </w:rPr>
                <w:delText>The content of this profile is intended for use in XDS, XDR and XDM.</w:delText>
              </w:r>
            </w:del>
          </w:p>
        </w:tc>
      </w:tr>
      <w:tr w:rsidR="00927EE4" w:rsidRPr="00BF0A93" w:rsidDel="00927EE4" w14:paraId="04871F35" w14:textId="3FDE6BCC" w:rsidTr="00633BE9">
        <w:trPr>
          <w:cantSplit/>
          <w:jc w:val="center"/>
          <w:del w:id="697" w:author="Lynn Felhofer" w:date="2020-03-23T12:53:00Z"/>
        </w:trPr>
        <w:tc>
          <w:tcPr>
            <w:tcW w:w="2917" w:type="dxa"/>
            <w:tcBorders>
              <w:top w:val="single" w:sz="4" w:space="0" w:color="000000"/>
              <w:left w:val="single" w:sz="4" w:space="0" w:color="000000"/>
              <w:bottom w:val="single" w:sz="4" w:space="0" w:color="000000"/>
            </w:tcBorders>
          </w:tcPr>
          <w:p w14:paraId="38DBD9B4" w14:textId="698357A0" w:rsidR="00927EE4" w:rsidRPr="00BF0A93" w:rsidDel="00927EE4" w:rsidRDefault="00927EE4" w:rsidP="00633BE9">
            <w:pPr>
              <w:pStyle w:val="TableEntry"/>
              <w:rPr>
                <w:del w:id="698" w:author="Lynn Felhofer" w:date="2020-03-23T12:53:00Z"/>
                <w:noProof w:val="0"/>
              </w:rPr>
            </w:pPr>
            <w:del w:id="699" w:author="Lynn Felhofer" w:date="2020-03-23T12:53:00Z">
              <w:r w:rsidRPr="00BF0A93" w:rsidDel="00927EE4">
                <w:rPr>
                  <w:noProof w:val="0"/>
                </w:rPr>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653BAF0C" w14:textId="2ADC61C3" w:rsidR="00927EE4" w:rsidRPr="00BF0A93" w:rsidDel="00927EE4" w:rsidRDefault="00927EE4" w:rsidP="00633BE9">
            <w:pPr>
              <w:pStyle w:val="TableEntry"/>
              <w:snapToGrid w:val="0"/>
              <w:rPr>
                <w:del w:id="700" w:author="Lynn Felhofer" w:date="2020-03-23T12:53:00Z"/>
                <w:noProof w:val="0"/>
              </w:rPr>
            </w:pPr>
            <w:del w:id="701" w:author="Lynn Felhofer" w:date="2020-03-23T12:53:00Z">
              <w:r w:rsidRPr="00BF0A93" w:rsidDel="00927EE4">
                <w:rPr>
                  <w:noProof w:val="0"/>
                </w:rPr>
                <w:delText>ATNA</w:delText>
              </w:r>
            </w:del>
          </w:p>
        </w:tc>
        <w:tc>
          <w:tcPr>
            <w:tcW w:w="2511" w:type="dxa"/>
            <w:tcBorders>
              <w:top w:val="single" w:sz="4" w:space="0" w:color="000000"/>
              <w:left w:val="single" w:sz="4" w:space="0" w:color="000000"/>
              <w:bottom w:val="single" w:sz="4" w:space="0" w:color="000000"/>
            </w:tcBorders>
          </w:tcPr>
          <w:p w14:paraId="3DB74556" w14:textId="57D82C2A" w:rsidR="00927EE4" w:rsidRPr="00BF0A93" w:rsidDel="00927EE4" w:rsidRDefault="00927EE4" w:rsidP="00633BE9">
            <w:pPr>
              <w:pStyle w:val="TableEntry"/>
              <w:snapToGrid w:val="0"/>
              <w:rPr>
                <w:del w:id="702" w:author="Lynn Felhofer" w:date="2020-03-23T12:53:00Z"/>
                <w:noProof w:val="0"/>
              </w:rPr>
            </w:pPr>
            <w:del w:id="703" w:author="Lynn Felhofer" w:date="2020-03-23T12:53:00Z">
              <w:r w:rsidRPr="00BF0A93" w:rsidDel="00927EE4">
                <w:rPr>
                  <w:noProof w:val="0"/>
                </w:rPr>
                <w:delText>Each XDR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3AEBD640" w14:textId="31B31FF9" w:rsidR="00927EE4" w:rsidRPr="00BF0A93" w:rsidDel="00927EE4" w:rsidRDefault="00927EE4" w:rsidP="00633BE9">
            <w:pPr>
              <w:pStyle w:val="TableEntry"/>
              <w:snapToGrid w:val="0"/>
              <w:rPr>
                <w:del w:id="704" w:author="Lynn Felhofer" w:date="2020-03-23T12:53:00Z"/>
                <w:noProof w:val="0"/>
              </w:rPr>
            </w:pPr>
            <w:del w:id="705" w:author="Lynn Felhofer" w:date="2020-03-23T12:53:00Z">
              <w:r w:rsidRPr="00BF0A93" w:rsidDel="00927EE4">
                <w:rPr>
                  <w:noProof w:val="0"/>
                </w:rPr>
                <w:delText>Requires secure communication and audit trails.</w:delText>
              </w:r>
            </w:del>
          </w:p>
        </w:tc>
      </w:tr>
      <w:tr w:rsidR="00927EE4" w:rsidRPr="00BF0A93" w:rsidDel="00927EE4" w14:paraId="390A0922" w14:textId="35FDBEA0" w:rsidTr="00633BE9">
        <w:trPr>
          <w:cantSplit/>
          <w:jc w:val="center"/>
          <w:del w:id="706" w:author="Lynn Felhofer" w:date="2020-03-23T12:53:00Z"/>
        </w:trPr>
        <w:tc>
          <w:tcPr>
            <w:tcW w:w="2917" w:type="dxa"/>
            <w:tcBorders>
              <w:top w:val="single" w:sz="4" w:space="0" w:color="000000"/>
              <w:left w:val="single" w:sz="4" w:space="0" w:color="000000"/>
              <w:bottom w:val="single" w:sz="4" w:space="0" w:color="000000"/>
            </w:tcBorders>
          </w:tcPr>
          <w:p w14:paraId="4EC4F272" w14:textId="3E967A08" w:rsidR="00927EE4" w:rsidRPr="00BF0A93" w:rsidDel="00927EE4" w:rsidRDefault="00927EE4" w:rsidP="00633BE9">
            <w:pPr>
              <w:pStyle w:val="TableEntry"/>
              <w:snapToGrid w:val="0"/>
              <w:rPr>
                <w:del w:id="707" w:author="Lynn Felhofer" w:date="2020-03-23T12:53:00Z"/>
                <w:noProof w:val="0"/>
              </w:rPr>
            </w:pPr>
            <w:del w:id="708"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7495D01C" w14:textId="4435BA3C" w:rsidR="00927EE4" w:rsidRPr="00BF0A93" w:rsidDel="00927EE4" w:rsidRDefault="00927EE4" w:rsidP="00633BE9">
            <w:pPr>
              <w:pStyle w:val="TableEntry"/>
              <w:snapToGrid w:val="0"/>
              <w:rPr>
                <w:del w:id="709" w:author="Lynn Felhofer" w:date="2020-03-23T12:53:00Z"/>
                <w:noProof w:val="0"/>
              </w:rPr>
            </w:pPr>
            <w:del w:id="710" w:author="Lynn Felhofer" w:date="2020-03-23T12:53:00Z">
              <w:r w:rsidRPr="00BF0A93" w:rsidDel="00927EE4">
                <w:rPr>
                  <w:noProof w:val="0"/>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325DB410" w14:textId="59BA4EE2" w:rsidR="00927EE4" w:rsidRPr="00BF0A93" w:rsidDel="00927EE4" w:rsidRDefault="00927EE4" w:rsidP="00633BE9">
            <w:pPr>
              <w:pStyle w:val="TableEntry"/>
              <w:snapToGrid w:val="0"/>
              <w:rPr>
                <w:del w:id="711" w:author="Lynn Felhofer" w:date="2020-03-23T12:53:00Z"/>
                <w:noProof w:val="0"/>
              </w:rPr>
            </w:pPr>
            <w:del w:id="712"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lang w:eastAsia="ar-SA"/>
                </w:rPr>
                <w:delText>shall be grouped with a Secure Node or a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4FD1A73F" w14:textId="1F3E598A" w:rsidR="00927EE4" w:rsidRPr="00BF0A93" w:rsidDel="00927EE4" w:rsidRDefault="00927EE4" w:rsidP="00633BE9">
            <w:pPr>
              <w:pStyle w:val="TableEntry"/>
              <w:snapToGrid w:val="0"/>
              <w:rPr>
                <w:del w:id="713" w:author="Lynn Felhofer" w:date="2020-03-23T12:53:00Z"/>
                <w:noProof w:val="0"/>
              </w:rPr>
            </w:pPr>
            <w:del w:id="714" w:author="Lynn Felhofer" w:date="2020-03-23T12:53:00Z">
              <w:r w:rsidRPr="00BF0A93" w:rsidDel="00927EE4">
                <w:rPr>
                  <w:noProof w:val="0"/>
                  <w:szCs w:val="18"/>
                  <w:lang w:eastAsia="ar-SA"/>
                </w:rPr>
                <w:delText>Required to manage audit trail of exported PHI, node authentication and transport encryption</w:delText>
              </w:r>
            </w:del>
          </w:p>
        </w:tc>
      </w:tr>
      <w:tr w:rsidR="00927EE4" w:rsidRPr="00BF0A93" w:rsidDel="00927EE4" w14:paraId="79EAD1F8" w14:textId="3C4EB4E3" w:rsidTr="00633BE9">
        <w:trPr>
          <w:cantSplit/>
          <w:jc w:val="center"/>
          <w:del w:id="715" w:author="Lynn Felhofer" w:date="2020-03-23T12:53:00Z"/>
        </w:trPr>
        <w:tc>
          <w:tcPr>
            <w:tcW w:w="2917" w:type="dxa"/>
            <w:tcBorders>
              <w:top w:val="single" w:sz="4" w:space="0" w:color="000000"/>
              <w:left w:val="single" w:sz="4" w:space="0" w:color="000000"/>
              <w:bottom w:val="single" w:sz="4" w:space="0" w:color="000000"/>
            </w:tcBorders>
          </w:tcPr>
          <w:p w14:paraId="510D30BF" w14:textId="4E453258" w:rsidR="00927EE4" w:rsidRPr="00BF0A93" w:rsidDel="00927EE4" w:rsidRDefault="00927EE4" w:rsidP="00633BE9">
            <w:pPr>
              <w:pStyle w:val="TableEntry"/>
              <w:snapToGrid w:val="0"/>
              <w:rPr>
                <w:del w:id="716" w:author="Lynn Felhofer" w:date="2020-03-23T12:53:00Z"/>
                <w:noProof w:val="0"/>
              </w:rPr>
            </w:pPr>
            <w:del w:id="717"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0213EF99" w14:textId="28216A4A" w:rsidR="00927EE4" w:rsidRPr="00BF0A93" w:rsidDel="00927EE4" w:rsidRDefault="00927EE4" w:rsidP="00633BE9">
            <w:pPr>
              <w:pStyle w:val="TableEntry"/>
              <w:snapToGrid w:val="0"/>
              <w:rPr>
                <w:del w:id="718" w:author="Lynn Felhofer" w:date="2020-03-23T12:53:00Z"/>
                <w:noProof w:val="0"/>
                <w:lang w:eastAsia="ar-SA"/>
              </w:rPr>
            </w:pPr>
            <w:del w:id="719"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1DB7CC0" w14:textId="7E65D89F" w:rsidR="00927EE4" w:rsidRPr="00BF0A93" w:rsidDel="00927EE4" w:rsidRDefault="00927EE4" w:rsidP="00633BE9">
            <w:pPr>
              <w:pStyle w:val="TableEntry"/>
              <w:snapToGrid w:val="0"/>
              <w:rPr>
                <w:del w:id="720" w:author="Lynn Felhofer" w:date="2020-03-23T12:53:00Z"/>
                <w:noProof w:val="0"/>
                <w:lang w:eastAsia="ar-SA"/>
              </w:rPr>
            </w:pPr>
            <w:del w:id="721"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C4DA61F" w14:textId="026D75D9" w:rsidR="00927EE4" w:rsidRPr="00BF0A93" w:rsidDel="00927EE4" w:rsidRDefault="00927EE4" w:rsidP="00633BE9">
            <w:pPr>
              <w:pStyle w:val="TableEntry"/>
              <w:snapToGrid w:val="0"/>
              <w:rPr>
                <w:del w:id="722" w:author="Lynn Felhofer" w:date="2020-03-23T12:53:00Z"/>
                <w:noProof w:val="0"/>
                <w:szCs w:val="18"/>
                <w:lang w:eastAsia="ar-SA"/>
              </w:rPr>
            </w:pPr>
            <w:del w:id="723" w:author="Lynn Felhofer" w:date="2020-03-23T12:53:00Z">
              <w:r w:rsidRPr="00BF0A93" w:rsidDel="00927EE4">
                <w:rPr>
                  <w:noProof w:val="0"/>
                  <w:szCs w:val="18"/>
                  <w:lang w:eastAsia="ar-SA"/>
                </w:rPr>
                <w:delText>To ensure consistency among document and submission set dates</w:delText>
              </w:r>
            </w:del>
          </w:p>
        </w:tc>
      </w:tr>
      <w:tr w:rsidR="00927EE4" w:rsidRPr="00BF0A93" w:rsidDel="00927EE4" w14:paraId="445AA4FA" w14:textId="7FEF4F70" w:rsidTr="00633BE9">
        <w:trPr>
          <w:cantSplit/>
          <w:jc w:val="center"/>
          <w:del w:id="724" w:author="Lynn Felhofer" w:date="2020-03-23T12:53:00Z"/>
        </w:trPr>
        <w:tc>
          <w:tcPr>
            <w:tcW w:w="2917" w:type="dxa"/>
            <w:tcBorders>
              <w:top w:val="single" w:sz="4" w:space="0" w:color="000000"/>
              <w:left w:val="single" w:sz="4" w:space="0" w:color="000000"/>
              <w:bottom w:val="single" w:sz="4" w:space="0" w:color="000000"/>
            </w:tcBorders>
          </w:tcPr>
          <w:p w14:paraId="408607B6" w14:textId="312A0E5B" w:rsidR="00927EE4" w:rsidRPr="00BF0A93" w:rsidDel="00927EE4" w:rsidRDefault="00927EE4" w:rsidP="00633BE9">
            <w:pPr>
              <w:pStyle w:val="TableEntry"/>
              <w:snapToGrid w:val="0"/>
              <w:rPr>
                <w:del w:id="725" w:author="Lynn Felhofer" w:date="2020-03-23T12:53:00Z"/>
                <w:noProof w:val="0"/>
              </w:rPr>
            </w:pPr>
            <w:del w:id="726" w:author="Lynn Felhofer" w:date="2020-03-23T12:53:00Z">
              <w:r w:rsidRPr="00BF0A93" w:rsidDel="00927EE4">
                <w:rPr>
                  <w:noProof w:val="0"/>
                </w:rPr>
                <w:delText>Patient Identifier Cross-Referencing HL7 V3</w:delText>
              </w:r>
            </w:del>
          </w:p>
          <w:p w14:paraId="70E2AB41" w14:textId="79E7BADB" w:rsidR="00927EE4" w:rsidRPr="00BF0A93" w:rsidDel="00927EE4" w:rsidRDefault="00927EE4" w:rsidP="00633BE9">
            <w:pPr>
              <w:pStyle w:val="TableEntry"/>
              <w:snapToGrid w:val="0"/>
              <w:rPr>
                <w:del w:id="727" w:author="Lynn Felhofer" w:date="2020-03-23T12:53:00Z"/>
                <w:noProof w:val="0"/>
              </w:rPr>
            </w:pPr>
            <w:del w:id="728" w:author="Lynn Felhofer" w:date="2020-03-23T12:53:00Z">
              <w:r w:rsidRPr="00BF0A93" w:rsidDel="00927EE4">
                <w:rPr>
                  <w:noProof w:val="0"/>
                </w:rPr>
                <w:delText>(PIX v3)</w:delText>
              </w:r>
            </w:del>
          </w:p>
        </w:tc>
        <w:tc>
          <w:tcPr>
            <w:tcW w:w="2075" w:type="dxa"/>
            <w:tcBorders>
              <w:top w:val="single" w:sz="4" w:space="0" w:color="000000"/>
              <w:left w:val="single" w:sz="4" w:space="0" w:color="000000"/>
              <w:bottom w:val="single" w:sz="4" w:space="0" w:color="000000"/>
            </w:tcBorders>
          </w:tcPr>
          <w:p w14:paraId="42D0CA29" w14:textId="55384E47" w:rsidR="00927EE4" w:rsidRPr="00BF0A93" w:rsidDel="00927EE4" w:rsidRDefault="00927EE4" w:rsidP="00633BE9">
            <w:pPr>
              <w:pStyle w:val="TableEntry"/>
              <w:snapToGrid w:val="0"/>
              <w:rPr>
                <w:del w:id="729" w:author="Lynn Felhofer" w:date="2020-03-23T12:53:00Z"/>
                <w:noProof w:val="0"/>
                <w:szCs w:val="18"/>
                <w:lang w:eastAsia="ar-SA"/>
              </w:rPr>
            </w:pPr>
            <w:del w:id="730"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EE84FF3" w14:textId="2DF79813" w:rsidR="00927EE4" w:rsidRPr="00BF0A93" w:rsidDel="00927EE4" w:rsidRDefault="00927EE4" w:rsidP="00633BE9">
            <w:pPr>
              <w:pStyle w:val="TableEntry"/>
              <w:snapToGrid w:val="0"/>
              <w:rPr>
                <w:del w:id="731" w:author="Lynn Felhofer" w:date="2020-03-23T12:53:00Z"/>
                <w:noProof w:val="0"/>
                <w:lang w:eastAsia="ar-SA"/>
              </w:rPr>
            </w:pPr>
            <w:del w:id="732" w:author="Lynn Felhofer" w:date="2020-03-23T12:53:00Z">
              <w:r w:rsidRPr="00BF0A93" w:rsidDel="00927EE4">
                <w:rPr>
                  <w:noProof w:val="0"/>
                  <w:lang w:eastAsia="ar-SA"/>
                </w:rPr>
                <w:delText>Each actor implementing PIXv3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114FFAF1" w14:textId="0E8E30B5" w:rsidR="00927EE4" w:rsidRPr="00BF0A93" w:rsidDel="00927EE4" w:rsidRDefault="00927EE4" w:rsidP="00633BE9">
            <w:pPr>
              <w:pStyle w:val="TableEntry"/>
              <w:snapToGrid w:val="0"/>
              <w:rPr>
                <w:del w:id="733" w:author="Lynn Felhofer" w:date="2020-03-23T12:53:00Z"/>
                <w:noProof w:val="0"/>
                <w:szCs w:val="18"/>
                <w:lang w:eastAsia="ar-SA"/>
              </w:rPr>
            </w:pPr>
            <w:del w:id="734" w:author="Lynn Felhofer" w:date="2020-03-23T12:53:00Z">
              <w:r w:rsidRPr="00BF0A93" w:rsidDel="00927EE4">
                <w:rPr>
                  <w:noProof w:val="0"/>
                  <w:szCs w:val="18"/>
                  <w:lang w:eastAsia="ar-SA"/>
                </w:rPr>
                <w:delText>Required to manage and resolve conflicts in multiple updates</w:delText>
              </w:r>
            </w:del>
          </w:p>
        </w:tc>
      </w:tr>
      <w:tr w:rsidR="00927EE4" w:rsidRPr="00BF0A93" w:rsidDel="00927EE4" w14:paraId="2522D20E" w14:textId="46FBE5BB" w:rsidTr="00633BE9">
        <w:trPr>
          <w:cantSplit/>
          <w:jc w:val="center"/>
          <w:del w:id="735" w:author="Lynn Felhofer" w:date="2020-03-23T12:53:00Z"/>
        </w:trPr>
        <w:tc>
          <w:tcPr>
            <w:tcW w:w="2917" w:type="dxa"/>
            <w:tcBorders>
              <w:top w:val="single" w:sz="4" w:space="0" w:color="000000"/>
              <w:left w:val="single" w:sz="4" w:space="0" w:color="000000"/>
              <w:bottom w:val="single" w:sz="4" w:space="0" w:color="000000"/>
            </w:tcBorders>
          </w:tcPr>
          <w:p w14:paraId="6477D1DA" w14:textId="742D5173" w:rsidR="00927EE4" w:rsidRPr="00BF0A93" w:rsidDel="00927EE4" w:rsidRDefault="00927EE4" w:rsidP="00633BE9">
            <w:pPr>
              <w:pStyle w:val="TableEntry"/>
              <w:snapToGrid w:val="0"/>
              <w:rPr>
                <w:del w:id="736" w:author="Lynn Felhofer" w:date="2020-03-23T12:53:00Z"/>
                <w:noProof w:val="0"/>
              </w:rPr>
            </w:pPr>
            <w:del w:id="737" w:author="Lynn Felhofer" w:date="2020-03-23T12:53:00Z">
              <w:r w:rsidRPr="00BF0A93" w:rsidDel="00927EE4">
                <w:rPr>
                  <w:noProof w:val="0"/>
                </w:rPr>
                <w:delText>Patient Demographics Query HL7 V3 (PDQv3)</w:delText>
              </w:r>
            </w:del>
          </w:p>
        </w:tc>
        <w:tc>
          <w:tcPr>
            <w:tcW w:w="2075" w:type="dxa"/>
            <w:tcBorders>
              <w:top w:val="single" w:sz="4" w:space="0" w:color="000000"/>
              <w:left w:val="single" w:sz="4" w:space="0" w:color="000000"/>
              <w:bottom w:val="single" w:sz="4" w:space="0" w:color="000000"/>
            </w:tcBorders>
          </w:tcPr>
          <w:p w14:paraId="63BA7986" w14:textId="0A4679E8" w:rsidR="00927EE4" w:rsidRPr="00BF0A93" w:rsidDel="00927EE4" w:rsidRDefault="00927EE4" w:rsidP="00633BE9">
            <w:pPr>
              <w:pStyle w:val="TableEntry"/>
              <w:snapToGrid w:val="0"/>
              <w:jc w:val="center"/>
              <w:rPr>
                <w:del w:id="738" w:author="Lynn Felhofer" w:date="2020-03-23T12:53:00Z"/>
                <w:i/>
                <w:iCs/>
                <w:noProof w:val="0"/>
              </w:rPr>
            </w:pPr>
            <w:del w:id="73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3D50803" w14:textId="674EB98D" w:rsidR="00927EE4" w:rsidRPr="00BF0A93" w:rsidDel="00927EE4" w:rsidRDefault="00927EE4" w:rsidP="00633BE9">
            <w:pPr>
              <w:pStyle w:val="TableEntry"/>
              <w:snapToGrid w:val="0"/>
              <w:jc w:val="center"/>
              <w:rPr>
                <w:del w:id="740" w:author="Lynn Felhofer" w:date="2020-03-23T12:53:00Z"/>
                <w:i/>
                <w:iCs/>
                <w:noProof w:val="0"/>
              </w:rPr>
            </w:pPr>
            <w:del w:id="74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EA11802" w14:textId="5231439E" w:rsidR="00927EE4" w:rsidRPr="00BF0A93" w:rsidDel="00927EE4" w:rsidRDefault="00927EE4" w:rsidP="00633BE9">
            <w:pPr>
              <w:pStyle w:val="TableEntry"/>
              <w:snapToGrid w:val="0"/>
              <w:rPr>
                <w:del w:id="742" w:author="Lynn Felhofer" w:date="2020-03-23T12:53:00Z"/>
                <w:noProof w:val="0"/>
                <w:szCs w:val="18"/>
                <w:lang w:eastAsia="ar-SA"/>
              </w:rPr>
            </w:pPr>
          </w:p>
        </w:tc>
      </w:tr>
      <w:tr w:rsidR="00927EE4" w:rsidRPr="00BF0A93" w:rsidDel="00927EE4" w14:paraId="36EED7DE" w14:textId="700879EC" w:rsidTr="00633BE9">
        <w:trPr>
          <w:cantSplit/>
          <w:jc w:val="center"/>
          <w:del w:id="743" w:author="Lynn Felhofer" w:date="2020-03-23T12:53:00Z"/>
        </w:trPr>
        <w:tc>
          <w:tcPr>
            <w:tcW w:w="2917" w:type="dxa"/>
            <w:tcBorders>
              <w:top w:val="single" w:sz="4" w:space="0" w:color="000000"/>
              <w:left w:val="single" w:sz="4" w:space="0" w:color="000000"/>
              <w:bottom w:val="single" w:sz="4" w:space="0" w:color="000000"/>
            </w:tcBorders>
          </w:tcPr>
          <w:p w14:paraId="43E127F2" w14:textId="18AD70D6" w:rsidR="00927EE4" w:rsidRPr="00BF0A93" w:rsidDel="00927EE4" w:rsidRDefault="00927EE4" w:rsidP="00633BE9">
            <w:pPr>
              <w:pStyle w:val="TableEntry"/>
              <w:snapToGrid w:val="0"/>
              <w:rPr>
                <w:del w:id="744" w:author="Lynn Felhofer" w:date="2020-03-23T12:53:00Z"/>
                <w:noProof w:val="0"/>
              </w:rPr>
            </w:pPr>
            <w:del w:id="745"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2FC645FB" w14:textId="5E25A21F" w:rsidR="00927EE4" w:rsidRPr="00BF0A93" w:rsidDel="00927EE4" w:rsidRDefault="00927EE4" w:rsidP="00633BE9">
            <w:pPr>
              <w:pStyle w:val="TableEntry"/>
              <w:snapToGrid w:val="0"/>
              <w:rPr>
                <w:del w:id="746" w:author="Lynn Felhofer" w:date="2020-03-23T12:53:00Z"/>
                <w:noProof w:val="0"/>
                <w:szCs w:val="18"/>
                <w:lang w:eastAsia="ar-SA"/>
              </w:rPr>
            </w:pPr>
            <w:del w:id="74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64778A91" w14:textId="6D2C1D78" w:rsidR="00927EE4" w:rsidRPr="00BF0A93" w:rsidDel="00927EE4" w:rsidRDefault="00927EE4" w:rsidP="00633BE9">
            <w:pPr>
              <w:pStyle w:val="TableEntry"/>
              <w:snapToGrid w:val="0"/>
              <w:rPr>
                <w:del w:id="748" w:author="Lynn Felhofer" w:date="2020-03-23T12:53:00Z"/>
                <w:noProof w:val="0"/>
                <w:lang w:eastAsia="ar-SA"/>
              </w:rPr>
            </w:pPr>
            <w:del w:id="749" w:author="Lynn Felhofer" w:date="2020-03-23T12:53:00Z">
              <w:r w:rsidRPr="00BF0A93" w:rsidDel="00927EE4">
                <w:rPr>
                  <w:noProof w:val="0"/>
                </w:rPr>
                <w:delText>Each XCA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90BDB74" w14:textId="77256108" w:rsidR="00927EE4" w:rsidRPr="00BF0A93" w:rsidDel="00927EE4" w:rsidRDefault="00927EE4" w:rsidP="00633BE9">
            <w:pPr>
              <w:pStyle w:val="TableEntry"/>
              <w:snapToGrid w:val="0"/>
              <w:rPr>
                <w:del w:id="750" w:author="Lynn Felhofer" w:date="2020-03-23T12:53:00Z"/>
                <w:noProof w:val="0"/>
                <w:szCs w:val="18"/>
                <w:lang w:eastAsia="ar-SA"/>
              </w:rPr>
            </w:pPr>
            <w:del w:id="75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6BCD2748" w14:textId="567EE4E0" w:rsidTr="00633BE9">
        <w:trPr>
          <w:cantSplit/>
          <w:jc w:val="center"/>
          <w:del w:id="752" w:author="Lynn Felhofer" w:date="2020-03-23T12:53:00Z"/>
        </w:trPr>
        <w:tc>
          <w:tcPr>
            <w:tcW w:w="2917" w:type="dxa"/>
            <w:tcBorders>
              <w:top w:val="single" w:sz="4" w:space="0" w:color="000000"/>
              <w:left w:val="single" w:sz="4" w:space="0" w:color="000000"/>
              <w:bottom w:val="single" w:sz="4" w:space="0" w:color="000000"/>
            </w:tcBorders>
          </w:tcPr>
          <w:p w14:paraId="03DC3A9E" w14:textId="262B2E5A" w:rsidR="00927EE4" w:rsidRPr="00BF0A93" w:rsidDel="00927EE4" w:rsidRDefault="00927EE4" w:rsidP="00633BE9">
            <w:pPr>
              <w:pStyle w:val="TableEntry"/>
              <w:snapToGrid w:val="0"/>
              <w:rPr>
                <w:del w:id="753" w:author="Lynn Felhofer" w:date="2020-03-23T12:53:00Z"/>
                <w:noProof w:val="0"/>
              </w:rPr>
            </w:pPr>
            <w:del w:id="754"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32C16025" w14:textId="07005932" w:rsidR="00927EE4" w:rsidRPr="00BF0A93" w:rsidDel="00927EE4" w:rsidRDefault="00927EE4" w:rsidP="00633BE9">
            <w:pPr>
              <w:pStyle w:val="TableEntry"/>
              <w:snapToGrid w:val="0"/>
              <w:rPr>
                <w:del w:id="755" w:author="Lynn Felhofer" w:date="2020-03-23T12:53:00Z"/>
                <w:noProof w:val="0"/>
                <w:szCs w:val="18"/>
                <w:lang w:eastAsia="ar-SA"/>
              </w:rPr>
            </w:pPr>
            <w:del w:id="75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22D61" w14:textId="56CF43D8" w:rsidR="00927EE4" w:rsidRPr="00BF0A93" w:rsidDel="00927EE4" w:rsidRDefault="00927EE4" w:rsidP="00633BE9">
            <w:pPr>
              <w:pStyle w:val="TableEntry"/>
              <w:snapToGrid w:val="0"/>
              <w:rPr>
                <w:del w:id="757" w:author="Lynn Felhofer" w:date="2020-03-23T12:53:00Z"/>
                <w:noProof w:val="0"/>
                <w:lang w:eastAsia="ar-SA"/>
              </w:rPr>
            </w:pPr>
            <w:del w:id="758" w:author="Lynn Felhofer" w:date="2020-03-23T12:53:00Z">
              <w:r w:rsidRPr="00BF0A93" w:rsidDel="00927EE4">
                <w:rPr>
                  <w:noProof w:val="0"/>
                </w:rPr>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5E3B615" w14:textId="5C44CD25" w:rsidR="00927EE4" w:rsidRPr="00BF0A93" w:rsidDel="00927EE4" w:rsidRDefault="00927EE4" w:rsidP="00633BE9">
            <w:pPr>
              <w:pStyle w:val="TableEntry"/>
              <w:snapToGrid w:val="0"/>
              <w:rPr>
                <w:del w:id="759" w:author="Lynn Felhofer" w:date="2020-03-23T12:53:00Z"/>
                <w:noProof w:val="0"/>
                <w:szCs w:val="18"/>
                <w:lang w:eastAsia="ar-SA"/>
              </w:rPr>
            </w:pPr>
            <w:del w:id="760" w:author="Lynn Felhofer" w:date="2020-03-23T12:53:00Z">
              <w:r w:rsidRPr="00BF0A93" w:rsidDel="00927EE4">
                <w:rPr>
                  <w:noProof w:val="0"/>
                </w:rPr>
                <w:delText>To ensure consistency among document and submission set dates.</w:delText>
              </w:r>
            </w:del>
          </w:p>
        </w:tc>
      </w:tr>
      <w:tr w:rsidR="00927EE4" w:rsidRPr="00BF0A93" w:rsidDel="00927EE4" w14:paraId="5B14EA0B" w14:textId="5CB1E7AB" w:rsidTr="00633BE9">
        <w:trPr>
          <w:cantSplit/>
          <w:jc w:val="center"/>
          <w:del w:id="761" w:author="Lynn Felhofer" w:date="2020-03-23T12:53:00Z"/>
        </w:trPr>
        <w:tc>
          <w:tcPr>
            <w:tcW w:w="2917" w:type="dxa"/>
            <w:tcBorders>
              <w:top w:val="single" w:sz="4" w:space="0" w:color="000000"/>
              <w:left w:val="single" w:sz="4" w:space="0" w:color="000000"/>
              <w:bottom w:val="single" w:sz="4" w:space="0" w:color="000000"/>
            </w:tcBorders>
          </w:tcPr>
          <w:p w14:paraId="3868E553" w14:textId="1178A1C9" w:rsidR="00927EE4" w:rsidRPr="00BF0A93" w:rsidDel="00927EE4" w:rsidRDefault="00927EE4" w:rsidP="00633BE9">
            <w:pPr>
              <w:pStyle w:val="TableEntry"/>
              <w:snapToGrid w:val="0"/>
              <w:rPr>
                <w:del w:id="762" w:author="Lynn Felhofer" w:date="2020-03-23T12:53:00Z"/>
                <w:noProof w:val="0"/>
              </w:rPr>
            </w:pPr>
            <w:del w:id="763" w:author="Lynn Felhofer" w:date="2020-03-23T12:53:00Z">
              <w:r w:rsidRPr="00BF0A93" w:rsidDel="00927EE4">
                <w:rPr>
                  <w:noProof w:val="0"/>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2B3277D9" w14:textId="3DA0C7F3" w:rsidR="00927EE4" w:rsidRPr="00BF0A93" w:rsidDel="00927EE4" w:rsidRDefault="00927EE4" w:rsidP="00633BE9">
            <w:pPr>
              <w:pStyle w:val="TableEntry"/>
              <w:snapToGrid w:val="0"/>
              <w:jc w:val="center"/>
              <w:rPr>
                <w:del w:id="764" w:author="Lynn Felhofer" w:date="2020-03-23T12:53:00Z"/>
                <w:i/>
                <w:iCs/>
                <w:noProof w:val="0"/>
              </w:rPr>
            </w:pPr>
            <w:del w:id="76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A2C7960" w14:textId="5D5B4ADE" w:rsidR="00927EE4" w:rsidRPr="00BF0A93" w:rsidDel="00927EE4" w:rsidRDefault="00927EE4" w:rsidP="00633BE9">
            <w:pPr>
              <w:pStyle w:val="TableEntry"/>
              <w:snapToGrid w:val="0"/>
              <w:jc w:val="center"/>
              <w:rPr>
                <w:del w:id="766" w:author="Lynn Felhofer" w:date="2020-03-23T12:53:00Z"/>
                <w:i/>
                <w:iCs/>
                <w:noProof w:val="0"/>
              </w:rPr>
            </w:pPr>
            <w:del w:id="76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73944E6" w14:textId="3E584DEA" w:rsidR="00927EE4" w:rsidRPr="00BF0A93" w:rsidDel="00927EE4" w:rsidRDefault="00927EE4" w:rsidP="00633BE9">
            <w:pPr>
              <w:pStyle w:val="TableEntry"/>
              <w:snapToGrid w:val="0"/>
              <w:rPr>
                <w:del w:id="768" w:author="Lynn Felhofer" w:date="2020-03-23T12:53:00Z"/>
                <w:noProof w:val="0"/>
              </w:rPr>
            </w:pPr>
            <w:del w:id="769" w:author="Lynn Felhofer" w:date="2020-03-23T12:53:00Z">
              <w:r w:rsidRPr="00BF0A93" w:rsidDel="00927EE4">
                <w:rPr>
                  <w:noProof w:val="0"/>
                  <w:szCs w:val="18"/>
                </w:rPr>
                <w:delText>-</w:delText>
              </w:r>
            </w:del>
          </w:p>
        </w:tc>
      </w:tr>
      <w:tr w:rsidR="00927EE4" w:rsidRPr="00BF0A93" w:rsidDel="00927EE4" w14:paraId="35A0BAA9" w14:textId="4A1B1F96" w:rsidTr="00633BE9">
        <w:trPr>
          <w:cantSplit/>
          <w:jc w:val="center"/>
          <w:del w:id="770" w:author="Lynn Felhofer" w:date="2020-03-23T12:53:00Z"/>
        </w:trPr>
        <w:tc>
          <w:tcPr>
            <w:tcW w:w="2917" w:type="dxa"/>
            <w:tcBorders>
              <w:top w:val="single" w:sz="4" w:space="0" w:color="000000"/>
              <w:left w:val="single" w:sz="4" w:space="0" w:color="000000"/>
              <w:bottom w:val="single" w:sz="4" w:space="0" w:color="000000"/>
            </w:tcBorders>
          </w:tcPr>
          <w:p w14:paraId="4C639491" w14:textId="3FB7312E" w:rsidR="00927EE4" w:rsidRPr="00BF0A93" w:rsidDel="00927EE4" w:rsidRDefault="00927EE4" w:rsidP="00633BE9">
            <w:pPr>
              <w:pStyle w:val="TableEntry"/>
              <w:snapToGrid w:val="0"/>
              <w:rPr>
                <w:del w:id="771" w:author="Lynn Felhofer" w:date="2020-03-23T12:53:00Z"/>
                <w:noProof w:val="0"/>
                <w:szCs w:val="18"/>
              </w:rPr>
            </w:pPr>
            <w:del w:id="772" w:author="Lynn Felhofer" w:date="2020-03-23T12:53:00Z">
              <w:r w:rsidRPr="00BF0A93" w:rsidDel="00927EE4">
                <w:rPr>
                  <w:noProof w:val="0"/>
                </w:rPr>
                <w:delText>Sharing Value Sets</w:delText>
              </w:r>
              <w:r w:rsidDel="00927EE4">
                <w:rPr>
                  <w:noProof w:val="0"/>
                </w:rPr>
                <w:delText xml:space="preserve"> (SVS)</w:delText>
              </w:r>
            </w:del>
          </w:p>
        </w:tc>
        <w:tc>
          <w:tcPr>
            <w:tcW w:w="2075" w:type="dxa"/>
            <w:tcBorders>
              <w:top w:val="single" w:sz="4" w:space="0" w:color="000000"/>
              <w:left w:val="single" w:sz="4" w:space="0" w:color="000000"/>
              <w:bottom w:val="single" w:sz="4" w:space="0" w:color="000000"/>
            </w:tcBorders>
          </w:tcPr>
          <w:p w14:paraId="23476016" w14:textId="343C9521" w:rsidR="00927EE4" w:rsidRPr="00BF0A93" w:rsidDel="00927EE4" w:rsidRDefault="00927EE4" w:rsidP="00633BE9">
            <w:pPr>
              <w:pStyle w:val="TableEntry"/>
              <w:snapToGrid w:val="0"/>
              <w:rPr>
                <w:del w:id="773" w:author="Lynn Felhofer" w:date="2020-03-23T12:53:00Z"/>
                <w:noProof w:val="0"/>
                <w:szCs w:val="18"/>
              </w:rPr>
            </w:pPr>
            <w:del w:id="774"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043DE491" w14:textId="366C7A28" w:rsidR="00927EE4" w:rsidRPr="00BF0A93" w:rsidDel="00927EE4" w:rsidRDefault="00927EE4" w:rsidP="00633BE9">
            <w:pPr>
              <w:pStyle w:val="TableEntry"/>
              <w:snapToGrid w:val="0"/>
              <w:rPr>
                <w:del w:id="775" w:author="Lynn Felhofer" w:date="2020-03-23T12:53:00Z"/>
                <w:noProof w:val="0"/>
                <w:szCs w:val="18"/>
              </w:rPr>
            </w:pPr>
            <w:del w:id="776" w:author="Lynn Felhofer" w:date="2020-03-23T12:53:00Z">
              <w:r w:rsidRPr="00BF0A93" w:rsidDel="00927EE4">
                <w:rPr>
                  <w:noProof w:val="0"/>
                </w:rPr>
                <w:delText>The Value Set Repository shall be grouped with a Secure Node/Secure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5764778" w14:textId="148EECB2" w:rsidR="00927EE4" w:rsidRPr="00BF0A93" w:rsidDel="00927EE4" w:rsidRDefault="00927EE4" w:rsidP="00633BE9">
            <w:pPr>
              <w:pStyle w:val="TableEntry"/>
              <w:snapToGrid w:val="0"/>
              <w:rPr>
                <w:del w:id="777" w:author="Lynn Felhofer" w:date="2020-03-23T12:53:00Z"/>
                <w:noProof w:val="0"/>
                <w:szCs w:val="18"/>
              </w:rPr>
            </w:pPr>
            <w:del w:id="778" w:author="Lynn Felhofer" w:date="2020-03-23T12:53:00Z">
              <w:r w:rsidRPr="00BF0A93" w:rsidDel="00927EE4">
                <w:rPr>
                  <w:noProof w:val="0"/>
                </w:rPr>
                <w:delText>Required to manage audit trail of Value Sets sharing and node authentication.</w:delText>
              </w:r>
            </w:del>
          </w:p>
        </w:tc>
      </w:tr>
      <w:tr w:rsidR="00927EE4" w:rsidRPr="00BF0A93" w:rsidDel="00927EE4" w14:paraId="1D69E2EA" w14:textId="57A50F6C"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79" w:author="Lynn Felhofer" w:date="2020-03-23T12:53:00Z"/>
        </w:trPr>
        <w:tc>
          <w:tcPr>
            <w:tcW w:w="2917" w:type="dxa"/>
          </w:tcPr>
          <w:p w14:paraId="7225A6BB" w14:textId="302F7710" w:rsidR="00927EE4" w:rsidRPr="00BF0A93" w:rsidDel="00927EE4" w:rsidRDefault="00927EE4" w:rsidP="00633BE9">
            <w:pPr>
              <w:pStyle w:val="TableEntry"/>
              <w:rPr>
                <w:del w:id="780" w:author="Lynn Felhofer" w:date="2020-03-23T12:53:00Z"/>
                <w:noProof w:val="0"/>
              </w:rPr>
            </w:pPr>
            <w:del w:id="781" w:author="Lynn Felhofer" w:date="2020-03-23T12:53:00Z">
              <w:r w:rsidDel="00927EE4">
                <w:rPr>
                  <w:noProof w:val="0"/>
                </w:rPr>
                <w:delText>Cross-Community Patient Discovery (</w:delText>
              </w:r>
              <w:r w:rsidRPr="00BF0A93" w:rsidDel="00927EE4">
                <w:rPr>
                  <w:noProof w:val="0"/>
                </w:rPr>
                <w:delText>XCPD</w:delText>
              </w:r>
              <w:r w:rsidDel="00927EE4">
                <w:rPr>
                  <w:noProof w:val="0"/>
                </w:rPr>
                <w:delText>)</w:delText>
              </w:r>
            </w:del>
          </w:p>
        </w:tc>
        <w:tc>
          <w:tcPr>
            <w:tcW w:w="2075" w:type="dxa"/>
          </w:tcPr>
          <w:p w14:paraId="297A3CC3" w14:textId="5BC76EBC" w:rsidR="00927EE4" w:rsidRPr="00BF0A93" w:rsidDel="00927EE4" w:rsidRDefault="00927EE4" w:rsidP="00633BE9">
            <w:pPr>
              <w:pStyle w:val="TableEntry"/>
              <w:rPr>
                <w:del w:id="782" w:author="Lynn Felhofer" w:date="2020-03-23T12:53:00Z"/>
                <w:noProof w:val="0"/>
              </w:rPr>
            </w:pPr>
            <w:del w:id="783" w:author="Lynn Felhofer" w:date="2020-03-23T12:53:00Z">
              <w:r w:rsidRPr="00BF0A93" w:rsidDel="00927EE4">
                <w:rPr>
                  <w:noProof w:val="0"/>
                </w:rPr>
                <w:delText>Audit Trail and Node Authentication</w:delText>
              </w:r>
            </w:del>
          </w:p>
        </w:tc>
        <w:tc>
          <w:tcPr>
            <w:tcW w:w="2511" w:type="dxa"/>
          </w:tcPr>
          <w:p w14:paraId="5179BCCF" w14:textId="1AAA0D2D" w:rsidR="00927EE4" w:rsidRPr="00BF0A93" w:rsidDel="00927EE4" w:rsidRDefault="00927EE4" w:rsidP="00633BE9">
            <w:pPr>
              <w:pStyle w:val="TableEntry"/>
              <w:rPr>
                <w:del w:id="784" w:author="Lynn Felhofer" w:date="2020-03-23T12:53:00Z"/>
                <w:noProof w:val="0"/>
              </w:rPr>
            </w:pPr>
            <w:del w:id="785" w:author="Lynn Felhofer" w:date="2020-03-23T12:53:00Z">
              <w:r w:rsidRPr="00BF0A93" w:rsidDel="00927EE4">
                <w:rPr>
                  <w:noProof w:val="0"/>
                </w:rPr>
                <w:delText xml:space="preserve">Each XCPD Actor shall be grouped with Secure Node or Secure Application. </w:delText>
              </w:r>
            </w:del>
          </w:p>
        </w:tc>
        <w:tc>
          <w:tcPr>
            <w:tcW w:w="2234" w:type="dxa"/>
          </w:tcPr>
          <w:p w14:paraId="464D4557" w14:textId="04309A88" w:rsidR="00927EE4" w:rsidRPr="00BF0A93" w:rsidDel="00927EE4" w:rsidRDefault="00927EE4" w:rsidP="00633BE9">
            <w:pPr>
              <w:pStyle w:val="TableEntry"/>
              <w:rPr>
                <w:del w:id="786" w:author="Lynn Felhofer" w:date="2020-03-23T12:53:00Z"/>
                <w:noProof w:val="0"/>
              </w:rPr>
            </w:pPr>
            <w:del w:id="787" w:author="Lynn Felhofer" w:date="2020-03-23T12:53:00Z">
              <w:r w:rsidRPr="00BF0A93" w:rsidDel="00927EE4">
                <w:rPr>
                  <w:noProof w:val="0"/>
                </w:rPr>
                <w:delText>Required to manage audit trail of exported PHI, node authentication and transport security.</w:delText>
              </w:r>
            </w:del>
          </w:p>
        </w:tc>
      </w:tr>
      <w:tr w:rsidR="00927EE4" w:rsidRPr="00BF0A93" w:rsidDel="00927EE4" w14:paraId="556F2AAE" w14:textId="2F2C64D8"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88" w:author="Lynn Felhofer" w:date="2020-03-23T12:53:00Z"/>
        </w:trPr>
        <w:tc>
          <w:tcPr>
            <w:tcW w:w="2917" w:type="dxa"/>
          </w:tcPr>
          <w:p w14:paraId="0232E95A" w14:textId="04B6A325" w:rsidR="00927EE4" w:rsidRPr="00BF0A93" w:rsidDel="00927EE4" w:rsidRDefault="00927EE4" w:rsidP="00633BE9">
            <w:pPr>
              <w:pStyle w:val="TableEntry"/>
              <w:rPr>
                <w:del w:id="789" w:author="Lynn Felhofer" w:date="2020-03-23T12:53:00Z"/>
                <w:noProof w:val="0"/>
              </w:rPr>
            </w:pPr>
            <w:del w:id="790" w:author="Lynn Felhofer" w:date="2020-03-23T12:53:00Z">
              <w:r w:rsidDel="00927EE4">
                <w:rPr>
                  <w:noProof w:val="0"/>
                </w:rPr>
                <w:delText>Document Metadata Subscription (</w:delText>
              </w:r>
              <w:r w:rsidRPr="00BF0A93" w:rsidDel="00927EE4">
                <w:rPr>
                  <w:noProof w:val="0"/>
                </w:rPr>
                <w:delText>DSUB</w:delText>
              </w:r>
              <w:r w:rsidDel="00927EE4">
                <w:rPr>
                  <w:noProof w:val="0"/>
                </w:rPr>
                <w:delText>)</w:delText>
              </w:r>
            </w:del>
          </w:p>
        </w:tc>
        <w:tc>
          <w:tcPr>
            <w:tcW w:w="2075" w:type="dxa"/>
          </w:tcPr>
          <w:p w14:paraId="762ED9F7" w14:textId="4E7C3620" w:rsidR="00927EE4" w:rsidRPr="00BF0A93" w:rsidDel="00927EE4" w:rsidRDefault="00927EE4" w:rsidP="00633BE9">
            <w:pPr>
              <w:pStyle w:val="TableEntry"/>
              <w:rPr>
                <w:del w:id="791" w:author="Lynn Felhofer" w:date="2020-03-23T12:53:00Z"/>
                <w:noProof w:val="0"/>
              </w:rPr>
            </w:pPr>
            <w:del w:id="792" w:author="Lynn Felhofer" w:date="2020-03-23T12:53:00Z">
              <w:r w:rsidRPr="00BF0A93" w:rsidDel="00927EE4">
                <w:rPr>
                  <w:noProof w:val="0"/>
                </w:rPr>
                <w:delText>Consistent Time</w:delText>
              </w:r>
            </w:del>
          </w:p>
        </w:tc>
        <w:tc>
          <w:tcPr>
            <w:tcW w:w="2511" w:type="dxa"/>
          </w:tcPr>
          <w:p w14:paraId="7E6CC261" w14:textId="2FF4AF61" w:rsidR="00927EE4" w:rsidRPr="00BF0A93" w:rsidDel="00927EE4" w:rsidRDefault="00927EE4" w:rsidP="00633BE9">
            <w:pPr>
              <w:pStyle w:val="TableEntry"/>
              <w:rPr>
                <w:del w:id="793" w:author="Lynn Felhofer" w:date="2020-03-23T12:53:00Z"/>
                <w:noProof w:val="0"/>
              </w:rPr>
            </w:pPr>
            <w:del w:id="794" w:author="Lynn Felhofer" w:date="2020-03-23T12:53:00Z">
              <w:r w:rsidRPr="00BF0A93" w:rsidDel="00927EE4">
                <w:rPr>
                  <w:noProof w:val="0"/>
                </w:rPr>
                <w:delText>Each DSUB actor shall be grouped with the Time Client.</w:delText>
              </w:r>
            </w:del>
          </w:p>
        </w:tc>
        <w:tc>
          <w:tcPr>
            <w:tcW w:w="2234" w:type="dxa"/>
          </w:tcPr>
          <w:p w14:paraId="2D69F881" w14:textId="619513FB" w:rsidR="00927EE4" w:rsidRPr="00BF0A93" w:rsidDel="00927EE4" w:rsidRDefault="00927EE4" w:rsidP="00633BE9">
            <w:pPr>
              <w:pStyle w:val="TableEntry"/>
              <w:rPr>
                <w:del w:id="795" w:author="Lynn Felhofer" w:date="2020-03-23T12:53:00Z"/>
                <w:noProof w:val="0"/>
              </w:rPr>
            </w:pPr>
            <w:del w:id="796" w:author="Lynn Felhofer" w:date="2020-03-23T12:53:00Z">
              <w:r w:rsidRPr="00BF0A93" w:rsidDel="00927EE4">
                <w:rPr>
                  <w:noProof w:val="0"/>
                </w:rPr>
                <w:delText>Required due to ATNA grouping.</w:delText>
              </w:r>
            </w:del>
          </w:p>
        </w:tc>
      </w:tr>
    </w:tbl>
    <w:p w14:paraId="24C5296F" w14:textId="55257215" w:rsidR="00927EE4" w:rsidRPr="00BF0A93" w:rsidDel="00927EE4" w:rsidRDefault="00927EE4" w:rsidP="00927EE4">
      <w:pPr>
        <w:pStyle w:val="BodyText"/>
        <w:rPr>
          <w:del w:id="797" w:author="Lynn Felhofer" w:date="2020-03-23T12:53:00Z"/>
        </w:rPr>
      </w:pPr>
    </w:p>
    <w:p w14:paraId="4C9BF408" w14:textId="189671A3" w:rsidR="00927EE4" w:rsidDel="00927EE4" w:rsidRDefault="00927EE4" w:rsidP="00927EE4">
      <w:pPr>
        <w:pStyle w:val="BodyText"/>
        <w:rPr>
          <w:del w:id="798" w:author="Lynn Felhofer" w:date="2020-03-23T12:53:00Z"/>
        </w:rPr>
      </w:pPr>
    </w:p>
    <w:p w14:paraId="60034A21" w14:textId="33C1ED50" w:rsidR="00F71022" w:rsidRPr="00BF0A93" w:rsidDel="008D102E" w:rsidRDefault="00927EE4" w:rsidP="00753A46">
      <w:pPr>
        <w:pStyle w:val="BodyText"/>
        <w:rPr>
          <w:del w:id="799" w:author="Lynn Felhofer" w:date="2020-03-26T11:51:00Z"/>
        </w:rPr>
      </w:pPr>
      <w:del w:id="800" w:author="Lynn Felhofer" w:date="2020-03-26T11:51:00Z">
        <w:r w:rsidRPr="00BF0A93" w:rsidDel="008D102E">
          <w:delText>To support a dependent profile, an actor must implement all required transactions in the prerequisite profiles in addition to those in the dependent profile. In some cases, the prerequisite is that the actor selects any one of a given set of profiles.</w:delText>
        </w:r>
      </w:del>
    </w:p>
    <w:p w14:paraId="6EC8830E" w14:textId="074FED9A" w:rsidR="00753A46" w:rsidRDefault="00981C47">
      <w:pPr>
        <w:pStyle w:val="BodyText"/>
        <w:rPr>
          <w:ins w:id="801" w:author="Lynn Felhofer" w:date="2020-03-23T12:44:00Z"/>
        </w:rPr>
      </w:pPr>
      <w:ins w:id="802" w:author="Lynn Felhofer" w:date="2020-03-20T18:37:00Z">
        <w:r>
          <w:t>In the ITI Technical Framework</w:t>
        </w:r>
      </w:ins>
      <w:ins w:id="803" w:author="Lynn Felhofer" w:date="2020-03-20T18:38:00Z">
        <w:r>
          <w:t>, dependencies are also referred to as “Actor Groupings”</w:t>
        </w:r>
      </w:ins>
      <w:ins w:id="804" w:author="Lynn Felhofer" w:date="2020-03-20T18:40:00Z">
        <w:r>
          <w:t>.</w:t>
        </w:r>
      </w:ins>
      <w:ins w:id="805" w:author="Lynn Felhofer" w:date="2020-03-20T18:38:00Z">
        <w:r>
          <w:t xml:space="preserve">  </w:t>
        </w:r>
      </w:ins>
      <w:ins w:id="806" w:author="Lynn Felhofer" w:date="2020-03-20T18:36:00Z">
        <w:r w:rsidR="00753A46">
          <w:t>E</w:t>
        </w:r>
        <w:r>
          <w:t xml:space="preserve">ach </w:t>
        </w:r>
      </w:ins>
      <w:ins w:id="807" w:author="Lynn Felhofer" w:date="2020-03-20T18:38:00Z">
        <w:r>
          <w:t>ITI</w:t>
        </w:r>
      </w:ins>
      <w:ins w:id="808" w:author="Lynn Felhofer" w:date="2020-03-20T18:37:00Z">
        <w:r>
          <w:t xml:space="preserve"> Profile</w:t>
        </w:r>
      </w:ins>
      <w:ins w:id="809" w:author="Lynn Felhofer" w:date="2020-03-20T18:41:00Z">
        <w:r>
          <w:t xml:space="preserve"> in Volume 1</w:t>
        </w:r>
      </w:ins>
      <w:ins w:id="810" w:author="Lynn Felhofer" w:date="2020-03-20T18:37:00Z">
        <w:r>
          <w:t xml:space="preserve"> contains</w:t>
        </w:r>
      </w:ins>
      <w:ins w:id="811" w:author="Lynn Felhofer" w:date="2020-03-20T18:38:00Z">
        <w:r>
          <w:t xml:space="preserve"> a table t</w:t>
        </w:r>
      </w:ins>
      <w:ins w:id="812" w:author="Lynn Felhofer" w:date="2020-03-20T18:39:00Z">
        <w:r>
          <w:t>hat identifies “Required Actor Groupings” (if any).   Many ITI Profiles also identify “Cross-Profile Considerat</w:t>
        </w:r>
      </w:ins>
      <w:ins w:id="813" w:author="Lynn Felhofer" w:date="2020-03-20T18:40:00Z">
        <w:r>
          <w:t>ions” describing how IHE Profiles can be combined for enhanced functionality.</w:t>
        </w:r>
      </w:ins>
    </w:p>
    <w:p w14:paraId="57FD49C6" w14:textId="77777777" w:rsidR="00927EE4" w:rsidRPr="00BF0A93" w:rsidRDefault="008105ED" w:rsidP="00927EE4">
      <w:pPr>
        <w:rPr>
          <w:ins w:id="814" w:author="Lynn Felhofer" w:date="2020-03-23T12:44:00Z"/>
        </w:rPr>
      </w:pPr>
      <w:ins w:id="815" w:author="Lynn Felhofer" w:date="2020-03-23T12:44:00Z">
        <w:r w:rsidRPr="00BF0A93">
          <w:rPr>
            <w:noProof/>
          </w:rPr>
          <w:object w:dxaOrig="13005" w:dyaOrig="7125" w14:anchorId="455A8157">
            <v:shape id="_x0000_i1106" type="#_x0000_t75" alt="" style="width:438.8pt;height:237.05pt;mso-width-percent:0;mso-height-percent:0;mso-width-percent:0;mso-height-percent:0" o:ole="" filled="t">
              <v:fill color2="black"/>
              <v:imagedata r:id="rId22" o:title=""/>
            </v:shape>
            <o:OLEObject Type="Embed" ProgID="Word.Picture.8" ShapeID="_x0000_i1106" DrawAspect="Content" ObjectID="_1646729166" r:id="rId27"/>
          </w:object>
        </w:r>
      </w:ins>
    </w:p>
    <w:p w14:paraId="205ADD6D" w14:textId="09CB1717" w:rsidR="00927EE4" w:rsidRPr="00BF0A93" w:rsidRDefault="00927EE4">
      <w:pPr>
        <w:pStyle w:val="FigureTitle"/>
        <w:pPrChange w:id="816" w:author="Lynn Felhofer" w:date="2020-03-23T12:44:00Z">
          <w:pPr>
            <w:pStyle w:val="BodyText"/>
          </w:pPr>
        </w:pPrChange>
      </w:pPr>
      <w:ins w:id="817" w:author="Lynn Felhofer" w:date="2020-03-23T12:44:00Z">
        <w:r w:rsidRPr="00BF0A93">
          <w:t>Figure 2</w:t>
        </w:r>
      </w:ins>
      <w:ins w:id="818" w:author="Lynn Felhofer" w:date="2020-03-23T12:45:00Z">
        <w:r>
          <w:t>.1</w:t>
        </w:r>
      </w:ins>
      <w:ins w:id="819" w:author="Lynn Felhofer" w:date="2020-03-23T12:44:00Z">
        <w:r w:rsidRPr="00BF0A93">
          <w:t xml:space="preserve">-1: </w:t>
        </w:r>
        <w:r>
          <w:t>Example</w:t>
        </w:r>
        <w:bookmarkStart w:id="820" w:name="_GoBack"/>
        <w:bookmarkEnd w:id="820"/>
        <w:r w:rsidRPr="00BF0A93">
          <w:t xml:space="preserve"> IT</w:t>
        </w:r>
      </w:ins>
      <w:ins w:id="821" w:author="Lynn Felhofer" w:date="2020-03-23T13:00:00Z">
        <w:r w:rsidR="00C63194">
          <w:t>I</w:t>
        </w:r>
      </w:ins>
      <w:ins w:id="822" w:author="Lynn Felhofer" w:date="2020-03-23T12:44:00Z">
        <w:r w:rsidRPr="00BF0A93">
          <w:t xml:space="preserve"> Profile</w:t>
        </w:r>
      </w:ins>
      <w:ins w:id="823" w:author="Lynn Felhofer" w:date="2020-03-23T12:45:00Z">
        <w:r>
          <w:t xml:space="preserve"> Dependencies</w:t>
        </w:r>
      </w:ins>
    </w:p>
    <w:p w14:paraId="1EB10503" w14:textId="77777777" w:rsidR="00F71022" w:rsidRPr="00BF0A93" w:rsidRDefault="00F71022" w:rsidP="00CE43D1">
      <w:pPr>
        <w:pStyle w:val="Heading2"/>
        <w:numPr>
          <w:ilvl w:val="1"/>
          <w:numId w:val="150"/>
        </w:numPr>
        <w:rPr>
          <w:noProof w:val="0"/>
        </w:rPr>
      </w:pPr>
      <w:bookmarkStart w:id="824" w:name="_Toc210747704"/>
      <w:bookmarkStart w:id="825" w:name="_Toc214425594"/>
      <w:bookmarkStart w:id="826" w:name="_Toc487038967"/>
      <w:bookmarkStart w:id="827" w:name="_Toc488068068"/>
      <w:bookmarkStart w:id="828" w:name="_Toc488068501"/>
      <w:bookmarkStart w:id="829" w:name="_Toc488074828"/>
      <w:bookmarkStart w:id="830" w:name="_Toc13752205"/>
      <w:r w:rsidRPr="00BF0A93">
        <w:rPr>
          <w:noProof w:val="0"/>
        </w:rPr>
        <w:t>Integration Profiles Overview</w:t>
      </w:r>
      <w:bookmarkEnd w:id="824"/>
      <w:bookmarkEnd w:id="825"/>
      <w:bookmarkEnd w:id="826"/>
      <w:bookmarkEnd w:id="827"/>
      <w:bookmarkEnd w:id="828"/>
      <w:bookmarkEnd w:id="829"/>
      <w:bookmarkEnd w:id="830"/>
    </w:p>
    <w:p w14:paraId="081A0C40" w14:textId="77777777" w:rsidR="00F71022" w:rsidRPr="00BF0A93" w:rsidRDefault="00F71022">
      <w:pPr>
        <w:pStyle w:val="BodyText"/>
      </w:pPr>
      <w:r w:rsidRPr="00BF0A93">
        <w:t>In this document, each IHE Integration Profile is defined by:</w:t>
      </w:r>
    </w:p>
    <w:p w14:paraId="6A54A3A7" w14:textId="77777777" w:rsidR="00F71022" w:rsidRPr="00BF0A93" w:rsidRDefault="00F71022" w:rsidP="00BC2927">
      <w:pPr>
        <w:pStyle w:val="ListBullet2"/>
        <w:numPr>
          <w:ilvl w:val="0"/>
          <w:numId w:val="53"/>
        </w:numPr>
      </w:pPr>
      <w:r w:rsidRPr="00BF0A93">
        <w:t>The IHE actors involved</w:t>
      </w:r>
    </w:p>
    <w:p w14:paraId="4C17248B" w14:textId="77777777" w:rsidR="00F71022" w:rsidRPr="00BF0A93" w:rsidRDefault="00F71022" w:rsidP="00BC2927">
      <w:pPr>
        <w:pStyle w:val="ListBullet2"/>
        <w:numPr>
          <w:ilvl w:val="0"/>
          <w:numId w:val="53"/>
        </w:numPr>
      </w:pPr>
      <w:r w:rsidRPr="00BF0A93">
        <w:t>The specific set of IHE transactions exchanged by each IHE actor</w:t>
      </w:r>
    </w:p>
    <w:p w14:paraId="2EE1D166" w14:textId="77777777" w:rsidR="00F71022" w:rsidRPr="00BF0A93" w:rsidRDefault="00F71022">
      <w:pPr>
        <w:pStyle w:val="BodyText"/>
      </w:pPr>
      <w:r w:rsidRPr="00BF0A93">
        <w:t>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Profile depends upon another Integration Profile, the transactions required for the dependent Integration Profile have not been included in the table.</w:t>
      </w:r>
    </w:p>
    <w:p w14:paraId="282AF4EC" w14:textId="2CC71974" w:rsidR="00F71022" w:rsidRPr="00BF0A93" w:rsidRDefault="00F71022">
      <w:pPr>
        <w:pStyle w:val="BodyText"/>
      </w:pPr>
      <w:r w:rsidRPr="00BF0A93">
        <w:t>Note that IHE Integration Profiles are not statements of conformance to standards, and IHE is not a certifying body. Users should continue to request that vendors provide statements of their conformance to standards issued by relevant standards bodies, such as HL7 and DICOM</w:t>
      </w:r>
      <w:r w:rsidR="00525C6B" w:rsidRPr="004C2565">
        <w:rPr>
          <w:vertAlign w:val="superscript"/>
        </w:rPr>
        <w:t>®</w:t>
      </w:r>
      <w:r w:rsidR="00525C6B">
        <w:rPr>
          <w:rStyle w:val="FootnoteReference"/>
        </w:rPr>
        <w:footnoteReference w:id="2"/>
      </w:r>
      <w:r w:rsidRPr="00BF0A93">
        <w:t>. Standards conformance is a prerequisite for vendors adopting IHE Integration Profiles.</w:t>
      </w:r>
    </w:p>
    <w:p w14:paraId="1302C46C" w14:textId="77777777" w:rsidR="00F71022" w:rsidRPr="00BF0A93" w:rsidRDefault="00F71022">
      <w:pPr>
        <w:pStyle w:val="BodyText"/>
      </w:pPr>
      <w:r w:rsidRPr="00BF0A93">
        <w:t xml:space="preserve">Also note that there are critical requirements for any successful integration project that IHE cannot address. Successfully integrating systems still requires a project plan that minimizes disruptions and describes fail-safe strategies, specific and mutually understood performance </w:t>
      </w:r>
      <w:r w:rsidRPr="00BF0A93">
        <w:lastRenderedPageBreak/>
        <w:t>expectations, well-defined user interface requirements, clearly identified systems limitations, detailed cost objectives, plans for maintenance and support, etc.</w:t>
      </w:r>
    </w:p>
    <w:p w14:paraId="6C363009" w14:textId="6DEC17B5" w:rsidR="00F71022" w:rsidRPr="00AB4C28" w:rsidRDefault="00AA61AF" w:rsidP="00AB4C28">
      <w:pPr>
        <w:pStyle w:val="Heading3"/>
        <w:numPr>
          <w:ilvl w:val="2"/>
          <w:numId w:val="158"/>
        </w:numPr>
      </w:pPr>
      <w:bookmarkStart w:id="831" w:name="_Toc487038968"/>
      <w:bookmarkStart w:id="832" w:name="_Toc488068069"/>
      <w:bookmarkStart w:id="833" w:name="_Toc488068502"/>
      <w:bookmarkStart w:id="834" w:name="_Toc488074829"/>
      <w:bookmarkStart w:id="835" w:name="_Toc13752206"/>
      <w:r>
        <w:t>Intentionally Left Blank</w:t>
      </w:r>
      <w:r w:rsidR="00F71022" w:rsidRPr="00AB4C28">
        <w:t>.</w:t>
      </w:r>
      <w:bookmarkEnd w:id="831"/>
      <w:bookmarkEnd w:id="832"/>
      <w:bookmarkEnd w:id="833"/>
      <w:bookmarkEnd w:id="834"/>
      <w:bookmarkEnd w:id="835"/>
    </w:p>
    <w:p w14:paraId="75DDAA13" w14:textId="1D0331B1" w:rsidR="00227D06" w:rsidRPr="00BF0A93" w:rsidRDefault="00AA61AF" w:rsidP="00AB4C28">
      <w:pPr>
        <w:pStyle w:val="Heading3"/>
        <w:numPr>
          <w:ilvl w:val="2"/>
          <w:numId w:val="150"/>
        </w:numPr>
        <w:rPr>
          <w:noProof w:val="0"/>
        </w:rPr>
      </w:pPr>
      <w:bookmarkStart w:id="836" w:name="_Toc487038969"/>
      <w:bookmarkStart w:id="837" w:name="_Toc488068070"/>
      <w:bookmarkStart w:id="838" w:name="_Toc488068503"/>
      <w:bookmarkStart w:id="839" w:name="_Toc488074830"/>
      <w:bookmarkStart w:id="840" w:name="_Toc13752207"/>
      <w:r>
        <w:rPr>
          <w:noProof w:val="0"/>
        </w:rPr>
        <w:t>Intentionally Left Blank</w:t>
      </w:r>
      <w:r w:rsidR="00227D06" w:rsidRPr="00BF0A93">
        <w:rPr>
          <w:noProof w:val="0"/>
        </w:rPr>
        <w:t>.</w:t>
      </w:r>
      <w:bookmarkEnd w:id="836"/>
      <w:bookmarkEnd w:id="837"/>
      <w:bookmarkEnd w:id="838"/>
      <w:bookmarkEnd w:id="839"/>
      <w:bookmarkEnd w:id="840"/>
    </w:p>
    <w:p w14:paraId="53D28ED1" w14:textId="77777777" w:rsidR="00F71022" w:rsidRPr="00BF0A93" w:rsidRDefault="00F71022" w:rsidP="00AB4C28">
      <w:pPr>
        <w:pStyle w:val="Heading3"/>
        <w:numPr>
          <w:ilvl w:val="2"/>
          <w:numId w:val="150"/>
        </w:numPr>
        <w:rPr>
          <w:noProof w:val="0"/>
        </w:rPr>
      </w:pPr>
      <w:bookmarkStart w:id="841" w:name="_Toc487038970"/>
      <w:bookmarkStart w:id="842" w:name="_Toc488068071"/>
      <w:bookmarkStart w:id="843" w:name="_Toc488068504"/>
      <w:bookmarkStart w:id="844" w:name="_Toc488074831"/>
      <w:bookmarkStart w:id="845" w:name="_Toc13752208"/>
      <w:r w:rsidRPr="00BF0A93">
        <w:rPr>
          <w:noProof w:val="0"/>
        </w:rPr>
        <w:t>Retrieve Information for Display (RID</w:t>
      </w:r>
      <w:commentRangeStart w:id="846"/>
      <w:r w:rsidRPr="00BF0A93">
        <w:rPr>
          <w:noProof w:val="0"/>
        </w:rPr>
        <w:t>)</w:t>
      </w:r>
      <w:bookmarkEnd w:id="841"/>
      <w:bookmarkEnd w:id="842"/>
      <w:bookmarkEnd w:id="843"/>
      <w:bookmarkEnd w:id="844"/>
      <w:bookmarkEnd w:id="845"/>
      <w:commentRangeEnd w:id="846"/>
      <w:r w:rsidR="00AA61AF">
        <w:rPr>
          <w:rStyle w:val="CommentReference"/>
          <w:rFonts w:ascii="Times New Roman" w:hAnsi="Times New Roman"/>
          <w:b w:val="0"/>
          <w:noProof w:val="0"/>
          <w:kern w:val="0"/>
        </w:rPr>
        <w:commentReference w:id="846"/>
      </w:r>
    </w:p>
    <w:p w14:paraId="4FBDC1C4" w14:textId="6DB37C4B" w:rsidR="00F71022" w:rsidRPr="00BF0A93" w:rsidRDefault="00AA61AF">
      <w:pPr>
        <w:pStyle w:val="BodyText"/>
      </w:pPr>
      <w:ins w:id="847" w:author="Lynn Felhofer" w:date="2020-03-20T11:45:00Z">
        <w:r>
          <w:rPr>
            <w:b/>
            <w:i/>
          </w:rPr>
          <w:fldChar w:fldCharType="begin"/>
        </w:r>
        <w:r>
          <w:rPr>
            <w:b/>
            <w:i/>
          </w:rPr>
          <w:instrText xml:space="preserve"> HYPERLINK "https://wiki.ihe.net/index.php/Retrieve_Information_for_Display" </w:instrText>
        </w:r>
        <w:r>
          <w:rPr>
            <w:b/>
            <w:i/>
          </w:rPr>
          <w:fldChar w:fldCharType="separate"/>
        </w:r>
        <w:r w:rsidR="00F71022" w:rsidRPr="00AA61AF">
          <w:rPr>
            <w:rStyle w:val="Hyperlink"/>
            <w:b/>
            <w:i/>
          </w:rPr>
          <w:t>Retrieve Information for Display</w:t>
        </w:r>
        <w:r>
          <w:rPr>
            <w:b/>
            <w:i/>
          </w:rPr>
          <w:fldChar w:fldCharType="end"/>
        </w:r>
      </w:ins>
      <w:r w:rsidR="00F71022" w:rsidRPr="00BF0A93">
        <w:t xml:space="preserve"> enables simple and rapid access to patient information for better care. It supports access to existing persistent documents in well-known presentation formats such as CDA</w:t>
      </w:r>
      <w:r w:rsidR="00AA0142" w:rsidRPr="00BF0A93">
        <w:rPr>
          <w:vertAlign w:val="superscript"/>
        </w:rPr>
        <w:t>®</w:t>
      </w:r>
      <w:r w:rsidR="00A40F46" w:rsidRPr="00BF0A93">
        <w:rPr>
          <w:rStyle w:val="FootnoteReference"/>
        </w:rPr>
        <w:footnoteReference w:id="3"/>
      </w:r>
      <w:r w:rsidR="00F71022" w:rsidRPr="00BF0A93">
        <w:t>,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BF0A93" w:rsidRDefault="00F71022" w:rsidP="00AB4C28">
      <w:pPr>
        <w:pStyle w:val="Heading3"/>
        <w:numPr>
          <w:ilvl w:val="2"/>
          <w:numId w:val="150"/>
        </w:numPr>
        <w:rPr>
          <w:noProof w:val="0"/>
        </w:rPr>
      </w:pPr>
      <w:bookmarkStart w:id="848" w:name="_Toc487038971"/>
      <w:bookmarkStart w:id="849" w:name="_Toc488068072"/>
      <w:bookmarkStart w:id="850" w:name="_Toc488068505"/>
      <w:bookmarkStart w:id="851" w:name="_Toc488074832"/>
      <w:bookmarkStart w:id="852" w:name="_Toc13752209"/>
      <w:r w:rsidRPr="00BF0A93">
        <w:rPr>
          <w:noProof w:val="0"/>
        </w:rPr>
        <w:t>Enterprise User Authentication (EUA)</w:t>
      </w:r>
      <w:bookmarkEnd w:id="848"/>
      <w:bookmarkEnd w:id="849"/>
      <w:bookmarkEnd w:id="850"/>
      <w:bookmarkEnd w:id="851"/>
      <w:bookmarkEnd w:id="852"/>
    </w:p>
    <w:p w14:paraId="6F1B63C3" w14:textId="5BB5637B" w:rsidR="00F71022" w:rsidRPr="00BF0A93" w:rsidRDefault="008105ED">
      <w:pPr>
        <w:rPr>
          <w:rStyle w:val="BodyTextChar"/>
        </w:rPr>
      </w:pPr>
      <w:hyperlink r:id="rId28" w:history="1">
        <w:r w:rsidR="00F71022" w:rsidRPr="00AA61AF">
          <w:rPr>
            <w:rStyle w:val="Hyperlink"/>
            <w:b/>
            <w:i/>
          </w:rPr>
          <w:t>Enterprise User Authentication</w:t>
        </w:r>
      </w:hyperlink>
      <w:r w:rsidR="00F71022" w:rsidRPr="00BF0A93">
        <w:rPr>
          <w:rStyle w:val="BodyTextChar"/>
          <w:b/>
          <w:i/>
        </w:rPr>
        <w:t xml:space="preserve"> </w:t>
      </w:r>
      <w:r w:rsidR="00F71022" w:rsidRPr="00BF0A93">
        <w:rPr>
          <w:rStyle w:val="BodyTextChar"/>
        </w:rPr>
        <w:t>defines a means to establish one name per user that can then be used on all of the devices and software that participate in this integration profile. It greatly facilitates centralized user authentication management and provides users with the</w:t>
      </w:r>
      <w:r w:rsidR="00F71022" w:rsidRPr="00BF0A93">
        <w:t xml:space="preserve"> </w:t>
      </w:r>
      <w:r w:rsidR="00F71022" w:rsidRPr="00BF0A93">
        <w:rPr>
          <w:rStyle w:val="BodyTextCh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BF0A93" w:rsidRDefault="00F71022" w:rsidP="00AB4C28">
      <w:pPr>
        <w:pStyle w:val="Heading3"/>
        <w:numPr>
          <w:ilvl w:val="2"/>
          <w:numId w:val="150"/>
        </w:numPr>
        <w:rPr>
          <w:noProof w:val="0"/>
        </w:rPr>
      </w:pPr>
      <w:bookmarkStart w:id="853" w:name="_Toc487038972"/>
      <w:bookmarkStart w:id="854" w:name="_Toc488068073"/>
      <w:bookmarkStart w:id="855" w:name="_Toc488068506"/>
      <w:bookmarkStart w:id="856" w:name="_Toc488074833"/>
      <w:bookmarkStart w:id="857" w:name="_Toc13752210"/>
      <w:r w:rsidRPr="00BF0A93">
        <w:rPr>
          <w:noProof w:val="0"/>
        </w:rPr>
        <w:t>Patient Identifier Cross-referencing (PIX)</w:t>
      </w:r>
      <w:bookmarkEnd w:id="853"/>
      <w:bookmarkEnd w:id="854"/>
      <w:bookmarkEnd w:id="855"/>
      <w:bookmarkEnd w:id="856"/>
      <w:bookmarkEnd w:id="857"/>
      <w:r w:rsidRPr="00BF0A93">
        <w:rPr>
          <w:noProof w:val="0"/>
        </w:rPr>
        <w:t xml:space="preserve"> </w:t>
      </w:r>
    </w:p>
    <w:p w14:paraId="0DB55BB8" w14:textId="60A9B1AB" w:rsidR="00F71022" w:rsidRPr="00BF0A93" w:rsidRDefault="00AA61AF">
      <w:pPr>
        <w:pStyle w:val="BodyText"/>
      </w:pPr>
      <w:ins w:id="858" w:author="Lynn Felhofer" w:date="2020-03-20T11:47:00Z">
        <w:r>
          <w:fldChar w:fldCharType="begin"/>
        </w:r>
        <w:r>
          <w:instrText xml:space="preserve"> HYPERLINK "https://wiki.ihe.net/index.php/Patient_Identifier_Cross-Referencing" </w:instrText>
        </w:r>
        <w:r>
          <w:fldChar w:fldCharType="separate"/>
        </w:r>
        <w:del w:id="859" w:author="Lynn Felhofer" w:date="2020-03-20T11:46:00Z">
          <w:r w:rsidR="00F71022" w:rsidRPr="00AA61AF" w:rsidDel="00AA61AF">
            <w:rPr>
              <w:rStyle w:val="Hyperlink"/>
            </w:rPr>
            <w:delText xml:space="preserve">The </w:delText>
          </w:r>
        </w:del>
        <w:r w:rsidR="00F71022" w:rsidRPr="00AA61AF">
          <w:rPr>
            <w:rStyle w:val="Hyperlink"/>
            <w:b/>
            <w:i/>
          </w:rPr>
          <w:t>P</w:t>
        </w:r>
        <w:r w:rsidRPr="00AA61AF">
          <w:rPr>
            <w:rStyle w:val="Hyperlink"/>
            <w:b/>
            <w:i/>
          </w:rPr>
          <w:t>atient Identifier Cross-referencing</w:t>
        </w:r>
        <w:r>
          <w:fldChar w:fldCharType="end"/>
        </w:r>
      </w:ins>
      <w:del w:id="860" w:author="Lynn Felhofer" w:date="2020-03-20T11:46:00Z">
        <w:r w:rsidR="00F71022" w:rsidRPr="00BF0A93" w:rsidDel="00AA61AF">
          <w:rPr>
            <w:b/>
            <w:i/>
          </w:rPr>
          <w:delText>IX Profile</w:delText>
        </w:r>
      </w:del>
      <w:r w:rsidR="00F71022" w:rsidRPr="00BF0A93">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BF0A93" w:rsidRDefault="00F71022" w:rsidP="00AB4C28">
      <w:pPr>
        <w:pStyle w:val="Heading3"/>
        <w:numPr>
          <w:ilvl w:val="2"/>
          <w:numId w:val="158"/>
        </w:numPr>
      </w:pPr>
      <w:bookmarkStart w:id="861" w:name="_Toc487038973"/>
      <w:bookmarkStart w:id="862" w:name="_Toc488068074"/>
      <w:bookmarkStart w:id="863" w:name="_Toc488068507"/>
      <w:bookmarkStart w:id="864" w:name="_Toc488074834"/>
      <w:bookmarkStart w:id="865" w:name="_Toc13752211"/>
      <w:r w:rsidRPr="00BF0A93">
        <w:t>Patient Synchronized Applications (PSA)</w:t>
      </w:r>
      <w:bookmarkEnd w:id="861"/>
      <w:bookmarkEnd w:id="862"/>
      <w:bookmarkEnd w:id="863"/>
      <w:bookmarkEnd w:id="864"/>
      <w:bookmarkEnd w:id="865"/>
    </w:p>
    <w:p w14:paraId="7D9E3462" w14:textId="06A49CEE" w:rsidR="00F71022" w:rsidRPr="00BF0A93" w:rsidRDefault="00AA61AF">
      <w:pPr>
        <w:pStyle w:val="BodyText"/>
      </w:pPr>
      <w:ins w:id="866" w:author="Lynn Felhofer" w:date="2020-03-20T11:47:00Z">
        <w:r>
          <w:rPr>
            <w:b/>
            <w:i/>
          </w:rPr>
          <w:fldChar w:fldCharType="begin"/>
        </w:r>
        <w:r>
          <w:rPr>
            <w:b/>
            <w:i/>
          </w:rPr>
          <w:instrText xml:space="preserve"> HYPERLINK "https://wiki.ihe.net/index.php/Patient_Synchronized_Applications" </w:instrText>
        </w:r>
        <w:r>
          <w:rPr>
            <w:b/>
            <w:i/>
          </w:rPr>
          <w:fldChar w:fldCharType="separate"/>
        </w:r>
        <w:r w:rsidR="00F71022" w:rsidRPr="00AA61AF">
          <w:rPr>
            <w:rStyle w:val="Hyperlink"/>
            <w:b/>
            <w:i/>
          </w:rPr>
          <w:t>Patient Synchronized Applications</w:t>
        </w:r>
        <w:r>
          <w:rPr>
            <w:b/>
            <w:i/>
          </w:rPr>
          <w:fldChar w:fldCharType="end"/>
        </w:r>
      </w:ins>
      <w:r w:rsidR="00F71022" w:rsidRPr="00BF0A93">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w:t>
      </w:r>
      <w:r w:rsidR="00F71022" w:rsidRPr="00BF0A93">
        <w:lastRenderedPageBreak/>
        <w:t>ability to work with the Patient Identifier Cross-referencing provides a seamless environment for clinicians and IT staff. This profile leverages the HL7 CCOW standard specifically for patient subject context management.</w:t>
      </w:r>
    </w:p>
    <w:p w14:paraId="394C8E7C" w14:textId="77777777" w:rsidR="00F71022" w:rsidRPr="00D03BAD" w:rsidRDefault="00F71022" w:rsidP="00AB4C28">
      <w:pPr>
        <w:pStyle w:val="Heading3"/>
        <w:numPr>
          <w:ilvl w:val="2"/>
          <w:numId w:val="158"/>
        </w:numPr>
        <w:ind w:left="0" w:firstLine="0"/>
        <w:rPr>
          <w:bCs/>
          <w:noProof w:val="0"/>
        </w:rPr>
      </w:pPr>
      <w:bookmarkStart w:id="867" w:name="_Toc487038974"/>
      <w:bookmarkStart w:id="868" w:name="_Toc488068075"/>
      <w:bookmarkStart w:id="869" w:name="_Toc488068508"/>
      <w:bookmarkStart w:id="870" w:name="_Toc488074835"/>
      <w:bookmarkStart w:id="871" w:name="_Toc13752212"/>
      <w:r w:rsidRPr="00D03BAD">
        <w:rPr>
          <w:bCs/>
          <w:noProof w:val="0"/>
        </w:rPr>
        <w:t>Consistent Time (CT)</w:t>
      </w:r>
      <w:bookmarkEnd w:id="867"/>
      <w:bookmarkEnd w:id="868"/>
      <w:bookmarkEnd w:id="869"/>
      <w:bookmarkEnd w:id="870"/>
      <w:bookmarkEnd w:id="871"/>
    </w:p>
    <w:p w14:paraId="49030C3B" w14:textId="38B00CA7" w:rsidR="00F71022" w:rsidRPr="00BF0A93" w:rsidRDefault="00AA61AF">
      <w:pPr>
        <w:pStyle w:val="BodyText"/>
      </w:pPr>
      <w:ins w:id="872" w:author="Lynn Felhofer" w:date="2020-03-20T11:48:00Z">
        <w:r>
          <w:rPr>
            <w:b/>
            <w:i/>
          </w:rPr>
          <w:fldChar w:fldCharType="begin"/>
        </w:r>
        <w:r>
          <w:rPr>
            <w:b/>
            <w:i/>
          </w:rPr>
          <w:instrText xml:space="preserve"> HYPERLINK "https://wiki.ihe.net/index.php/Consistent_Time" </w:instrText>
        </w:r>
        <w:r>
          <w:rPr>
            <w:b/>
            <w:i/>
          </w:rPr>
          <w:fldChar w:fldCharType="separate"/>
        </w:r>
        <w:r w:rsidR="00F71022" w:rsidRPr="00AA61AF">
          <w:rPr>
            <w:rStyle w:val="Hyperlink"/>
            <w:b/>
            <w:i/>
          </w:rPr>
          <w:t>Consistent Time</w:t>
        </w:r>
        <w:r>
          <w:rPr>
            <w:b/>
            <w:i/>
          </w:rPr>
          <w:fldChar w:fldCharType="end"/>
        </w:r>
      </w:ins>
      <w:r w:rsidR="00F71022" w:rsidRPr="00BF0A93">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D03BAD" w:rsidRDefault="00F71022" w:rsidP="00AB4C28">
      <w:pPr>
        <w:pStyle w:val="Heading3"/>
        <w:numPr>
          <w:ilvl w:val="2"/>
          <w:numId w:val="158"/>
        </w:numPr>
        <w:ind w:left="0" w:firstLine="0"/>
        <w:rPr>
          <w:bCs/>
          <w:noProof w:val="0"/>
        </w:rPr>
      </w:pPr>
      <w:bookmarkStart w:id="873" w:name="_Toc487038975"/>
      <w:bookmarkStart w:id="874" w:name="_Toc488068076"/>
      <w:bookmarkStart w:id="875" w:name="_Toc488068509"/>
      <w:bookmarkStart w:id="876" w:name="_Toc488074836"/>
      <w:bookmarkStart w:id="877" w:name="_Toc13752213"/>
      <w:r w:rsidRPr="00D03BAD">
        <w:rPr>
          <w:bCs/>
          <w:noProof w:val="0"/>
        </w:rPr>
        <w:t>Patient Demographics Query (PDQ)</w:t>
      </w:r>
      <w:bookmarkEnd w:id="873"/>
      <w:bookmarkEnd w:id="874"/>
      <w:bookmarkEnd w:id="875"/>
      <w:bookmarkEnd w:id="876"/>
      <w:bookmarkEnd w:id="877"/>
      <w:r w:rsidRPr="00D03BAD">
        <w:rPr>
          <w:bCs/>
          <w:noProof w:val="0"/>
        </w:rPr>
        <w:t xml:space="preserve"> </w:t>
      </w:r>
    </w:p>
    <w:p w14:paraId="2F208364" w14:textId="080EDD2B" w:rsidR="00F71022" w:rsidRPr="00BF0A93" w:rsidRDefault="00AE5672">
      <w:pPr>
        <w:pStyle w:val="BodyText"/>
        <w:rPr>
          <w:bCs/>
        </w:rPr>
      </w:pPr>
      <w:ins w:id="878" w:author="Lynn Felhofer" w:date="2020-03-20T11:49:00Z">
        <w:r>
          <w:rPr>
            <w:b/>
            <w:i/>
          </w:rPr>
          <w:fldChar w:fldCharType="begin"/>
        </w:r>
        <w:r>
          <w:rPr>
            <w:b/>
            <w:i/>
          </w:rPr>
          <w:instrText xml:space="preserve"> HYPERLINK "https://wiki.ihe.net/index.php/Patient_Demographics_Query" </w:instrText>
        </w:r>
        <w:r>
          <w:rPr>
            <w:b/>
            <w:i/>
          </w:rPr>
          <w:fldChar w:fldCharType="separate"/>
        </w:r>
        <w:r w:rsidR="00F71022" w:rsidRPr="00AE5672">
          <w:rPr>
            <w:rStyle w:val="Hyperlink"/>
            <w:b/>
            <w:i/>
          </w:rPr>
          <w:t>Patient Demographics Query</w:t>
        </w:r>
        <w:r>
          <w:rPr>
            <w:b/>
            <w:i/>
          </w:rPr>
          <w:fldChar w:fldCharType="end"/>
        </w:r>
      </w:ins>
      <w:r w:rsidR="00F71022" w:rsidRPr="00BF0A93">
        <w:rPr>
          <w:b/>
        </w:rPr>
        <w:t xml:space="preserve"> </w:t>
      </w:r>
      <w:r w:rsidR="00F71022" w:rsidRPr="00BF0A93">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D03BAD" w:rsidRDefault="00F71022" w:rsidP="00AB4C28">
      <w:pPr>
        <w:pStyle w:val="Heading3"/>
        <w:numPr>
          <w:ilvl w:val="2"/>
          <w:numId w:val="158"/>
        </w:numPr>
        <w:ind w:left="0" w:firstLine="0"/>
        <w:rPr>
          <w:bCs/>
          <w:noProof w:val="0"/>
        </w:rPr>
      </w:pPr>
      <w:bookmarkStart w:id="879" w:name="_Toc487038976"/>
      <w:bookmarkStart w:id="880" w:name="_Toc488068077"/>
      <w:bookmarkStart w:id="881" w:name="_Toc488068510"/>
      <w:bookmarkStart w:id="882" w:name="_Toc488074837"/>
      <w:bookmarkStart w:id="883" w:name="_Toc13752214"/>
      <w:r w:rsidRPr="00D03BAD">
        <w:rPr>
          <w:bCs/>
          <w:noProof w:val="0"/>
        </w:rPr>
        <w:t>Audit Trail and Node Authentication (ATNA)</w:t>
      </w:r>
      <w:bookmarkEnd w:id="879"/>
      <w:bookmarkEnd w:id="880"/>
      <w:bookmarkEnd w:id="881"/>
      <w:bookmarkEnd w:id="882"/>
      <w:bookmarkEnd w:id="883"/>
    </w:p>
    <w:p w14:paraId="5235132F" w14:textId="22A45FB5" w:rsidR="00F71022" w:rsidRPr="00BF0A93" w:rsidRDefault="00AE5672">
      <w:pPr>
        <w:pStyle w:val="BodyText"/>
      </w:pPr>
      <w:ins w:id="884" w:author="Lynn Felhofer" w:date="2020-03-20T11:49:00Z">
        <w:r>
          <w:rPr>
            <w:b/>
            <w:i/>
          </w:rPr>
          <w:fldChar w:fldCharType="begin"/>
        </w:r>
        <w:r>
          <w:rPr>
            <w:b/>
            <w:i/>
          </w:rPr>
          <w:instrText xml:space="preserve"> HYPERLINK "https://wiki.ihe.net/index.php/Audit_Trail_and_Node_Authentication" </w:instrText>
        </w:r>
        <w:r>
          <w:rPr>
            <w:b/>
            <w:i/>
          </w:rPr>
          <w:fldChar w:fldCharType="separate"/>
        </w:r>
        <w:r w:rsidR="00F71022" w:rsidRPr="00AE5672">
          <w:rPr>
            <w:rStyle w:val="Hyperlink"/>
            <w:b/>
            <w:i/>
          </w:rPr>
          <w:t>Audit Trail and Node Authentication</w:t>
        </w:r>
        <w:r>
          <w:rPr>
            <w:b/>
            <w:i/>
          </w:rPr>
          <w:fldChar w:fldCharType="end"/>
        </w:r>
      </w:ins>
      <w:r w:rsidR="00F71022" w:rsidRPr="00BF0A93">
        <w:rPr>
          <w:b/>
          <w:i/>
        </w:rPr>
        <w:t xml:space="preserve"> </w:t>
      </w:r>
      <w:r w:rsidR="00F71022" w:rsidRPr="00BF0A93">
        <w:t>establishes the characteristics of a Basic Secure Node:</w:t>
      </w:r>
    </w:p>
    <w:p w14:paraId="592DCBFD" w14:textId="77777777" w:rsidR="00F71022" w:rsidRPr="00BF0A93" w:rsidRDefault="00F71022" w:rsidP="00BC2927">
      <w:pPr>
        <w:pStyle w:val="ListNumber2"/>
        <w:numPr>
          <w:ilvl w:val="0"/>
          <w:numId w:val="57"/>
        </w:numPr>
      </w:pPr>
      <w:r w:rsidRPr="00BF0A93">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BF0A93" w:rsidRDefault="00F71022" w:rsidP="00BC2927">
      <w:pPr>
        <w:pStyle w:val="ListNumber2"/>
        <w:numPr>
          <w:ilvl w:val="0"/>
          <w:numId w:val="57"/>
        </w:numPr>
      </w:pPr>
      <w:r w:rsidRPr="00BF0A93">
        <w:t>It defines basic auditing requirements for the node</w:t>
      </w:r>
    </w:p>
    <w:p w14:paraId="4E31D37E" w14:textId="77777777" w:rsidR="00F71022" w:rsidRPr="00BF0A93" w:rsidRDefault="00F71022" w:rsidP="00BC2927">
      <w:pPr>
        <w:pStyle w:val="ListNumber2"/>
        <w:numPr>
          <w:ilvl w:val="0"/>
          <w:numId w:val="57"/>
        </w:numPr>
      </w:pPr>
      <w:r w:rsidRPr="00BF0A93">
        <w:t>It defines basic security requirements for the communications of the node using TLS or equivalent functionality.</w:t>
      </w:r>
    </w:p>
    <w:p w14:paraId="688B575F" w14:textId="77777777" w:rsidR="00F71022" w:rsidRPr="00BF0A93" w:rsidRDefault="00F71022" w:rsidP="00BC2927">
      <w:pPr>
        <w:pStyle w:val="ListNumber2"/>
        <w:numPr>
          <w:ilvl w:val="0"/>
          <w:numId w:val="57"/>
        </w:numPr>
      </w:pPr>
      <w:r w:rsidRPr="00BF0A93">
        <w:t xml:space="preserve">It establishes the characteristics of the communication of audit messages between the Basic Secure Nodes and Audit Repository nodes that collect audit information. </w:t>
      </w:r>
    </w:p>
    <w:p w14:paraId="44A3C61B" w14:textId="77777777" w:rsidR="00F71022" w:rsidRPr="00BF0A93" w:rsidRDefault="00F71022" w:rsidP="00BC2927">
      <w:pPr>
        <w:pStyle w:val="ListNumber2"/>
        <w:numPr>
          <w:ilvl w:val="0"/>
          <w:numId w:val="57"/>
        </w:numPr>
      </w:pPr>
      <w:r w:rsidRPr="00BF0A93">
        <w:t>It defines a Secure Application Actor for describing product configurations that are not able to meet all of the requirements of a Secure Node.</w:t>
      </w:r>
    </w:p>
    <w:p w14:paraId="59F3D78B" w14:textId="4D248C90" w:rsidR="00F71022" w:rsidRPr="00BF0A93" w:rsidRDefault="00F71022">
      <w:pPr>
        <w:pStyle w:val="Note"/>
      </w:pPr>
      <w:r w:rsidRPr="00BF0A93">
        <w:t>Note:</w:t>
      </w:r>
      <w:r w:rsidRPr="00BF0A93">
        <w:tab/>
        <w:t>ATNA security considerations require the use of Secure Nodes. The Secure Application is defined to permit product configurations to indicate that the product is ready for easy integration into a Secure Node environment because it performs all of the security related functions that are directly related to the application function. See ITI TF-1: 9.</w:t>
      </w:r>
      <w:r w:rsidR="00A7267B" w:rsidRPr="00BF0A93">
        <w:t>1.1</w:t>
      </w:r>
      <w:r w:rsidRPr="00BF0A93">
        <w:t xml:space="preserve"> for more details.</w:t>
      </w:r>
    </w:p>
    <w:p w14:paraId="7AA0D240" w14:textId="77777777" w:rsidR="00F71022" w:rsidRPr="00BF0A93" w:rsidRDefault="00F71022">
      <w:pPr>
        <w:pStyle w:val="BodyText"/>
      </w:pPr>
      <w:r w:rsidRPr="00BF0A93">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D03BAD" w:rsidRDefault="00F71022" w:rsidP="00AB4C28">
      <w:pPr>
        <w:pStyle w:val="Heading3"/>
        <w:numPr>
          <w:ilvl w:val="2"/>
          <w:numId w:val="158"/>
        </w:numPr>
        <w:ind w:left="0" w:firstLine="0"/>
        <w:rPr>
          <w:bCs/>
          <w:noProof w:val="0"/>
        </w:rPr>
      </w:pPr>
      <w:bookmarkStart w:id="885" w:name="_Toc487038977"/>
      <w:bookmarkStart w:id="886" w:name="_Toc488068078"/>
      <w:bookmarkStart w:id="887" w:name="_Toc488068511"/>
      <w:bookmarkStart w:id="888" w:name="_Toc488074838"/>
      <w:bookmarkStart w:id="889" w:name="_Toc13752215"/>
      <w:r w:rsidRPr="00D03BAD">
        <w:rPr>
          <w:bCs/>
          <w:noProof w:val="0"/>
        </w:rPr>
        <w:lastRenderedPageBreak/>
        <w:t>Cross-Enterprise Document Sharing (XDS)</w:t>
      </w:r>
      <w:bookmarkEnd w:id="885"/>
      <w:bookmarkEnd w:id="886"/>
      <w:bookmarkEnd w:id="887"/>
      <w:bookmarkEnd w:id="888"/>
      <w:bookmarkEnd w:id="889"/>
    </w:p>
    <w:p w14:paraId="7A9C5875" w14:textId="6F867C8C" w:rsidR="00F71022" w:rsidRPr="00BF0A93" w:rsidRDefault="00AE5672" w:rsidP="00E60481">
      <w:pPr>
        <w:pStyle w:val="BodyText"/>
      </w:pPr>
      <w:ins w:id="890" w:author="Lynn Felhofer" w:date="2020-03-20T11:50:00Z">
        <w:r>
          <w:rPr>
            <w:b/>
            <w:i/>
          </w:rPr>
          <w:fldChar w:fldCharType="begin"/>
        </w:r>
        <w:r>
          <w:rPr>
            <w:b/>
            <w:i/>
          </w:rPr>
          <w:instrText xml:space="preserve"> HYPERLINK "https://wiki.ihe.net/index.php/Cross-Enterprise_Document_Sharing" </w:instrText>
        </w:r>
        <w:r>
          <w:rPr>
            <w:b/>
            <w:i/>
          </w:rPr>
          <w:fldChar w:fldCharType="separate"/>
        </w:r>
        <w:r w:rsidR="00F71022" w:rsidRPr="00AE5672">
          <w:rPr>
            <w:rStyle w:val="Hyperlink"/>
            <w:b/>
            <w:i/>
          </w:rPr>
          <w:t>Cross-Enterprise Document Sharing</w:t>
        </w:r>
        <w:r>
          <w:rPr>
            <w:b/>
            <w:i/>
          </w:rPr>
          <w:fldChar w:fldCharType="end"/>
        </w:r>
      </w:ins>
      <w:r w:rsidR="00F71022" w:rsidRPr="00BF0A93">
        <w:t xml:space="preserve"> enables a number of healthcare delivery organizations belonging to an XDS Affinity Domain (e.g., a community of care) to cooperate in the care of a patient by sharing clinical records in the form of documents as they proceed with their patients’ care delivery activities. Federated document repositories and a document registry create a longitudinal record of information about a patient within a given XDS Affinity Domain. This profile is based upon ebXML Registry standards and SOAP. It describes the configuration of an ebXML Registry in sufficient detail to support Cross Enterprise Document Sharing.</w:t>
      </w:r>
    </w:p>
    <w:p w14:paraId="5AFA8247" w14:textId="77777777" w:rsidR="00F71022" w:rsidRPr="00D03BAD" w:rsidRDefault="00F71022" w:rsidP="00AB4C28">
      <w:pPr>
        <w:pStyle w:val="Heading3"/>
        <w:numPr>
          <w:ilvl w:val="2"/>
          <w:numId w:val="158"/>
        </w:numPr>
        <w:ind w:left="0" w:firstLine="0"/>
        <w:rPr>
          <w:bCs/>
          <w:noProof w:val="0"/>
        </w:rPr>
      </w:pPr>
      <w:bookmarkStart w:id="891" w:name="_Toc487038978"/>
      <w:bookmarkStart w:id="892" w:name="_Toc488068079"/>
      <w:bookmarkStart w:id="893" w:name="_Toc488068512"/>
      <w:bookmarkStart w:id="894" w:name="_Toc488074839"/>
      <w:bookmarkStart w:id="895" w:name="_Toc13752216"/>
      <w:r w:rsidRPr="00D03BAD">
        <w:rPr>
          <w:bCs/>
          <w:noProof w:val="0"/>
        </w:rPr>
        <w:t>Personnel White Pages (PWP)</w:t>
      </w:r>
      <w:bookmarkEnd w:id="891"/>
      <w:bookmarkEnd w:id="892"/>
      <w:bookmarkEnd w:id="893"/>
      <w:bookmarkEnd w:id="894"/>
      <w:bookmarkEnd w:id="895"/>
      <w:r w:rsidRPr="00D03BAD">
        <w:rPr>
          <w:bCs/>
          <w:noProof w:val="0"/>
        </w:rPr>
        <w:t xml:space="preserve"> </w:t>
      </w:r>
    </w:p>
    <w:p w14:paraId="5764CEB5" w14:textId="69233874" w:rsidR="00F71022" w:rsidRPr="00BF0A93" w:rsidRDefault="00AE5672">
      <w:pPr>
        <w:pStyle w:val="BodyText"/>
      </w:pPr>
      <w:ins w:id="896" w:author="Lynn Felhofer" w:date="2020-03-20T11:51:00Z">
        <w:r>
          <w:rPr>
            <w:b/>
            <w:i/>
          </w:rPr>
          <w:fldChar w:fldCharType="begin"/>
        </w:r>
        <w:r>
          <w:rPr>
            <w:b/>
            <w:i/>
          </w:rPr>
          <w:instrText xml:space="preserve"> HYPERLINK "https://wiki.ihe.net/index.php/Personnel_White_Pages" </w:instrText>
        </w:r>
        <w:r>
          <w:rPr>
            <w:b/>
            <w:i/>
          </w:rPr>
          <w:fldChar w:fldCharType="separate"/>
        </w:r>
        <w:r w:rsidR="00F71022" w:rsidRPr="00AE5672">
          <w:rPr>
            <w:rStyle w:val="Hyperlink"/>
            <w:b/>
            <w:i/>
          </w:rPr>
          <w:t>Personnel White Pages</w:t>
        </w:r>
        <w:del w:id="897" w:author="Lynn Felhofer" w:date="2020-03-20T11:50:00Z">
          <w:r w:rsidR="00F71022" w:rsidRPr="00AE5672" w:rsidDel="00AE5672">
            <w:rPr>
              <w:rStyle w:val="Hyperlink"/>
              <w:b/>
              <w:i/>
            </w:rPr>
            <w:delText xml:space="preserve"> Profile</w:delText>
          </w:r>
        </w:del>
        <w:r>
          <w:rPr>
            <w:b/>
            <w:i/>
          </w:rPr>
          <w:fldChar w:fldCharType="end"/>
        </w:r>
      </w:ins>
      <w:r w:rsidR="00F71022" w:rsidRPr="00BF0A93">
        <w:rPr>
          <w:b/>
          <w:i/>
        </w:rPr>
        <w:t xml:space="preserve"> </w:t>
      </w:r>
      <w:r w:rsidR="00F71022" w:rsidRPr="00BF0A93">
        <w:t>provides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BF0A93" w:rsidRDefault="00175034" w:rsidP="00AB4C28">
      <w:pPr>
        <w:pStyle w:val="Heading3"/>
        <w:numPr>
          <w:ilvl w:val="2"/>
          <w:numId w:val="158"/>
        </w:numPr>
      </w:pPr>
      <w:bookmarkStart w:id="898" w:name="_Toc487038979"/>
      <w:bookmarkStart w:id="899" w:name="_Toc488068080"/>
      <w:bookmarkStart w:id="900" w:name="_Toc488068513"/>
      <w:bookmarkStart w:id="901" w:name="_Toc488074840"/>
      <w:bookmarkStart w:id="902" w:name="_Toc13752217"/>
      <w:r w:rsidRPr="00BF0A93">
        <w:t>Intentionally</w:t>
      </w:r>
      <w:r w:rsidR="00F71022" w:rsidRPr="00BF0A93">
        <w:t xml:space="preserve"> </w:t>
      </w:r>
      <w:r w:rsidRPr="00BF0A93">
        <w:t>L</w:t>
      </w:r>
      <w:r w:rsidR="00F71022" w:rsidRPr="00BF0A93">
        <w:t xml:space="preserve">eft </w:t>
      </w:r>
      <w:r w:rsidRPr="00BF0A93">
        <w:t>B</w:t>
      </w:r>
      <w:r w:rsidR="00F71022" w:rsidRPr="00BF0A93">
        <w:t>lank</w:t>
      </w:r>
      <w:bookmarkEnd w:id="898"/>
      <w:bookmarkEnd w:id="899"/>
      <w:bookmarkEnd w:id="900"/>
      <w:bookmarkEnd w:id="901"/>
      <w:bookmarkEnd w:id="902"/>
    </w:p>
    <w:p w14:paraId="2810BB65" w14:textId="77777777" w:rsidR="00F71022" w:rsidRPr="00D03BAD" w:rsidRDefault="00F71022" w:rsidP="00AB4C28">
      <w:pPr>
        <w:pStyle w:val="Heading3"/>
        <w:numPr>
          <w:ilvl w:val="2"/>
          <w:numId w:val="158"/>
        </w:numPr>
        <w:ind w:left="0" w:firstLine="0"/>
        <w:rPr>
          <w:bCs/>
          <w:noProof w:val="0"/>
        </w:rPr>
      </w:pPr>
      <w:bookmarkStart w:id="903" w:name="_Toc487038980"/>
      <w:bookmarkStart w:id="904" w:name="_Toc488068081"/>
      <w:bookmarkStart w:id="905" w:name="_Toc488068514"/>
      <w:bookmarkStart w:id="906" w:name="_Toc488074841"/>
      <w:bookmarkStart w:id="907" w:name="_Toc13752218"/>
      <w:r w:rsidRPr="00D03BAD">
        <w:rPr>
          <w:bCs/>
          <w:noProof w:val="0"/>
        </w:rPr>
        <w:t>Cross Enterprise User Assertion (XUA)</w:t>
      </w:r>
      <w:bookmarkEnd w:id="903"/>
      <w:bookmarkEnd w:id="904"/>
      <w:bookmarkEnd w:id="905"/>
      <w:bookmarkEnd w:id="906"/>
      <w:bookmarkEnd w:id="907"/>
    </w:p>
    <w:p w14:paraId="24F1E038" w14:textId="51250FE5" w:rsidR="00F71022" w:rsidRPr="00BF0A93" w:rsidRDefault="00AE5672" w:rsidP="00F96973">
      <w:ins w:id="908" w:author="Lynn Felhofer" w:date="2020-03-20T11:51:00Z">
        <w:r>
          <w:rPr>
            <w:b/>
            <w:bCs/>
            <w:i/>
            <w:iCs/>
          </w:rPr>
          <w:fldChar w:fldCharType="begin"/>
        </w:r>
        <w:r>
          <w:rPr>
            <w:b/>
            <w:bCs/>
            <w:i/>
            <w:iCs/>
          </w:rPr>
          <w:instrText xml:space="preserve"> HYPERLINK "https://wiki.ihe.net/index.php/Cross-Enterprise_User_Assertion_(XUA)" </w:instrText>
        </w:r>
        <w:r>
          <w:rPr>
            <w:b/>
            <w:bCs/>
            <w:i/>
            <w:iCs/>
          </w:rPr>
          <w:fldChar w:fldCharType="separate"/>
        </w:r>
        <w:r w:rsidR="00F71022" w:rsidRPr="00AE5672">
          <w:rPr>
            <w:rStyle w:val="Hyperlink"/>
            <w:b/>
            <w:bCs/>
            <w:i/>
            <w:iCs/>
          </w:rPr>
          <w:t>Cross-Enterprise User Assertion</w:t>
        </w:r>
        <w:r>
          <w:rPr>
            <w:b/>
            <w:bCs/>
            <w:i/>
            <w:iCs/>
          </w:rPr>
          <w:fldChar w:fldCharType="end"/>
        </w:r>
      </w:ins>
      <w:r w:rsidR="00F71022" w:rsidRPr="00BF0A93">
        <w:t xml:space="preserve"> provides a means to communicate claims about the identity of an authenticated principal (user, application, system...) in transactions that cross-enterprise boundaries. To provide accountability in these cross</w:t>
      </w:r>
      <w:ins w:id="909" w:author="Lynn Felhofer" w:date="2020-03-20T11:50:00Z">
        <w:r>
          <w:t>-</w:t>
        </w:r>
      </w:ins>
      <w:r w:rsidR="00F71022" w:rsidRPr="00BF0A93">
        <w:t>enterprise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D03BAD" w:rsidRDefault="00F71022" w:rsidP="00AB4C28">
      <w:pPr>
        <w:pStyle w:val="Heading3"/>
        <w:numPr>
          <w:ilvl w:val="2"/>
          <w:numId w:val="158"/>
        </w:numPr>
        <w:ind w:left="0" w:firstLine="0"/>
        <w:rPr>
          <w:bCs/>
          <w:noProof w:val="0"/>
        </w:rPr>
      </w:pPr>
      <w:bookmarkStart w:id="910" w:name="_Toc487038981"/>
      <w:bookmarkStart w:id="911" w:name="_Toc488068082"/>
      <w:bookmarkStart w:id="912" w:name="_Toc488068515"/>
      <w:bookmarkStart w:id="913" w:name="_Toc488074842"/>
      <w:bookmarkStart w:id="914" w:name="_Toc13752219"/>
      <w:r w:rsidRPr="00D03BAD">
        <w:rPr>
          <w:bCs/>
          <w:noProof w:val="0"/>
        </w:rPr>
        <w:t>Patient Administration Management (PAM)</w:t>
      </w:r>
      <w:bookmarkEnd w:id="910"/>
      <w:bookmarkEnd w:id="911"/>
      <w:bookmarkEnd w:id="912"/>
      <w:bookmarkEnd w:id="913"/>
      <w:bookmarkEnd w:id="914"/>
      <w:r w:rsidRPr="00D03BAD">
        <w:rPr>
          <w:bCs/>
          <w:noProof w:val="0"/>
        </w:rPr>
        <w:t xml:space="preserve"> </w:t>
      </w:r>
    </w:p>
    <w:p w14:paraId="49996D2A" w14:textId="7DB2A1D5" w:rsidR="00F71022" w:rsidRPr="00BF0A93" w:rsidRDefault="00AE5672">
      <w:pPr>
        <w:pStyle w:val="BodyText"/>
      </w:pPr>
      <w:ins w:id="915" w:author="Lynn Felhofer" w:date="2020-03-20T11:52:00Z">
        <w:r>
          <w:rPr>
            <w:b/>
            <w:i/>
          </w:rPr>
          <w:fldChar w:fldCharType="begin"/>
        </w:r>
        <w:r>
          <w:rPr>
            <w:b/>
            <w:i/>
          </w:rPr>
          <w:instrText xml:space="preserve"> HYPERLINK "https://wiki.ihe.net/index.php/Patient_Administration_Management" </w:instrText>
        </w:r>
        <w:r>
          <w:rPr>
            <w:b/>
            <w:i/>
          </w:rPr>
          <w:fldChar w:fldCharType="separate"/>
        </w:r>
        <w:r w:rsidR="00F71022" w:rsidRPr="00AE5672">
          <w:rPr>
            <w:rStyle w:val="Hyperlink"/>
            <w:b/>
            <w:i/>
          </w:rPr>
          <w:t>Patient Administration Management</w:t>
        </w:r>
        <w:r>
          <w:rPr>
            <w:b/>
            <w:i/>
          </w:rPr>
          <w:fldChar w:fldCharType="end"/>
        </w:r>
      </w:ins>
      <w:r w:rsidR="00F71022" w:rsidRPr="00BF0A93">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BF0A93" w:rsidRDefault="00F71022">
      <w:pPr>
        <w:pStyle w:val="BodyText"/>
      </w:pPr>
      <w:r w:rsidRPr="00BF0A93">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D03BAD" w:rsidRDefault="00F71022" w:rsidP="00AB4C28">
      <w:pPr>
        <w:pStyle w:val="Heading3"/>
        <w:numPr>
          <w:ilvl w:val="2"/>
          <w:numId w:val="158"/>
        </w:numPr>
        <w:ind w:left="0" w:firstLine="0"/>
        <w:rPr>
          <w:bCs/>
          <w:noProof w:val="0"/>
        </w:rPr>
      </w:pPr>
      <w:bookmarkStart w:id="916" w:name="_Toc487038982"/>
      <w:bookmarkStart w:id="917" w:name="_Toc488068083"/>
      <w:bookmarkStart w:id="918" w:name="_Toc488068516"/>
      <w:bookmarkStart w:id="919" w:name="_Toc488074843"/>
      <w:bookmarkStart w:id="920" w:name="_Toc13752220"/>
      <w:r w:rsidRPr="00D03BAD">
        <w:rPr>
          <w:bCs/>
          <w:noProof w:val="0"/>
        </w:rPr>
        <w:lastRenderedPageBreak/>
        <w:t>Cross-Enterprise Document Reliable Interchange (XDR)</w:t>
      </w:r>
      <w:bookmarkEnd w:id="916"/>
      <w:bookmarkEnd w:id="917"/>
      <w:bookmarkEnd w:id="918"/>
      <w:bookmarkEnd w:id="919"/>
      <w:bookmarkEnd w:id="920"/>
      <w:r w:rsidRPr="00D03BAD">
        <w:rPr>
          <w:bCs/>
          <w:noProof w:val="0"/>
        </w:rPr>
        <w:t xml:space="preserve"> </w:t>
      </w:r>
    </w:p>
    <w:p w14:paraId="00F63ED3" w14:textId="739991EA" w:rsidR="00F71022" w:rsidRPr="00BF0A93" w:rsidRDefault="00AE5672" w:rsidP="0025049D">
      <w:pPr>
        <w:pStyle w:val="BodyText"/>
      </w:pPr>
      <w:ins w:id="921" w:author="Lynn Felhofer" w:date="2020-03-20T11:52:00Z">
        <w:r>
          <w:rPr>
            <w:b/>
            <w:i/>
          </w:rPr>
          <w:fldChar w:fldCharType="begin"/>
        </w:r>
        <w:r>
          <w:rPr>
            <w:b/>
            <w:i/>
          </w:rPr>
          <w:instrText xml:space="preserve"> HYPERLINK "https://wiki.ihe.net/index.php/Cross-enterprise_Document_Reliable_Interchange" </w:instrText>
        </w:r>
        <w:r>
          <w:rPr>
            <w:b/>
            <w:i/>
          </w:rPr>
          <w:fldChar w:fldCharType="separate"/>
        </w:r>
        <w:r w:rsidR="00F71022" w:rsidRPr="00AE5672">
          <w:rPr>
            <w:rStyle w:val="Hyperlink"/>
            <w:b/>
            <w:i/>
          </w:rPr>
          <w:t>Cross-Enterprise Document Reliable Interchange</w:t>
        </w:r>
        <w:r>
          <w:rPr>
            <w:b/>
            <w:i/>
          </w:rPr>
          <w:fldChar w:fldCharType="end"/>
        </w:r>
      </w:ins>
      <w:r w:rsidR="00F71022" w:rsidRPr="00BF0A93">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D03BAD" w:rsidRDefault="00F71022" w:rsidP="00AB4C28">
      <w:pPr>
        <w:pStyle w:val="Heading3"/>
        <w:numPr>
          <w:ilvl w:val="2"/>
          <w:numId w:val="158"/>
        </w:numPr>
        <w:ind w:left="0" w:firstLine="0"/>
        <w:rPr>
          <w:bCs/>
          <w:noProof w:val="0"/>
        </w:rPr>
      </w:pPr>
      <w:bookmarkStart w:id="922" w:name="_Toc184012894"/>
      <w:bookmarkStart w:id="923" w:name="_Toc487038983"/>
      <w:bookmarkStart w:id="924" w:name="_Toc488068084"/>
      <w:bookmarkStart w:id="925" w:name="_Toc488068517"/>
      <w:bookmarkStart w:id="926" w:name="_Toc488074844"/>
      <w:bookmarkStart w:id="927" w:name="_Toc13752221"/>
      <w:r w:rsidRPr="00D03BAD">
        <w:rPr>
          <w:bCs/>
          <w:noProof w:val="0"/>
        </w:rPr>
        <w:t>Cross-Enterprise Document Media Interchange (XDM)</w:t>
      </w:r>
      <w:bookmarkEnd w:id="922"/>
      <w:bookmarkEnd w:id="923"/>
      <w:bookmarkEnd w:id="924"/>
      <w:bookmarkEnd w:id="925"/>
      <w:bookmarkEnd w:id="926"/>
      <w:bookmarkEnd w:id="927"/>
      <w:r w:rsidRPr="00D03BAD">
        <w:rPr>
          <w:bCs/>
          <w:noProof w:val="0"/>
        </w:rPr>
        <w:t xml:space="preserve"> </w:t>
      </w:r>
    </w:p>
    <w:p w14:paraId="5C7A26E9" w14:textId="57E8B31E" w:rsidR="00F71022" w:rsidRPr="00BF0A93" w:rsidRDefault="00AE5672" w:rsidP="00F96973">
      <w:pPr>
        <w:pStyle w:val="BodyText"/>
      </w:pPr>
      <w:ins w:id="928" w:author="Lynn Felhofer" w:date="2020-03-20T11:52:00Z">
        <w:r>
          <w:rPr>
            <w:b/>
            <w:i/>
          </w:rPr>
          <w:fldChar w:fldCharType="begin"/>
        </w:r>
        <w:r>
          <w:rPr>
            <w:b/>
            <w:i/>
          </w:rPr>
          <w:instrText xml:space="preserve"> HYPERLINK "https://wiki.ihe.net/index.php/Cross-enterprise_Document_Media_Interchange" </w:instrText>
        </w:r>
        <w:r>
          <w:rPr>
            <w:b/>
            <w:i/>
          </w:rPr>
          <w:fldChar w:fldCharType="separate"/>
        </w:r>
        <w:r w:rsidR="00F71022" w:rsidRPr="00AE5672">
          <w:rPr>
            <w:rStyle w:val="Hyperlink"/>
            <w:b/>
            <w:i/>
          </w:rPr>
          <w:t>Cross-Enterprise Document Media Interchange</w:t>
        </w:r>
        <w:r>
          <w:rPr>
            <w:b/>
            <w:i/>
          </w:rPr>
          <w:fldChar w:fldCharType="end"/>
        </w:r>
      </w:ins>
      <w:r w:rsidR="00F71022" w:rsidRPr="00BF0A93">
        <w:rPr>
          <w:b/>
          <w:i/>
        </w:rPr>
        <w:t xml:space="preserve"> </w:t>
      </w:r>
      <w:r w:rsidR="00F71022" w:rsidRPr="00BF0A93">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D03BAD" w:rsidRDefault="00F71022" w:rsidP="00AB4C28">
      <w:pPr>
        <w:pStyle w:val="Heading3"/>
        <w:numPr>
          <w:ilvl w:val="2"/>
          <w:numId w:val="158"/>
        </w:numPr>
        <w:ind w:left="0" w:firstLine="0"/>
        <w:rPr>
          <w:bCs/>
          <w:noProof w:val="0"/>
        </w:rPr>
      </w:pPr>
      <w:bookmarkStart w:id="929" w:name="_Toc487038984"/>
      <w:bookmarkStart w:id="930" w:name="_Toc488068085"/>
      <w:bookmarkStart w:id="931" w:name="_Toc488068518"/>
      <w:bookmarkStart w:id="932" w:name="_Toc488074845"/>
      <w:bookmarkStart w:id="933" w:name="_Toc13752222"/>
      <w:r w:rsidRPr="00D03BAD">
        <w:rPr>
          <w:bCs/>
          <w:noProof w:val="0"/>
        </w:rPr>
        <w:t>Retrieve Form for Data Capture (RFD)</w:t>
      </w:r>
      <w:bookmarkEnd w:id="929"/>
      <w:bookmarkEnd w:id="930"/>
      <w:bookmarkEnd w:id="931"/>
      <w:bookmarkEnd w:id="932"/>
      <w:bookmarkEnd w:id="933"/>
    </w:p>
    <w:p w14:paraId="3A2C1FCA" w14:textId="20E10E0C" w:rsidR="00F71022" w:rsidRPr="00BF0A93" w:rsidRDefault="00AE5672" w:rsidP="00034130">
      <w:pPr>
        <w:pStyle w:val="BodyText"/>
      </w:pPr>
      <w:ins w:id="934" w:author="Lynn Felhofer" w:date="2020-03-20T11:53:00Z">
        <w:r>
          <w:rPr>
            <w:b/>
            <w:i/>
          </w:rPr>
          <w:fldChar w:fldCharType="begin"/>
        </w:r>
        <w:r>
          <w:rPr>
            <w:b/>
            <w:i/>
          </w:rPr>
          <w:instrText xml:space="preserve"> HYPERLINK "https://wiki.ihe.net/index.php/Retrieve_Form_for_Data_Capture" </w:instrText>
        </w:r>
        <w:r>
          <w:rPr>
            <w:b/>
            <w:i/>
          </w:rPr>
          <w:fldChar w:fldCharType="separate"/>
        </w:r>
        <w:r w:rsidR="00F71022" w:rsidRPr="00AE5672">
          <w:rPr>
            <w:rStyle w:val="Hyperlink"/>
            <w:b/>
            <w:i/>
          </w:rPr>
          <w:t>Retrieve Form for Data Capture</w:t>
        </w:r>
        <w:r>
          <w:rPr>
            <w:b/>
            <w:i/>
          </w:rPr>
          <w:fldChar w:fldCharType="end"/>
        </w:r>
      </w:ins>
      <w:r w:rsidR="00F71022" w:rsidRPr="00BF0A93">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D03BAD" w:rsidRDefault="00F71022" w:rsidP="00AB4C28">
      <w:pPr>
        <w:pStyle w:val="Heading3"/>
        <w:numPr>
          <w:ilvl w:val="2"/>
          <w:numId w:val="158"/>
        </w:numPr>
        <w:ind w:left="0" w:firstLine="0"/>
        <w:rPr>
          <w:bCs/>
          <w:noProof w:val="0"/>
        </w:rPr>
      </w:pPr>
      <w:bookmarkStart w:id="935" w:name="_Toc487038985"/>
      <w:bookmarkStart w:id="936" w:name="_Toc488068086"/>
      <w:bookmarkStart w:id="937" w:name="_Toc488068519"/>
      <w:bookmarkStart w:id="938" w:name="_Toc488074846"/>
      <w:bookmarkStart w:id="939" w:name="_Toc13752223"/>
      <w:r w:rsidRPr="00D03BAD">
        <w:rPr>
          <w:bCs/>
          <w:noProof w:val="0"/>
        </w:rPr>
        <w:t>Cross-Community Access (XCA)</w:t>
      </w:r>
      <w:bookmarkEnd w:id="935"/>
      <w:bookmarkEnd w:id="936"/>
      <w:bookmarkEnd w:id="937"/>
      <w:bookmarkEnd w:id="938"/>
      <w:bookmarkEnd w:id="939"/>
      <w:r w:rsidRPr="00D03BAD">
        <w:rPr>
          <w:bCs/>
          <w:noProof w:val="0"/>
        </w:rPr>
        <w:t xml:space="preserve"> </w:t>
      </w:r>
    </w:p>
    <w:p w14:paraId="3DC1DA55" w14:textId="6FEBB8F7" w:rsidR="00F71022" w:rsidRPr="00BF0A93" w:rsidRDefault="001F0DC8" w:rsidP="00376134">
      <w:pPr>
        <w:pStyle w:val="BodyText"/>
      </w:pPr>
      <w:ins w:id="940" w:author="Lynn Felhofer" w:date="2020-03-20T11:53:00Z">
        <w:r>
          <w:rPr>
            <w:b/>
            <w:i/>
          </w:rPr>
          <w:fldChar w:fldCharType="begin"/>
        </w:r>
        <w:r>
          <w:rPr>
            <w:b/>
            <w:i/>
          </w:rPr>
          <w:instrText xml:space="preserve"> HYPERLINK "https://wiki.ihe.net/index.php/Cross-Community_Access" </w:instrText>
        </w:r>
        <w:r>
          <w:rPr>
            <w:b/>
            <w:i/>
          </w:rPr>
          <w:fldChar w:fldCharType="separate"/>
        </w:r>
        <w:r w:rsidR="00F71022" w:rsidRPr="001F0DC8">
          <w:rPr>
            <w:rStyle w:val="Hyperlink"/>
            <w:b/>
            <w:i/>
          </w:rPr>
          <w:t>Cross-Community Access</w:t>
        </w:r>
        <w:r>
          <w:rPr>
            <w:b/>
            <w:i/>
          </w:rPr>
          <w:fldChar w:fldCharType="end"/>
        </w:r>
      </w:ins>
      <w:r w:rsidR="00F71022" w:rsidRPr="00BF0A93">
        <w:t xml:space="preserv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D03BAD" w:rsidRDefault="00F71022" w:rsidP="00AB4C28">
      <w:pPr>
        <w:pStyle w:val="Heading3"/>
        <w:numPr>
          <w:ilvl w:val="2"/>
          <w:numId w:val="158"/>
        </w:numPr>
        <w:ind w:left="0" w:firstLine="0"/>
        <w:rPr>
          <w:bCs/>
          <w:noProof w:val="0"/>
        </w:rPr>
      </w:pPr>
      <w:bookmarkStart w:id="941" w:name="_Toc173670319"/>
      <w:bookmarkStart w:id="942" w:name="_Toc487038986"/>
      <w:bookmarkStart w:id="943" w:name="_Toc488068087"/>
      <w:bookmarkStart w:id="944" w:name="_Toc488068520"/>
      <w:bookmarkStart w:id="945" w:name="_Toc488074847"/>
      <w:bookmarkStart w:id="946" w:name="_Toc13752224"/>
      <w:r w:rsidRPr="00D03BAD">
        <w:rPr>
          <w:bCs/>
          <w:noProof w:val="0"/>
        </w:rPr>
        <w:t>Basic Patient Privacy Consents (BPPC)</w:t>
      </w:r>
      <w:bookmarkEnd w:id="941"/>
      <w:bookmarkEnd w:id="942"/>
      <w:bookmarkEnd w:id="943"/>
      <w:bookmarkEnd w:id="944"/>
      <w:bookmarkEnd w:id="945"/>
      <w:bookmarkEnd w:id="946"/>
      <w:r w:rsidRPr="00D03BAD">
        <w:rPr>
          <w:bCs/>
          <w:noProof w:val="0"/>
        </w:rPr>
        <w:t xml:space="preserve"> </w:t>
      </w:r>
    </w:p>
    <w:p w14:paraId="00039659" w14:textId="049A9F4C" w:rsidR="00F71022" w:rsidRPr="00BF0A93" w:rsidRDefault="001F0DC8" w:rsidP="00FB0295">
      <w:pPr>
        <w:pStyle w:val="BodyText"/>
      </w:pPr>
      <w:ins w:id="947" w:author="Lynn Felhofer" w:date="2020-03-20T11:54:00Z">
        <w:r>
          <w:rPr>
            <w:b/>
            <w:i/>
          </w:rPr>
          <w:fldChar w:fldCharType="begin"/>
        </w:r>
        <w:r>
          <w:rPr>
            <w:b/>
            <w:i/>
          </w:rPr>
          <w:instrText xml:space="preserve"> HYPERLINK "https://wiki.ihe.net/index.php/Basic_Patient_Privacy_Consents" </w:instrText>
        </w:r>
        <w:r>
          <w:rPr>
            <w:b/>
            <w:i/>
          </w:rPr>
          <w:fldChar w:fldCharType="separate"/>
        </w:r>
        <w:r w:rsidR="00F71022" w:rsidRPr="001F0DC8">
          <w:rPr>
            <w:rStyle w:val="Hyperlink"/>
            <w:b/>
            <w:i/>
          </w:rPr>
          <w:t>Basic Patient Privacy Consents</w:t>
        </w:r>
        <w:r>
          <w:rPr>
            <w:b/>
            <w:i/>
          </w:rPr>
          <w:fldChar w:fldCharType="end"/>
        </w:r>
      </w:ins>
      <w:r w:rsidR="00F71022" w:rsidRPr="00BF0A93">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policies, and describes how that mechanism can be integrated with the access control mechanisms supported by the XDS </w:t>
      </w:r>
      <w:r w:rsidR="0010206F" w:rsidRPr="00BF0A93">
        <w:t>a</w:t>
      </w:r>
      <w:r w:rsidR="00F71022" w:rsidRPr="00BF0A93">
        <w:t>ctors (e.g., EHR systems).</w:t>
      </w:r>
    </w:p>
    <w:p w14:paraId="24AB8DA7" w14:textId="77777777" w:rsidR="00F71022" w:rsidRPr="00D03BAD" w:rsidRDefault="00F71022" w:rsidP="00AB4C28">
      <w:pPr>
        <w:pStyle w:val="Heading3"/>
        <w:numPr>
          <w:ilvl w:val="2"/>
          <w:numId w:val="158"/>
        </w:numPr>
        <w:ind w:left="0" w:firstLine="0"/>
        <w:rPr>
          <w:bCs/>
          <w:noProof w:val="0"/>
        </w:rPr>
      </w:pPr>
      <w:bookmarkStart w:id="948" w:name="_Toc487038987"/>
      <w:bookmarkStart w:id="949" w:name="_Toc488068088"/>
      <w:bookmarkStart w:id="950" w:name="_Toc488068521"/>
      <w:bookmarkStart w:id="951" w:name="_Toc488074848"/>
      <w:bookmarkStart w:id="952" w:name="_Toc13752225"/>
      <w:r w:rsidRPr="00D03BAD">
        <w:rPr>
          <w:bCs/>
          <w:noProof w:val="0"/>
        </w:rPr>
        <w:t>Scanned Documents Integration Profile (XDS-SD)</w:t>
      </w:r>
      <w:bookmarkEnd w:id="948"/>
      <w:bookmarkEnd w:id="949"/>
      <w:bookmarkEnd w:id="950"/>
      <w:bookmarkEnd w:id="951"/>
      <w:bookmarkEnd w:id="952"/>
    </w:p>
    <w:p w14:paraId="2008E7E9" w14:textId="2E157593" w:rsidR="001F0DC8" w:rsidRPr="001F0DC8" w:rsidRDefault="001F0DC8" w:rsidP="001F0DC8">
      <w:pPr>
        <w:pStyle w:val="BodyText"/>
        <w:rPr>
          <w:ins w:id="953" w:author="Lynn Felhofer" w:date="2020-03-20T11:55:00Z"/>
          <w:szCs w:val="24"/>
        </w:rPr>
      </w:pPr>
      <w:ins w:id="954" w:author="Lynn Felhofer" w:date="2020-03-20T11:56:00Z">
        <w:r>
          <w:rPr>
            <w:b/>
            <w:bCs/>
            <w:i/>
            <w:iCs/>
            <w:shd w:val="clear" w:color="auto" w:fill="FFFFFF"/>
          </w:rPr>
          <w:fldChar w:fldCharType="begin"/>
        </w:r>
        <w:r>
          <w:rPr>
            <w:b/>
            <w:bCs/>
            <w:i/>
            <w:iCs/>
            <w:shd w:val="clear" w:color="auto" w:fill="FFFFFF"/>
          </w:rPr>
          <w:instrText xml:space="preserve"> HYPERLINK "https://wiki.ihe.net/index.php/Cross-enterprise_Sharing_of_Scanned_Documents" </w:instrText>
        </w:r>
        <w:r>
          <w:rPr>
            <w:b/>
            <w:bCs/>
            <w:i/>
            <w:iCs/>
            <w:shd w:val="clear" w:color="auto" w:fill="FFFFFF"/>
          </w:rPr>
          <w:fldChar w:fldCharType="separate"/>
        </w:r>
        <w:r w:rsidRPr="001F0DC8">
          <w:rPr>
            <w:rStyle w:val="Hyperlink"/>
            <w:b/>
            <w:bCs/>
            <w:i/>
            <w:iCs/>
            <w:shd w:val="clear" w:color="auto" w:fill="FFFFFF"/>
          </w:rPr>
          <w:t>Cross-Enterprise Sharing of Scanned Documents</w:t>
        </w:r>
        <w:r>
          <w:rPr>
            <w:b/>
            <w:bCs/>
            <w:i/>
            <w:iCs/>
            <w:shd w:val="clear" w:color="auto" w:fill="FFFFFF"/>
          </w:rPr>
          <w:fldChar w:fldCharType="end"/>
        </w:r>
      </w:ins>
      <w:ins w:id="955" w:author="Lynn Felhofer" w:date="2020-03-20T11:55:00Z">
        <w:r>
          <w:rPr>
            <w:shd w:val="clear" w:color="auto" w:fill="FFFFFF"/>
          </w:rPr>
          <w:t xml:space="preserve"> </w:t>
        </w:r>
        <w:r w:rsidRPr="001F0DC8">
          <w:rPr>
            <w:shd w:val="clear" w:color="auto" w:fill="FFFFFF"/>
          </w:rPr>
          <w:t>associates structured, healthcare metadata with non-healthcare specific document formats to maintain the integrity of the patient health record as managed by the source system.</w:t>
        </w:r>
      </w:ins>
    </w:p>
    <w:p w14:paraId="4B616DBF" w14:textId="10B5ABBE" w:rsidR="001F0DC8" w:rsidRPr="001F0DC8" w:rsidRDefault="001F0DC8" w:rsidP="001F0DC8">
      <w:pPr>
        <w:spacing w:before="0"/>
        <w:rPr>
          <w:ins w:id="956" w:author="Lynn Felhofer" w:date="2020-03-20T11:55:00Z"/>
          <w:szCs w:val="24"/>
        </w:rPr>
      </w:pPr>
    </w:p>
    <w:p w14:paraId="646617C8" w14:textId="77777777" w:rsidR="00F71022" w:rsidRPr="00BF0A93" w:rsidRDefault="00F71022" w:rsidP="00E63937">
      <w:r w:rsidRPr="00BF0A93">
        <w:lastRenderedPageBreak/>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3BAB52B3" w14:textId="77777777" w:rsidR="00227D06" w:rsidRPr="00D03BAD" w:rsidRDefault="00227D06" w:rsidP="00AB4C28">
      <w:pPr>
        <w:pStyle w:val="Heading3"/>
        <w:numPr>
          <w:ilvl w:val="2"/>
          <w:numId w:val="158"/>
        </w:numPr>
        <w:ind w:left="0" w:firstLine="0"/>
        <w:rPr>
          <w:bCs/>
          <w:noProof w:val="0"/>
        </w:rPr>
      </w:pPr>
      <w:bookmarkStart w:id="957" w:name="_Toc300769242"/>
      <w:bookmarkStart w:id="958" w:name="_Toc301344777"/>
      <w:bookmarkStart w:id="959" w:name="_Toc301345050"/>
      <w:bookmarkStart w:id="960" w:name="_Toc301345316"/>
      <w:bookmarkStart w:id="961" w:name="_Toc301345583"/>
      <w:bookmarkStart w:id="962" w:name="_Toc301346522"/>
      <w:bookmarkStart w:id="963" w:name="_Toc487038988"/>
      <w:bookmarkStart w:id="964" w:name="_Toc488068089"/>
      <w:bookmarkStart w:id="965" w:name="_Toc488068522"/>
      <w:bookmarkStart w:id="966" w:name="_Toc488074849"/>
      <w:bookmarkStart w:id="967" w:name="_Toc13752226"/>
      <w:bookmarkEnd w:id="957"/>
      <w:bookmarkEnd w:id="958"/>
      <w:bookmarkEnd w:id="959"/>
      <w:bookmarkEnd w:id="960"/>
      <w:bookmarkEnd w:id="961"/>
      <w:bookmarkEnd w:id="962"/>
      <w:r w:rsidRPr="00D03BAD">
        <w:rPr>
          <w:bCs/>
          <w:noProof w:val="0"/>
        </w:rPr>
        <w:t>Sharing Value Set Integration Profile (SVS)</w:t>
      </w:r>
      <w:bookmarkEnd w:id="963"/>
      <w:bookmarkEnd w:id="964"/>
      <w:bookmarkEnd w:id="965"/>
      <w:bookmarkEnd w:id="966"/>
      <w:bookmarkEnd w:id="967"/>
    </w:p>
    <w:p w14:paraId="36906290" w14:textId="1387A6A2" w:rsidR="00227D06" w:rsidRPr="00BF0A93" w:rsidRDefault="001F0DC8" w:rsidP="00227D06">
      <w:pPr>
        <w:pStyle w:val="BodyText"/>
        <w:rPr>
          <w:iCs/>
        </w:rPr>
      </w:pPr>
      <w:ins w:id="968" w:author="Lynn Felhofer" w:date="2020-03-20T11:57:00Z">
        <w:r>
          <w:rPr>
            <w:b/>
            <w:i/>
            <w:iCs/>
          </w:rPr>
          <w:fldChar w:fldCharType="begin"/>
        </w:r>
        <w:r>
          <w:rPr>
            <w:b/>
            <w:i/>
            <w:iCs/>
          </w:rPr>
          <w:instrText xml:space="preserve"> HYPERLINK "https://wiki.ihe.net/index.php/Sharing_Value_Sets" </w:instrText>
        </w:r>
        <w:r>
          <w:rPr>
            <w:b/>
            <w:i/>
            <w:iCs/>
          </w:rPr>
          <w:fldChar w:fldCharType="separate"/>
        </w:r>
        <w:r w:rsidR="00227D06" w:rsidRPr="001F0DC8">
          <w:rPr>
            <w:rStyle w:val="Hyperlink"/>
            <w:b/>
            <w:i/>
            <w:iCs/>
          </w:rPr>
          <w:t>Sharing Value Sets</w:t>
        </w:r>
        <w:r>
          <w:rPr>
            <w:b/>
            <w:i/>
            <w:iCs/>
          </w:rPr>
          <w:fldChar w:fldCharType="end"/>
        </w:r>
      </w:ins>
      <w:r w:rsidR="00227D06" w:rsidRPr="00BF0A93">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00227D06" w:rsidRPr="00BF0A93">
        <w:t>semantic</w:t>
      </w:r>
      <w:r w:rsidR="00227D06" w:rsidRPr="00BF0A93">
        <w:rPr>
          <w:iCs/>
        </w:rPr>
        <w:t xml:space="preserve"> </w:t>
      </w:r>
      <w:r w:rsidR="00227D06" w:rsidRPr="00BF0A93">
        <w:t>interoperability</w:t>
      </w:r>
      <w:r w:rsidR="00227D06" w:rsidRPr="00BF0A93">
        <w:rPr>
          <w:iCs/>
        </w:rPr>
        <w:t>.</w:t>
      </w:r>
    </w:p>
    <w:p w14:paraId="5C21F75E" w14:textId="77777777" w:rsidR="00227D06" w:rsidRPr="00BF0A93" w:rsidRDefault="00227D06" w:rsidP="00227D06">
      <w:pPr>
        <w:pStyle w:val="BodyText"/>
      </w:pPr>
      <w:r w:rsidRPr="00BF0A93">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D03BAD" w:rsidRDefault="00227D06" w:rsidP="00AB4C28">
      <w:pPr>
        <w:pStyle w:val="Heading3"/>
        <w:numPr>
          <w:ilvl w:val="2"/>
          <w:numId w:val="158"/>
        </w:numPr>
        <w:ind w:left="0" w:firstLine="0"/>
        <w:rPr>
          <w:bCs/>
          <w:noProof w:val="0"/>
        </w:rPr>
      </w:pPr>
      <w:bookmarkStart w:id="969" w:name="_Toc487038989"/>
      <w:bookmarkStart w:id="970" w:name="_Toc488068090"/>
      <w:bookmarkStart w:id="971" w:name="_Toc488068523"/>
      <w:bookmarkStart w:id="972" w:name="_Toc488074850"/>
      <w:bookmarkStart w:id="973" w:name="_Toc13752227"/>
      <w:r w:rsidRPr="00D03BAD">
        <w:rPr>
          <w:bCs/>
          <w:noProof w:val="0"/>
        </w:rPr>
        <w:t>Document-based Referral Request (DRR)</w:t>
      </w:r>
      <w:bookmarkEnd w:id="969"/>
      <w:bookmarkEnd w:id="970"/>
      <w:bookmarkEnd w:id="971"/>
      <w:bookmarkEnd w:id="972"/>
      <w:bookmarkEnd w:id="973"/>
    </w:p>
    <w:p w14:paraId="270E16FD" w14:textId="3BB24F79" w:rsidR="00F71022" w:rsidRPr="00BF0A93" w:rsidRDefault="00227D06" w:rsidP="005C2842">
      <w:pPr>
        <w:pStyle w:val="BodyText"/>
      </w:pPr>
      <w:r w:rsidRPr="00BF0A93">
        <w:t>This profile has been retired in favor of use of the Cross-Enterprise Document Workflow (XDW) Profile.</w:t>
      </w:r>
    </w:p>
    <w:p w14:paraId="6294AEF1" w14:textId="77777777" w:rsidR="00F71022" w:rsidRPr="00D03BAD" w:rsidRDefault="00F71022" w:rsidP="00AB4C28">
      <w:pPr>
        <w:pStyle w:val="Heading3"/>
        <w:numPr>
          <w:ilvl w:val="2"/>
          <w:numId w:val="158"/>
        </w:numPr>
        <w:ind w:left="0" w:firstLine="0"/>
        <w:rPr>
          <w:bCs/>
          <w:noProof w:val="0"/>
        </w:rPr>
      </w:pPr>
      <w:bookmarkStart w:id="974" w:name="_Toc487038990"/>
      <w:bookmarkStart w:id="975" w:name="_Toc488068091"/>
      <w:bookmarkStart w:id="976" w:name="_Toc488068524"/>
      <w:bookmarkStart w:id="977" w:name="_Toc488074851"/>
      <w:bookmarkStart w:id="978" w:name="_Toc13752228"/>
      <w:r w:rsidRPr="00D03BAD">
        <w:rPr>
          <w:bCs/>
          <w:noProof w:val="0"/>
        </w:rPr>
        <w:t>Patient Identifier Cross-referencing HL7 V3 (PIXV3)</w:t>
      </w:r>
      <w:bookmarkEnd w:id="974"/>
      <w:bookmarkEnd w:id="975"/>
      <w:bookmarkEnd w:id="976"/>
      <w:bookmarkEnd w:id="977"/>
      <w:bookmarkEnd w:id="978"/>
      <w:r w:rsidRPr="00D03BAD">
        <w:rPr>
          <w:bCs/>
          <w:noProof w:val="0"/>
        </w:rPr>
        <w:t xml:space="preserve"> </w:t>
      </w:r>
    </w:p>
    <w:p w14:paraId="7D0834E1" w14:textId="10698BA1" w:rsidR="00F71022" w:rsidRPr="00BF0A93" w:rsidRDefault="00F71022" w:rsidP="00270CED">
      <w:r w:rsidRPr="00BF0A93">
        <w:t>The functionality of th</w:t>
      </w:r>
      <w:r w:rsidR="00AD1F24" w:rsidRPr="00BF0A93">
        <w:t xml:space="preserve">e </w:t>
      </w:r>
      <w:ins w:id="979" w:author="Lynn Felhofer" w:date="2020-03-20T12:00:00Z">
        <w:r w:rsidR="004F4703">
          <w:rPr>
            <w:b/>
            <w:bCs/>
            <w:i/>
            <w:iCs/>
          </w:rPr>
          <w:fldChar w:fldCharType="begin"/>
        </w:r>
        <w:r w:rsidR="004F4703">
          <w:rPr>
            <w:b/>
            <w:bCs/>
            <w:i/>
            <w:iCs/>
          </w:rPr>
          <w:instrText xml:space="preserve"> HYPERLINK "https://wiki.ihe.net/index.php/Patient_Identifier_Cross-Reference_HL7_v3" </w:instrText>
        </w:r>
        <w:r w:rsidR="004F4703">
          <w:rPr>
            <w:b/>
            <w:bCs/>
            <w:i/>
            <w:iCs/>
          </w:rPr>
          <w:fldChar w:fldCharType="separate"/>
        </w:r>
        <w:r w:rsidR="00AD1F24" w:rsidRPr="004F4703">
          <w:rPr>
            <w:rStyle w:val="Hyperlink"/>
            <w:b/>
            <w:bCs/>
            <w:i/>
            <w:iCs/>
            <w:rPrChange w:id="980" w:author="Lynn Felhofer" w:date="2020-03-20T12:00:00Z">
              <w:rPr/>
            </w:rPrChange>
          </w:rPr>
          <w:t>PIXV3 P</w:t>
        </w:r>
        <w:r w:rsidRPr="004F4703">
          <w:rPr>
            <w:rStyle w:val="Hyperlink"/>
            <w:b/>
            <w:bCs/>
            <w:i/>
            <w:iCs/>
            <w:rPrChange w:id="981" w:author="Lynn Felhofer" w:date="2020-03-20T12:00:00Z">
              <w:rPr/>
            </w:rPrChange>
          </w:rPr>
          <w:t>rofile</w:t>
        </w:r>
        <w:r w:rsidR="004F4703">
          <w:rPr>
            <w:b/>
            <w:bCs/>
            <w:i/>
            <w:iCs/>
          </w:rPr>
          <w:fldChar w:fldCharType="end"/>
        </w:r>
      </w:ins>
      <w:r w:rsidRPr="00BF0A93">
        <w:t xml:space="preserve"> is identical to the PIX Profile described in Section 2.2.3. The differences are in the format of the messages, and in the use of SOAP-based web services. 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D03BAD" w:rsidRDefault="00F71022" w:rsidP="00AB4C28">
      <w:pPr>
        <w:pStyle w:val="Heading3"/>
        <w:numPr>
          <w:ilvl w:val="2"/>
          <w:numId w:val="158"/>
        </w:numPr>
        <w:ind w:left="0" w:firstLine="0"/>
        <w:rPr>
          <w:bCs/>
          <w:noProof w:val="0"/>
        </w:rPr>
      </w:pPr>
      <w:bookmarkStart w:id="982" w:name="_Toc487038991"/>
      <w:bookmarkStart w:id="983" w:name="_Toc488068092"/>
      <w:bookmarkStart w:id="984" w:name="_Toc488068525"/>
      <w:bookmarkStart w:id="985" w:name="_Toc488074852"/>
      <w:bookmarkStart w:id="986" w:name="_Toc13752229"/>
      <w:r w:rsidRPr="00D03BAD">
        <w:rPr>
          <w:bCs/>
          <w:noProof w:val="0"/>
        </w:rPr>
        <w:t>Patient Demographics Query HL7 V3 (PDQV3)</w:t>
      </w:r>
      <w:bookmarkEnd w:id="982"/>
      <w:bookmarkEnd w:id="983"/>
      <w:bookmarkEnd w:id="984"/>
      <w:bookmarkEnd w:id="985"/>
      <w:bookmarkEnd w:id="986"/>
      <w:r w:rsidRPr="00D03BAD">
        <w:rPr>
          <w:bCs/>
          <w:noProof w:val="0"/>
        </w:rPr>
        <w:t xml:space="preserve"> </w:t>
      </w:r>
    </w:p>
    <w:p w14:paraId="6FE0619A" w14:textId="3275C916" w:rsidR="00F71022" w:rsidRPr="00BF0A93" w:rsidRDefault="00F71022" w:rsidP="00270CED">
      <w:r w:rsidRPr="00BF0A93">
        <w:t>The functionality of th</w:t>
      </w:r>
      <w:r w:rsidR="00AD1F24" w:rsidRPr="00BF0A93">
        <w:t xml:space="preserve">e </w:t>
      </w:r>
      <w:ins w:id="987" w:author="Lynn Felhofer" w:date="2020-03-20T12:00:00Z">
        <w:r w:rsidR="004F4703">
          <w:rPr>
            <w:b/>
            <w:bCs/>
            <w:i/>
            <w:iCs/>
          </w:rPr>
          <w:fldChar w:fldCharType="begin"/>
        </w:r>
        <w:r w:rsidR="004F4703">
          <w:rPr>
            <w:b/>
            <w:bCs/>
            <w:i/>
            <w:iCs/>
          </w:rPr>
          <w:instrText xml:space="preserve"> HYPERLINK "https://wiki.ihe.net/index.php/Patient_Demographics_Query_HL7_v3" </w:instrText>
        </w:r>
        <w:r w:rsidR="004F4703">
          <w:rPr>
            <w:b/>
            <w:bCs/>
            <w:i/>
            <w:iCs/>
          </w:rPr>
          <w:fldChar w:fldCharType="separate"/>
        </w:r>
        <w:r w:rsidR="00AD1F24" w:rsidRPr="004F4703">
          <w:rPr>
            <w:rStyle w:val="Hyperlink"/>
            <w:b/>
            <w:bCs/>
            <w:i/>
            <w:iCs/>
            <w:rPrChange w:id="988" w:author="Lynn Felhofer" w:date="2020-03-20T12:00:00Z">
              <w:rPr/>
            </w:rPrChange>
          </w:rPr>
          <w:t>PDQV3 P</w:t>
        </w:r>
        <w:r w:rsidRPr="004F4703">
          <w:rPr>
            <w:rStyle w:val="Hyperlink"/>
            <w:b/>
            <w:bCs/>
            <w:i/>
            <w:iCs/>
            <w:rPrChange w:id="989" w:author="Lynn Felhofer" w:date="2020-03-20T12:00:00Z">
              <w:rPr/>
            </w:rPrChange>
          </w:rPr>
          <w:t>rofile</w:t>
        </w:r>
        <w:r w:rsidR="004F4703">
          <w:rPr>
            <w:b/>
            <w:bCs/>
            <w:i/>
            <w:iCs/>
          </w:rPr>
          <w:fldChar w:fldCharType="end"/>
        </w:r>
      </w:ins>
      <w:r w:rsidRPr="00BF0A93">
        <w:t xml:space="preserv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w:t>
      </w:r>
      <w:r w:rsidRPr="00BF0A93">
        <w:lastRenderedPageBreak/>
        <w:t>of patients, based on user-defined search criteria, and retrieve a patient’s demographic information directly into the application.</w:t>
      </w:r>
    </w:p>
    <w:p w14:paraId="0E0D5293" w14:textId="77777777" w:rsidR="00F71022" w:rsidRPr="00D03BAD" w:rsidRDefault="00F71022" w:rsidP="00AB4C28">
      <w:pPr>
        <w:pStyle w:val="Heading3"/>
        <w:numPr>
          <w:ilvl w:val="2"/>
          <w:numId w:val="158"/>
        </w:numPr>
        <w:ind w:left="0" w:firstLine="0"/>
        <w:rPr>
          <w:bCs/>
          <w:noProof w:val="0"/>
        </w:rPr>
      </w:pPr>
      <w:bookmarkStart w:id="990" w:name="_Toc487038992"/>
      <w:bookmarkStart w:id="991" w:name="_Toc488068093"/>
      <w:bookmarkStart w:id="992" w:name="_Toc488068526"/>
      <w:bookmarkStart w:id="993" w:name="_Toc488074853"/>
      <w:bookmarkStart w:id="994" w:name="_Toc13752230"/>
      <w:r w:rsidRPr="00D03BAD">
        <w:rPr>
          <w:bCs/>
          <w:noProof w:val="0"/>
        </w:rPr>
        <w:t>Multi-Patient Queries (MPQ)</w:t>
      </w:r>
      <w:bookmarkEnd w:id="990"/>
      <w:bookmarkEnd w:id="991"/>
      <w:bookmarkEnd w:id="992"/>
      <w:bookmarkEnd w:id="993"/>
      <w:bookmarkEnd w:id="994"/>
      <w:r w:rsidRPr="00D03BAD">
        <w:rPr>
          <w:bCs/>
          <w:noProof w:val="0"/>
        </w:rPr>
        <w:t xml:space="preserve"> </w:t>
      </w:r>
    </w:p>
    <w:p w14:paraId="30258E2C" w14:textId="3FADFD66" w:rsidR="00F71022" w:rsidRPr="00BF0A93" w:rsidRDefault="004F4703" w:rsidP="00BC2927">
      <w:pPr>
        <w:pStyle w:val="BodyText"/>
      </w:pPr>
      <w:ins w:id="995" w:author="Lynn Felhofer" w:date="2020-03-20T12:03:00Z">
        <w:r>
          <w:rPr>
            <w:b/>
            <w:i/>
          </w:rPr>
          <w:fldChar w:fldCharType="begin"/>
        </w:r>
        <w:r>
          <w:rPr>
            <w:b/>
            <w:i/>
          </w:rPr>
          <w:instrText xml:space="preserve"> HYPERLINK "https://wiki.ihe.net/index.php/Multi-Patient_Queries" </w:instrText>
        </w:r>
        <w:r>
          <w:rPr>
            <w:b/>
            <w:i/>
          </w:rPr>
          <w:fldChar w:fldCharType="separate"/>
        </w:r>
        <w:r w:rsidR="00F71022" w:rsidRPr="004F4703">
          <w:rPr>
            <w:rStyle w:val="Hyperlink"/>
            <w:b/>
            <w:i/>
          </w:rPr>
          <w:t>Multi-Patient Queries</w:t>
        </w:r>
        <w:r>
          <w:rPr>
            <w:b/>
            <w:i/>
          </w:rPr>
          <w:fldChar w:fldCharType="end"/>
        </w:r>
      </w:ins>
      <w:r w:rsidR="00F71022" w:rsidRPr="00BF0A93">
        <w:t xml:space="preserv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w:t>
      </w:r>
    </w:p>
    <w:p w14:paraId="2BCBED60" w14:textId="77777777" w:rsidR="00F71022" w:rsidRPr="00D03BAD" w:rsidRDefault="00F71022" w:rsidP="00AB4C28">
      <w:pPr>
        <w:pStyle w:val="Heading3"/>
        <w:numPr>
          <w:ilvl w:val="2"/>
          <w:numId w:val="158"/>
        </w:numPr>
        <w:ind w:left="0" w:firstLine="0"/>
        <w:rPr>
          <w:bCs/>
          <w:noProof w:val="0"/>
        </w:rPr>
      </w:pPr>
      <w:bookmarkStart w:id="996" w:name="_Toc231117666"/>
      <w:bookmarkStart w:id="997" w:name="_Toc237684743"/>
      <w:bookmarkStart w:id="998" w:name="_Toc237767169"/>
      <w:bookmarkStart w:id="999" w:name="_Toc363802969"/>
      <w:bookmarkStart w:id="1000" w:name="_Toc428454117"/>
      <w:bookmarkStart w:id="1001" w:name="_Toc487038993"/>
      <w:bookmarkStart w:id="1002" w:name="_Toc488068094"/>
      <w:bookmarkStart w:id="1003" w:name="_Toc488068527"/>
      <w:bookmarkStart w:id="1004" w:name="_Toc488074854"/>
      <w:bookmarkStart w:id="1005" w:name="_Toc13752231"/>
      <w:r w:rsidRPr="00D03BAD">
        <w:rPr>
          <w:bCs/>
          <w:noProof w:val="0"/>
        </w:rPr>
        <w:t xml:space="preserve">Document Metadata Subscription </w:t>
      </w:r>
      <w:bookmarkEnd w:id="996"/>
      <w:bookmarkEnd w:id="997"/>
      <w:bookmarkEnd w:id="998"/>
      <w:bookmarkEnd w:id="999"/>
      <w:bookmarkEnd w:id="1000"/>
      <w:r w:rsidRPr="00D03BAD">
        <w:rPr>
          <w:bCs/>
          <w:noProof w:val="0"/>
        </w:rPr>
        <w:t>(DSUB)</w:t>
      </w:r>
      <w:bookmarkEnd w:id="1001"/>
      <w:bookmarkEnd w:id="1002"/>
      <w:bookmarkEnd w:id="1003"/>
      <w:bookmarkEnd w:id="1004"/>
      <w:bookmarkEnd w:id="1005"/>
    </w:p>
    <w:p w14:paraId="495E48FA" w14:textId="357497A1" w:rsidR="00F71022" w:rsidRPr="00BF0A93" w:rsidRDefault="004F4703" w:rsidP="00A9747B">
      <w:pPr>
        <w:pStyle w:val="BodyText"/>
      </w:pPr>
      <w:ins w:id="1006" w:author="Lynn Felhofer" w:date="2020-03-20T12:01:00Z">
        <w:r>
          <w:rPr>
            <w:b/>
            <w:i/>
            <w:iCs/>
          </w:rPr>
          <w:fldChar w:fldCharType="begin"/>
        </w:r>
        <w:r>
          <w:rPr>
            <w:b/>
            <w:i/>
            <w:iCs/>
          </w:rPr>
          <w:instrText xml:space="preserve"> HYPERLINK "https://wiki.ihe.net/index.php/Document_Metadata_Subscription" </w:instrText>
        </w:r>
        <w:r>
          <w:rPr>
            <w:b/>
            <w:i/>
            <w:iCs/>
          </w:rPr>
          <w:fldChar w:fldCharType="separate"/>
        </w:r>
        <w:r w:rsidR="008C5A8D" w:rsidRPr="004F4703">
          <w:rPr>
            <w:rStyle w:val="Hyperlink"/>
            <w:b/>
            <w:i/>
            <w:iCs/>
          </w:rPr>
          <w:t>Document Metadata Subscription</w:t>
        </w:r>
        <w:r>
          <w:rPr>
            <w:b/>
            <w:i/>
            <w:iCs/>
          </w:rPr>
          <w:fldChar w:fldCharType="end"/>
        </w:r>
      </w:ins>
      <w:r w:rsidR="00F71022" w:rsidRPr="00BF0A93">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D03BAD" w:rsidRDefault="00F71022" w:rsidP="00AB4C28">
      <w:pPr>
        <w:pStyle w:val="Heading3"/>
        <w:numPr>
          <w:ilvl w:val="2"/>
          <w:numId w:val="158"/>
        </w:numPr>
        <w:ind w:left="0" w:firstLine="0"/>
        <w:rPr>
          <w:bCs/>
          <w:noProof w:val="0"/>
        </w:rPr>
      </w:pPr>
      <w:bookmarkStart w:id="1007" w:name="_Toc399067116"/>
      <w:bookmarkStart w:id="1008" w:name="_Toc399067492"/>
      <w:bookmarkStart w:id="1009" w:name="_Toc399067869"/>
      <w:bookmarkStart w:id="1010" w:name="_Toc399068246"/>
      <w:bookmarkStart w:id="1011" w:name="_Toc399141955"/>
      <w:bookmarkStart w:id="1012" w:name="_Toc399147975"/>
      <w:bookmarkStart w:id="1013" w:name="_Toc399152875"/>
      <w:bookmarkStart w:id="1014" w:name="_Toc399153287"/>
      <w:bookmarkStart w:id="1015" w:name="_Toc487038994"/>
      <w:bookmarkStart w:id="1016" w:name="_Toc488068095"/>
      <w:bookmarkStart w:id="1017" w:name="_Toc488068528"/>
      <w:bookmarkStart w:id="1018" w:name="_Toc488074855"/>
      <w:bookmarkStart w:id="1019" w:name="_Toc13752232"/>
      <w:bookmarkStart w:id="1020" w:name="_Toc394657698"/>
      <w:bookmarkEnd w:id="1007"/>
      <w:bookmarkEnd w:id="1008"/>
      <w:bookmarkEnd w:id="1009"/>
      <w:bookmarkEnd w:id="1010"/>
      <w:bookmarkEnd w:id="1011"/>
      <w:bookmarkEnd w:id="1012"/>
      <w:bookmarkEnd w:id="1013"/>
      <w:bookmarkEnd w:id="1014"/>
      <w:r w:rsidRPr="00D03BAD">
        <w:rPr>
          <w:bCs/>
          <w:noProof w:val="0"/>
        </w:rPr>
        <w:t>Cross-Community Patient Discovery (XCPD)</w:t>
      </w:r>
      <w:bookmarkEnd w:id="1015"/>
      <w:bookmarkEnd w:id="1016"/>
      <w:bookmarkEnd w:id="1017"/>
      <w:bookmarkEnd w:id="1018"/>
      <w:bookmarkEnd w:id="1019"/>
      <w:r w:rsidRPr="00D03BAD">
        <w:rPr>
          <w:bCs/>
          <w:noProof w:val="0"/>
        </w:rPr>
        <w:t xml:space="preserve"> </w:t>
      </w:r>
      <w:bookmarkEnd w:id="1020"/>
    </w:p>
    <w:p w14:paraId="61F4A325" w14:textId="4598D1F3" w:rsidR="00F71022" w:rsidRPr="00BF0A93" w:rsidRDefault="004F4703" w:rsidP="00F032E7">
      <w:pPr>
        <w:pStyle w:val="BodyText"/>
      </w:pPr>
      <w:ins w:id="1021" w:author="Lynn Felhofer" w:date="2020-03-20T12:04:00Z">
        <w:r>
          <w:rPr>
            <w:b/>
            <w:i/>
          </w:rPr>
          <w:fldChar w:fldCharType="begin"/>
        </w:r>
        <w:r>
          <w:rPr>
            <w:b/>
            <w:i/>
          </w:rPr>
          <w:instrText xml:space="preserve"> HYPERLINK "https://wiki.ihe.net/index.php/Cross-Community_Patient_Discovery" </w:instrText>
        </w:r>
        <w:r>
          <w:rPr>
            <w:b/>
            <w:i/>
          </w:rPr>
          <w:fldChar w:fldCharType="separate"/>
        </w:r>
        <w:r w:rsidR="00F71022" w:rsidRPr="004F4703">
          <w:rPr>
            <w:rStyle w:val="Hyperlink"/>
            <w:b/>
            <w:i/>
          </w:rPr>
          <w:t>Cross-Community Patient Discovery</w:t>
        </w:r>
        <w:r>
          <w:rPr>
            <w:b/>
            <w:i/>
          </w:rPr>
          <w:fldChar w:fldCharType="end"/>
        </w:r>
      </w:ins>
      <w:r w:rsidR="00F71022" w:rsidRPr="00BF0A93">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w:t>
      </w:r>
      <w:r w:rsidR="005D1672" w:rsidRPr="00BF0A93">
        <w:t xml:space="preserve">. </w:t>
      </w:r>
      <w:r w:rsidR="00F71022" w:rsidRPr="00BF0A93">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4F6F3730" w:rsidR="00F71022" w:rsidRPr="00D03BAD" w:rsidRDefault="000517FC" w:rsidP="00AB4C28">
      <w:pPr>
        <w:pStyle w:val="Heading3"/>
        <w:numPr>
          <w:ilvl w:val="2"/>
          <w:numId w:val="158"/>
        </w:numPr>
        <w:ind w:left="0" w:firstLine="0"/>
        <w:rPr>
          <w:bCs/>
          <w:noProof w:val="0"/>
        </w:rPr>
      </w:pPr>
      <w:bookmarkStart w:id="1022" w:name="_Toc487038995"/>
      <w:bookmarkStart w:id="1023" w:name="_Toc488068096"/>
      <w:bookmarkStart w:id="1024" w:name="_Toc488068529"/>
      <w:bookmarkStart w:id="1025" w:name="_Toc488074856"/>
      <w:bookmarkStart w:id="1026" w:name="_Toc13752233"/>
      <w:ins w:id="1027" w:author="Lynn Felhofer" w:date="2020-03-20T12:08:00Z">
        <w:r>
          <w:rPr>
            <w:bCs/>
            <w:noProof w:val="0"/>
          </w:rPr>
          <w:t>Healthcare Provider Directory (HPD)</w:t>
        </w:r>
      </w:ins>
      <w:del w:id="1028" w:author="Lynn Felhofer" w:date="2020-03-20T12:08:00Z">
        <w:r w:rsidR="00F71022" w:rsidRPr="00D03BAD" w:rsidDel="000517FC">
          <w:rPr>
            <w:bCs/>
            <w:noProof w:val="0"/>
          </w:rPr>
          <w:delText>This section is res</w:delText>
        </w:r>
      </w:del>
      <w:del w:id="1029" w:author="Lynn Felhofer" w:date="2020-03-20T12:07:00Z">
        <w:r w:rsidR="00F71022" w:rsidRPr="00D03BAD" w:rsidDel="000517FC">
          <w:rPr>
            <w:bCs/>
            <w:noProof w:val="0"/>
          </w:rPr>
          <w:delText>erved</w:delText>
        </w:r>
      </w:del>
      <w:bookmarkEnd w:id="1022"/>
      <w:bookmarkEnd w:id="1023"/>
      <w:bookmarkEnd w:id="1024"/>
      <w:bookmarkEnd w:id="1025"/>
      <w:bookmarkEnd w:id="1026"/>
    </w:p>
    <w:p w14:paraId="4E65E55F" w14:textId="5AF42D7B" w:rsidR="00F71022" w:rsidRPr="00BF0A93" w:rsidRDefault="000517FC" w:rsidP="00B06EE7">
      <w:pPr>
        <w:pStyle w:val="BodyText"/>
      </w:pPr>
      <w:ins w:id="1030" w:author="Lynn Felhofer" w:date="2020-03-20T12:09:00Z">
        <w:r>
          <w:rPr>
            <w:b/>
            <w:bCs/>
            <w:i/>
            <w:iCs/>
          </w:rPr>
          <w:fldChar w:fldCharType="begin"/>
        </w:r>
        <w:r>
          <w:rPr>
            <w:b/>
            <w:bCs/>
            <w:i/>
            <w:iCs/>
          </w:rPr>
          <w:instrText xml:space="preserve"> HYPERLINK "https://wiki.ihe.net/index.php/Healthcare_Provider_Directory" </w:instrText>
        </w:r>
        <w:r>
          <w:rPr>
            <w:b/>
            <w:bCs/>
            <w:i/>
            <w:iCs/>
          </w:rPr>
          <w:fldChar w:fldCharType="separate"/>
        </w:r>
        <w:r w:rsidR="00FD1826" w:rsidRPr="000517FC">
          <w:rPr>
            <w:rStyle w:val="Hyperlink"/>
            <w:b/>
            <w:bCs/>
            <w:i/>
            <w:iCs/>
          </w:rPr>
          <w:t>Healthcare Provider Directory</w:t>
        </w:r>
        <w:r>
          <w:rPr>
            <w:b/>
            <w:bCs/>
            <w:i/>
            <w:iCs/>
          </w:rPr>
          <w:fldChar w:fldCharType="end"/>
        </w:r>
      </w:ins>
      <w:ins w:id="1031" w:author="Lynn Felhofer" w:date="2020-03-20T12:07:00Z">
        <w:r w:rsidR="00FD1826">
          <w:t xml:space="preserve"> is a Trial Implementation Profile.</w:t>
        </w:r>
      </w:ins>
      <w:del w:id="1032" w:author="Lynn Felhofer" w:date="2020-03-20T12:07:00Z">
        <w:r w:rsidR="00F71022" w:rsidRPr="00BF0A93" w:rsidDel="00FD1826">
          <w:delText>Fu</w:delText>
        </w:r>
      </w:del>
      <w:del w:id="1033" w:author="Lynn Felhofer" w:date="2020-03-20T12:06:00Z">
        <w:r w:rsidR="00F71022" w:rsidRPr="00BF0A93" w:rsidDel="00FD1826">
          <w:delText>ture.</w:delText>
        </w:r>
      </w:del>
    </w:p>
    <w:p w14:paraId="361D4554" w14:textId="779D3C47" w:rsidR="00F71022" w:rsidRPr="00D03BAD" w:rsidRDefault="000517FC" w:rsidP="00AB4C28">
      <w:pPr>
        <w:pStyle w:val="Heading3"/>
        <w:numPr>
          <w:ilvl w:val="2"/>
          <w:numId w:val="158"/>
        </w:numPr>
        <w:ind w:left="0" w:firstLine="0"/>
        <w:rPr>
          <w:bCs/>
          <w:noProof w:val="0"/>
        </w:rPr>
      </w:pPr>
      <w:bookmarkStart w:id="1034" w:name="_Toc487038996"/>
      <w:bookmarkStart w:id="1035" w:name="_Toc488068097"/>
      <w:bookmarkStart w:id="1036" w:name="_Toc488068530"/>
      <w:bookmarkStart w:id="1037" w:name="_Toc488074857"/>
      <w:bookmarkStart w:id="1038" w:name="_Toc13752234"/>
      <w:ins w:id="1039" w:author="Lynn Felhofer" w:date="2020-03-20T12:08:00Z">
        <w:r>
          <w:rPr>
            <w:bCs/>
            <w:noProof w:val="0"/>
          </w:rPr>
          <w:t>Cross-Community Fetch (XCF)</w:t>
        </w:r>
      </w:ins>
      <w:del w:id="1040" w:author="Lynn Felhofer" w:date="2020-03-20T12:08:00Z">
        <w:r w:rsidR="00F71022" w:rsidRPr="00D03BAD" w:rsidDel="000517FC">
          <w:rPr>
            <w:bCs/>
            <w:noProof w:val="0"/>
          </w:rPr>
          <w:delText>This section is reserved</w:delText>
        </w:r>
      </w:del>
      <w:bookmarkEnd w:id="1034"/>
      <w:bookmarkEnd w:id="1035"/>
      <w:bookmarkEnd w:id="1036"/>
      <w:bookmarkEnd w:id="1037"/>
      <w:bookmarkEnd w:id="1038"/>
    </w:p>
    <w:p w14:paraId="5AB4C427" w14:textId="1A6B0B35" w:rsidR="00227D06" w:rsidRPr="00BF0A93" w:rsidRDefault="000517FC" w:rsidP="00F032E7">
      <w:pPr>
        <w:pStyle w:val="BodyText"/>
      </w:pPr>
      <w:ins w:id="1041" w:author="Lynn Felhofer" w:date="2020-03-20T12:10:00Z">
        <w:r>
          <w:rPr>
            <w:b/>
            <w:bCs/>
            <w:i/>
            <w:iCs/>
          </w:rPr>
          <w:fldChar w:fldCharType="begin"/>
        </w:r>
        <w:r>
          <w:rPr>
            <w:b/>
            <w:bCs/>
            <w:i/>
            <w:iCs/>
          </w:rPr>
          <w:instrText xml:space="preserve"> HYPERLINK "https://wiki.ihe.net/index.php/Cross_Community_Fetch" </w:instrText>
        </w:r>
        <w:r>
          <w:rPr>
            <w:b/>
            <w:bCs/>
            <w:i/>
            <w:iCs/>
          </w:rPr>
          <w:fldChar w:fldCharType="separate"/>
        </w:r>
        <w:r w:rsidRPr="000517FC">
          <w:rPr>
            <w:rStyle w:val="Hyperlink"/>
            <w:b/>
            <w:bCs/>
            <w:i/>
            <w:iCs/>
          </w:rPr>
          <w:t>Cross-Community Fetch</w:t>
        </w:r>
        <w:r>
          <w:rPr>
            <w:b/>
            <w:bCs/>
            <w:i/>
            <w:iCs/>
          </w:rPr>
          <w:fldChar w:fldCharType="end"/>
        </w:r>
      </w:ins>
      <w:ins w:id="1042" w:author="Lynn Felhofer" w:date="2020-03-20T12:07:00Z">
        <w:r w:rsidR="00FD1826">
          <w:t xml:space="preserve"> is a Trial Implementation Profile.</w:t>
        </w:r>
      </w:ins>
      <w:del w:id="1043" w:author="Lynn Felhofer" w:date="2020-03-20T12:07:00Z">
        <w:r w:rsidR="00F71022" w:rsidRPr="00BF0A93" w:rsidDel="00FD1826">
          <w:delText>Future.</w:delText>
        </w:r>
      </w:del>
    </w:p>
    <w:p w14:paraId="63D5FD3C" w14:textId="77777777" w:rsidR="00F71022" w:rsidRPr="00D03BAD" w:rsidRDefault="00F71022" w:rsidP="00AB4C28">
      <w:pPr>
        <w:pStyle w:val="Heading3"/>
        <w:numPr>
          <w:ilvl w:val="2"/>
          <w:numId w:val="158"/>
        </w:numPr>
        <w:ind w:left="0" w:firstLine="0"/>
        <w:rPr>
          <w:bCs/>
          <w:noProof w:val="0"/>
        </w:rPr>
      </w:pPr>
      <w:bookmarkStart w:id="1044" w:name="_Toc400706677"/>
      <w:bookmarkStart w:id="1045" w:name="_Toc487038997"/>
      <w:bookmarkStart w:id="1046" w:name="_Toc488068098"/>
      <w:bookmarkStart w:id="1047" w:name="_Toc488068531"/>
      <w:bookmarkStart w:id="1048" w:name="_Toc488074858"/>
      <w:bookmarkStart w:id="1049" w:name="_Toc13752235"/>
      <w:r w:rsidRPr="00D03BAD">
        <w:rPr>
          <w:bCs/>
          <w:noProof w:val="0"/>
        </w:rPr>
        <w:t xml:space="preserve">Cross-Enterprise Document Workflow </w:t>
      </w:r>
      <w:bookmarkEnd w:id="1044"/>
      <w:r w:rsidRPr="00D03BAD">
        <w:rPr>
          <w:bCs/>
          <w:noProof w:val="0"/>
        </w:rPr>
        <w:t>(XDW)</w:t>
      </w:r>
      <w:bookmarkEnd w:id="1045"/>
      <w:bookmarkEnd w:id="1046"/>
      <w:bookmarkEnd w:id="1047"/>
      <w:bookmarkEnd w:id="1048"/>
      <w:bookmarkEnd w:id="1049"/>
    </w:p>
    <w:p w14:paraId="2360C44F" w14:textId="203DE427" w:rsidR="00F71022" w:rsidRPr="00BF0A93" w:rsidRDefault="004F4703" w:rsidP="00512E17">
      <w:pPr>
        <w:rPr>
          <w:rStyle w:val="BodyTextChar"/>
          <w:rFonts w:eastAsia="MS Mincho"/>
        </w:rPr>
      </w:pPr>
      <w:ins w:id="1050" w:author="Lynn Felhofer" w:date="2020-03-20T12:05:00Z">
        <w:r>
          <w:rPr>
            <w:rStyle w:val="BodyTextChar"/>
            <w:rFonts w:eastAsia="MS Mincho"/>
            <w:b/>
            <w:i/>
          </w:rPr>
          <w:fldChar w:fldCharType="begin"/>
        </w:r>
        <w:r>
          <w:rPr>
            <w:rStyle w:val="BodyTextChar"/>
            <w:rFonts w:eastAsia="MS Mincho"/>
            <w:b/>
            <w:i/>
          </w:rPr>
          <w:instrText xml:space="preserve"> HYPERLINK "https://wiki.ihe.net/index.php/Cross_Enterprise_Workflow" </w:instrText>
        </w:r>
        <w:r>
          <w:rPr>
            <w:rStyle w:val="BodyTextChar"/>
            <w:rFonts w:eastAsia="MS Mincho"/>
            <w:b/>
            <w:i/>
          </w:rPr>
          <w:fldChar w:fldCharType="separate"/>
        </w:r>
        <w:r w:rsidR="00F71022" w:rsidRPr="004F4703">
          <w:rPr>
            <w:rStyle w:val="Hyperlink"/>
            <w:rFonts w:eastAsia="MS Mincho"/>
            <w:b/>
            <w:i/>
          </w:rPr>
          <w:t>Cross-Enterprise Document Workflow</w:t>
        </w:r>
        <w:r>
          <w:rPr>
            <w:rStyle w:val="BodyTextChar"/>
            <w:rFonts w:eastAsia="MS Mincho"/>
            <w:b/>
            <w:i/>
          </w:rPr>
          <w:fldChar w:fldCharType="end"/>
        </w:r>
      </w:ins>
      <w:r w:rsidR="00F71022" w:rsidRPr="00BF0A93">
        <w:rPr>
          <w:rStyle w:val="BodyTextChar"/>
          <w:rFonts w:eastAsia="MS Mincho"/>
          <w:b/>
          <w:i/>
        </w:rPr>
        <w:t xml:space="preserve"> </w:t>
      </w:r>
      <w:r w:rsidR="00F71022" w:rsidRPr="00BF0A93">
        <w:rPr>
          <w:rStyle w:val="BodyTextCh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00F71022" w:rsidRPr="00BF0A93">
        <w:rPr>
          <w:iCs/>
        </w:rPr>
        <w:t xml:space="preserve"> </w:t>
      </w:r>
      <w:r w:rsidR="00F71022" w:rsidRPr="00BF0A93">
        <w:rPr>
          <w:rStyle w:val="BodyTextCh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30BC1BD1" w:rsidR="008C5A8D" w:rsidRPr="00D03BAD" w:rsidRDefault="00B2736F" w:rsidP="00AB4C28">
      <w:pPr>
        <w:pStyle w:val="Heading3"/>
        <w:numPr>
          <w:ilvl w:val="2"/>
          <w:numId w:val="158"/>
        </w:numPr>
        <w:ind w:left="0" w:firstLine="0"/>
        <w:rPr>
          <w:bCs/>
          <w:noProof w:val="0"/>
        </w:rPr>
      </w:pPr>
      <w:bookmarkStart w:id="1051" w:name="_Toc487038998"/>
      <w:bookmarkStart w:id="1052" w:name="_Toc488068099"/>
      <w:bookmarkStart w:id="1053" w:name="_Toc488068532"/>
      <w:bookmarkStart w:id="1054" w:name="_Toc488074859"/>
      <w:bookmarkStart w:id="1055" w:name="_Toc13752236"/>
      <w:ins w:id="1056" w:author="Lynn Felhofer" w:date="2020-03-20T09:44:00Z">
        <w:r>
          <w:rPr>
            <w:noProof w:val="0"/>
          </w:rPr>
          <w:lastRenderedPageBreak/>
          <w:t xml:space="preserve">XAD-PID </w:t>
        </w:r>
      </w:ins>
      <w:del w:id="1057" w:author="Lynn Felhofer" w:date="2020-03-20T09:44:00Z">
        <w:r w:rsidR="008C5A8D" w:rsidRPr="00D03BAD" w:rsidDel="00B2736F">
          <w:rPr>
            <w:bCs/>
            <w:noProof w:val="0"/>
          </w:rPr>
          <w:delText>T</w:delText>
        </w:r>
      </w:del>
      <w:ins w:id="1058" w:author="Lynn Felhofer" w:date="2020-03-20T09:44:00Z">
        <w:r w:rsidRPr="00212469">
          <w:rPr>
            <w:noProof w:val="0"/>
          </w:rPr>
          <w:t xml:space="preserve">Change Management </w:t>
        </w:r>
        <w:r>
          <w:rPr>
            <w:noProof w:val="0"/>
          </w:rPr>
          <w:t>(XPID)</w:t>
        </w:r>
      </w:ins>
      <w:del w:id="1059" w:author="Lynn Felhofer" w:date="2020-03-20T09:44:00Z">
        <w:r w:rsidR="008C5A8D" w:rsidRPr="00D03BAD" w:rsidDel="00B2736F">
          <w:rPr>
            <w:bCs/>
            <w:noProof w:val="0"/>
          </w:rPr>
          <w:delText>his secti</w:delText>
        </w:r>
      </w:del>
      <w:del w:id="1060" w:author="Lynn Felhofer" w:date="2020-03-20T09:43:00Z">
        <w:r w:rsidR="008C5A8D" w:rsidRPr="00D03BAD" w:rsidDel="00B2736F">
          <w:rPr>
            <w:bCs/>
            <w:noProof w:val="0"/>
          </w:rPr>
          <w:delText>on is reserved</w:delText>
        </w:r>
      </w:del>
      <w:bookmarkEnd w:id="1051"/>
      <w:bookmarkEnd w:id="1052"/>
      <w:bookmarkEnd w:id="1053"/>
      <w:bookmarkEnd w:id="1054"/>
      <w:bookmarkEnd w:id="1055"/>
    </w:p>
    <w:p w14:paraId="5673460E" w14:textId="6672576C" w:rsidR="00B2736F" w:rsidRPr="00212469" w:rsidRDefault="00895737" w:rsidP="00B2736F">
      <w:pPr>
        <w:pStyle w:val="BodyText"/>
        <w:rPr>
          <w:ins w:id="1061" w:author="Lynn Felhofer" w:date="2020-03-20T09:43:00Z"/>
          <w:iCs/>
        </w:rPr>
      </w:pPr>
      <w:ins w:id="1062" w:author="Lynn Felhofer" w:date="2020-03-20T12:11:00Z">
        <w:r>
          <w:rPr>
            <w:b/>
            <w:bCs/>
            <w:i/>
          </w:rPr>
          <w:fldChar w:fldCharType="begin"/>
        </w:r>
        <w:r>
          <w:rPr>
            <w:b/>
            <w:bCs/>
            <w:i/>
          </w:rPr>
          <w:instrText xml:space="preserve"> HYPERLINK "https://wiki.ihe.net/index.php/XAD-PID_Change_Management" </w:instrText>
        </w:r>
        <w:r>
          <w:rPr>
            <w:b/>
            <w:bCs/>
            <w:i/>
          </w:rPr>
          <w:fldChar w:fldCharType="separate"/>
        </w:r>
        <w:r w:rsidR="00B2736F" w:rsidRPr="00895737">
          <w:rPr>
            <w:rStyle w:val="Hyperlink"/>
            <w:b/>
            <w:bCs/>
            <w:i/>
          </w:rPr>
          <w:t>XAD-PID Change Management</w:t>
        </w:r>
        <w:r>
          <w:rPr>
            <w:b/>
            <w:bCs/>
            <w:i/>
          </w:rPr>
          <w:fldChar w:fldCharType="end"/>
        </w:r>
      </w:ins>
      <w:ins w:id="1063" w:author="Lynn Felhofer" w:date="2020-03-20T09:43:00Z">
        <w:r w:rsidR="00B2736F" w:rsidRPr="00212469">
          <w:rPr>
            <w:iCs/>
          </w:rPr>
          <w:t xml:space="preserve"> describes how changes to the links between local patient identifiers and the identifier used by the XDS Affinity Domain can be communicated and managed.</w:t>
        </w:r>
      </w:ins>
    </w:p>
    <w:p w14:paraId="0F1B6880" w14:textId="7EEF25E8" w:rsidR="008C5A8D" w:rsidRPr="00BF0A93" w:rsidDel="00B2736F" w:rsidRDefault="008C5A8D" w:rsidP="008C5A8D">
      <w:pPr>
        <w:pStyle w:val="BodyText"/>
        <w:rPr>
          <w:del w:id="1064" w:author="Lynn Felhofer" w:date="2020-03-20T09:43:00Z"/>
        </w:rPr>
      </w:pPr>
      <w:del w:id="1065" w:author="Lynn Felhofer" w:date="2020-03-20T09:43:00Z">
        <w:r w:rsidRPr="00BF0A93" w:rsidDel="00B2736F">
          <w:delText>Future.</w:delText>
        </w:r>
      </w:del>
    </w:p>
    <w:p w14:paraId="2984B0B9" w14:textId="61EF95AB" w:rsidR="008C5A8D" w:rsidRPr="00D03BAD" w:rsidRDefault="00895737" w:rsidP="00AB4C28">
      <w:pPr>
        <w:pStyle w:val="Heading3"/>
        <w:numPr>
          <w:ilvl w:val="2"/>
          <w:numId w:val="158"/>
        </w:numPr>
        <w:ind w:left="0" w:firstLine="0"/>
        <w:rPr>
          <w:bCs/>
          <w:noProof w:val="0"/>
        </w:rPr>
      </w:pPr>
      <w:bookmarkStart w:id="1066" w:name="_Toc487038999"/>
      <w:bookmarkStart w:id="1067" w:name="_Toc488068100"/>
      <w:bookmarkStart w:id="1068" w:name="_Toc488068533"/>
      <w:bookmarkStart w:id="1069" w:name="_Toc488074860"/>
      <w:bookmarkStart w:id="1070" w:name="_Toc13752237"/>
      <w:ins w:id="1071" w:author="Lynn Felhofer" w:date="2020-03-20T12:12:00Z">
        <w:r>
          <w:rPr>
            <w:bCs/>
            <w:noProof w:val="0"/>
          </w:rPr>
          <w:t>Document Encryption (DEN)</w:t>
        </w:r>
      </w:ins>
      <w:del w:id="1072" w:author="Lynn Felhofer" w:date="2020-03-20T12:12:00Z">
        <w:r w:rsidR="008C5A8D" w:rsidRPr="00D03BAD" w:rsidDel="00895737">
          <w:rPr>
            <w:bCs/>
            <w:noProof w:val="0"/>
          </w:rPr>
          <w:delText>This section is reserved</w:delText>
        </w:r>
      </w:del>
      <w:bookmarkEnd w:id="1066"/>
      <w:bookmarkEnd w:id="1067"/>
      <w:bookmarkEnd w:id="1068"/>
      <w:bookmarkEnd w:id="1069"/>
      <w:bookmarkEnd w:id="1070"/>
    </w:p>
    <w:p w14:paraId="627C61DA" w14:textId="2279BB08" w:rsidR="008C5A8D" w:rsidRPr="00BF0A93" w:rsidRDefault="00895737" w:rsidP="008C5A8D">
      <w:pPr>
        <w:pStyle w:val="BodyText"/>
      </w:pPr>
      <w:ins w:id="1073" w:author="Lynn Felhofer" w:date="2020-03-20T12:13:00Z">
        <w:r>
          <w:rPr>
            <w:b/>
            <w:bCs/>
            <w:i/>
            <w:iCs/>
          </w:rPr>
          <w:fldChar w:fldCharType="begin"/>
        </w:r>
        <w:r>
          <w:rPr>
            <w:b/>
            <w:bCs/>
            <w:i/>
            <w:iCs/>
          </w:rPr>
          <w:instrText xml:space="preserve"> HYPERLINK "https://wiki.ihe.net/index.php/Document_Encryption" </w:instrText>
        </w:r>
        <w:r>
          <w:rPr>
            <w:b/>
            <w:bCs/>
            <w:i/>
            <w:iCs/>
          </w:rPr>
          <w:fldChar w:fldCharType="separate"/>
        </w:r>
        <w:r w:rsidRPr="00895737">
          <w:rPr>
            <w:rStyle w:val="Hyperlink"/>
            <w:b/>
            <w:bCs/>
            <w:i/>
            <w:iCs/>
          </w:rPr>
          <w:t>Document Encryption</w:t>
        </w:r>
        <w:del w:id="1074" w:author="Lynn Felhofer" w:date="2020-03-20T12:12:00Z">
          <w:r w:rsidR="008C5A8D" w:rsidRPr="00895737" w:rsidDel="00895737">
            <w:rPr>
              <w:rStyle w:val="Hyperlink"/>
              <w:b/>
              <w:bCs/>
              <w:i/>
              <w:iCs/>
            </w:rPr>
            <w:delText>Future.</w:delText>
          </w:r>
        </w:del>
        <w:r>
          <w:rPr>
            <w:b/>
            <w:bCs/>
            <w:i/>
            <w:iCs/>
          </w:rPr>
          <w:fldChar w:fldCharType="end"/>
        </w:r>
      </w:ins>
      <w:ins w:id="1075" w:author="Lynn Felhofer" w:date="2020-03-20T12:12:00Z">
        <w:r w:rsidRPr="00895737">
          <w:t xml:space="preserve"> </w:t>
        </w:r>
        <w:r>
          <w:t>is a Trial Implementation Profile.</w:t>
        </w:r>
      </w:ins>
    </w:p>
    <w:p w14:paraId="58C2CE52" w14:textId="59EDEC5B" w:rsidR="008C5A8D" w:rsidRPr="00D03BAD" w:rsidRDefault="00895737" w:rsidP="00AB4C28">
      <w:pPr>
        <w:pStyle w:val="Heading3"/>
        <w:numPr>
          <w:ilvl w:val="2"/>
          <w:numId w:val="158"/>
        </w:numPr>
        <w:ind w:left="0" w:firstLine="0"/>
        <w:rPr>
          <w:bCs/>
          <w:noProof w:val="0"/>
        </w:rPr>
      </w:pPr>
      <w:bookmarkStart w:id="1076" w:name="_Toc487039000"/>
      <w:bookmarkStart w:id="1077" w:name="_Toc488068101"/>
      <w:bookmarkStart w:id="1078" w:name="_Toc488068534"/>
      <w:bookmarkStart w:id="1079" w:name="_Toc488074861"/>
      <w:bookmarkStart w:id="1080" w:name="_Toc13752238"/>
      <w:ins w:id="1081" w:author="Lynn Felhofer" w:date="2020-03-20T12:14:00Z">
        <w:r>
          <w:rPr>
            <w:bCs/>
            <w:noProof w:val="0"/>
          </w:rPr>
          <w:t>Mobile access to Health Documents (MHD)</w:t>
        </w:r>
      </w:ins>
      <w:del w:id="1082" w:author="Lynn Felhofer" w:date="2020-03-20T12:14:00Z">
        <w:r w:rsidR="008C5A8D" w:rsidRPr="00D03BAD" w:rsidDel="00895737">
          <w:rPr>
            <w:bCs/>
            <w:noProof w:val="0"/>
          </w:rPr>
          <w:delText>This section is reserved</w:delText>
        </w:r>
      </w:del>
      <w:bookmarkEnd w:id="1076"/>
      <w:bookmarkEnd w:id="1077"/>
      <w:bookmarkEnd w:id="1078"/>
      <w:bookmarkEnd w:id="1079"/>
      <w:bookmarkEnd w:id="1080"/>
    </w:p>
    <w:p w14:paraId="44720FBB" w14:textId="11BF81C1" w:rsidR="008C5A8D" w:rsidRPr="00BF0A93" w:rsidRDefault="00895737" w:rsidP="008C5A8D">
      <w:pPr>
        <w:pStyle w:val="BodyText"/>
      </w:pPr>
      <w:ins w:id="1083" w:author="Lynn Felhofer" w:date="2020-03-20T12:16:00Z">
        <w:r>
          <w:rPr>
            <w:b/>
            <w:bCs/>
            <w:i/>
            <w:iCs/>
          </w:rPr>
          <w:fldChar w:fldCharType="begin"/>
        </w:r>
        <w:r>
          <w:rPr>
            <w:b/>
            <w:bCs/>
            <w:i/>
            <w:iCs/>
          </w:rPr>
          <w:instrText xml:space="preserve"> HYPERLINK "https://wiki.ihe.net/index.php/Mobile_access_to_Health_Documents_(MHD)" </w:instrText>
        </w:r>
        <w:r>
          <w:rPr>
            <w:b/>
            <w:bCs/>
            <w:i/>
            <w:iCs/>
          </w:rPr>
          <w:fldChar w:fldCharType="separate"/>
        </w:r>
        <w:r w:rsidRPr="00895737">
          <w:rPr>
            <w:rStyle w:val="Hyperlink"/>
            <w:b/>
            <w:bCs/>
            <w:i/>
            <w:iCs/>
            <w:rPrChange w:id="1084" w:author="Lynn Felhofer" w:date="2020-03-20T12:16:00Z">
              <w:rPr/>
            </w:rPrChange>
          </w:rPr>
          <w:t>Mobile access to Health Documents</w:t>
        </w:r>
        <w:r>
          <w:rPr>
            <w:b/>
            <w:bCs/>
            <w:i/>
            <w:iCs/>
          </w:rPr>
          <w:fldChar w:fldCharType="end"/>
        </w:r>
        <w:r>
          <w:t xml:space="preserve"> </w:t>
        </w:r>
      </w:ins>
      <w:del w:id="1085" w:author="Lynn Felhofer" w:date="2020-03-20T12:16:00Z">
        <w:r w:rsidR="008C5A8D" w:rsidRPr="00BF0A93" w:rsidDel="00895737">
          <w:delText>Future.</w:delText>
        </w:r>
      </w:del>
      <w:ins w:id="1086" w:author="Lynn Felhofer" w:date="2020-03-20T12:13:00Z">
        <w:r>
          <w:t>is a Trial Implementation Profile.</w:t>
        </w:r>
      </w:ins>
    </w:p>
    <w:p w14:paraId="66D26102" w14:textId="00A420C8" w:rsidR="008C5A8D" w:rsidRPr="00D03BAD" w:rsidRDefault="00895737" w:rsidP="00AB4C28">
      <w:pPr>
        <w:pStyle w:val="Heading3"/>
        <w:numPr>
          <w:ilvl w:val="2"/>
          <w:numId w:val="158"/>
        </w:numPr>
        <w:ind w:left="0" w:firstLine="0"/>
        <w:rPr>
          <w:bCs/>
          <w:noProof w:val="0"/>
        </w:rPr>
      </w:pPr>
      <w:bookmarkStart w:id="1087" w:name="_Toc487039001"/>
      <w:bookmarkStart w:id="1088" w:name="_Toc488068102"/>
      <w:bookmarkStart w:id="1089" w:name="_Toc488068535"/>
      <w:bookmarkStart w:id="1090" w:name="_Toc488074862"/>
      <w:bookmarkStart w:id="1091" w:name="_Toc13752239"/>
      <w:ins w:id="1092" w:author="Lynn Felhofer" w:date="2020-03-20T12:14:00Z">
        <w:r>
          <w:rPr>
            <w:bCs/>
            <w:noProof w:val="0"/>
          </w:rPr>
          <w:t>Internet User Authorization (IUA)</w:t>
        </w:r>
      </w:ins>
      <w:del w:id="1093" w:author="Lynn Felhofer" w:date="2020-03-20T12:14:00Z">
        <w:r w:rsidR="008C5A8D" w:rsidRPr="00D03BAD" w:rsidDel="00895737">
          <w:rPr>
            <w:bCs/>
            <w:noProof w:val="0"/>
          </w:rPr>
          <w:delText>This section is reserved</w:delText>
        </w:r>
      </w:del>
      <w:bookmarkEnd w:id="1087"/>
      <w:bookmarkEnd w:id="1088"/>
      <w:bookmarkEnd w:id="1089"/>
      <w:bookmarkEnd w:id="1090"/>
      <w:bookmarkEnd w:id="1091"/>
    </w:p>
    <w:p w14:paraId="2FE06F08" w14:textId="6D41FC40" w:rsidR="008C5A8D" w:rsidRPr="00BF0A93" w:rsidRDefault="00895737" w:rsidP="008C5A8D">
      <w:pPr>
        <w:pStyle w:val="BodyText"/>
      </w:pPr>
      <w:ins w:id="1094" w:author="Lynn Felhofer" w:date="2020-03-20T12:17:00Z">
        <w:r>
          <w:rPr>
            <w:b/>
            <w:bCs/>
            <w:i/>
            <w:iCs/>
          </w:rPr>
          <w:fldChar w:fldCharType="begin"/>
        </w:r>
        <w:r>
          <w:rPr>
            <w:b/>
            <w:bCs/>
            <w:i/>
            <w:iCs/>
          </w:rPr>
          <w:instrText xml:space="preserve"> HYPERLINK "https://wiki.ihe.net/index.php/Internet_User_Authorization" </w:instrText>
        </w:r>
        <w:r>
          <w:rPr>
            <w:b/>
            <w:bCs/>
            <w:i/>
            <w:iCs/>
          </w:rPr>
          <w:fldChar w:fldCharType="separate"/>
        </w:r>
        <w:r w:rsidRPr="00895737">
          <w:rPr>
            <w:rStyle w:val="Hyperlink"/>
            <w:b/>
            <w:bCs/>
            <w:i/>
            <w:iCs/>
            <w:rPrChange w:id="1095" w:author="Lynn Felhofer" w:date="2020-03-20T12:17:00Z">
              <w:rPr/>
            </w:rPrChange>
          </w:rPr>
          <w:t>Internet User Authorization</w:t>
        </w:r>
        <w:del w:id="1096" w:author="Lynn Felhofer" w:date="2020-03-20T12:17:00Z">
          <w:r w:rsidR="008C5A8D" w:rsidRPr="00895737" w:rsidDel="00895737">
            <w:rPr>
              <w:rStyle w:val="Hyperlink"/>
              <w:b/>
              <w:bCs/>
              <w:i/>
              <w:iCs/>
              <w:rPrChange w:id="1097" w:author="Lynn Felhofer" w:date="2020-03-20T12:17:00Z">
                <w:rPr/>
              </w:rPrChange>
            </w:rPr>
            <w:delText>Fu</w:delText>
          </w:r>
        </w:del>
        <w:del w:id="1098" w:author="Lynn Felhofer" w:date="2020-03-20T12:16:00Z">
          <w:r w:rsidR="008C5A8D" w:rsidRPr="00895737" w:rsidDel="00895737">
            <w:rPr>
              <w:rStyle w:val="Hyperlink"/>
              <w:b/>
              <w:bCs/>
              <w:i/>
              <w:iCs/>
              <w:rPrChange w:id="1099" w:author="Lynn Felhofer" w:date="2020-03-20T12:17:00Z">
                <w:rPr/>
              </w:rPrChange>
            </w:rPr>
            <w:delText>ture.</w:delText>
          </w:r>
        </w:del>
        <w:r>
          <w:rPr>
            <w:b/>
            <w:bCs/>
            <w:i/>
            <w:iCs/>
          </w:rPr>
          <w:fldChar w:fldCharType="end"/>
        </w:r>
      </w:ins>
      <w:ins w:id="1100" w:author="Lynn Felhofer" w:date="2020-03-20T12:13:00Z">
        <w:r w:rsidRPr="00895737">
          <w:t xml:space="preserve"> </w:t>
        </w:r>
        <w:r>
          <w:t>is a Trial Implementation Profile.</w:t>
        </w:r>
      </w:ins>
    </w:p>
    <w:p w14:paraId="50104F8F" w14:textId="04306EB7" w:rsidR="008C5A8D" w:rsidRPr="00D03BAD" w:rsidRDefault="00895737" w:rsidP="00AB4C28">
      <w:pPr>
        <w:pStyle w:val="Heading3"/>
        <w:numPr>
          <w:ilvl w:val="2"/>
          <w:numId w:val="158"/>
        </w:numPr>
        <w:ind w:left="0" w:firstLine="0"/>
        <w:rPr>
          <w:bCs/>
          <w:noProof w:val="0"/>
        </w:rPr>
      </w:pPr>
      <w:bookmarkStart w:id="1101" w:name="_Toc487039002"/>
      <w:bookmarkStart w:id="1102" w:name="_Toc488068103"/>
      <w:bookmarkStart w:id="1103" w:name="_Toc488068536"/>
      <w:bookmarkStart w:id="1104" w:name="_Toc488074863"/>
      <w:bookmarkStart w:id="1105" w:name="_Toc13752240"/>
      <w:ins w:id="1106" w:author="Lynn Felhofer" w:date="2020-03-20T12:15:00Z">
        <w:r>
          <w:rPr>
            <w:bCs/>
            <w:noProof w:val="0"/>
          </w:rPr>
          <w:t>Care Services Discovery (CSD)</w:t>
        </w:r>
      </w:ins>
      <w:del w:id="1107" w:author="Lynn Felhofer" w:date="2020-03-20T12:15:00Z">
        <w:r w:rsidR="008C5A8D" w:rsidRPr="00D03BAD" w:rsidDel="00895737">
          <w:rPr>
            <w:bCs/>
            <w:noProof w:val="0"/>
          </w:rPr>
          <w:delText>This</w:delText>
        </w:r>
      </w:del>
      <w:del w:id="1108" w:author="Lynn Felhofer" w:date="2020-03-20T12:14:00Z">
        <w:r w:rsidR="008C5A8D" w:rsidRPr="00D03BAD" w:rsidDel="00895737">
          <w:rPr>
            <w:bCs/>
            <w:noProof w:val="0"/>
          </w:rPr>
          <w:delText xml:space="preserve"> section is reserved</w:delText>
        </w:r>
      </w:del>
      <w:bookmarkEnd w:id="1101"/>
      <w:bookmarkEnd w:id="1102"/>
      <w:bookmarkEnd w:id="1103"/>
      <w:bookmarkEnd w:id="1104"/>
      <w:bookmarkEnd w:id="1105"/>
    </w:p>
    <w:p w14:paraId="1CC90FFF" w14:textId="5F220D44" w:rsidR="008C5A8D" w:rsidRPr="00BF0A93" w:rsidRDefault="00895737" w:rsidP="008C5A8D">
      <w:pPr>
        <w:pStyle w:val="BodyText"/>
      </w:pPr>
      <w:ins w:id="1109" w:author="Lynn Felhofer" w:date="2020-03-20T12:18:00Z">
        <w:r>
          <w:rPr>
            <w:b/>
            <w:bCs/>
            <w:i/>
            <w:iCs/>
          </w:rPr>
          <w:fldChar w:fldCharType="begin"/>
        </w:r>
        <w:r>
          <w:rPr>
            <w:b/>
            <w:bCs/>
            <w:i/>
            <w:iCs/>
          </w:rPr>
          <w:instrText xml:space="preserve"> HYPERLINK "https://wiki.ihe.net/index.php/Care_Services_Discovery" </w:instrText>
        </w:r>
        <w:r>
          <w:rPr>
            <w:b/>
            <w:bCs/>
            <w:i/>
            <w:iCs/>
          </w:rPr>
          <w:fldChar w:fldCharType="separate"/>
        </w:r>
        <w:r w:rsidRPr="00E57979">
          <w:rPr>
            <w:rStyle w:val="Hyperlink"/>
            <w:b/>
            <w:bCs/>
            <w:i/>
            <w:iCs/>
          </w:rPr>
          <w:t>Care Services Discovery</w:t>
        </w:r>
        <w:del w:id="1110" w:author="Lynn Felhofer" w:date="2020-03-20T12:17:00Z">
          <w:r w:rsidR="008C5A8D" w:rsidRPr="00E57979" w:rsidDel="00895737">
            <w:rPr>
              <w:rStyle w:val="Hyperlink"/>
              <w:b/>
              <w:bCs/>
              <w:i/>
              <w:iCs/>
            </w:rPr>
            <w:delText>Future.</w:delText>
          </w:r>
        </w:del>
        <w:r>
          <w:rPr>
            <w:b/>
            <w:bCs/>
            <w:i/>
            <w:iCs/>
          </w:rPr>
          <w:fldChar w:fldCharType="end"/>
        </w:r>
      </w:ins>
      <w:ins w:id="1111" w:author="Lynn Felhofer" w:date="2020-03-20T12:14:00Z">
        <w:r w:rsidRPr="00895737">
          <w:t xml:space="preserve"> </w:t>
        </w:r>
        <w:r>
          <w:t>is a Trial Implementation Profile.</w:t>
        </w:r>
      </w:ins>
    </w:p>
    <w:p w14:paraId="68776474" w14:textId="46D4D680" w:rsidR="008C5A8D" w:rsidRPr="00D03BAD" w:rsidRDefault="00895737" w:rsidP="00AB4C28">
      <w:pPr>
        <w:pStyle w:val="Heading3"/>
        <w:numPr>
          <w:ilvl w:val="2"/>
          <w:numId w:val="158"/>
        </w:numPr>
        <w:ind w:left="0" w:firstLine="0"/>
        <w:rPr>
          <w:bCs/>
          <w:noProof w:val="0"/>
        </w:rPr>
      </w:pPr>
      <w:bookmarkStart w:id="1112" w:name="_Toc487039003"/>
      <w:bookmarkStart w:id="1113" w:name="_Toc488068104"/>
      <w:bookmarkStart w:id="1114" w:name="_Toc488068537"/>
      <w:bookmarkStart w:id="1115" w:name="_Toc488074864"/>
      <w:bookmarkStart w:id="1116" w:name="_Toc13752241"/>
      <w:ins w:id="1117" w:author="Lynn Felhofer" w:date="2020-03-20T12:15:00Z">
        <w:r>
          <w:rPr>
            <w:bCs/>
            <w:noProof w:val="0"/>
          </w:rPr>
          <w:t>Patient Location Tracking (PLT)</w:t>
        </w:r>
      </w:ins>
      <w:del w:id="1118" w:author="Lynn Felhofer" w:date="2020-03-20T12:15:00Z">
        <w:r w:rsidR="008C5A8D" w:rsidRPr="00D03BAD" w:rsidDel="00895737">
          <w:rPr>
            <w:bCs/>
            <w:noProof w:val="0"/>
          </w:rPr>
          <w:delText>This section is reserved</w:delText>
        </w:r>
      </w:del>
      <w:bookmarkEnd w:id="1112"/>
      <w:bookmarkEnd w:id="1113"/>
      <w:bookmarkEnd w:id="1114"/>
      <w:bookmarkEnd w:id="1115"/>
      <w:bookmarkEnd w:id="1116"/>
    </w:p>
    <w:p w14:paraId="4755A688" w14:textId="3885B1A8" w:rsidR="008C5A8D" w:rsidRPr="00BF0A93" w:rsidRDefault="00E57979" w:rsidP="008C5A8D">
      <w:pPr>
        <w:pStyle w:val="BodyText"/>
      </w:pPr>
      <w:ins w:id="1119" w:author="Lynn Felhofer" w:date="2020-03-20T12:19:00Z">
        <w:r>
          <w:rPr>
            <w:b/>
            <w:bCs/>
            <w:i/>
            <w:iCs/>
          </w:rPr>
          <w:fldChar w:fldCharType="begin"/>
        </w:r>
        <w:r>
          <w:rPr>
            <w:b/>
            <w:bCs/>
            <w:i/>
            <w:iCs/>
          </w:rPr>
          <w:instrText xml:space="preserve"> HYPERLINK "https://wiki.ihe.net/index.php/Patient_Location_Tracking" </w:instrText>
        </w:r>
        <w:r>
          <w:rPr>
            <w:b/>
            <w:bCs/>
            <w:i/>
            <w:iCs/>
          </w:rPr>
          <w:fldChar w:fldCharType="separate"/>
        </w:r>
        <w:r w:rsidRPr="00E57979">
          <w:rPr>
            <w:rStyle w:val="Hyperlink"/>
            <w:b/>
            <w:bCs/>
            <w:i/>
            <w:iCs/>
          </w:rPr>
          <w:t>Patient Location Tracking</w:t>
        </w:r>
        <w:del w:id="1120" w:author="Lynn Felhofer" w:date="2020-03-20T12:18:00Z">
          <w:r w:rsidR="008C5A8D" w:rsidRPr="00E57979" w:rsidDel="00D3490E">
            <w:rPr>
              <w:rStyle w:val="Hyperlink"/>
              <w:b/>
              <w:bCs/>
              <w:i/>
              <w:iCs/>
            </w:rPr>
            <w:delText>Future.</w:delText>
          </w:r>
        </w:del>
        <w:r>
          <w:rPr>
            <w:b/>
            <w:bCs/>
            <w:i/>
            <w:iCs/>
          </w:rPr>
          <w:fldChar w:fldCharType="end"/>
        </w:r>
      </w:ins>
      <w:ins w:id="1121" w:author="Lynn Felhofer" w:date="2020-03-20T12:14:00Z">
        <w:r w:rsidR="00895737" w:rsidRPr="00895737">
          <w:t xml:space="preserve"> </w:t>
        </w:r>
        <w:r w:rsidR="00895737">
          <w:t>is a Trial Implementation Profile.</w:t>
        </w:r>
      </w:ins>
    </w:p>
    <w:p w14:paraId="3BE29AEE" w14:textId="77777777" w:rsidR="008C5A8D" w:rsidRPr="00D03BAD" w:rsidRDefault="008C5A8D" w:rsidP="00AB4C28">
      <w:pPr>
        <w:pStyle w:val="Heading3"/>
        <w:numPr>
          <w:ilvl w:val="2"/>
          <w:numId w:val="158"/>
        </w:numPr>
        <w:ind w:left="0" w:firstLine="0"/>
        <w:rPr>
          <w:bCs/>
          <w:noProof w:val="0"/>
        </w:rPr>
      </w:pPr>
      <w:bookmarkStart w:id="1122" w:name="_Toc487039004"/>
      <w:bookmarkStart w:id="1123" w:name="_Toc488068105"/>
      <w:bookmarkStart w:id="1124" w:name="_Toc488068538"/>
      <w:bookmarkStart w:id="1125" w:name="_Toc488074865"/>
      <w:bookmarkStart w:id="1126" w:name="_Toc13752242"/>
      <w:r w:rsidRPr="00D03BAD">
        <w:rPr>
          <w:bCs/>
          <w:noProof w:val="0"/>
        </w:rPr>
        <w:t>Document Digital Signature (DSG)</w:t>
      </w:r>
      <w:bookmarkEnd w:id="1122"/>
      <w:bookmarkEnd w:id="1123"/>
      <w:bookmarkEnd w:id="1124"/>
      <w:bookmarkEnd w:id="1125"/>
      <w:bookmarkEnd w:id="1126"/>
    </w:p>
    <w:p w14:paraId="7F5E6909" w14:textId="5CA2E55E" w:rsidR="008C5A8D" w:rsidRDefault="00E57979" w:rsidP="00512E17">
      <w:pPr>
        <w:rPr>
          <w:ins w:id="1127" w:author="Lynn Felhofer" w:date="2020-03-20T12:20:00Z"/>
        </w:rPr>
      </w:pPr>
      <w:ins w:id="1128" w:author="Lynn Felhofer" w:date="2020-03-20T12:19:00Z">
        <w:r>
          <w:rPr>
            <w:b/>
            <w:i/>
          </w:rPr>
          <w:fldChar w:fldCharType="begin"/>
        </w:r>
        <w:r>
          <w:rPr>
            <w:b/>
            <w:i/>
          </w:rPr>
          <w:instrText xml:space="preserve"> HYPERLINK "https://wiki.ihe.net/index.php/Document_Digital_Signature" </w:instrText>
        </w:r>
        <w:r>
          <w:rPr>
            <w:b/>
            <w:i/>
          </w:rPr>
          <w:fldChar w:fldCharType="separate"/>
        </w:r>
        <w:r w:rsidR="00F247E2" w:rsidRPr="00E57979">
          <w:rPr>
            <w:rStyle w:val="Hyperlink"/>
            <w:b/>
            <w:i/>
          </w:rPr>
          <w:t>Document Digital Signature</w:t>
        </w:r>
        <w:r>
          <w:rPr>
            <w:b/>
            <w:i/>
          </w:rPr>
          <w:fldChar w:fldCharType="end"/>
        </w:r>
      </w:ins>
      <w:r w:rsidR="00F247E2" w:rsidRPr="00BF0A93">
        <w:t xml:space="preserve"> defines general</w:t>
      </w:r>
      <w:r w:rsidR="00AD1F24" w:rsidRPr="00BF0A93">
        <w:t>-</w:t>
      </w:r>
      <w:r w:rsidR="00F247E2" w:rsidRPr="00BF0A93">
        <w:t>purpose methods of digitally signing of documents for communication and persistence. Among other uses, these methods can be used within an IHE Document Sharing infrastructure (e.g., XDS, XCA, XDM, XDR, and MHD).</w:t>
      </w:r>
    </w:p>
    <w:p w14:paraId="41CB1178" w14:textId="31B4939F" w:rsidR="00E57979" w:rsidRPr="00D03BAD" w:rsidRDefault="00E57979" w:rsidP="00E57979">
      <w:pPr>
        <w:pStyle w:val="Heading3"/>
        <w:numPr>
          <w:ilvl w:val="2"/>
          <w:numId w:val="158"/>
        </w:numPr>
        <w:ind w:left="0" w:firstLine="0"/>
        <w:rPr>
          <w:ins w:id="1129" w:author="Lynn Felhofer" w:date="2020-03-20T12:20:00Z"/>
          <w:bCs/>
          <w:noProof w:val="0"/>
        </w:rPr>
      </w:pPr>
      <w:ins w:id="1130" w:author="Lynn Felhofer" w:date="2020-03-20T12:20:00Z">
        <w:r>
          <w:rPr>
            <w:bCs/>
            <w:noProof w:val="0"/>
          </w:rPr>
          <w:t>Patient Demographics Query for Mobile (PDQm)</w:t>
        </w:r>
      </w:ins>
    </w:p>
    <w:p w14:paraId="2669F2D9" w14:textId="447268F9" w:rsidR="00E57979" w:rsidRPr="00BF0A93" w:rsidRDefault="00E57979" w:rsidP="00E57979">
      <w:pPr>
        <w:pStyle w:val="BodyText"/>
        <w:rPr>
          <w:ins w:id="1131" w:author="Lynn Felhofer" w:date="2020-03-20T12:20:00Z"/>
        </w:rPr>
      </w:pPr>
      <w:ins w:id="1132" w:author="Lynn Felhofer" w:date="2020-03-20T12:22:00Z">
        <w:r>
          <w:rPr>
            <w:b/>
            <w:bCs/>
            <w:i/>
            <w:iCs/>
          </w:rPr>
          <w:fldChar w:fldCharType="begin"/>
        </w:r>
        <w:r>
          <w:rPr>
            <w:b/>
            <w:bCs/>
            <w:i/>
            <w:iCs/>
          </w:rPr>
          <w:instrText xml:space="preserve"> HYPERLINK "https://wiki.ihe.net/index.php/Patient_Demographics_Query_for_Mobile_(PDQm)" </w:instrText>
        </w:r>
        <w:r>
          <w:rPr>
            <w:b/>
            <w:bCs/>
            <w:i/>
            <w:iCs/>
          </w:rPr>
          <w:fldChar w:fldCharType="separate"/>
        </w:r>
        <w:r w:rsidRPr="005D2593">
          <w:rPr>
            <w:rStyle w:val="Hyperlink"/>
            <w:b/>
            <w:bCs/>
            <w:i/>
            <w:iCs/>
          </w:rPr>
          <w:t>Patient Demographics for Mobile</w:t>
        </w:r>
        <w:r>
          <w:rPr>
            <w:b/>
            <w:bCs/>
            <w:i/>
            <w:iCs/>
          </w:rPr>
          <w:fldChar w:fldCharType="end"/>
        </w:r>
      </w:ins>
      <w:ins w:id="1133" w:author="Lynn Felhofer" w:date="2020-03-20T12:21:00Z">
        <w:r>
          <w:t xml:space="preserve"> is </w:t>
        </w:r>
      </w:ins>
      <w:ins w:id="1134" w:author="Lynn Felhofer" w:date="2020-03-20T12:20:00Z">
        <w:r>
          <w:t>a Trial Implementation Profile.</w:t>
        </w:r>
      </w:ins>
    </w:p>
    <w:p w14:paraId="2047FA8E" w14:textId="352F3636" w:rsidR="005D2593" w:rsidRPr="005D2593" w:rsidRDefault="005D2593" w:rsidP="005D2593">
      <w:pPr>
        <w:pStyle w:val="Heading3"/>
        <w:numPr>
          <w:ilvl w:val="2"/>
          <w:numId w:val="158"/>
        </w:numPr>
        <w:ind w:left="0" w:firstLine="0"/>
        <w:rPr>
          <w:ins w:id="1135" w:author="Lynn Felhofer" w:date="2020-03-20T12:24:00Z"/>
          <w:bCs/>
          <w:noProof w:val="0"/>
        </w:rPr>
      </w:pPr>
      <w:ins w:id="1136" w:author="Lynn Felhofer" w:date="2020-03-20T12:24:00Z">
        <w:r>
          <w:rPr>
            <w:bCs/>
            <w:noProof w:val="0"/>
          </w:rPr>
          <w:t>Secure Retrieve (SeR)</w:t>
        </w:r>
      </w:ins>
    </w:p>
    <w:p w14:paraId="25775FC5" w14:textId="06BCCA8F" w:rsidR="00E57979" w:rsidRPr="00BF0A93" w:rsidRDefault="005D2593" w:rsidP="00E57979">
      <w:pPr>
        <w:pStyle w:val="BodyText"/>
        <w:rPr>
          <w:ins w:id="1137" w:author="Lynn Felhofer" w:date="2020-03-20T12:20:00Z"/>
        </w:rPr>
      </w:pPr>
      <w:ins w:id="1138" w:author="Lynn Felhofer" w:date="2020-03-20T12:25:00Z">
        <w:r>
          <w:rPr>
            <w:b/>
            <w:bCs/>
            <w:i/>
            <w:iCs/>
          </w:rPr>
          <w:fldChar w:fldCharType="begin"/>
        </w:r>
        <w:r>
          <w:rPr>
            <w:b/>
            <w:bCs/>
            <w:i/>
            <w:iCs/>
          </w:rPr>
          <w:instrText xml:space="preserve"> HYPERLINK "https://wiki.ihe.net/index.php/Secure_Retrieve" </w:instrText>
        </w:r>
        <w:r>
          <w:rPr>
            <w:b/>
            <w:bCs/>
            <w:i/>
            <w:iCs/>
          </w:rPr>
          <w:fldChar w:fldCharType="separate"/>
        </w:r>
        <w:r w:rsidRPr="005D2593">
          <w:rPr>
            <w:rStyle w:val="Hyperlink"/>
            <w:b/>
            <w:bCs/>
            <w:i/>
            <w:iCs/>
          </w:rPr>
          <w:t>Secure Retrieve</w:t>
        </w:r>
        <w:r>
          <w:rPr>
            <w:b/>
            <w:bCs/>
            <w:i/>
            <w:iCs/>
          </w:rPr>
          <w:fldChar w:fldCharType="end"/>
        </w:r>
        <w:r>
          <w:rPr>
            <w:b/>
            <w:bCs/>
            <w:i/>
            <w:iCs/>
          </w:rPr>
          <w:t xml:space="preserve"> </w:t>
        </w:r>
        <w:r w:rsidRPr="005D2593">
          <w:t>is</w:t>
        </w:r>
        <w:r>
          <w:rPr>
            <w:b/>
            <w:bCs/>
            <w:i/>
            <w:iCs/>
          </w:rPr>
          <w:t xml:space="preserve"> </w:t>
        </w:r>
      </w:ins>
      <w:ins w:id="1139" w:author="Lynn Felhofer" w:date="2020-03-20T12:21:00Z">
        <w:r w:rsidR="00E57979">
          <w:t>a Trial Implementation Profile.</w:t>
        </w:r>
      </w:ins>
    </w:p>
    <w:p w14:paraId="6FA1D597" w14:textId="2967A93D" w:rsidR="00E57979" w:rsidRPr="00D03BAD" w:rsidRDefault="004815B6" w:rsidP="00E57979">
      <w:pPr>
        <w:pStyle w:val="Heading3"/>
        <w:numPr>
          <w:ilvl w:val="2"/>
          <w:numId w:val="158"/>
        </w:numPr>
        <w:ind w:left="0" w:firstLine="0"/>
        <w:rPr>
          <w:ins w:id="1140" w:author="Lynn Felhofer" w:date="2020-03-20T12:20:00Z"/>
          <w:bCs/>
          <w:noProof w:val="0"/>
        </w:rPr>
      </w:pPr>
      <w:ins w:id="1141" w:author="Lynn Felhofer" w:date="2020-03-20T12:32:00Z">
        <w:r>
          <w:rPr>
            <w:bCs/>
            <w:noProof w:val="0"/>
          </w:rPr>
          <w:t>Cross-Community Document Reliable Interchange (XCDR)</w:t>
        </w:r>
      </w:ins>
    </w:p>
    <w:p w14:paraId="2E8BF792" w14:textId="7F1382A0" w:rsidR="00E57979" w:rsidRPr="00BF0A93" w:rsidRDefault="004815B6" w:rsidP="00E57979">
      <w:pPr>
        <w:pStyle w:val="BodyText"/>
        <w:rPr>
          <w:ins w:id="1142" w:author="Lynn Felhofer" w:date="2020-03-20T12:20:00Z"/>
        </w:rPr>
      </w:pPr>
      <w:ins w:id="1143" w:author="Lynn Felhofer" w:date="2020-03-20T12:32:00Z">
        <w:r>
          <w:rPr>
            <w:b/>
            <w:bCs/>
            <w:i/>
            <w:iCs/>
          </w:rPr>
          <w:fldChar w:fldCharType="begin"/>
        </w:r>
        <w:r>
          <w:rPr>
            <w:b/>
            <w:bCs/>
            <w:i/>
            <w:iCs/>
          </w:rPr>
          <w:instrText xml:space="preserve"> HYPERLINK "https://wiki.ihe.net/index.php/Cross-Community_Document_Reliable_Interchange_(XCDR)" </w:instrText>
        </w:r>
        <w:r>
          <w:rPr>
            <w:b/>
            <w:bCs/>
            <w:i/>
            <w:iCs/>
          </w:rPr>
          <w:fldChar w:fldCharType="separate"/>
        </w:r>
        <w:r w:rsidR="00454A86" w:rsidRPr="004815B6">
          <w:rPr>
            <w:rStyle w:val="Hyperlink"/>
            <w:b/>
            <w:bCs/>
            <w:i/>
            <w:iCs/>
          </w:rPr>
          <w:t>Cross-Community Document Reliable Interchange</w:t>
        </w:r>
        <w:r>
          <w:rPr>
            <w:b/>
            <w:bCs/>
            <w:i/>
            <w:iCs/>
          </w:rPr>
          <w:fldChar w:fldCharType="end"/>
        </w:r>
      </w:ins>
      <w:ins w:id="1144" w:author="Lynn Felhofer" w:date="2020-03-20T12:26:00Z">
        <w:r w:rsidR="00454A86">
          <w:t xml:space="preserve"> is </w:t>
        </w:r>
      </w:ins>
      <w:ins w:id="1145" w:author="Lynn Felhofer" w:date="2020-03-20T12:21:00Z">
        <w:r w:rsidR="00E57979">
          <w:t>Trial Implementation Profile.</w:t>
        </w:r>
      </w:ins>
    </w:p>
    <w:p w14:paraId="4AA55D4D" w14:textId="627AE482" w:rsidR="00E57979" w:rsidRPr="00D03BAD" w:rsidRDefault="004815B6" w:rsidP="00E57979">
      <w:pPr>
        <w:pStyle w:val="Heading3"/>
        <w:numPr>
          <w:ilvl w:val="2"/>
          <w:numId w:val="158"/>
        </w:numPr>
        <w:ind w:left="0" w:firstLine="0"/>
        <w:rPr>
          <w:ins w:id="1146" w:author="Lynn Felhofer" w:date="2020-03-20T12:20:00Z"/>
          <w:bCs/>
          <w:noProof w:val="0"/>
        </w:rPr>
      </w:pPr>
      <w:ins w:id="1147" w:author="Lynn Felhofer" w:date="2020-03-20T12:32:00Z">
        <w:r>
          <w:rPr>
            <w:bCs/>
            <w:noProof w:val="0"/>
          </w:rPr>
          <w:t>Patient Identifier Cross-reference for Mobile (PIXm)</w:t>
        </w:r>
      </w:ins>
    </w:p>
    <w:p w14:paraId="44F934D4" w14:textId="7F14FBDB" w:rsidR="00E57979" w:rsidRPr="00BF0A93" w:rsidRDefault="004815B6" w:rsidP="00E57979">
      <w:pPr>
        <w:pStyle w:val="BodyText"/>
        <w:rPr>
          <w:ins w:id="1148" w:author="Lynn Felhofer" w:date="2020-03-20T12:20:00Z"/>
        </w:rPr>
      </w:pPr>
      <w:ins w:id="1149" w:author="Lynn Felhofer" w:date="2020-03-20T12:33:00Z">
        <w:r>
          <w:rPr>
            <w:b/>
            <w:bCs/>
            <w:i/>
            <w:iCs/>
          </w:rPr>
          <w:fldChar w:fldCharType="begin"/>
        </w:r>
        <w:r>
          <w:rPr>
            <w:b/>
            <w:bCs/>
            <w:i/>
            <w:iCs/>
          </w:rPr>
          <w:instrText xml:space="preserve"> HYPERLINK "https://wiki.ihe.net/index.php/Patient_Identifier_Cross-Reference_for_Mobile_(PIXm)" </w:instrText>
        </w:r>
        <w:r>
          <w:rPr>
            <w:b/>
            <w:bCs/>
            <w:i/>
            <w:iCs/>
          </w:rPr>
          <w:fldChar w:fldCharType="separate"/>
        </w:r>
        <w:r w:rsidRPr="004815B6">
          <w:rPr>
            <w:rStyle w:val="Hyperlink"/>
            <w:b/>
            <w:bCs/>
            <w:i/>
            <w:iCs/>
          </w:rPr>
          <w:t>Patient Identifier Cross-reference for Mobile</w:t>
        </w:r>
        <w:r>
          <w:rPr>
            <w:b/>
            <w:bCs/>
            <w:i/>
            <w:iCs/>
          </w:rPr>
          <w:fldChar w:fldCharType="end"/>
        </w:r>
        <w:r>
          <w:t xml:space="preserve"> is </w:t>
        </w:r>
      </w:ins>
      <w:ins w:id="1150" w:author="Lynn Felhofer" w:date="2020-03-20T12:21:00Z">
        <w:r w:rsidR="00E57979">
          <w:t>a Trial Implementation Profile.</w:t>
        </w:r>
      </w:ins>
    </w:p>
    <w:p w14:paraId="276C8B66" w14:textId="03FF1685" w:rsidR="00E57979" w:rsidRPr="00D03BAD" w:rsidRDefault="004815B6" w:rsidP="00E57979">
      <w:pPr>
        <w:pStyle w:val="Heading3"/>
        <w:numPr>
          <w:ilvl w:val="2"/>
          <w:numId w:val="158"/>
        </w:numPr>
        <w:ind w:left="0" w:firstLine="0"/>
        <w:rPr>
          <w:ins w:id="1151" w:author="Lynn Felhofer" w:date="2020-03-20T12:20:00Z"/>
          <w:bCs/>
          <w:noProof w:val="0"/>
        </w:rPr>
      </w:pPr>
      <w:ins w:id="1152" w:author="Lynn Felhofer" w:date="2020-03-20T12:34:00Z">
        <w:r>
          <w:rPr>
            <w:bCs/>
            <w:noProof w:val="0"/>
          </w:rPr>
          <w:t>Mobile Alert Communication Management (mACM</w:t>
        </w:r>
      </w:ins>
      <w:ins w:id="1153" w:author="Lynn Felhofer" w:date="2020-03-20T12:20:00Z">
        <w:r w:rsidR="00E57979">
          <w:rPr>
            <w:bCs/>
            <w:noProof w:val="0"/>
          </w:rPr>
          <w:t>)</w:t>
        </w:r>
      </w:ins>
    </w:p>
    <w:p w14:paraId="70463511" w14:textId="6AF29EAB" w:rsidR="00E57979" w:rsidRDefault="004815B6" w:rsidP="00512E17">
      <w:pPr>
        <w:rPr>
          <w:ins w:id="1154" w:author="Lynn Felhofer" w:date="2020-03-20T12:35:00Z"/>
        </w:rPr>
      </w:pPr>
      <w:ins w:id="1155" w:author="Lynn Felhofer" w:date="2020-03-20T12:35:00Z">
        <w:r>
          <w:rPr>
            <w:b/>
            <w:bCs/>
            <w:i/>
            <w:iCs/>
          </w:rPr>
          <w:fldChar w:fldCharType="begin"/>
        </w:r>
        <w:r>
          <w:rPr>
            <w:b/>
            <w:bCs/>
            <w:i/>
            <w:iCs/>
          </w:rPr>
          <w:instrText xml:space="preserve"> HYPERLINK "https://wiki.ihe.net/index.php/Mobile_Alert_Communication_Management(mACM)" </w:instrText>
        </w:r>
        <w:r>
          <w:rPr>
            <w:b/>
            <w:bCs/>
            <w:i/>
            <w:iCs/>
          </w:rPr>
          <w:fldChar w:fldCharType="separate"/>
        </w:r>
        <w:r w:rsidRPr="004815B6">
          <w:rPr>
            <w:rStyle w:val="Hyperlink"/>
            <w:b/>
            <w:bCs/>
            <w:i/>
            <w:iCs/>
          </w:rPr>
          <w:t>Mobile Alert Communication Management</w:t>
        </w:r>
        <w:r>
          <w:rPr>
            <w:b/>
            <w:bCs/>
            <w:i/>
            <w:iCs/>
          </w:rPr>
          <w:fldChar w:fldCharType="end"/>
        </w:r>
      </w:ins>
      <w:ins w:id="1156" w:author="Lynn Felhofer" w:date="2020-03-20T12:34:00Z">
        <w:r>
          <w:t xml:space="preserve"> </w:t>
        </w:r>
      </w:ins>
      <w:ins w:id="1157" w:author="Lynn Felhofer" w:date="2020-03-20T12:21:00Z">
        <w:r w:rsidR="00E57979">
          <w:t>a Trial Implementation Profile.</w:t>
        </w:r>
      </w:ins>
    </w:p>
    <w:p w14:paraId="70F725ED" w14:textId="4C11B3F5" w:rsidR="004815B6" w:rsidRPr="00D03BAD" w:rsidRDefault="004815B6" w:rsidP="004815B6">
      <w:pPr>
        <w:pStyle w:val="Heading3"/>
        <w:numPr>
          <w:ilvl w:val="2"/>
          <w:numId w:val="158"/>
        </w:numPr>
        <w:ind w:left="0" w:firstLine="0"/>
        <w:rPr>
          <w:ins w:id="1158" w:author="Lynn Felhofer" w:date="2020-03-20T12:35:00Z"/>
          <w:bCs/>
          <w:noProof w:val="0"/>
        </w:rPr>
      </w:pPr>
      <w:ins w:id="1159" w:author="Lynn Felhofer" w:date="2020-03-20T12:35:00Z">
        <w:r>
          <w:rPr>
            <w:bCs/>
            <w:noProof w:val="0"/>
          </w:rPr>
          <w:lastRenderedPageBreak/>
          <w:t>Advanc</w:t>
        </w:r>
      </w:ins>
      <w:ins w:id="1160" w:author="Lynn Felhofer" w:date="2020-03-20T12:36:00Z">
        <w:r>
          <w:rPr>
            <w:bCs/>
            <w:noProof w:val="0"/>
          </w:rPr>
          <w:t>ed Patient Privacy Consents (APPC</w:t>
        </w:r>
      </w:ins>
      <w:ins w:id="1161" w:author="Lynn Felhofer" w:date="2020-03-20T12:35:00Z">
        <w:r>
          <w:rPr>
            <w:bCs/>
            <w:noProof w:val="0"/>
          </w:rPr>
          <w:t>)</w:t>
        </w:r>
      </w:ins>
    </w:p>
    <w:p w14:paraId="5476E21E" w14:textId="6412EFE1" w:rsidR="004815B6" w:rsidRPr="00BF0A93" w:rsidRDefault="004815B6" w:rsidP="004815B6">
      <w:pPr>
        <w:rPr>
          <w:ins w:id="1162" w:author="Lynn Felhofer" w:date="2020-03-20T12:35:00Z"/>
          <w:rFonts w:eastAsia="MS Mincho"/>
        </w:rPr>
      </w:pPr>
      <w:ins w:id="1163" w:author="Lynn Felhofer" w:date="2020-03-20T12:36:00Z">
        <w:r>
          <w:rPr>
            <w:b/>
            <w:bCs/>
            <w:i/>
            <w:iCs/>
          </w:rPr>
          <w:fldChar w:fldCharType="begin"/>
        </w:r>
        <w:r>
          <w:rPr>
            <w:b/>
            <w:bCs/>
            <w:i/>
            <w:iCs/>
          </w:rPr>
          <w:instrText xml:space="preserve"> HYPERLINK "https://wiki.ihe.net/index.php/Advanced_Patient_Privacy_Consents" </w:instrText>
        </w:r>
        <w:r>
          <w:rPr>
            <w:b/>
            <w:bCs/>
            <w:i/>
            <w:iCs/>
          </w:rPr>
          <w:fldChar w:fldCharType="separate"/>
        </w:r>
        <w:r w:rsidRPr="00165633">
          <w:rPr>
            <w:rStyle w:val="Hyperlink"/>
            <w:b/>
            <w:bCs/>
            <w:i/>
            <w:iCs/>
          </w:rPr>
          <w:t>Advanced Patient Privacy Consents</w:t>
        </w:r>
        <w:r>
          <w:rPr>
            <w:b/>
            <w:bCs/>
            <w:i/>
            <w:iCs/>
          </w:rPr>
          <w:fldChar w:fldCharType="end"/>
        </w:r>
        <w:r>
          <w:t xml:space="preserve"> is</w:t>
        </w:r>
      </w:ins>
      <w:ins w:id="1164" w:author="Lynn Felhofer" w:date="2020-03-20T12:35:00Z">
        <w:r>
          <w:t xml:space="preserve"> a Trial Implementation Profile.</w:t>
        </w:r>
      </w:ins>
    </w:p>
    <w:p w14:paraId="72D826D7" w14:textId="0FBD99B2" w:rsidR="004815B6" w:rsidRPr="00D03BAD" w:rsidRDefault="008E7074" w:rsidP="004815B6">
      <w:pPr>
        <w:pStyle w:val="Heading3"/>
        <w:numPr>
          <w:ilvl w:val="2"/>
          <w:numId w:val="158"/>
        </w:numPr>
        <w:ind w:left="0" w:firstLine="0"/>
        <w:rPr>
          <w:ins w:id="1165" w:author="Lynn Felhofer" w:date="2020-03-20T12:35:00Z"/>
          <w:bCs/>
          <w:noProof w:val="0"/>
        </w:rPr>
      </w:pPr>
      <w:ins w:id="1166" w:author="Lynn Felhofer" w:date="2020-03-20T12:38:00Z">
        <w:r>
          <w:rPr>
            <w:bCs/>
            <w:noProof w:val="0"/>
          </w:rPr>
          <w:t>Remove Metadata and Documents (RMD</w:t>
        </w:r>
      </w:ins>
      <w:ins w:id="1167" w:author="Lynn Felhofer" w:date="2020-03-20T12:35:00Z">
        <w:r w:rsidR="004815B6">
          <w:rPr>
            <w:bCs/>
            <w:noProof w:val="0"/>
          </w:rPr>
          <w:t>)</w:t>
        </w:r>
      </w:ins>
    </w:p>
    <w:p w14:paraId="6956F020" w14:textId="3FA1AC26" w:rsidR="004815B6" w:rsidRPr="00BF0A93" w:rsidRDefault="008E7074" w:rsidP="004815B6">
      <w:pPr>
        <w:rPr>
          <w:ins w:id="1168" w:author="Lynn Felhofer" w:date="2020-03-20T12:35:00Z"/>
          <w:rFonts w:eastAsia="MS Mincho"/>
        </w:rPr>
      </w:pPr>
      <w:ins w:id="1169" w:author="Lynn Felhofer" w:date="2020-03-20T12:38:00Z">
        <w:r>
          <w:rPr>
            <w:b/>
            <w:bCs/>
            <w:i/>
            <w:iCs/>
          </w:rPr>
          <w:fldChar w:fldCharType="begin"/>
        </w:r>
        <w:r>
          <w:rPr>
            <w:b/>
            <w:bCs/>
            <w:i/>
            <w:iCs/>
          </w:rPr>
          <w:instrText xml:space="preserve"> HYPERLINK "https://wiki.ihe.net/index.php/Remove_Metadata_and_Documents_(RMD)" </w:instrText>
        </w:r>
        <w:r>
          <w:rPr>
            <w:b/>
            <w:bCs/>
            <w:i/>
            <w:iCs/>
          </w:rPr>
          <w:fldChar w:fldCharType="separate"/>
        </w:r>
        <w:r w:rsidRPr="00165633">
          <w:rPr>
            <w:rStyle w:val="Hyperlink"/>
            <w:b/>
            <w:bCs/>
            <w:i/>
            <w:iCs/>
          </w:rPr>
          <w:t>Remove Metadata and Documents</w:t>
        </w:r>
        <w:r>
          <w:rPr>
            <w:b/>
            <w:bCs/>
            <w:i/>
            <w:iCs/>
          </w:rPr>
          <w:fldChar w:fldCharType="end"/>
        </w:r>
        <w:r>
          <w:t xml:space="preserve"> is</w:t>
        </w:r>
      </w:ins>
      <w:ins w:id="1170" w:author="Lynn Felhofer" w:date="2020-03-20T12:35:00Z">
        <w:r w:rsidR="004815B6">
          <w:t xml:space="preserve"> a Trial Implementation Profile.</w:t>
        </w:r>
      </w:ins>
    </w:p>
    <w:p w14:paraId="5FC59E1B" w14:textId="6ACEAFEC" w:rsidR="004815B6" w:rsidRPr="00D03BAD" w:rsidRDefault="004815B6" w:rsidP="004815B6">
      <w:pPr>
        <w:pStyle w:val="Heading3"/>
        <w:numPr>
          <w:ilvl w:val="2"/>
          <w:numId w:val="158"/>
        </w:numPr>
        <w:ind w:left="0" w:firstLine="0"/>
        <w:rPr>
          <w:ins w:id="1171" w:author="Lynn Felhofer" w:date="2020-03-20T12:35:00Z"/>
          <w:bCs/>
          <w:noProof w:val="0"/>
        </w:rPr>
      </w:pPr>
      <w:ins w:id="1172" w:author="Lynn Felhofer" w:date="2020-03-20T12:35:00Z">
        <w:r>
          <w:rPr>
            <w:bCs/>
            <w:noProof w:val="0"/>
          </w:rPr>
          <w:t xml:space="preserve">Mobile </w:t>
        </w:r>
      </w:ins>
      <w:ins w:id="1173" w:author="Lynn Felhofer" w:date="2020-03-20T12:40:00Z">
        <w:r w:rsidR="00165633">
          <w:rPr>
            <w:bCs/>
            <w:noProof w:val="0"/>
          </w:rPr>
          <w:t>Cross-Enterprise Document Data Element Extraction (mXDE</w:t>
        </w:r>
      </w:ins>
      <w:ins w:id="1174" w:author="Lynn Felhofer" w:date="2020-03-20T12:35:00Z">
        <w:r>
          <w:rPr>
            <w:bCs/>
            <w:noProof w:val="0"/>
          </w:rPr>
          <w:t>)</w:t>
        </w:r>
      </w:ins>
    </w:p>
    <w:p w14:paraId="3B4F6161" w14:textId="0293EB02" w:rsidR="004815B6" w:rsidRPr="00BF0A93" w:rsidRDefault="00165633" w:rsidP="004815B6">
      <w:pPr>
        <w:rPr>
          <w:ins w:id="1175" w:author="Lynn Felhofer" w:date="2020-03-20T12:35:00Z"/>
          <w:rFonts w:eastAsia="MS Mincho"/>
        </w:rPr>
      </w:pPr>
      <w:ins w:id="1176" w:author="Lynn Felhofer" w:date="2020-03-20T12:40:00Z">
        <w:r>
          <w:rPr>
            <w:b/>
            <w:bCs/>
            <w:i/>
            <w:iCs/>
          </w:rPr>
          <w:fldChar w:fldCharType="begin"/>
        </w:r>
        <w:r>
          <w:rPr>
            <w:b/>
            <w:bCs/>
            <w:i/>
            <w:iCs/>
          </w:rPr>
          <w:instrText xml:space="preserve"> HYPERLINK "https://wiki.ihe.net/index.php/Mobile_Cross-Enterprise_Document_Data_Element_Extraction" </w:instrText>
        </w:r>
        <w:r>
          <w:rPr>
            <w:b/>
            <w:bCs/>
            <w:i/>
            <w:iCs/>
          </w:rPr>
          <w:fldChar w:fldCharType="separate"/>
        </w:r>
        <w:r w:rsidR="004815B6" w:rsidRPr="00165633">
          <w:rPr>
            <w:rStyle w:val="Hyperlink"/>
            <w:b/>
            <w:bCs/>
            <w:i/>
            <w:iCs/>
          </w:rPr>
          <w:t>M</w:t>
        </w:r>
        <w:r w:rsidRPr="00165633">
          <w:rPr>
            <w:rStyle w:val="Hyperlink"/>
            <w:b/>
            <w:bCs/>
            <w:i/>
            <w:iCs/>
          </w:rPr>
          <w:t>obile Cross-Enterprise Document Data Element Extraction</w:t>
        </w:r>
        <w:r>
          <w:rPr>
            <w:b/>
            <w:bCs/>
            <w:i/>
            <w:iCs/>
          </w:rPr>
          <w:fldChar w:fldCharType="end"/>
        </w:r>
      </w:ins>
      <w:ins w:id="1177" w:author="Lynn Felhofer" w:date="2020-03-20T12:35:00Z">
        <w:r w:rsidR="004815B6">
          <w:t xml:space="preserve"> </w:t>
        </w:r>
      </w:ins>
      <w:ins w:id="1178" w:author="Lynn Felhofer" w:date="2020-03-20T12:38:00Z">
        <w:r w:rsidR="007E3B97">
          <w:t xml:space="preserve">is </w:t>
        </w:r>
      </w:ins>
      <w:ins w:id="1179" w:author="Lynn Felhofer" w:date="2020-03-20T12:35:00Z">
        <w:r w:rsidR="004815B6">
          <w:t>a Trial Implementation Profile.</w:t>
        </w:r>
      </w:ins>
    </w:p>
    <w:p w14:paraId="4D53367C" w14:textId="0ED53299" w:rsidR="00165633" w:rsidRPr="00D03BAD" w:rsidRDefault="00165633" w:rsidP="00165633">
      <w:pPr>
        <w:pStyle w:val="Heading3"/>
        <w:numPr>
          <w:ilvl w:val="2"/>
          <w:numId w:val="158"/>
        </w:numPr>
        <w:ind w:left="0" w:firstLine="0"/>
        <w:rPr>
          <w:ins w:id="1180" w:author="Lynn Felhofer" w:date="2020-03-20T12:39:00Z"/>
          <w:bCs/>
          <w:noProof w:val="0"/>
        </w:rPr>
      </w:pPr>
      <w:ins w:id="1181" w:author="Lynn Felhofer" w:date="2020-03-20T12:39:00Z">
        <w:r>
          <w:rPr>
            <w:bCs/>
            <w:noProof w:val="0"/>
          </w:rPr>
          <w:t xml:space="preserve">Mobile </w:t>
        </w:r>
      </w:ins>
      <w:ins w:id="1182" w:author="Lynn Felhofer" w:date="2020-03-20T12:41:00Z">
        <w:r>
          <w:rPr>
            <w:bCs/>
            <w:noProof w:val="0"/>
          </w:rPr>
          <w:t>Care Services Discovery (mCSD</w:t>
        </w:r>
      </w:ins>
      <w:ins w:id="1183" w:author="Lynn Felhofer" w:date="2020-03-20T12:39:00Z">
        <w:r>
          <w:rPr>
            <w:bCs/>
            <w:noProof w:val="0"/>
          </w:rPr>
          <w:t>)</w:t>
        </w:r>
      </w:ins>
    </w:p>
    <w:p w14:paraId="0C5E1D99" w14:textId="688653BD" w:rsidR="00165633" w:rsidRPr="00BF0A93" w:rsidRDefault="00165633" w:rsidP="00165633">
      <w:pPr>
        <w:rPr>
          <w:ins w:id="1184" w:author="Lynn Felhofer" w:date="2020-03-20T12:39:00Z"/>
          <w:rFonts w:eastAsia="MS Mincho"/>
        </w:rPr>
      </w:pPr>
      <w:ins w:id="1185" w:author="Lynn Felhofer" w:date="2020-03-20T12:42:00Z">
        <w:r>
          <w:rPr>
            <w:b/>
            <w:bCs/>
            <w:i/>
            <w:iCs/>
          </w:rPr>
          <w:fldChar w:fldCharType="begin"/>
        </w:r>
        <w:r>
          <w:rPr>
            <w:b/>
            <w:bCs/>
            <w:i/>
            <w:iCs/>
          </w:rPr>
          <w:instrText xml:space="preserve"> HYPERLINK "https://wiki.ihe.net/index.php/Mobile_Care_Services_Discovery_(mCSD)" </w:instrText>
        </w:r>
        <w:r>
          <w:rPr>
            <w:b/>
            <w:bCs/>
            <w:i/>
            <w:iCs/>
          </w:rPr>
          <w:fldChar w:fldCharType="separate"/>
        </w:r>
        <w:r w:rsidRPr="00165633">
          <w:rPr>
            <w:rStyle w:val="Hyperlink"/>
            <w:b/>
            <w:bCs/>
            <w:i/>
            <w:iCs/>
          </w:rPr>
          <w:t>Mobile Care Services Discovery</w:t>
        </w:r>
        <w:r>
          <w:rPr>
            <w:b/>
            <w:bCs/>
            <w:i/>
            <w:iCs/>
          </w:rPr>
          <w:fldChar w:fldCharType="end"/>
        </w:r>
      </w:ins>
      <w:ins w:id="1186" w:author="Lynn Felhofer" w:date="2020-03-20T12:39:00Z">
        <w:r>
          <w:t xml:space="preserve"> is a Trial Implementation Profile.</w:t>
        </w:r>
      </w:ins>
    </w:p>
    <w:p w14:paraId="0F298589" w14:textId="15B20EF6" w:rsidR="00165633" w:rsidRPr="00D03BAD" w:rsidRDefault="00B03DA2" w:rsidP="00165633">
      <w:pPr>
        <w:pStyle w:val="Heading3"/>
        <w:numPr>
          <w:ilvl w:val="2"/>
          <w:numId w:val="158"/>
        </w:numPr>
        <w:ind w:left="0" w:firstLine="0"/>
        <w:rPr>
          <w:ins w:id="1187" w:author="Lynn Felhofer" w:date="2020-03-20T12:39:00Z"/>
          <w:bCs/>
          <w:noProof w:val="0"/>
        </w:rPr>
      </w:pPr>
      <w:ins w:id="1188" w:author="Lynn Felhofer" w:date="2020-03-20T12:42:00Z">
        <w:r>
          <w:rPr>
            <w:bCs/>
            <w:noProof w:val="0"/>
          </w:rPr>
          <w:t>Non-Patient File Sharing (NPFS</w:t>
        </w:r>
      </w:ins>
      <w:ins w:id="1189" w:author="Lynn Felhofer" w:date="2020-03-20T12:39:00Z">
        <w:r w:rsidR="00165633">
          <w:rPr>
            <w:bCs/>
            <w:noProof w:val="0"/>
          </w:rPr>
          <w:t>)</w:t>
        </w:r>
      </w:ins>
    </w:p>
    <w:p w14:paraId="46F49550" w14:textId="464904EF" w:rsidR="00165633" w:rsidRPr="00BF0A93" w:rsidRDefault="00B03DA2" w:rsidP="00165633">
      <w:pPr>
        <w:rPr>
          <w:ins w:id="1190" w:author="Lynn Felhofer" w:date="2020-03-20T12:39:00Z"/>
          <w:rFonts w:eastAsia="MS Mincho"/>
        </w:rPr>
      </w:pPr>
      <w:ins w:id="1191" w:author="Lynn Felhofer" w:date="2020-03-20T12:43:00Z">
        <w:r>
          <w:rPr>
            <w:b/>
            <w:bCs/>
            <w:i/>
            <w:iCs/>
          </w:rPr>
          <w:fldChar w:fldCharType="begin"/>
        </w:r>
        <w:r>
          <w:rPr>
            <w:b/>
            <w:bCs/>
            <w:i/>
            <w:iCs/>
          </w:rPr>
          <w:instrText xml:space="preserve"> HYPERLINK "https://wiki.ihe.net/index.php/Non-patient_File_Sharing_(NPFS)" </w:instrText>
        </w:r>
        <w:r>
          <w:rPr>
            <w:b/>
            <w:bCs/>
            <w:i/>
            <w:iCs/>
          </w:rPr>
          <w:fldChar w:fldCharType="separate"/>
        </w:r>
        <w:r w:rsidRPr="00B03DA2">
          <w:rPr>
            <w:rStyle w:val="Hyperlink"/>
            <w:b/>
            <w:bCs/>
            <w:i/>
            <w:iCs/>
          </w:rPr>
          <w:t>Non-Patient File Sharing</w:t>
        </w:r>
        <w:r>
          <w:rPr>
            <w:b/>
            <w:bCs/>
            <w:i/>
            <w:iCs/>
          </w:rPr>
          <w:fldChar w:fldCharType="end"/>
        </w:r>
      </w:ins>
      <w:ins w:id="1192" w:author="Lynn Felhofer" w:date="2020-03-20T12:39:00Z">
        <w:r w:rsidR="00165633">
          <w:t xml:space="preserve"> is a Trial Implementation Profile.</w:t>
        </w:r>
      </w:ins>
    </w:p>
    <w:p w14:paraId="6DBDAF6B" w14:textId="7658DF45" w:rsidR="00165633" w:rsidRPr="00D03BAD" w:rsidRDefault="00B03DA2" w:rsidP="00165633">
      <w:pPr>
        <w:pStyle w:val="Heading3"/>
        <w:numPr>
          <w:ilvl w:val="2"/>
          <w:numId w:val="158"/>
        </w:numPr>
        <w:ind w:left="0" w:firstLine="0"/>
        <w:rPr>
          <w:ins w:id="1193" w:author="Lynn Felhofer" w:date="2020-03-20T12:39:00Z"/>
          <w:bCs/>
          <w:noProof w:val="0"/>
        </w:rPr>
      </w:pPr>
      <w:ins w:id="1194" w:author="Lynn Felhofer" w:date="2020-03-20T12:44:00Z">
        <w:r>
          <w:rPr>
            <w:bCs/>
            <w:noProof w:val="0"/>
          </w:rPr>
          <w:t>Restricted Metadata Update (RMU</w:t>
        </w:r>
      </w:ins>
      <w:ins w:id="1195" w:author="Lynn Felhofer" w:date="2020-03-20T12:39:00Z">
        <w:r w:rsidR="00165633">
          <w:rPr>
            <w:bCs/>
            <w:noProof w:val="0"/>
          </w:rPr>
          <w:t>)</w:t>
        </w:r>
      </w:ins>
    </w:p>
    <w:p w14:paraId="20FF84D9" w14:textId="2E71D655" w:rsidR="00165633" w:rsidRPr="00BF0A93" w:rsidRDefault="00B03DA2" w:rsidP="00165633">
      <w:pPr>
        <w:rPr>
          <w:ins w:id="1196" w:author="Lynn Felhofer" w:date="2020-03-20T12:39:00Z"/>
          <w:rFonts w:eastAsia="MS Mincho"/>
        </w:rPr>
      </w:pPr>
      <w:ins w:id="1197" w:author="Lynn Felhofer" w:date="2020-03-20T12:44:00Z">
        <w:r>
          <w:rPr>
            <w:b/>
            <w:bCs/>
            <w:i/>
            <w:iCs/>
          </w:rPr>
          <w:fldChar w:fldCharType="begin"/>
        </w:r>
        <w:r>
          <w:rPr>
            <w:b/>
            <w:bCs/>
            <w:i/>
            <w:iCs/>
          </w:rPr>
          <w:instrText xml:space="preserve"> HYPERLINK "https://wiki.ihe.net/index.php/Restricted_Metadata_Update_(RMU)" </w:instrText>
        </w:r>
        <w:r>
          <w:rPr>
            <w:b/>
            <w:bCs/>
            <w:i/>
            <w:iCs/>
          </w:rPr>
          <w:fldChar w:fldCharType="separate"/>
        </w:r>
        <w:r w:rsidRPr="00B03DA2">
          <w:rPr>
            <w:rStyle w:val="Hyperlink"/>
            <w:b/>
            <w:bCs/>
            <w:i/>
            <w:iCs/>
          </w:rPr>
          <w:t xml:space="preserve">Restricted </w:t>
        </w:r>
        <w:r w:rsidR="00165633" w:rsidRPr="00B03DA2">
          <w:rPr>
            <w:rStyle w:val="Hyperlink"/>
            <w:b/>
            <w:bCs/>
            <w:i/>
            <w:iCs/>
          </w:rPr>
          <w:t>M</w:t>
        </w:r>
        <w:r w:rsidRPr="00B03DA2">
          <w:rPr>
            <w:rStyle w:val="Hyperlink"/>
            <w:b/>
            <w:bCs/>
            <w:i/>
            <w:iCs/>
          </w:rPr>
          <w:t>etadata Update</w:t>
        </w:r>
        <w:r>
          <w:rPr>
            <w:b/>
            <w:bCs/>
            <w:i/>
            <w:iCs/>
          </w:rPr>
          <w:fldChar w:fldCharType="end"/>
        </w:r>
      </w:ins>
      <w:ins w:id="1198" w:author="Lynn Felhofer" w:date="2020-03-20T12:39:00Z">
        <w:r w:rsidR="00165633">
          <w:t xml:space="preserve"> is a Trial Implementation Profile.</w:t>
        </w:r>
      </w:ins>
    </w:p>
    <w:p w14:paraId="1AAB31F6" w14:textId="4F9B1DEC" w:rsidR="00165633" w:rsidRPr="00D03BAD" w:rsidRDefault="00B03DA2" w:rsidP="00165633">
      <w:pPr>
        <w:pStyle w:val="Heading3"/>
        <w:numPr>
          <w:ilvl w:val="2"/>
          <w:numId w:val="158"/>
        </w:numPr>
        <w:ind w:left="0" w:firstLine="0"/>
        <w:rPr>
          <w:ins w:id="1199" w:author="Lynn Felhofer" w:date="2020-03-20T12:39:00Z"/>
          <w:bCs/>
          <w:noProof w:val="0"/>
        </w:rPr>
      </w:pPr>
      <w:ins w:id="1200" w:author="Lynn Felhofer" w:date="2020-03-20T12:45:00Z">
        <w:r>
          <w:rPr>
            <w:bCs/>
            <w:noProof w:val="0"/>
          </w:rPr>
          <w:t>Patient Master Identity Registry (PMIR</w:t>
        </w:r>
      </w:ins>
      <w:ins w:id="1201" w:author="Lynn Felhofer" w:date="2020-03-20T12:39:00Z">
        <w:r w:rsidR="00165633">
          <w:rPr>
            <w:bCs/>
            <w:noProof w:val="0"/>
          </w:rPr>
          <w:t>)</w:t>
        </w:r>
      </w:ins>
    </w:p>
    <w:p w14:paraId="7DDA28F0" w14:textId="377F9769" w:rsidR="004815B6" w:rsidRPr="00BF0A93" w:rsidRDefault="00B03DA2" w:rsidP="00512E17">
      <w:pPr>
        <w:rPr>
          <w:rFonts w:eastAsia="MS Mincho"/>
        </w:rPr>
      </w:pPr>
      <w:ins w:id="1202" w:author="Lynn Felhofer" w:date="2020-03-20T12:45:00Z">
        <w:r>
          <w:rPr>
            <w:b/>
            <w:bCs/>
            <w:i/>
            <w:iCs/>
          </w:rPr>
          <w:fldChar w:fldCharType="begin"/>
        </w:r>
        <w:r>
          <w:rPr>
            <w:b/>
            <w:bCs/>
            <w:i/>
            <w:iCs/>
          </w:rPr>
          <w:instrText xml:space="preserve"> HYPERLINK "https://wiki.ihe.net/index.php/Patient_Master_Identity_Registry_(PMIR)" </w:instrText>
        </w:r>
        <w:r>
          <w:rPr>
            <w:b/>
            <w:bCs/>
            <w:i/>
            <w:iCs/>
          </w:rPr>
          <w:fldChar w:fldCharType="separate"/>
        </w:r>
        <w:r w:rsidRPr="00B03DA2">
          <w:rPr>
            <w:rStyle w:val="Hyperlink"/>
            <w:b/>
            <w:bCs/>
            <w:i/>
            <w:iCs/>
          </w:rPr>
          <w:t>Patient Master Identity Registry</w:t>
        </w:r>
        <w:r>
          <w:rPr>
            <w:b/>
            <w:bCs/>
            <w:i/>
            <w:iCs/>
          </w:rPr>
          <w:fldChar w:fldCharType="end"/>
        </w:r>
      </w:ins>
      <w:ins w:id="1203" w:author="Lynn Felhofer" w:date="2020-03-20T12:39:00Z">
        <w:r w:rsidR="00165633">
          <w:t xml:space="preserve"> is a Trial Implementation Profile.</w:t>
        </w:r>
      </w:ins>
    </w:p>
    <w:p w14:paraId="63F07089" w14:textId="77777777" w:rsidR="00F71022" w:rsidRPr="00BF0A93" w:rsidRDefault="00F71022" w:rsidP="00A9747B">
      <w:pPr>
        <w:pStyle w:val="Heading2"/>
        <w:numPr>
          <w:ilvl w:val="0"/>
          <w:numId w:val="0"/>
        </w:numPr>
        <w:rPr>
          <w:bCs/>
          <w:noProof w:val="0"/>
          <w:kern w:val="1"/>
        </w:rPr>
      </w:pPr>
      <w:bookmarkStart w:id="1204" w:name="_Toc487039005"/>
      <w:bookmarkStart w:id="1205" w:name="_Toc488068106"/>
      <w:bookmarkStart w:id="1206" w:name="_Toc488068539"/>
      <w:bookmarkStart w:id="1207" w:name="_Toc488074866"/>
      <w:bookmarkStart w:id="1208" w:name="_Toc13752243"/>
      <w:r w:rsidRPr="00BF0A93">
        <w:rPr>
          <w:bCs/>
          <w:noProof w:val="0"/>
          <w:kern w:val="1"/>
        </w:rPr>
        <w:t>2.3 Product Implementations</w:t>
      </w:r>
      <w:bookmarkEnd w:id="1204"/>
      <w:bookmarkEnd w:id="1205"/>
      <w:bookmarkEnd w:id="1206"/>
      <w:bookmarkEnd w:id="1207"/>
      <w:bookmarkEnd w:id="1208"/>
    </w:p>
    <w:p w14:paraId="1A1A11C3" w14:textId="77777777" w:rsidR="00F71022" w:rsidRPr="00BF0A93" w:rsidRDefault="00F71022">
      <w:pPr>
        <w:pStyle w:val="BodyText"/>
      </w:pPr>
      <w:r w:rsidRPr="00BF0A93">
        <w:t>Developers have a number of options in implementing IHE actors and transactions in product implementations. The decisions cover three classes of optionality:</w:t>
      </w:r>
    </w:p>
    <w:p w14:paraId="75281F15" w14:textId="77777777" w:rsidR="00F71022" w:rsidRPr="00BF0A93" w:rsidRDefault="00F71022" w:rsidP="00BC2927">
      <w:pPr>
        <w:pStyle w:val="ListBullet2"/>
        <w:numPr>
          <w:ilvl w:val="0"/>
          <w:numId w:val="53"/>
        </w:numPr>
      </w:pPr>
      <w:r w:rsidRPr="00BF0A93">
        <w:t>For a system, select which actors it will incorporate (multiple actors per system are acceptable).</w:t>
      </w:r>
    </w:p>
    <w:p w14:paraId="1F3D6024" w14:textId="77777777" w:rsidR="00F71022" w:rsidRPr="00BF0A93" w:rsidRDefault="00F71022" w:rsidP="00BC2927">
      <w:pPr>
        <w:pStyle w:val="ListBullet2"/>
        <w:numPr>
          <w:ilvl w:val="0"/>
          <w:numId w:val="53"/>
        </w:numPr>
      </w:pPr>
      <w:r w:rsidRPr="00BF0A93">
        <w:t>For each actor, select the integration profiles in which it will participate.</w:t>
      </w:r>
    </w:p>
    <w:p w14:paraId="109E1421" w14:textId="77777777" w:rsidR="00F71022" w:rsidRPr="00BF0A93" w:rsidRDefault="00F71022" w:rsidP="00BC2927">
      <w:pPr>
        <w:pStyle w:val="ListBullet2"/>
        <w:numPr>
          <w:ilvl w:val="0"/>
          <w:numId w:val="53"/>
        </w:numPr>
      </w:pPr>
      <w:r w:rsidRPr="00BF0A93">
        <w:t>For each actor and profile, select which options will be implemented.</w:t>
      </w:r>
    </w:p>
    <w:p w14:paraId="1B7701AB" w14:textId="77777777" w:rsidR="00F71022" w:rsidRPr="00BF0A93" w:rsidRDefault="00F71022">
      <w:pPr>
        <w:pStyle w:val="BodyText"/>
      </w:pPr>
      <w:r w:rsidRPr="00BF0A93">
        <w:t>All required transactions must be implemented for the profile to be supported (refer to the transaction descriptions in ITI TF-2a and ITI TF-2b).</w:t>
      </w:r>
    </w:p>
    <w:p w14:paraId="3F87C221" w14:textId="77777777" w:rsidR="00F71022" w:rsidRPr="00BF0A93" w:rsidRDefault="00F71022">
      <w:pPr>
        <w:pStyle w:val="BodyText"/>
      </w:pPr>
      <w:r w:rsidRPr="00BF0A93">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BF0A93" w:rsidRDefault="00F71022">
      <w:pPr>
        <w:pStyle w:val="BodyText"/>
      </w:pPr>
      <w:r w:rsidRPr="00BF0A93">
        <w:t xml:space="preserve">In general, a product implementation may incorporate any single actor or combination of actors. When two or more actors are grouped together, internal communication between actors is assumed to be sufficient to allow the necessary information flow to support their functionality; for example, the Context Manager uses the Patient Identifier Cross-reference Consumer to obtain the necessary patient identifier mapping information from the Patient Identifier Cross-reference </w:t>
      </w:r>
      <w:r w:rsidRPr="00BF0A93">
        <w:lastRenderedPageBreak/>
        <w:t>Manager. The exact mechanisms of such internal communication are outside the scope of the IHE Technical Framework.</w:t>
      </w:r>
    </w:p>
    <w:p w14:paraId="7042F46A" w14:textId="77777777" w:rsidR="00F71022" w:rsidRPr="00BF0A93" w:rsidRDefault="00F71022">
      <w:pPr>
        <w:pStyle w:val="BodyText"/>
      </w:pPr>
      <w:r w:rsidRPr="00BF0A93">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5C283BB0" w:rsidR="00F71022" w:rsidRPr="00BF0A93" w:rsidRDefault="00F71022">
      <w:pPr>
        <w:pStyle w:val="BodyText"/>
      </w:pPr>
      <w:r w:rsidRPr="00BF0A93">
        <w:t>The following examples describe</w:t>
      </w:r>
      <w:ins w:id="1209" w:author="Lynn Felhofer" w:date="2020-03-23T13:01:00Z">
        <w:r w:rsidR="00C63194">
          <w:t xml:space="preserve"> the</w:t>
        </w:r>
      </w:ins>
      <w:del w:id="1210" w:author="Lynn Felhofer" w:date="2020-03-23T13:01:00Z">
        <w:r w:rsidRPr="00BF0A93" w:rsidDel="00C63194">
          <w:delText xml:space="preserve"> which</w:delText>
        </w:r>
      </w:del>
      <w:r w:rsidRPr="00BF0A93">
        <w:t xml:space="preserve"> actors </w:t>
      </w:r>
      <w:ins w:id="1211" w:author="Lynn Felhofer" w:date="2020-03-23T13:01:00Z">
        <w:r w:rsidR="00C63194">
          <w:t xml:space="preserve">that </w:t>
        </w:r>
      </w:ins>
      <w:r w:rsidRPr="00BF0A93">
        <w:t>typical systems might be expected to support. This is not intended to be a requirement, but rather to provide illustrative examples.</w:t>
      </w:r>
    </w:p>
    <w:p w14:paraId="5CCDE71A" w14:textId="44576682" w:rsidR="00F71022" w:rsidRPr="00BF0A93" w:rsidRDefault="00F71022">
      <w:pPr>
        <w:pStyle w:val="BodyText"/>
      </w:pPr>
      <w:r w:rsidRPr="00BF0A93">
        <w:t xml:space="preserve">A departmental system, such as a laboratory information system or a radiology picture archiving and communication system might include an Information Source as well as a Kerberized </w:t>
      </w:r>
      <w:r w:rsidR="0010206F" w:rsidRPr="00BF0A93">
        <w:t>Server</w:t>
      </w:r>
      <w:r w:rsidRPr="00BF0A93">
        <w:t>.</w:t>
      </w:r>
    </w:p>
    <w:p w14:paraId="6227B67F" w14:textId="1E860D46" w:rsidR="00F71022" w:rsidRPr="00BF0A93" w:rsidRDefault="00F71022">
      <w:pPr>
        <w:pStyle w:val="BodyText"/>
      </w:pPr>
      <w:r w:rsidRPr="00BF0A93">
        <w:t>A clinical repository might include an Information Source as well as a Kerberized Server and a Patient Identifier Cross-reference Consumer.</w:t>
      </w:r>
    </w:p>
    <w:p w14:paraId="28910F1D" w14:textId="055BBD8B" w:rsidR="00F71022" w:rsidRPr="00BF0A93" w:rsidRDefault="00F71022">
      <w:pPr>
        <w:pStyle w:val="BodyText"/>
      </w:pPr>
      <w:r w:rsidRPr="00BF0A93">
        <w:t>A context management server might include a Context Management as well as a Patient Identifier Cross-reference Consumer.</w:t>
      </w:r>
    </w:p>
    <w:p w14:paraId="5FFD915E" w14:textId="77777777" w:rsidR="00F71022" w:rsidRPr="00BF0A93" w:rsidRDefault="00F71022" w:rsidP="00CE43D1">
      <w:pPr>
        <w:pStyle w:val="Heading1"/>
        <w:numPr>
          <w:ilvl w:val="0"/>
          <w:numId w:val="150"/>
        </w:numPr>
        <w:rPr>
          <w:noProof w:val="0"/>
        </w:rPr>
      </w:pPr>
      <w:bookmarkStart w:id="1212" w:name="_Toc210747706"/>
      <w:bookmarkStart w:id="1213" w:name="_Toc214425596"/>
      <w:bookmarkStart w:id="1214" w:name="_Toc487039006"/>
      <w:bookmarkStart w:id="1215" w:name="_Toc488068107"/>
      <w:bookmarkStart w:id="1216" w:name="_Toc488068540"/>
      <w:bookmarkStart w:id="1217" w:name="_Toc488074867"/>
      <w:bookmarkStart w:id="1218" w:name="_Toc13752244"/>
      <w:r w:rsidRPr="00BF0A93">
        <w:rPr>
          <w:noProof w:val="0"/>
        </w:rPr>
        <w:lastRenderedPageBreak/>
        <w:t>Retrieve Information for Display (RID)</w:t>
      </w:r>
      <w:bookmarkEnd w:id="1212"/>
      <w:bookmarkEnd w:id="1213"/>
      <w:bookmarkEnd w:id="1214"/>
      <w:bookmarkEnd w:id="1215"/>
      <w:bookmarkEnd w:id="1216"/>
      <w:bookmarkEnd w:id="1217"/>
      <w:bookmarkEnd w:id="1218"/>
    </w:p>
    <w:p w14:paraId="1DBEA814" w14:textId="77777777" w:rsidR="00F71022" w:rsidRPr="00BF0A93" w:rsidRDefault="00F71022">
      <w:pPr>
        <w:pStyle w:val="BodyText"/>
      </w:pPr>
      <w:r w:rsidRPr="00BF0A93">
        <w:rPr>
          <w:bCs/>
          <w:iCs/>
        </w:rPr>
        <w:t xml:space="preserve">The </w:t>
      </w:r>
      <w:r w:rsidRPr="00BF0A93">
        <w:rPr>
          <w:b/>
          <w:i/>
        </w:rPr>
        <w:t>Retrieve Information for Display Integration Profile (RID)</w:t>
      </w:r>
      <w:r w:rsidRPr="00BF0A93">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004FD69C" w:rsidR="00F71022" w:rsidRPr="00BF0A93" w:rsidRDefault="00F71022">
      <w:pPr>
        <w:pStyle w:val="BodyText"/>
      </w:pPr>
      <w:r w:rsidRPr="00BF0A93">
        <w:t>In this profile, the Information Source is solely responsible to turn the healthcare specific semantics into what this IHE Integration Profile calls a “presentation” format. As a consequence</w:t>
      </w:r>
      <w:ins w:id="1219" w:author="Lynn Felhofer" w:date="2020-03-23T13:01:00Z">
        <w:r w:rsidR="00C63194">
          <w:t>,</w:t>
        </w:r>
      </w:ins>
      <w:r w:rsidRPr="00BF0A93">
        <w:t xml:space="preserve"> the Display may process and render this “presentation” format with only generic healthcare semantics knowledge. Different formats have specific characteristics in terms of (1) server</w:t>
      </w:r>
      <w:ins w:id="1220" w:author="Lynn Felhofer" w:date="2020-03-23T13:01:00Z">
        <w:r w:rsidR="00C63194">
          <w:t>-</w:t>
        </w:r>
      </w:ins>
      <w:del w:id="1221" w:author="Lynn Felhofer" w:date="2020-03-23T13:01:00Z">
        <w:r w:rsidRPr="00BF0A93" w:rsidDel="00C63194">
          <w:delText xml:space="preserve"> </w:delText>
        </w:r>
      </w:del>
      <w:r w:rsidRPr="00BF0A93">
        <w:t>imposed limitations and (2) flexibility of display on the client side to render within its display constraints (e.g., a generic CDA level 1 style sheet).</w:t>
      </w:r>
    </w:p>
    <w:p w14:paraId="3CDCD056" w14:textId="77777777" w:rsidR="00F71022" w:rsidRPr="00BF0A93" w:rsidRDefault="00F71022">
      <w:pPr>
        <w:pStyle w:val="BodyText"/>
      </w:pPr>
      <w:r w:rsidRPr="00BF0A93">
        <w:t>The Information Source is entirely responsible for the information returned for display and its clinical accuracy.</w:t>
      </w:r>
    </w:p>
    <w:p w14:paraId="7E31528C" w14:textId="77777777" w:rsidR="00F71022" w:rsidRPr="00BF0A93" w:rsidRDefault="00F71022">
      <w:pPr>
        <w:pStyle w:val="BodyText"/>
      </w:pPr>
      <w:r w:rsidRPr="00BF0A93">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BF0A93" w:rsidRDefault="00F71022">
      <w:pPr>
        <w:pStyle w:val="BodyText"/>
      </w:pPr>
      <w:r w:rsidRPr="00BF0A93">
        <w:t>Future extensions to the IHE IT Infrastructure TF will more fully leverage CDA Release 2 and other industry standards, and will incorporate vocabularies such as SNOMED and Clinical LOINC as well as clinical templates.</w:t>
      </w:r>
    </w:p>
    <w:p w14:paraId="2E31C575" w14:textId="77777777" w:rsidR="00F71022" w:rsidRPr="00BF0A93" w:rsidRDefault="00F71022" w:rsidP="00997E99">
      <w:pPr>
        <w:pStyle w:val="BodyText"/>
      </w:pPr>
      <w:r w:rsidRPr="00BF0A93">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7BE02175" w:rsidR="00F71022" w:rsidRPr="00BF0A93" w:rsidRDefault="00E24092" w:rsidP="00CE43D1">
      <w:pPr>
        <w:pStyle w:val="Heading2"/>
        <w:numPr>
          <w:ilvl w:val="1"/>
          <w:numId w:val="150"/>
        </w:numPr>
        <w:rPr>
          <w:noProof w:val="0"/>
        </w:rPr>
      </w:pPr>
      <w:bookmarkStart w:id="1222" w:name="_Toc210747707"/>
      <w:bookmarkStart w:id="1223" w:name="_Toc214425597"/>
      <w:bookmarkStart w:id="1224" w:name="_Toc487039007"/>
      <w:bookmarkStart w:id="1225" w:name="_Toc488068108"/>
      <w:bookmarkStart w:id="1226" w:name="_Toc488068541"/>
      <w:bookmarkStart w:id="1227" w:name="_Toc488074868"/>
      <w:bookmarkStart w:id="1228" w:name="_Toc13752245"/>
      <w:r>
        <w:rPr>
          <w:noProof w:val="0"/>
        </w:rPr>
        <w:t xml:space="preserve">RID </w:t>
      </w:r>
      <w:r w:rsidR="00F71022" w:rsidRPr="00BF0A93">
        <w:rPr>
          <w:noProof w:val="0"/>
        </w:rPr>
        <w:t>Actors/Transactions</w:t>
      </w:r>
      <w:bookmarkEnd w:id="1222"/>
      <w:bookmarkEnd w:id="1223"/>
      <w:bookmarkEnd w:id="1224"/>
      <w:bookmarkEnd w:id="1225"/>
      <w:bookmarkEnd w:id="1226"/>
      <w:bookmarkEnd w:id="1227"/>
      <w:bookmarkEnd w:id="1228"/>
    </w:p>
    <w:p w14:paraId="73DB83AB" w14:textId="77777777" w:rsidR="00F71022" w:rsidRPr="00BF0A93" w:rsidRDefault="00F71022">
      <w:pPr>
        <w:pStyle w:val="BodyText"/>
      </w:pPr>
      <w:r w:rsidRPr="00BF0A93">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BF0A93">
        <w:br/>
      </w:r>
    </w:p>
    <w:bookmarkStart w:id="1229" w:name="_1121516841"/>
    <w:bookmarkStart w:id="1230" w:name="_1121516913"/>
    <w:bookmarkStart w:id="1231" w:name="_1121517463"/>
    <w:bookmarkStart w:id="1232" w:name="_1121517644"/>
    <w:bookmarkStart w:id="1233" w:name="_1121517696"/>
    <w:bookmarkStart w:id="1234" w:name="_1121517747"/>
    <w:bookmarkStart w:id="1235" w:name="_1121517800"/>
    <w:bookmarkStart w:id="1236" w:name="_1121517941"/>
    <w:bookmarkStart w:id="1237" w:name="_1121518120"/>
    <w:bookmarkStart w:id="1238" w:name="_1121518198"/>
    <w:bookmarkStart w:id="1239" w:name="_1121518286"/>
    <w:bookmarkStart w:id="1240" w:name="_1121596758"/>
    <w:bookmarkStart w:id="1241" w:name="_1149662110"/>
    <w:bookmarkStart w:id="1242" w:name="_MON_1406555120"/>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Start w:id="1243" w:name="_MON_1406555108"/>
    <w:bookmarkEnd w:id="1243"/>
    <w:p w14:paraId="475721D2" w14:textId="77777777" w:rsidR="00F71022" w:rsidRPr="00BF0A93" w:rsidRDefault="008105ED">
      <w:pPr>
        <w:jc w:val="center"/>
      </w:pPr>
      <w:r w:rsidRPr="00BF0A93">
        <w:rPr>
          <w:noProof/>
        </w:rPr>
        <w:object w:dxaOrig="12090" w:dyaOrig="4770" w14:anchorId="14B1886C">
          <v:shape id="_x0000_i1105" type="#_x0000_t75" alt="" style="width:374.25pt;height:181.35pt;mso-width-percent:0;mso-height-percent:0;mso-width-percent:0;mso-height-percent:0" o:ole="" filled="t">
            <v:fill color2="black"/>
            <v:imagedata r:id="rId29" o:title=""/>
          </v:shape>
          <o:OLEObject Type="Embed" ProgID="Word.Picture.8" ShapeID="_x0000_i1105" DrawAspect="Content" ObjectID="_1646729167" r:id="rId30"/>
        </w:object>
      </w:r>
    </w:p>
    <w:p w14:paraId="74B941F0" w14:textId="77777777" w:rsidR="00F71022" w:rsidRPr="00BF0A93" w:rsidRDefault="00F71022">
      <w:pPr>
        <w:pStyle w:val="FigureTitle"/>
      </w:pPr>
      <w:r w:rsidRPr="00BF0A93">
        <w:t>Figure 3.1-1: Retrieve Information for Display Actor Diagram</w:t>
      </w:r>
    </w:p>
    <w:p w14:paraId="28F53E2E" w14:textId="63C3C913" w:rsidR="00F71022" w:rsidRPr="00BF0A93" w:rsidRDefault="00F71022">
      <w:pPr>
        <w:pStyle w:val="BodyText"/>
      </w:pPr>
      <w:r w:rsidRPr="00BF0A93">
        <w:t>Table 3.1-1 lists the transactions for each actor directly involved in the Retrieve Information for Display Integration Profile. In order to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BF0A93" w:rsidRDefault="00F71022">
      <w:pPr>
        <w:pStyle w:val="TableTitle"/>
      </w:pPr>
      <w:r w:rsidRPr="00BF0A93">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BF0A93"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BF0A93" w:rsidRDefault="00F71022" w:rsidP="007F1D2D">
            <w:pPr>
              <w:pStyle w:val="TableEntryHeader"/>
            </w:pPr>
            <w:r w:rsidRPr="00BF0A93">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BF0A93" w:rsidRDefault="00F71022" w:rsidP="007F1D2D">
            <w:pPr>
              <w:pStyle w:val="TableEntryHeader"/>
            </w:pPr>
            <w:r w:rsidRPr="00BF0A93">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BF0A93" w:rsidRDefault="00F71022" w:rsidP="007F1D2D">
            <w:pPr>
              <w:pStyle w:val="TableEntryHeader"/>
            </w:pPr>
            <w:r w:rsidRPr="00BF0A93">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BF0A93" w:rsidRDefault="00F71022" w:rsidP="007F1D2D">
            <w:pPr>
              <w:pStyle w:val="TableEntryHeader"/>
            </w:pPr>
            <w:r w:rsidRPr="00BF0A93">
              <w:t>Section</w:t>
            </w:r>
          </w:p>
        </w:tc>
      </w:tr>
      <w:tr w:rsidR="00F71022" w:rsidRPr="00BF0A93"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BF0A93" w:rsidRDefault="00F71022">
            <w:pPr>
              <w:pStyle w:val="TableEntry"/>
              <w:snapToGrid w:val="0"/>
              <w:rPr>
                <w:noProof w:val="0"/>
              </w:rPr>
            </w:pPr>
            <w:r w:rsidRPr="00BF0A93">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BF0A93" w:rsidRDefault="00F71022">
            <w:pPr>
              <w:pStyle w:val="TableEntry"/>
              <w:snapToGrid w:val="0"/>
              <w:rPr>
                <w:noProof w:val="0"/>
              </w:rPr>
            </w:pPr>
            <w:r w:rsidRPr="00BF0A93">
              <w:rPr>
                <w:noProof w:val="0"/>
              </w:rPr>
              <w:t>ITI TF-2a: 3.11</w:t>
            </w:r>
          </w:p>
        </w:tc>
      </w:tr>
      <w:tr w:rsidR="00F71022" w:rsidRPr="00BF0A93"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BF0A93"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BF0A93" w:rsidRDefault="00F71022">
            <w:pPr>
              <w:pStyle w:val="TableEntry"/>
              <w:snapToGrid w:val="0"/>
              <w:rPr>
                <w:noProof w:val="0"/>
              </w:rPr>
            </w:pPr>
            <w:r w:rsidRPr="00BF0A93">
              <w:rPr>
                <w:noProof w:val="0"/>
              </w:rPr>
              <w:t>ITI TF-2a: 3.12</w:t>
            </w:r>
          </w:p>
        </w:tc>
      </w:tr>
      <w:tr w:rsidR="00F71022" w:rsidRPr="00BF0A93"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BF0A93" w:rsidRDefault="00F71022">
            <w:pPr>
              <w:pStyle w:val="TableEntry"/>
              <w:snapToGrid w:val="0"/>
              <w:rPr>
                <w:noProof w:val="0"/>
              </w:rPr>
            </w:pPr>
            <w:r w:rsidRPr="00BF0A93">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BF0A93" w:rsidRDefault="00F71022">
            <w:pPr>
              <w:pStyle w:val="TableEntry"/>
              <w:snapToGrid w:val="0"/>
              <w:rPr>
                <w:noProof w:val="0"/>
              </w:rPr>
            </w:pPr>
            <w:r w:rsidRPr="00BF0A93">
              <w:rPr>
                <w:noProof w:val="0"/>
              </w:rPr>
              <w:t>ITI TF-2a: 3.11</w:t>
            </w:r>
          </w:p>
        </w:tc>
      </w:tr>
      <w:tr w:rsidR="00F71022" w:rsidRPr="00BF0A93"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BF0A93"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BF0A93" w:rsidRDefault="00F71022">
            <w:pPr>
              <w:pStyle w:val="TableEntry"/>
              <w:snapToGrid w:val="0"/>
              <w:rPr>
                <w:noProof w:val="0"/>
              </w:rPr>
            </w:pPr>
            <w:r w:rsidRPr="00BF0A93">
              <w:rPr>
                <w:noProof w:val="0"/>
              </w:rPr>
              <w:t>ITI TF-2a: 3.12</w:t>
            </w:r>
          </w:p>
        </w:tc>
      </w:tr>
    </w:tbl>
    <w:p w14:paraId="470798CC" w14:textId="75613C36" w:rsidR="00F71022" w:rsidRPr="00D03BAD" w:rsidRDefault="00F71022" w:rsidP="00D03BAD">
      <w:pPr>
        <w:pStyle w:val="BodyText"/>
      </w:pPr>
      <w:r w:rsidRPr="00BF0A93">
        <w:t xml:space="preserve">Transaction [ITI-11] is required if one of the following options is selected by the Information Source (see </w:t>
      </w:r>
      <w:r w:rsidR="00AD1F24" w:rsidRPr="00BF0A93">
        <w:t>Section</w:t>
      </w:r>
      <w:r w:rsidRPr="00BF0A93">
        <w:t xml:space="preserve"> 3.2):</w:t>
      </w:r>
    </w:p>
    <w:p w14:paraId="35A56054" w14:textId="0876AB61" w:rsidR="00F71022" w:rsidRPr="00BF0A93" w:rsidRDefault="00F71022">
      <w:pPr>
        <w:pStyle w:val="BodyText"/>
      </w:pPr>
      <w:r w:rsidRPr="00BF0A93">
        <w:t>Transaction [ITI-12] is required if the Persistent Document Option is selected by the Information Source (</w:t>
      </w:r>
      <w:r w:rsidR="0010206F" w:rsidRPr="00BF0A93">
        <w:t>s</w:t>
      </w:r>
      <w:r w:rsidRPr="00BF0A93">
        <w:t>ee Section 3.2).</w:t>
      </w:r>
    </w:p>
    <w:p w14:paraId="246D3DED" w14:textId="12FFEE0D" w:rsidR="00F71022" w:rsidRDefault="00F71022">
      <w:pPr>
        <w:pStyle w:val="BodyText"/>
        <w:rPr>
          <w:ins w:id="1244" w:author="Lynn Felhofer" w:date="2020-03-20T16:37:00Z"/>
        </w:rPr>
      </w:pPr>
      <w:r w:rsidRPr="00BF0A93">
        <w:t xml:space="preserve">The means for a Display to obtain documents’ unique identifiers in order to retrieve them via Transaction [ITI-11] may be either via </w:t>
      </w:r>
      <w:r w:rsidR="00D00B08">
        <w:t>t</w:t>
      </w:r>
      <w:r w:rsidRPr="00BF0A93">
        <w:t>ransaction [ITI-12] or by other means that are outside the scope of the RID Integration Profile.</w:t>
      </w:r>
    </w:p>
    <w:p w14:paraId="73B848EC" w14:textId="552B9043" w:rsidR="0035085E" w:rsidRDefault="0035085E" w:rsidP="0035085E">
      <w:pPr>
        <w:pStyle w:val="Heading3"/>
        <w:rPr>
          <w:ins w:id="1245" w:author="Lynn Felhofer" w:date="2020-03-20T16:37:00Z"/>
        </w:rPr>
      </w:pPr>
      <w:ins w:id="1246" w:author="Lynn Felhofer" w:date="2020-03-20T16:38:00Z">
        <w:r>
          <w:t>R</w:t>
        </w:r>
      </w:ins>
      <w:ins w:id="1247" w:author="Lynn Felhofer" w:date="2020-03-20T16:40:00Z">
        <w:r>
          <w:t>I</w:t>
        </w:r>
      </w:ins>
      <w:ins w:id="1248" w:author="Lynn Felhofer" w:date="2020-03-20T16:38:00Z">
        <w:r>
          <w:t>D</w:t>
        </w:r>
      </w:ins>
      <w:ins w:id="1249" w:author="Lynn Felhofer" w:date="2020-03-20T16:37:00Z">
        <w:r>
          <w:t xml:space="preserve"> Required Actor </w:t>
        </w:r>
        <w:r w:rsidRPr="00BF0A93">
          <w:t>Grouping</w:t>
        </w:r>
        <w:r>
          <w:t>s</w:t>
        </w:r>
      </w:ins>
    </w:p>
    <w:p w14:paraId="7FD26A22" w14:textId="77777777" w:rsidR="0035085E" w:rsidRPr="00D26514" w:rsidRDefault="0035085E" w:rsidP="0035085E">
      <w:pPr>
        <w:pStyle w:val="BodyText"/>
        <w:rPr>
          <w:ins w:id="1250" w:author="Lynn Felhofer" w:date="2020-03-20T16:37:00Z"/>
        </w:rPr>
      </w:pPr>
      <w:ins w:id="1251" w:author="Lynn Felhofer" w:date="2020-03-20T16:3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B27FDEF" w14:textId="77777777" w:rsidR="0035085E" w:rsidRDefault="0035085E" w:rsidP="0035085E">
      <w:pPr>
        <w:pStyle w:val="BodyText"/>
        <w:rPr>
          <w:ins w:id="1252" w:author="Lynn Felhofer" w:date="2020-03-20T16:37:00Z"/>
        </w:rPr>
      </w:pPr>
    </w:p>
    <w:p w14:paraId="384583C7" w14:textId="278CBD44" w:rsidR="0035085E" w:rsidRPr="0013655E" w:rsidRDefault="0035085E" w:rsidP="0035085E">
      <w:pPr>
        <w:pStyle w:val="BodyText"/>
        <w:jc w:val="center"/>
        <w:rPr>
          <w:ins w:id="1253" w:author="Lynn Felhofer" w:date="2020-03-20T16:37:00Z"/>
          <w:rFonts w:ascii="Arial" w:hAnsi="Arial" w:cs="Arial"/>
          <w:b/>
          <w:bCs/>
          <w:sz w:val="22"/>
          <w:szCs w:val="22"/>
        </w:rPr>
      </w:pPr>
      <w:ins w:id="1254" w:author="Lynn Felhofer" w:date="2020-03-20T16:37:00Z">
        <w:r w:rsidRPr="0013655E">
          <w:rPr>
            <w:rFonts w:ascii="Arial" w:hAnsi="Arial" w:cs="Arial"/>
            <w:b/>
            <w:bCs/>
            <w:sz w:val="22"/>
            <w:szCs w:val="22"/>
          </w:rPr>
          <w:lastRenderedPageBreak/>
          <w:t>Table 3</w:t>
        </w:r>
        <w:r>
          <w:rPr>
            <w:rFonts w:ascii="Arial" w:hAnsi="Arial" w:cs="Arial"/>
            <w:b/>
            <w:bCs/>
            <w:sz w:val="22"/>
            <w:szCs w:val="22"/>
          </w:rPr>
          <w:t>.</w:t>
        </w:r>
      </w:ins>
      <w:ins w:id="1255" w:author="Lynn Felhofer" w:date="2020-03-20T16:52:00Z">
        <w:r>
          <w:rPr>
            <w:rFonts w:ascii="Arial" w:hAnsi="Arial" w:cs="Arial"/>
            <w:b/>
            <w:bCs/>
            <w:sz w:val="22"/>
            <w:szCs w:val="22"/>
          </w:rPr>
          <w:t>1.</w:t>
        </w:r>
      </w:ins>
      <w:ins w:id="1256" w:author="Lynn Felhofer" w:date="2020-03-20T16:37:00Z">
        <w:r>
          <w:rPr>
            <w:rFonts w:ascii="Arial" w:hAnsi="Arial" w:cs="Arial"/>
            <w:b/>
            <w:bCs/>
            <w:sz w:val="22"/>
            <w:szCs w:val="22"/>
          </w:rPr>
          <w:t>1</w:t>
        </w:r>
        <w:r w:rsidRPr="0013655E">
          <w:rPr>
            <w:rFonts w:ascii="Arial" w:hAnsi="Arial" w:cs="Arial"/>
            <w:b/>
            <w:bCs/>
            <w:sz w:val="22"/>
            <w:szCs w:val="22"/>
          </w:rPr>
          <w:t xml:space="preserve">-1: </w:t>
        </w:r>
      </w:ins>
      <w:ins w:id="1257" w:author="Lynn Felhofer" w:date="2020-03-20T16:39:00Z">
        <w:r>
          <w:rPr>
            <w:rFonts w:ascii="Arial" w:hAnsi="Arial" w:cs="Arial"/>
            <w:b/>
            <w:bCs/>
            <w:sz w:val="22"/>
            <w:szCs w:val="22"/>
          </w:rPr>
          <w:t>RID</w:t>
        </w:r>
      </w:ins>
      <w:ins w:id="1258" w:author="Lynn Felhofer" w:date="2020-03-20T16:37: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tblGrid>
      <w:tr w:rsidR="0035085E" w:rsidRPr="00D26514" w14:paraId="21131939" w14:textId="77777777" w:rsidTr="0035085E">
        <w:trPr>
          <w:cantSplit/>
          <w:tblHeader/>
          <w:ins w:id="1259" w:author="Lynn Felhofer" w:date="2020-03-20T16:37:00Z"/>
        </w:trPr>
        <w:tc>
          <w:tcPr>
            <w:tcW w:w="1795" w:type="dxa"/>
            <w:shd w:val="clear" w:color="auto" w:fill="D9D9D9" w:themeFill="background1" w:themeFillShade="D9"/>
          </w:tcPr>
          <w:p w14:paraId="5DDD4DD8" w14:textId="44EC3704" w:rsidR="0035085E" w:rsidRPr="00D26514" w:rsidRDefault="0035085E" w:rsidP="007F1D2D">
            <w:pPr>
              <w:pStyle w:val="TableEntryHeader"/>
              <w:rPr>
                <w:ins w:id="1260" w:author="Lynn Felhofer" w:date="2020-03-20T16:37:00Z"/>
              </w:rPr>
            </w:pPr>
            <w:ins w:id="1261" w:author="Lynn Felhofer" w:date="2020-03-20T16:41:00Z">
              <w:r>
                <w:t>RID</w:t>
              </w:r>
            </w:ins>
            <w:ins w:id="1262" w:author="Lynn Felhofer" w:date="2020-03-20T16:37:00Z">
              <w:r w:rsidRPr="00D26514">
                <w:t xml:space="preserve"> Actor</w:t>
              </w:r>
            </w:ins>
          </w:p>
        </w:tc>
        <w:tc>
          <w:tcPr>
            <w:tcW w:w="3690" w:type="dxa"/>
            <w:shd w:val="clear" w:color="auto" w:fill="D9D9D9" w:themeFill="background1" w:themeFillShade="D9"/>
          </w:tcPr>
          <w:p w14:paraId="0E004E88" w14:textId="77777777" w:rsidR="0035085E" w:rsidRPr="00D26514" w:rsidRDefault="0035085E" w:rsidP="007F1D2D">
            <w:pPr>
              <w:pStyle w:val="TableEntryHeader"/>
              <w:rPr>
                <w:ins w:id="1263" w:author="Lynn Felhofer" w:date="2020-03-20T16:37:00Z"/>
              </w:rPr>
            </w:pPr>
            <w:ins w:id="1264" w:author="Lynn Felhofer" w:date="2020-03-20T16:37:00Z">
              <w:r w:rsidRPr="00D26514">
                <w:t>Actor(s) to be grouped with</w:t>
              </w:r>
            </w:ins>
          </w:p>
        </w:tc>
        <w:tc>
          <w:tcPr>
            <w:tcW w:w="1816" w:type="dxa"/>
            <w:shd w:val="clear" w:color="auto" w:fill="D9D9D9" w:themeFill="background1" w:themeFillShade="D9"/>
          </w:tcPr>
          <w:p w14:paraId="3CD182EF" w14:textId="77777777" w:rsidR="0035085E" w:rsidRPr="00D26514" w:rsidRDefault="0035085E" w:rsidP="007F1D2D">
            <w:pPr>
              <w:pStyle w:val="TableEntryHeader"/>
              <w:rPr>
                <w:ins w:id="1265" w:author="Lynn Felhofer" w:date="2020-03-20T16:37:00Z"/>
              </w:rPr>
            </w:pPr>
            <w:ins w:id="1266" w:author="Lynn Felhofer" w:date="2020-03-20T16:37:00Z">
              <w:r w:rsidRPr="00D26514">
                <w:t>Reference</w:t>
              </w:r>
            </w:ins>
          </w:p>
        </w:tc>
      </w:tr>
      <w:tr w:rsidR="0035085E" w:rsidRPr="009715AF" w14:paraId="38C18443" w14:textId="77777777" w:rsidTr="0035085E">
        <w:trPr>
          <w:cantSplit/>
          <w:ins w:id="1267" w:author="Lynn Felhofer" w:date="2020-03-20T16:37:00Z"/>
        </w:trPr>
        <w:tc>
          <w:tcPr>
            <w:tcW w:w="1795" w:type="dxa"/>
          </w:tcPr>
          <w:p w14:paraId="74BB7319" w14:textId="7089B522" w:rsidR="0035085E" w:rsidRPr="009715AF" w:rsidRDefault="0035085E" w:rsidP="0035085E">
            <w:pPr>
              <w:pStyle w:val="TableEntry"/>
              <w:rPr>
                <w:ins w:id="1268" w:author="Lynn Felhofer" w:date="2020-03-20T16:37:00Z"/>
              </w:rPr>
            </w:pPr>
            <w:ins w:id="1269" w:author="Lynn Felhofer" w:date="2020-03-20T16:38:00Z">
              <w:r>
                <w:t>Display</w:t>
              </w:r>
            </w:ins>
          </w:p>
        </w:tc>
        <w:tc>
          <w:tcPr>
            <w:tcW w:w="3690" w:type="dxa"/>
          </w:tcPr>
          <w:p w14:paraId="563B8CA7" w14:textId="79319954" w:rsidR="0035085E" w:rsidRPr="009715AF" w:rsidRDefault="0035085E" w:rsidP="0035085E">
            <w:pPr>
              <w:pStyle w:val="TableEntry"/>
              <w:rPr>
                <w:ins w:id="1270" w:author="Lynn Felhofer" w:date="2020-03-20T16:37:00Z"/>
                <w:szCs w:val="18"/>
              </w:rPr>
            </w:pPr>
            <w:ins w:id="1271" w:author="Lynn Felhofer" w:date="2020-03-20T16:39:00Z">
              <w:r>
                <w:rPr>
                  <w:szCs w:val="18"/>
                </w:rPr>
                <w:t>None</w:t>
              </w:r>
            </w:ins>
          </w:p>
        </w:tc>
        <w:tc>
          <w:tcPr>
            <w:tcW w:w="1816" w:type="dxa"/>
          </w:tcPr>
          <w:p w14:paraId="458FC533" w14:textId="5416F649" w:rsidR="0035085E" w:rsidRPr="009715AF" w:rsidRDefault="0035085E" w:rsidP="0035085E">
            <w:pPr>
              <w:pStyle w:val="TableEntry"/>
              <w:rPr>
                <w:ins w:id="1272" w:author="Lynn Felhofer" w:date="2020-03-20T16:37:00Z"/>
                <w:szCs w:val="18"/>
              </w:rPr>
            </w:pPr>
            <w:ins w:id="1273" w:author="Lynn Felhofer" w:date="2020-03-20T16:40:00Z">
              <w:r>
                <w:rPr>
                  <w:szCs w:val="18"/>
                </w:rPr>
                <w:t>--</w:t>
              </w:r>
            </w:ins>
          </w:p>
        </w:tc>
      </w:tr>
      <w:tr w:rsidR="0035085E" w:rsidRPr="009715AF" w14:paraId="1E636384" w14:textId="77777777" w:rsidTr="0035085E">
        <w:trPr>
          <w:cantSplit/>
          <w:trHeight w:val="323"/>
          <w:ins w:id="1274" w:author="Lynn Felhofer" w:date="2020-03-20T16:37:00Z"/>
        </w:trPr>
        <w:tc>
          <w:tcPr>
            <w:tcW w:w="1795" w:type="dxa"/>
          </w:tcPr>
          <w:p w14:paraId="175C45F8" w14:textId="3D04F09D" w:rsidR="0035085E" w:rsidRPr="009715AF" w:rsidRDefault="0035085E" w:rsidP="0035085E">
            <w:pPr>
              <w:pStyle w:val="TableEntry"/>
              <w:rPr>
                <w:ins w:id="1275" w:author="Lynn Felhofer" w:date="2020-03-20T16:37:00Z"/>
              </w:rPr>
            </w:pPr>
            <w:ins w:id="1276" w:author="Lynn Felhofer" w:date="2020-03-20T16:39:00Z">
              <w:r>
                <w:t>Information Source</w:t>
              </w:r>
            </w:ins>
          </w:p>
        </w:tc>
        <w:tc>
          <w:tcPr>
            <w:tcW w:w="3690" w:type="dxa"/>
          </w:tcPr>
          <w:p w14:paraId="49F505DF" w14:textId="1B553C5C" w:rsidR="0035085E" w:rsidRPr="009715AF" w:rsidRDefault="0035085E" w:rsidP="0035085E">
            <w:pPr>
              <w:pStyle w:val="TableEntry"/>
              <w:rPr>
                <w:ins w:id="1277" w:author="Lynn Felhofer" w:date="2020-03-20T16:37:00Z"/>
                <w:szCs w:val="18"/>
              </w:rPr>
            </w:pPr>
            <w:ins w:id="1278" w:author="Lynn Felhofer" w:date="2020-03-20T16:39:00Z">
              <w:r>
                <w:rPr>
                  <w:szCs w:val="18"/>
                </w:rPr>
                <w:t>None</w:t>
              </w:r>
            </w:ins>
          </w:p>
        </w:tc>
        <w:tc>
          <w:tcPr>
            <w:tcW w:w="1816" w:type="dxa"/>
          </w:tcPr>
          <w:p w14:paraId="57EF207D" w14:textId="4C1A4DBB" w:rsidR="0035085E" w:rsidRPr="009715AF" w:rsidRDefault="0035085E" w:rsidP="0035085E">
            <w:pPr>
              <w:pStyle w:val="TableEntry"/>
              <w:rPr>
                <w:ins w:id="1279" w:author="Lynn Felhofer" w:date="2020-03-20T16:37:00Z"/>
                <w:szCs w:val="18"/>
              </w:rPr>
            </w:pPr>
            <w:ins w:id="1280" w:author="Lynn Felhofer" w:date="2020-03-20T16:40:00Z">
              <w:r>
                <w:rPr>
                  <w:szCs w:val="18"/>
                </w:rPr>
                <w:t>--</w:t>
              </w:r>
            </w:ins>
          </w:p>
        </w:tc>
      </w:tr>
    </w:tbl>
    <w:p w14:paraId="7F5C1CDF" w14:textId="77777777" w:rsidR="0035085E" w:rsidRPr="00BF0A93" w:rsidRDefault="0035085E">
      <w:pPr>
        <w:pStyle w:val="BodyText"/>
      </w:pPr>
    </w:p>
    <w:p w14:paraId="0DED648C" w14:textId="30716749" w:rsidR="00F71022" w:rsidRPr="00BF0A93" w:rsidRDefault="00E24092" w:rsidP="00CE43D1">
      <w:pPr>
        <w:pStyle w:val="Heading2"/>
        <w:numPr>
          <w:ilvl w:val="1"/>
          <w:numId w:val="150"/>
        </w:numPr>
        <w:rPr>
          <w:noProof w:val="0"/>
        </w:rPr>
      </w:pPr>
      <w:bookmarkStart w:id="1281" w:name="_Toc210747708"/>
      <w:bookmarkStart w:id="1282" w:name="_Toc214425598"/>
      <w:bookmarkStart w:id="1283" w:name="_Toc487039008"/>
      <w:bookmarkStart w:id="1284" w:name="_Toc488068109"/>
      <w:bookmarkStart w:id="1285" w:name="_Toc488068542"/>
      <w:bookmarkStart w:id="1286" w:name="_Toc488074869"/>
      <w:bookmarkStart w:id="1287" w:name="_Toc13752246"/>
      <w:r>
        <w:rPr>
          <w:noProof w:val="0"/>
        </w:rPr>
        <w:t>RID Actor</w:t>
      </w:r>
      <w:r w:rsidR="00F71022" w:rsidRPr="00BF0A93">
        <w:rPr>
          <w:noProof w:val="0"/>
        </w:rPr>
        <w:t xml:space="preserve"> Options</w:t>
      </w:r>
      <w:bookmarkEnd w:id="1281"/>
      <w:bookmarkEnd w:id="1282"/>
      <w:bookmarkEnd w:id="1283"/>
      <w:bookmarkEnd w:id="1284"/>
      <w:bookmarkEnd w:id="1285"/>
      <w:bookmarkEnd w:id="1286"/>
      <w:bookmarkEnd w:id="1287"/>
    </w:p>
    <w:p w14:paraId="46C2D37F" w14:textId="53D67EDE" w:rsidR="00F71022" w:rsidRPr="00BF0A93" w:rsidRDefault="00F71022" w:rsidP="00AA50EB">
      <w:pPr>
        <w:pStyle w:val="BodyText"/>
      </w:pPr>
      <w:r w:rsidRPr="00BF0A93">
        <w:t>Options that may be selected for this Integration Profile are listed in the Table 3.2-1 along with the IHE actors to which they apply.</w:t>
      </w:r>
    </w:p>
    <w:p w14:paraId="3B389138" w14:textId="77777777" w:rsidR="00F71022" w:rsidRPr="00BF0A93" w:rsidRDefault="00F71022">
      <w:pPr>
        <w:pStyle w:val="TableTitle"/>
      </w:pPr>
      <w:r w:rsidRPr="00BF0A93">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BF0A93"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BF0A93" w:rsidRDefault="00F71022" w:rsidP="007F1D2D">
            <w:pPr>
              <w:pStyle w:val="TableEntryHeader"/>
            </w:pPr>
            <w:r w:rsidRPr="00BF0A93">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BF0A93" w:rsidRDefault="00F71022" w:rsidP="007F1D2D">
            <w:pPr>
              <w:pStyle w:val="TableEntryHeader"/>
            </w:pPr>
            <w:r w:rsidRPr="00BF0A93">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BF0A93" w:rsidRDefault="00F71022" w:rsidP="007F1D2D">
            <w:pPr>
              <w:pStyle w:val="TableEntryHeader"/>
            </w:pPr>
            <w:r w:rsidRPr="00BF0A93">
              <w:t>Vol. &amp; Section</w:t>
            </w:r>
          </w:p>
        </w:tc>
      </w:tr>
      <w:tr w:rsidR="00F71022" w:rsidRPr="00BF0A93"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BF0A93" w:rsidRDefault="00F71022" w:rsidP="000329A7">
            <w:pPr>
              <w:pStyle w:val="TableEntry"/>
              <w:rPr>
                <w:noProof w:val="0"/>
              </w:rPr>
            </w:pPr>
            <w:r w:rsidRPr="00BF0A93">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BF0A93" w:rsidRDefault="00F71022" w:rsidP="00DB1659">
            <w:pPr>
              <w:pStyle w:val="TableEntry"/>
              <w:snapToGrid w:val="0"/>
              <w:rPr>
                <w:noProof w:val="0"/>
              </w:rPr>
            </w:pPr>
            <w:r w:rsidRPr="00BF0A93">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BF0A93" w:rsidRDefault="00F71022">
            <w:pPr>
              <w:pStyle w:val="TableEntry"/>
              <w:snapToGrid w:val="0"/>
              <w:rPr>
                <w:noProof w:val="0"/>
              </w:rPr>
            </w:pPr>
            <w:r w:rsidRPr="00BF0A93">
              <w:rPr>
                <w:noProof w:val="0"/>
              </w:rPr>
              <w:t>- -</w:t>
            </w:r>
          </w:p>
        </w:tc>
      </w:tr>
      <w:tr w:rsidR="00F71022" w:rsidRPr="00BF0A93"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BF0A93" w:rsidRDefault="00F71022" w:rsidP="000329A7">
            <w:pPr>
              <w:pStyle w:val="TableEntry"/>
              <w:rPr>
                <w:noProof w:val="0"/>
              </w:rPr>
            </w:pPr>
            <w:r w:rsidRPr="00BF0A93">
              <w:rPr>
                <w:noProof w:val="0"/>
              </w:rPr>
              <w:t>Information Source</w:t>
            </w:r>
          </w:p>
          <w:p w14:paraId="335BE5EC" w14:textId="77777777" w:rsidR="00F71022" w:rsidRPr="00BF0A93"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BF0A93" w:rsidRDefault="00F71022" w:rsidP="00DB1659">
            <w:pPr>
              <w:pStyle w:val="TableEntry"/>
              <w:snapToGrid w:val="0"/>
              <w:rPr>
                <w:noProof w:val="0"/>
              </w:rPr>
            </w:pPr>
            <w:r w:rsidRPr="00BF0A93">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BF0A93" w:rsidRDefault="00F71022" w:rsidP="000329A7">
            <w:pPr>
              <w:pStyle w:val="TableEntry"/>
              <w:rPr>
                <w:noProof w:val="0"/>
              </w:rPr>
            </w:pPr>
            <w:r w:rsidRPr="00BF0A93">
              <w:rPr>
                <w:noProof w:val="0"/>
              </w:rPr>
              <w:t>ITI TF-2a: 3.12</w:t>
            </w:r>
          </w:p>
        </w:tc>
      </w:tr>
      <w:tr w:rsidR="00F71022" w:rsidRPr="00BF0A93"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BF0A93" w:rsidRDefault="00F71022" w:rsidP="00E701E4">
            <w:pPr>
              <w:pStyle w:val="TableEntry"/>
              <w:snapToGrid w:val="0"/>
              <w:rPr>
                <w:noProof w:val="0"/>
              </w:rPr>
            </w:pPr>
            <w:r w:rsidRPr="00BF0A93">
              <w:rPr>
                <w:noProof w:val="0"/>
              </w:rPr>
              <w:t>Summary of All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BF0A93" w:rsidRDefault="00F71022" w:rsidP="000329A7">
            <w:pPr>
              <w:pStyle w:val="TableEntry"/>
              <w:rPr>
                <w:noProof w:val="0"/>
              </w:rPr>
            </w:pPr>
            <w:r w:rsidRPr="00BF0A93">
              <w:rPr>
                <w:noProof w:val="0"/>
              </w:rPr>
              <w:t>ITI TF-2a: 3.11</w:t>
            </w:r>
          </w:p>
        </w:tc>
      </w:tr>
      <w:tr w:rsidR="00F71022" w:rsidRPr="00BF0A93"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BF0A93"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BF0A93" w:rsidRDefault="00F71022" w:rsidP="00DB1659">
            <w:pPr>
              <w:pStyle w:val="TableEntry"/>
              <w:snapToGrid w:val="0"/>
              <w:rPr>
                <w:noProof w:val="0"/>
              </w:rPr>
            </w:pPr>
            <w:r w:rsidRPr="00BF0A93">
              <w:rPr>
                <w:noProof w:val="0"/>
              </w:rPr>
              <w:t>Summary of Laboratory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BF0A93" w:rsidRDefault="00F71022" w:rsidP="000329A7">
            <w:pPr>
              <w:pStyle w:val="TableEntry"/>
              <w:rPr>
                <w:noProof w:val="0"/>
              </w:rPr>
            </w:pPr>
            <w:r w:rsidRPr="00BF0A93">
              <w:rPr>
                <w:noProof w:val="0"/>
              </w:rPr>
              <w:t>ITI TF-2a: 3.11</w:t>
            </w:r>
          </w:p>
        </w:tc>
      </w:tr>
      <w:tr w:rsidR="00F71022" w:rsidRPr="00BF0A93"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BF0A93"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BF0A93" w:rsidRDefault="00F71022" w:rsidP="00DB1659">
            <w:pPr>
              <w:pStyle w:val="TableEntry"/>
              <w:snapToGrid w:val="0"/>
              <w:rPr>
                <w:noProof w:val="0"/>
              </w:rPr>
            </w:pPr>
            <w:r w:rsidRPr="00BF0A93">
              <w:rPr>
                <w:noProof w:val="0"/>
              </w:rPr>
              <w:t>Summary of Radiology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BF0A93" w:rsidRDefault="00F71022" w:rsidP="000329A7">
            <w:pPr>
              <w:pStyle w:val="TableEntry"/>
              <w:rPr>
                <w:noProof w:val="0"/>
              </w:rPr>
            </w:pPr>
            <w:r w:rsidRPr="00BF0A93">
              <w:rPr>
                <w:noProof w:val="0"/>
              </w:rPr>
              <w:t>ITI TF-2a: 3.11</w:t>
            </w:r>
          </w:p>
        </w:tc>
      </w:tr>
      <w:tr w:rsidR="00F71022" w:rsidRPr="00BF0A93"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BF0A93" w:rsidRDefault="00F71022" w:rsidP="00DB1659">
            <w:pPr>
              <w:pStyle w:val="TableEntry"/>
              <w:snapToGrid w:val="0"/>
              <w:rPr>
                <w:noProof w:val="0"/>
              </w:rPr>
            </w:pPr>
            <w:r w:rsidRPr="00BF0A93">
              <w:rPr>
                <w:noProof w:val="0"/>
              </w:rPr>
              <w:t>Summary of Cardiology Reports (</w:t>
            </w:r>
            <w:r w:rsidR="00B3291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BF0A93" w:rsidRDefault="00F71022" w:rsidP="000329A7">
            <w:pPr>
              <w:pStyle w:val="TableEntry"/>
              <w:rPr>
                <w:noProof w:val="0"/>
              </w:rPr>
            </w:pPr>
            <w:r w:rsidRPr="00BF0A93">
              <w:rPr>
                <w:noProof w:val="0"/>
              </w:rPr>
              <w:t>ITI TF-2a: 3.11</w:t>
            </w:r>
          </w:p>
        </w:tc>
      </w:tr>
      <w:tr w:rsidR="00F71022" w:rsidRPr="00BF0A93"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BF0A93"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BF0A93" w:rsidRDefault="00F71022" w:rsidP="00E701E4">
            <w:pPr>
              <w:pStyle w:val="TableEntry"/>
              <w:snapToGrid w:val="0"/>
              <w:rPr>
                <w:noProof w:val="0"/>
              </w:rPr>
            </w:pPr>
            <w:r w:rsidRPr="00BF0A93">
              <w:rPr>
                <w:noProof w:val="0"/>
              </w:rPr>
              <w:t>Summary of Surgery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BF0A93" w:rsidRDefault="00F71022" w:rsidP="000329A7">
            <w:pPr>
              <w:pStyle w:val="TableEntry"/>
              <w:rPr>
                <w:noProof w:val="0"/>
              </w:rPr>
            </w:pPr>
            <w:r w:rsidRPr="00BF0A93">
              <w:rPr>
                <w:noProof w:val="0"/>
              </w:rPr>
              <w:t>ITI TF-2a: 3.11</w:t>
            </w:r>
          </w:p>
        </w:tc>
      </w:tr>
      <w:tr w:rsidR="00F71022" w:rsidRPr="00BF0A93"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BF0A93"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BF0A93" w:rsidRDefault="00F71022" w:rsidP="00E701E4">
            <w:pPr>
              <w:pStyle w:val="TableEntry"/>
              <w:snapToGrid w:val="0"/>
              <w:rPr>
                <w:noProof w:val="0"/>
              </w:rPr>
            </w:pPr>
            <w:r w:rsidRPr="00BF0A93">
              <w:rPr>
                <w:noProof w:val="0"/>
              </w:rPr>
              <w:t>Summary of Intensive Care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BF0A93" w:rsidRDefault="00F71022" w:rsidP="000329A7">
            <w:pPr>
              <w:pStyle w:val="TableEntry"/>
              <w:rPr>
                <w:noProof w:val="0"/>
              </w:rPr>
            </w:pPr>
            <w:r w:rsidRPr="00BF0A93">
              <w:rPr>
                <w:noProof w:val="0"/>
              </w:rPr>
              <w:t>ITI TF-2a: 3.11</w:t>
            </w:r>
          </w:p>
        </w:tc>
      </w:tr>
      <w:tr w:rsidR="00F71022" w:rsidRPr="00BF0A93"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BF0A93" w:rsidRDefault="00F71022" w:rsidP="00E701E4">
            <w:pPr>
              <w:pStyle w:val="TableEntry"/>
              <w:snapToGrid w:val="0"/>
              <w:rPr>
                <w:noProof w:val="0"/>
              </w:rPr>
            </w:pPr>
            <w:r w:rsidRPr="00BF0A93">
              <w:rPr>
                <w:noProof w:val="0"/>
              </w:rPr>
              <w:t>Summary of Emergency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BF0A93" w:rsidRDefault="00F71022" w:rsidP="000329A7">
            <w:pPr>
              <w:pStyle w:val="TableEntry"/>
              <w:rPr>
                <w:noProof w:val="0"/>
              </w:rPr>
            </w:pPr>
            <w:r w:rsidRPr="00BF0A93">
              <w:rPr>
                <w:noProof w:val="0"/>
              </w:rPr>
              <w:t>ITI TF-2a: 3.11</w:t>
            </w:r>
          </w:p>
        </w:tc>
      </w:tr>
      <w:tr w:rsidR="00F71022" w:rsidRPr="00BF0A93"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BF0A93" w:rsidRDefault="00F71022" w:rsidP="00E701E4">
            <w:pPr>
              <w:pStyle w:val="TableEntry"/>
              <w:snapToGrid w:val="0"/>
              <w:rPr>
                <w:noProof w:val="0"/>
              </w:rPr>
            </w:pPr>
            <w:r w:rsidRPr="00BF0A93">
              <w:rPr>
                <w:noProof w:val="0"/>
              </w:rPr>
              <w:t>Summary of Discharge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BF0A93" w:rsidRDefault="00F71022" w:rsidP="000329A7">
            <w:pPr>
              <w:pStyle w:val="TableEntry"/>
              <w:rPr>
                <w:noProof w:val="0"/>
              </w:rPr>
            </w:pPr>
            <w:r w:rsidRPr="00BF0A93">
              <w:rPr>
                <w:noProof w:val="0"/>
              </w:rPr>
              <w:t>ITI TF-2a: 3.11</w:t>
            </w:r>
          </w:p>
        </w:tc>
      </w:tr>
      <w:tr w:rsidR="00F71022" w:rsidRPr="00BF0A93"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BF0A93"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BF0A93" w:rsidRDefault="00F71022" w:rsidP="00DB1659">
            <w:pPr>
              <w:pStyle w:val="TableEntry"/>
              <w:snapToGrid w:val="0"/>
              <w:rPr>
                <w:noProof w:val="0"/>
              </w:rPr>
            </w:pPr>
            <w:r w:rsidRPr="00BF0A93">
              <w:rPr>
                <w:noProof w:val="0"/>
              </w:rPr>
              <w:t>Summary of Prescriptions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BF0A93" w:rsidRDefault="00F71022" w:rsidP="000329A7">
            <w:pPr>
              <w:pStyle w:val="TableEntry"/>
              <w:rPr>
                <w:noProof w:val="0"/>
              </w:rPr>
            </w:pPr>
            <w:r w:rsidRPr="00BF0A93">
              <w:rPr>
                <w:noProof w:val="0"/>
              </w:rPr>
              <w:t>ITI TF-2a: 3.11</w:t>
            </w:r>
          </w:p>
        </w:tc>
      </w:tr>
      <w:tr w:rsidR="00F71022" w:rsidRPr="00BF0A93"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BF0A93"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BF0A93" w:rsidRDefault="00F71022" w:rsidP="00DB1659">
            <w:pPr>
              <w:pStyle w:val="TableEntry"/>
              <w:snapToGrid w:val="0"/>
              <w:rPr>
                <w:noProof w:val="0"/>
              </w:rPr>
            </w:pPr>
            <w:r w:rsidRPr="00BF0A93">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BF0A93" w:rsidRDefault="00F71022" w:rsidP="000329A7">
            <w:pPr>
              <w:pStyle w:val="TableEntry"/>
              <w:rPr>
                <w:noProof w:val="0"/>
              </w:rPr>
            </w:pPr>
            <w:r w:rsidRPr="00BF0A93">
              <w:rPr>
                <w:noProof w:val="0"/>
              </w:rPr>
              <w:t>ITI TF-2a: 3.11</w:t>
            </w:r>
          </w:p>
        </w:tc>
      </w:tr>
      <w:tr w:rsidR="00F71022" w:rsidRPr="00BF0A93"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BF0A93"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BF0A93" w:rsidRDefault="00F71022" w:rsidP="00E701E4">
            <w:pPr>
              <w:pStyle w:val="TableEntry"/>
              <w:snapToGrid w:val="0"/>
              <w:rPr>
                <w:noProof w:val="0"/>
              </w:rPr>
            </w:pPr>
            <w:r w:rsidRPr="00BF0A93">
              <w:rPr>
                <w:noProof w:val="0"/>
              </w:rPr>
              <w:t>List of Medications (</w:t>
            </w:r>
            <w:r w:rsidR="00E701E4" w:rsidRPr="00BF0A93">
              <w:rPr>
                <w:noProof w:val="0"/>
              </w:rPr>
              <w:t>N</w:t>
            </w:r>
            <w:r w:rsidRPr="00BF0A93">
              <w:rPr>
                <w:noProof w:val="0"/>
              </w:rPr>
              <w:t>ote</w:t>
            </w:r>
            <w:r w:rsidR="00E701E4" w:rsidRPr="00BF0A93">
              <w:rPr>
                <w:noProof w:val="0"/>
              </w:rPr>
              <w:t xml:space="preserve"> </w:t>
            </w:r>
            <w:r w:rsidRPr="00BF0A93">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BF0A93" w:rsidRDefault="00F71022" w:rsidP="000329A7">
            <w:pPr>
              <w:pStyle w:val="TableEntry"/>
              <w:rPr>
                <w:noProof w:val="0"/>
              </w:rPr>
            </w:pPr>
            <w:r w:rsidRPr="00BF0A93">
              <w:rPr>
                <w:noProof w:val="0"/>
              </w:rPr>
              <w:t>ITI TF-2a: 3.11</w:t>
            </w:r>
          </w:p>
        </w:tc>
      </w:tr>
    </w:tbl>
    <w:p w14:paraId="1B055696" w14:textId="77777777" w:rsidR="00F71022" w:rsidRPr="00BF0A93" w:rsidRDefault="00F71022">
      <w:pPr>
        <w:pStyle w:val="Note"/>
      </w:pPr>
      <w:r w:rsidRPr="00BF0A93">
        <w:t>Note</w:t>
      </w:r>
      <w:r w:rsidR="00E701E4" w:rsidRPr="00BF0A93">
        <w:t xml:space="preserve"> </w:t>
      </w:r>
      <w:r w:rsidRPr="00BF0A93">
        <w:t xml:space="preserve">1: </w:t>
      </w:r>
      <w:r w:rsidRPr="00BF0A93">
        <w:tab/>
        <w:t>List of Medications includes the list of medications currently known to be administered to the patient. It differs from the Summary of Prescriptions, in that the latter reflects what has been prescribed to the patient, but are not necessarily any longer administered.</w:t>
      </w:r>
    </w:p>
    <w:p w14:paraId="36D772B6" w14:textId="77777777" w:rsidR="00F71022" w:rsidRPr="00BF0A93" w:rsidRDefault="00F71022">
      <w:pPr>
        <w:pStyle w:val="Note"/>
      </w:pPr>
      <w:r w:rsidRPr="00BF0A93">
        <w:t>Note</w:t>
      </w:r>
      <w:r w:rsidR="00E701E4" w:rsidRPr="00BF0A93">
        <w:t xml:space="preserve"> </w:t>
      </w:r>
      <w:r w:rsidRPr="00BF0A93">
        <w:t xml:space="preserve">2: </w:t>
      </w:r>
      <w:r w:rsidRPr="00BF0A93">
        <w:tab/>
        <w:t>In all the above options, “summary of reports” means that a general patient context (patient name, etc.) is provided along with a list of entries, where an entry includes key attributes such as date, specialty, and additional information sufficient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in the course of patient care.</w:t>
      </w:r>
    </w:p>
    <w:p w14:paraId="02588F21" w14:textId="77777777" w:rsidR="00F71022" w:rsidRPr="00BF0A93" w:rsidRDefault="00F71022" w:rsidP="00CE43D1">
      <w:pPr>
        <w:pStyle w:val="Heading2"/>
        <w:numPr>
          <w:ilvl w:val="1"/>
          <w:numId w:val="150"/>
        </w:numPr>
        <w:rPr>
          <w:noProof w:val="0"/>
        </w:rPr>
      </w:pPr>
      <w:bookmarkStart w:id="1288" w:name="_Toc210747709"/>
      <w:bookmarkStart w:id="1289" w:name="_Toc214425599"/>
      <w:bookmarkStart w:id="1290" w:name="_Toc487039009"/>
      <w:bookmarkStart w:id="1291" w:name="_Toc488068110"/>
      <w:bookmarkStart w:id="1292" w:name="_Toc488068543"/>
      <w:bookmarkStart w:id="1293" w:name="_Toc488074870"/>
      <w:bookmarkStart w:id="1294" w:name="_Toc13752247"/>
      <w:r w:rsidRPr="00BF0A93">
        <w:rPr>
          <w:noProof w:val="0"/>
        </w:rPr>
        <w:t>Retrieve Information for Display Process Flow</w:t>
      </w:r>
      <w:bookmarkEnd w:id="1288"/>
      <w:bookmarkEnd w:id="1289"/>
      <w:bookmarkEnd w:id="1290"/>
      <w:bookmarkEnd w:id="1291"/>
      <w:bookmarkEnd w:id="1292"/>
      <w:bookmarkEnd w:id="1293"/>
      <w:bookmarkEnd w:id="1294"/>
    </w:p>
    <w:p w14:paraId="1A77A4C1" w14:textId="77777777" w:rsidR="00F71022" w:rsidRPr="00BF0A93" w:rsidRDefault="00F71022" w:rsidP="005D5F3F">
      <w:pPr>
        <w:pStyle w:val="BodyText"/>
      </w:pPr>
      <w:r w:rsidRPr="00BF0A93">
        <w:t>This section describes the process and information flow when displayable patient information is retrieved from an information source. Three cases are distinguished.</w:t>
      </w:r>
    </w:p>
    <w:p w14:paraId="7AF849B1" w14:textId="7DC9B850" w:rsidR="00F71022" w:rsidRPr="00BF0A93" w:rsidRDefault="00F71022" w:rsidP="00AA50EB">
      <w:pPr>
        <w:pStyle w:val="BodyText"/>
      </w:pPr>
      <w:r w:rsidRPr="00BF0A93">
        <w:rPr>
          <w:b/>
          <w:bCs/>
        </w:rPr>
        <w:t>Case 1</w:t>
      </w:r>
      <w:r w:rsidRPr="00BF0A93">
        <w:t xml:space="preserve">-Retrieve </w:t>
      </w:r>
      <w:r w:rsidRPr="00BF0A93">
        <w:rPr>
          <w:i/>
          <w:iCs/>
        </w:rPr>
        <w:t>Specific</w:t>
      </w:r>
      <w:r w:rsidRPr="00BF0A93">
        <w:t xml:space="preserve"> Information for Display: The first case describes use cases when the Display and the person associated are requesting </w:t>
      </w:r>
      <w:r w:rsidRPr="00BF0A93">
        <w:rPr>
          <w:u w:val="single"/>
        </w:rPr>
        <w:t>some information related to a patient</w:t>
      </w:r>
      <w:r w:rsidRPr="00BF0A93">
        <w:t xml:space="preserve">. A somewhat specific request for information is issued (e.g., Retrieve a summary of laboratory </w:t>
      </w:r>
      <w:r w:rsidRPr="00BF0A93">
        <w:lastRenderedPageBreak/>
        <w:t xml:space="preserve">reports) for a specific Patient ID to an Information Source. The patient ID is assumed to be unambiguous as fully qualified with the assigning authority. A number of additional filtering keys may be used (last N reports, date range, etc.) depending on the specific type of request issued. The Information Source responds with presentation-ready information that it considers relevant to the request. This </w:t>
      </w:r>
      <w:r w:rsidR="0010206F" w:rsidRPr="00BF0A93">
        <w:t>i</w:t>
      </w:r>
      <w:r w:rsidRPr="00BF0A93">
        <w:t xml:space="preserve">ntegration </w:t>
      </w:r>
      <w:r w:rsidR="0010206F" w:rsidRPr="00BF0A93">
        <w:t>p</w:t>
      </w:r>
      <w:r w:rsidRPr="00BF0A93">
        <w:t>rofile leaves entire flexibility to the Information Source</w:t>
      </w:r>
      <w:r w:rsidR="0010206F" w:rsidRPr="00BF0A93">
        <w:t xml:space="preserve"> </w:t>
      </w:r>
      <w:r w:rsidRPr="00BF0A93">
        <w:t>to organize the content and presentation of the information returned. The Display simply displays the information to the person that triggered the request. The Information Source</w:t>
      </w:r>
      <w:r w:rsidR="0010206F" w:rsidRPr="00BF0A93">
        <w:t xml:space="preserve"> </w:t>
      </w:r>
      <w:r w:rsidRPr="00BF0A93">
        <w:t>shall respond with an error message when it does not support the specific type of request or does not hold any records for the requested patient ID.</w:t>
      </w:r>
    </w:p>
    <w:p w14:paraId="22300A62" w14:textId="77777777" w:rsidR="00F71022" w:rsidRPr="00BF0A93" w:rsidRDefault="00F71022" w:rsidP="00AA50EB">
      <w:pPr>
        <w:pStyle w:val="BodyText"/>
      </w:pPr>
    </w:p>
    <w:bookmarkStart w:id="1295" w:name="_1114335528"/>
    <w:bookmarkStart w:id="1296" w:name="_1114335743"/>
    <w:bookmarkStart w:id="1297" w:name="_1114336072"/>
    <w:bookmarkStart w:id="1298" w:name="_1114354445"/>
    <w:bookmarkStart w:id="1299" w:name="_1114354856"/>
    <w:bookmarkStart w:id="1300" w:name="_1114446082"/>
    <w:bookmarkStart w:id="1301" w:name="_1114448470"/>
    <w:bookmarkStart w:id="1302" w:name="_1115306393"/>
    <w:bookmarkStart w:id="1303" w:name="_1116254142"/>
    <w:bookmarkStart w:id="1304" w:name="_1116254284"/>
    <w:bookmarkStart w:id="1305" w:name="_1116254442"/>
    <w:bookmarkStart w:id="1306" w:name="_1121202075"/>
    <w:bookmarkStart w:id="1307" w:name="_1121202844"/>
    <w:bookmarkStart w:id="1308" w:name="_1121513630"/>
    <w:bookmarkStart w:id="1309" w:name="_1121513936"/>
    <w:bookmarkStart w:id="1310" w:name="_1149662227"/>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14:paraId="280B077A" w14:textId="77777777" w:rsidR="00F71022" w:rsidRPr="00BF0A93" w:rsidRDefault="008105ED">
      <w:pPr>
        <w:jc w:val="center"/>
      </w:pPr>
      <w:r w:rsidRPr="00BF0A93">
        <w:rPr>
          <w:noProof/>
        </w:rPr>
        <w:object w:dxaOrig="7155" w:dyaOrig="4710" w14:anchorId="2F1C79E2">
          <v:shape id="_x0000_i1104" type="#_x0000_t75" alt="" style="width:5in;height:252pt;mso-width-percent:0;mso-height-percent:0;mso-width-percent:0;mso-height-percent:0" o:ole="" filled="t">
            <v:fill color2="black"/>
            <v:imagedata r:id="rId31" o:title=""/>
          </v:shape>
          <o:OLEObject Type="Embed" ProgID="Word.Picture.8" ShapeID="_x0000_i1104" DrawAspect="Content" ObjectID="_1646729168" r:id="rId32"/>
        </w:object>
      </w:r>
    </w:p>
    <w:p w14:paraId="4A2A9DCC" w14:textId="77777777" w:rsidR="00F71022" w:rsidRPr="00BF0A93" w:rsidRDefault="00F71022">
      <w:pPr>
        <w:pStyle w:val="FigureTitle"/>
      </w:pPr>
      <w:r w:rsidRPr="00BF0A93">
        <w:t xml:space="preserve">Figure 3.3-1: Case 1: Retrieve Specific Information for Display Process Flow </w:t>
      </w:r>
    </w:p>
    <w:p w14:paraId="4361FB7B" w14:textId="0A3CAA4E" w:rsidR="00F71022" w:rsidRPr="00BF0A93" w:rsidRDefault="00F71022" w:rsidP="00AA50EB">
      <w:pPr>
        <w:pStyle w:val="BodyText"/>
      </w:pPr>
      <w:r w:rsidRPr="00BF0A93">
        <w:rPr>
          <w:b/>
          <w:bCs/>
        </w:rPr>
        <w:t xml:space="preserve">Case 2 </w:t>
      </w:r>
      <w:r w:rsidRPr="00BF0A93">
        <w:t xml:space="preserve">- Retrieve a Document: The second case describes use cases when the Display and the person associated are requesting </w:t>
      </w:r>
      <w:r w:rsidRPr="00BF0A93">
        <w:rPr>
          <w:u w:val="single"/>
        </w:rPr>
        <w:t>a uniquely identified document</w:t>
      </w:r>
      <w:r w:rsidRPr="00BF0A93">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BF0A93" w:rsidRDefault="00F71022" w:rsidP="009B6AB5">
      <w:pPr>
        <w:pStyle w:val="BodyText"/>
      </w:pPr>
      <w:r w:rsidRPr="00BF0A93">
        <w:t xml:space="preserve">The main difference between the Retrieve </w:t>
      </w:r>
      <w:r w:rsidRPr="00BF0A93">
        <w:rPr>
          <w:i/>
          <w:iCs/>
        </w:rPr>
        <w:t>Specific</w:t>
      </w:r>
      <w:r w:rsidRPr="00BF0A93">
        <w:t xml:space="preserve"> Information and the Retrieve </w:t>
      </w:r>
      <w:r w:rsidRPr="00BF0A93">
        <w:rPr>
          <w:i/>
          <w:iCs/>
        </w:rPr>
        <w:t>Document</w:t>
      </w:r>
      <w:r w:rsidRPr="00BF0A93">
        <w:t xml:space="preserve"> transactions is that the latter applies to a uniquely identifiable persistent object (i.e., retrieving the same document instance at a different point in time will provide the same semantics for its </w:t>
      </w:r>
      <w:r w:rsidRPr="00BF0A93">
        <w:lastRenderedPageBreak/>
        <w:t>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BF0A93" w:rsidRDefault="00F71022" w:rsidP="00F032E7">
      <w:pPr>
        <w:pStyle w:val="Note"/>
      </w:pPr>
      <w:r w:rsidRPr="00BF0A93">
        <w:t>Note: This integration profile is not intended for highly dynamic information such as that used for patient monitoring.</w:t>
      </w:r>
    </w:p>
    <w:p w14:paraId="7F02CC23" w14:textId="77777777" w:rsidR="00F71022" w:rsidRPr="00BF0A93" w:rsidRDefault="00F71022" w:rsidP="00A9747B">
      <w:pPr>
        <w:pStyle w:val="TOC3"/>
      </w:pPr>
    </w:p>
    <w:bookmarkStart w:id="1311" w:name="_1114337111"/>
    <w:bookmarkStart w:id="1312" w:name="_1114337854"/>
    <w:bookmarkStart w:id="1313" w:name="_1114355246"/>
    <w:bookmarkStart w:id="1314" w:name="_1114355407"/>
    <w:bookmarkStart w:id="1315" w:name="_1114356016"/>
    <w:bookmarkStart w:id="1316" w:name="_1114446156"/>
    <w:bookmarkStart w:id="1317" w:name="_1114446438"/>
    <w:bookmarkStart w:id="1318" w:name="_1114446460"/>
    <w:bookmarkStart w:id="1319" w:name="_1114446472"/>
    <w:bookmarkStart w:id="1320" w:name="_1114446510"/>
    <w:bookmarkStart w:id="1321" w:name="_1114448584"/>
    <w:bookmarkStart w:id="1322" w:name="_1116254192"/>
    <w:bookmarkStart w:id="1323" w:name="_1116254246"/>
    <w:bookmarkStart w:id="1324" w:name="_1116254254"/>
    <w:bookmarkStart w:id="1325" w:name="_1116254504"/>
    <w:bookmarkStart w:id="1326" w:name="_1121202630"/>
    <w:bookmarkStart w:id="1327" w:name="_1121202769"/>
    <w:bookmarkStart w:id="1328" w:name="_1121514040"/>
    <w:bookmarkStart w:id="1329" w:name="_1149662257"/>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14:paraId="295E6196" w14:textId="77777777" w:rsidR="00F71022" w:rsidRPr="00BF0A93" w:rsidRDefault="008105ED" w:rsidP="007409E7">
      <w:pPr>
        <w:jc w:val="center"/>
      </w:pPr>
      <w:r w:rsidRPr="00BF0A93">
        <w:rPr>
          <w:noProof/>
        </w:rPr>
        <w:object w:dxaOrig="7650" w:dyaOrig="5655" w14:anchorId="32408C04">
          <v:shape id="_x0000_i1103" type="#_x0000_t75" alt="" style="width:372.9pt;height:294.8pt;mso-width-percent:0;mso-height-percent:0;mso-width-percent:0;mso-height-percent:0" o:ole="" filled="t">
            <v:fill color2="black"/>
            <v:imagedata r:id="rId33" o:title=""/>
          </v:shape>
          <o:OLEObject Type="Embed" ProgID="Word.Picture.8" ShapeID="_x0000_i1103" DrawAspect="Content" ObjectID="_1646729169" r:id="rId34"/>
        </w:object>
      </w:r>
    </w:p>
    <w:p w14:paraId="24D28F89" w14:textId="77777777" w:rsidR="00F71022" w:rsidRPr="00BF0A93" w:rsidRDefault="00F71022">
      <w:pPr>
        <w:pStyle w:val="FigureTitle"/>
      </w:pPr>
      <w:r w:rsidRPr="00BF0A93">
        <w:t xml:space="preserve">Figure 3.3-2: Case 2: Retrieve a Document Process Flow </w:t>
      </w:r>
    </w:p>
    <w:p w14:paraId="75457C3C" w14:textId="545E3B17" w:rsidR="00F71022" w:rsidRPr="00BF0A93" w:rsidRDefault="00F71022" w:rsidP="00AA50EB">
      <w:pPr>
        <w:pStyle w:val="BodyText"/>
      </w:pPr>
      <w:r w:rsidRPr="00BF0A93">
        <w:rPr>
          <w:b/>
          <w:bCs/>
        </w:rPr>
        <w:t>Case 3</w:t>
      </w:r>
      <w:r w:rsidRPr="00BF0A93">
        <w:t xml:space="preserve"> - Retrieve Specific Information for Display </w:t>
      </w:r>
      <w:r w:rsidRPr="00BF0A93">
        <w:rPr>
          <w:i/>
          <w:iCs/>
        </w:rPr>
        <w:t xml:space="preserve">and </w:t>
      </w:r>
      <w:r w:rsidRPr="00BF0A93">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1330" w:name="_1114338385"/>
    <w:bookmarkStart w:id="1331" w:name="_1114448494"/>
    <w:bookmarkStart w:id="1332" w:name="_1114448602"/>
    <w:bookmarkStart w:id="1333" w:name="_1114448771"/>
    <w:bookmarkStart w:id="1334" w:name="_1115306906"/>
    <w:bookmarkStart w:id="1335" w:name="_1116254560"/>
    <w:bookmarkStart w:id="1336" w:name="_1116273723"/>
    <w:bookmarkStart w:id="1337" w:name="_1116275354"/>
    <w:bookmarkStart w:id="1338" w:name="_1121514240"/>
    <w:bookmarkStart w:id="1339" w:name="_1121514527"/>
    <w:bookmarkStart w:id="1340" w:name="_1149662286"/>
    <w:bookmarkStart w:id="1341" w:name="_1121204083"/>
    <w:bookmarkEnd w:id="1330"/>
    <w:bookmarkEnd w:id="1331"/>
    <w:bookmarkEnd w:id="1332"/>
    <w:bookmarkEnd w:id="1333"/>
    <w:bookmarkEnd w:id="1334"/>
    <w:bookmarkEnd w:id="1335"/>
    <w:bookmarkEnd w:id="1336"/>
    <w:bookmarkEnd w:id="1337"/>
    <w:bookmarkEnd w:id="1338"/>
    <w:bookmarkEnd w:id="1339"/>
    <w:bookmarkEnd w:id="1340"/>
    <w:p w14:paraId="05BBF566" w14:textId="77777777" w:rsidR="00F71022" w:rsidRPr="00BF0A93" w:rsidRDefault="008105ED">
      <w:pPr>
        <w:jc w:val="center"/>
      </w:pPr>
      <w:r w:rsidRPr="00BF0A93">
        <w:rPr>
          <w:noProof/>
        </w:rPr>
        <w:object w:dxaOrig="8190" w:dyaOrig="7305" w14:anchorId="1E7E40C7">
          <v:shape id="_x0000_i1102" type="#_x0000_t75" alt="" style="width:410.95pt;height:389.9pt;mso-width-percent:0;mso-height-percent:0;mso-width-percent:0;mso-height-percent:0" o:ole="" filled="t">
            <v:fill color2="black"/>
            <v:imagedata r:id="rId35" o:title=""/>
          </v:shape>
          <o:OLEObject Type="Embed" ProgID="Word.Picture.8" ShapeID="_x0000_i1102" DrawAspect="Content" ObjectID="_1646729170" r:id="rId36"/>
        </w:object>
      </w:r>
    </w:p>
    <w:p w14:paraId="16C1F73D" w14:textId="77777777" w:rsidR="00F71022" w:rsidRPr="00BF0A93" w:rsidRDefault="00F71022">
      <w:pPr>
        <w:pStyle w:val="FigureTitle"/>
      </w:pPr>
      <w:r w:rsidRPr="00BF0A93">
        <w:t xml:space="preserve">Figure 3.3-3: Case 3: Retrieve Summary Information for Display and Retrieve several Documents Process Flow </w:t>
      </w:r>
    </w:p>
    <w:p w14:paraId="0DAF45D8" w14:textId="31F84623" w:rsidR="00F71022" w:rsidRPr="00BF0A93" w:rsidRDefault="00F71022">
      <w:pPr>
        <w:rPr>
          <w:rStyle w:val="BodyTextChar"/>
        </w:rPr>
      </w:pPr>
      <w:r w:rsidRPr="00BF0A93">
        <w:rPr>
          <w:rStyle w:val="BodyTextChar"/>
        </w:rPr>
        <w:t>The same Display may involve more than one Information Source by sequentially issuing different transactions. This Integration Profile assumes that the Display Actors may be</w:t>
      </w:r>
      <w:r w:rsidRPr="00BF0A93">
        <w:t xml:space="preserve"> </w:t>
      </w:r>
      <w:r w:rsidRPr="00BF0A93">
        <w:rPr>
          <w:rStyle w:val="BodyTextCh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BF0A93" w:rsidRDefault="00F71022" w:rsidP="00CE43D1">
      <w:pPr>
        <w:pStyle w:val="Heading1"/>
        <w:numPr>
          <w:ilvl w:val="0"/>
          <w:numId w:val="150"/>
        </w:numPr>
        <w:rPr>
          <w:noProof w:val="0"/>
        </w:rPr>
      </w:pPr>
      <w:bookmarkStart w:id="1342" w:name="_Toc210747710"/>
      <w:bookmarkStart w:id="1343" w:name="_Toc214425600"/>
      <w:bookmarkStart w:id="1344" w:name="_Toc487039010"/>
      <w:bookmarkStart w:id="1345" w:name="_Toc488068111"/>
      <w:bookmarkStart w:id="1346" w:name="_Toc488068544"/>
      <w:bookmarkStart w:id="1347" w:name="_Toc488074871"/>
      <w:bookmarkStart w:id="1348" w:name="_Toc13752248"/>
      <w:r w:rsidRPr="00BF0A93">
        <w:rPr>
          <w:noProof w:val="0"/>
        </w:rPr>
        <w:lastRenderedPageBreak/>
        <w:t>Enterprise User Authentication (EUA)</w:t>
      </w:r>
      <w:bookmarkEnd w:id="1342"/>
      <w:bookmarkEnd w:id="1343"/>
      <w:bookmarkEnd w:id="1344"/>
      <w:bookmarkEnd w:id="1345"/>
      <w:bookmarkEnd w:id="1346"/>
      <w:bookmarkEnd w:id="1347"/>
      <w:bookmarkEnd w:id="1348"/>
    </w:p>
    <w:p w14:paraId="49EF57BC" w14:textId="77777777" w:rsidR="00F71022" w:rsidRPr="00BF0A93" w:rsidRDefault="00F71022">
      <w:pPr>
        <w:pStyle w:val="BodyText"/>
      </w:pPr>
      <w:r w:rsidRPr="00BF0A93">
        <w:rPr>
          <w:b/>
          <w:bCs/>
          <w:i/>
        </w:rPr>
        <w:t>Enterprise User Authentication Profile (EUA)</w:t>
      </w:r>
      <w:r w:rsidRPr="00BF0A93">
        <w:rPr>
          <w:b/>
          <w:bCs/>
        </w:rPr>
        <w:t xml:space="preserve"> – </w:t>
      </w:r>
      <w:r w:rsidRPr="00BF0A93">
        <w:t>This defines a means to establish one name per user that can then be used on all of the devices and software</w:t>
      </w:r>
      <w:r w:rsidRPr="00BF0A93">
        <w:rPr>
          <w:b/>
          <w:bCs/>
          <w:i/>
          <w:iCs/>
        </w:rPr>
        <w:t xml:space="preserve"> </w:t>
      </w:r>
      <w:r w:rsidRPr="00BF0A93">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BF0A93" w:rsidRDefault="00F71022">
      <w:pPr>
        <w:pStyle w:val="BodyText"/>
      </w:pPr>
      <w:r w:rsidRPr="00BF0A93">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BF0A93" w:rsidRDefault="00F71022">
      <w:pPr>
        <w:pStyle w:val="BodyText"/>
      </w:pPr>
      <w:r w:rsidRPr="00BF0A93">
        <w:t>Node and machine authentication is specified in the Audit Trail and Node Authentication (ATNA) Profile and is not part of this profile.</w:t>
      </w:r>
    </w:p>
    <w:p w14:paraId="7FF23418" w14:textId="3EDB452D" w:rsidR="00F71022" w:rsidRPr="00BF0A93" w:rsidRDefault="00E24092" w:rsidP="00CE43D1">
      <w:pPr>
        <w:pStyle w:val="Heading2"/>
        <w:numPr>
          <w:ilvl w:val="1"/>
          <w:numId w:val="150"/>
        </w:numPr>
        <w:rPr>
          <w:noProof w:val="0"/>
        </w:rPr>
      </w:pPr>
      <w:bookmarkStart w:id="1349" w:name="_Toc210747711"/>
      <w:bookmarkStart w:id="1350" w:name="_Toc214425601"/>
      <w:bookmarkStart w:id="1351" w:name="_Toc487039011"/>
      <w:bookmarkStart w:id="1352" w:name="_Toc488068112"/>
      <w:bookmarkStart w:id="1353" w:name="_Toc488068545"/>
      <w:bookmarkStart w:id="1354" w:name="_Toc488074872"/>
      <w:bookmarkStart w:id="1355" w:name="_Toc13752249"/>
      <w:r>
        <w:rPr>
          <w:noProof w:val="0"/>
        </w:rPr>
        <w:t xml:space="preserve">EUA </w:t>
      </w:r>
      <w:r w:rsidR="00F71022" w:rsidRPr="00BF0A93">
        <w:rPr>
          <w:noProof w:val="0"/>
        </w:rPr>
        <w:t>Actors/Transactions</w:t>
      </w:r>
      <w:bookmarkEnd w:id="1349"/>
      <w:bookmarkEnd w:id="1350"/>
      <w:bookmarkEnd w:id="1351"/>
      <w:bookmarkEnd w:id="1352"/>
      <w:bookmarkEnd w:id="1353"/>
      <w:bookmarkEnd w:id="1354"/>
      <w:bookmarkEnd w:id="1355"/>
    </w:p>
    <w:p w14:paraId="09C56FD0" w14:textId="77777777" w:rsidR="00F71022" w:rsidRPr="00BF0A93" w:rsidRDefault="00F71022">
      <w:pPr>
        <w:pStyle w:val="BodyText"/>
      </w:pPr>
      <w:r w:rsidRPr="00BF0A93">
        <w:t xml:space="preserve">A number of transactions used in this profile conform to the Kerberos v5 standard, defined in RFC1510. This standard has been stable since 1993, is widely implemented on current operating system platforms, has successfully withstood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BF0A93" w:rsidRDefault="00F71022">
      <w:pPr>
        <w:pStyle w:val="BodyText"/>
      </w:pPr>
      <w:r w:rsidRPr="00BF0A93">
        <w:t>For additional detailed information on Kerberos, beyond what is specified in this profile, we suggest these references:</w:t>
      </w:r>
    </w:p>
    <w:p w14:paraId="3D0F7B4E" w14:textId="77777777" w:rsidR="00F71022" w:rsidRPr="00BF0A93" w:rsidRDefault="00F71022" w:rsidP="00BC2927">
      <w:pPr>
        <w:pStyle w:val="ListBullet2"/>
        <w:numPr>
          <w:ilvl w:val="0"/>
          <w:numId w:val="53"/>
        </w:numPr>
      </w:pPr>
      <w:r w:rsidRPr="00BF0A93">
        <w:t>RFC1510 - http://www.ietf.org/rfc/rfc1510.txt</w:t>
      </w:r>
    </w:p>
    <w:p w14:paraId="15FA38E1" w14:textId="77777777" w:rsidR="00F71022" w:rsidRPr="00BF0A93" w:rsidRDefault="00F71022" w:rsidP="00BC2927">
      <w:pPr>
        <w:pStyle w:val="ListBullet2"/>
        <w:numPr>
          <w:ilvl w:val="0"/>
          <w:numId w:val="53"/>
        </w:numPr>
      </w:pPr>
      <w:r w:rsidRPr="00BF0A93">
        <w:t>MIT's Kerberos home page - http://web.mit.edu/kerberos/www/</w:t>
      </w:r>
    </w:p>
    <w:p w14:paraId="3B64C58A" w14:textId="77777777" w:rsidR="00F71022" w:rsidRPr="00BF0A93" w:rsidRDefault="00F71022" w:rsidP="00BC2927">
      <w:pPr>
        <w:pStyle w:val="ListBullet2"/>
        <w:numPr>
          <w:ilvl w:val="0"/>
          <w:numId w:val="53"/>
        </w:numPr>
      </w:pPr>
      <w:r w:rsidRPr="00BF0A93">
        <w:t>The Moron's Guide to Kerberos - http://www.isi.edu/~brian/security/kerberos.html</w:t>
      </w:r>
    </w:p>
    <w:p w14:paraId="23FB02A5" w14:textId="77777777" w:rsidR="00F71022" w:rsidRPr="00BF0A93" w:rsidRDefault="00F71022" w:rsidP="00BC2927">
      <w:pPr>
        <w:pStyle w:val="ListBullet2"/>
        <w:numPr>
          <w:ilvl w:val="0"/>
          <w:numId w:val="53"/>
        </w:numPr>
      </w:pPr>
      <w:r w:rsidRPr="00BF0A93">
        <w:t>Microsoft Kerberos information http://www.microsoft.com/TechNet/prodtechnol/windows2000serv/deploy/kerberos.asp</w:t>
      </w:r>
    </w:p>
    <w:p w14:paraId="6FA140AA" w14:textId="77777777" w:rsidR="00F71022" w:rsidRPr="00BF0A93" w:rsidRDefault="00F71022">
      <w:pPr>
        <w:pStyle w:val="BodyText"/>
      </w:pPr>
      <w:r w:rsidRPr="00BF0A93">
        <w:t xml:space="preserve">Kerberos implementations are widely available worldwide. Kerberos does include cryptography that may have restricted use laws in some countries. The US export regulations can be found at </w:t>
      </w:r>
      <w:hyperlink r:id="rId37" w:history="1">
        <w:r w:rsidRPr="00BF0A93">
          <w:rPr>
            <w:rStyle w:val="Hyperlink"/>
          </w:rPr>
          <w:t>http://www.bxa.doc.gov/Encryption</w:t>
        </w:r>
      </w:hyperlink>
      <w:r w:rsidRPr="00BF0A93">
        <w:t>.</w:t>
      </w:r>
    </w:p>
    <w:p w14:paraId="1FFCE41E" w14:textId="1CA77240" w:rsidR="00F71022" w:rsidRPr="00BF0A93" w:rsidRDefault="00F71022" w:rsidP="00BE2773">
      <w:pPr>
        <w:pStyle w:val="BodyText"/>
      </w:pPr>
      <w:r w:rsidRPr="00BF0A93">
        <w:t xml:space="preserve">Figure 4.1-1 shows the actors directly involved in the Enterprise User Authentication Profile and the relevant transactions between them. The box labeled "Other IHE Actor" represents actors </w:t>
      </w:r>
      <w:r w:rsidRPr="00BF0A93">
        <w:lastRenderedPageBreak/>
        <w:t>from other integration profiles that are meant to be grouped with the nearby actor from within this profile. Other actors that may be indirectly involved due to their use of authentication, etc. are not shown.</w:t>
      </w:r>
    </w:p>
    <w:bookmarkStart w:id="1356" w:name="_1121082506"/>
    <w:bookmarkStart w:id="1357" w:name="_1121500478"/>
    <w:bookmarkStart w:id="1358" w:name="_1149662322"/>
    <w:bookmarkEnd w:id="1356"/>
    <w:bookmarkEnd w:id="1357"/>
    <w:bookmarkEnd w:id="1358"/>
    <w:p w14:paraId="43C80CE5" w14:textId="77777777" w:rsidR="00F71022" w:rsidRPr="00BF0A93" w:rsidRDefault="008105ED" w:rsidP="00AA50EB">
      <w:pPr>
        <w:pStyle w:val="BodyText"/>
        <w:jc w:val="center"/>
      </w:pPr>
      <w:r w:rsidRPr="00BF0A93">
        <w:rPr>
          <w:noProof/>
        </w:rPr>
        <w:object w:dxaOrig="10710" w:dyaOrig="6000" w14:anchorId="622EA13A">
          <v:shape id="_x0000_i1101" type="#_x0000_t75" alt="" style="width:396pt;height:239.1pt;mso-width-percent:0;mso-height-percent:0;mso-width-percent:0;mso-height-percent:0" o:ole="" filled="t">
            <v:fill color2="black"/>
            <v:imagedata r:id="rId38" o:title=""/>
          </v:shape>
          <o:OLEObject Type="Embed" ProgID="Word.Picture.8" ShapeID="_x0000_i1101" DrawAspect="Content" ObjectID="_1646729171" r:id="rId39"/>
        </w:object>
      </w:r>
    </w:p>
    <w:p w14:paraId="6CA3774B" w14:textId="77777777" w:rsidR="00F71022" w:rsidRPr="00BF0A93" w:rsidRDefault="00F71022">
      <w:pPr>
        <w:pStyle w:val="FigureTitle"/>
      </w:pPr>
      <w:r w:rsidRPr="00BF0A93">
        <w:t>Figure 4.1-1: Enterprise Authentication Actor Diagram</w:t>
      </w:r>
    </w:p>
    <w:p w14:paraId="2DDB542D" w14:textId="5ED6CA4E" w:rsidR="00F71022" w:rsidRPr="00BF0A93" w:rsidRDefault="00F71022">
      <w:r w:rsidRPr="00BF0A93">
        <w:t>Table 4.1-1 lists the transactions for each actor directly involved in the Enterprise User Authentication Profile. In order to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BF0A93" w:rsidRDefault="00F71022">
      <w:pPr>
        <w:pStyle w:val="TableTitle"/>
      </w:pPr>
      <w:r w:rsidRPr="00BF0A93">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BF0A93"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BF0A93" w:rsidRDefault="00F71022" w:rsidP="007F1D2D">
            <w:pPr>
              <w:pStyle w:val="TableEntryHeader"/>
            </w:pPr>
            <w:r w:rsidRPr="00BF0A93">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BF0A93" w:rsidRDefault="00F71022" w:rsidP="007F1D2D">
            <w:pPr>
              <w:pStyle w:val="TableEntryHeader"/>
            </w:pPr>
            <w:r w:rsidRPr="00BF0A93">
              <w:t>Section</w:t>
            </w:r>
          </w:p>
        </w:tc>
      </w:tr>
      <w:tr w:rsidR="00F71022" w:rsidRPr="00BF0A93"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BF0A93" w:rsidRDefault="00F71022">
            <w:pPr>
              <w:pStyle w:val="TableEntry"/>
              <w:keepNext/>
              <w:snapToGrid w:val="0"/>
              <w:rPr>
                <w:noProof w:val="0"/>
              </w:rPr>
            </w:pPr>
            <w:r w:rsidRPr="00BF0A93">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BF0A93" w:rsidRDefault="00F71022">
            <w:pPr>
              <w:pStyle w:val="TableEntry"/>
              <w:keepNext/>
              <w:snapToGrid w:val="0"/>
              <w:rPr>
                <w:noProof w:val="0"/>
              </w:rPr>
            </w:pPr>
            <w:r w:rsidRPr="00BF0A93">
              <w:rPr>
                <w:noProof w:val="0"/>
              </w:rPr>
              <w:t>ITI TF-2a: 3.3</w:t>
            </w:r>
          </w:p>
        </w:tc>
      </w:tr>
      <w:tr w:rsidR="00F71022" w:rsidRPr="00BF0A93"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BF0A93" w:rsidRDefault="00F71022">
            <w:pPr>
              <w:pStyle w:val="TableEntry"/>
              <w:keepNext/>
              <w:snapToGrid w:val="0"/>
              <w:rPr>
                <w:noProof w:val="0"/>
              </w:rPr>
            </w:pPr>
            <w:r w:rsidRPr="00BF0A93">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BF0A93"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BF0A93" w:rsidRDefault="00F71022">
            <w:pPr>
              <w:pStyle w:val="TableEntry"/>
              <w:keepNext/>
              <w:snapToGrid w:val="0"/>
              <w:rPr>
                <w:noProof w:val="0"/>
              </w:rPr>
            </w:pPr>
            <w:r w:rsidRPr="00BF0A93">
              <w:rPr>
                <w:noProof w:val="0"/>
              </w:rPr>
              <w:t>ITI TF-2a: 3.3</w:t>
            </w:r>
          </w:p>
        </w:tc>
      </w:tr>
      <w:tr w:rsidR="00F71022" w:rsidRPr="00BF0A93"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BF0A93"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BF0A93" w:rsidRDefault="00F71022">
            <w:pPr>
              <w:pStyle w:val="TableEntry"/>
              <w:keepNext/>
              <w:snapToGrid w:val="0"/>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BF0A93" w:rsidRDefault="00F71022">
            <w:pPr>
              <w:pStyle w:val="TableEntry"/>
              <w:keepNext/>
              <w:snapToGrid w:val="0"/>
              <w:rPr>
                <w:noProof w:val="0"/>
              </w:rPr>
            </w:pPr>
            <w:r w:rsidRPr="00BF0A93">
              <w:rPr>
                <w:noProof w:val="0"/>
              </w:rPr>
              <w:t>ITI TF-2a: 3.4</w:t>
            </w:r>
          </w:p>
        </w:tc>
      </w:tr>
      <w:tr w:rsidR="00F71022" w:rsidRPr="00BF0A93"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BF0A93"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BF0A93" w:rsidRDefault="00F71022" w:rsidP="009C0B02">
            <w:pPr>
              <w:pStyle w:val="TableEntry"/>
              <w:rPr>
                <w:noProof w:val="0"/>
              </w:rPr>
            </w:pPr>
            <w:r w:rsidRPr="00BF0A93">
              <w:rPr>
                <w:noProof w:val="0"/>
              </w:rPr>
              <w:t>ITI TF-2a: 3.5</w:t>
            </w:r>
          </w:p>
        </w:tc>
      </w:tr>
      <w:tr w:rsidR="00F71022" w:rsidRPr="00BF0A93"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BF0A93"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BF0A93" w:rsidRDefault="00F71022" w:rsidP="009C0B02">
            <w:pPr>
              <w:pStyle w:val="TableEntry"/>
              <w:rPr>
                <w:noProof w:val="0"/>
              </w:rPr>
            </w:pPr>
            <w:r w:rsidRPr="00BF0A93">
              <w:rPr>
                <w:noProof w:val="0"/>
              </w:rPr>
              <w:t>ITI TF-2a: 3.6</w:t>
            </w:r>
          </w:p>
        </w:tc>
      </w:tr>
      <w:tr w:rsidR="00F71022" w:rsidRPr="00BF0A93"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BF0A93" w:rsidRDefault="00F71022" w:rsidP="009C0B02">
            <w:pPr>
              <w:pStyle w:val="TableEntry"/>
              <w:rPr>
                <w:noProof w:val="0"/>
              </w:rPr>
            </w:pPr>
            <w:r w:rsidRPr="00BF0A93">
              <w:rPr>
                <w:noProof w:val="0"/>
              </w:rPr>
              <w:t>ITI TF-2a: 3.7</w:t>
            </w:r>
          </w:p>
        </w:tc>
      </w:tr>
      <w:tr w:rsidR="00F71022" w:rsidRPr="00BF0A93"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BF0A93" w:rsidRDefault="00F71022">
            <w:pPr>
              <w:pStyle w:val="TableEntry"/>
              <w:keepNext/>
              <w:snapToGrid w:val="0"/>
              <w:rPr>
                <w:noProof w:val="0"/>
              </w:rPr>
            </w:pPr>
            <w:r w:rsidRPr="00BF0A93">
              <w:rPr>
                <w:noProof w:val="0"/>
              </w:rPr>
              <w:t>Kerberized Server</w:t>
            </w:r>
          </w:p>
        </w:tc>
        <w:tc>
          <w:tcPr>
            <w:tcW w:w="3501" w:type="dxa"/>
            <w:tcBorders>
              <w:top w:val="single" w:sz="4" w:space="0" w:color="000000"/>
              <w:left w:val="single" w:sz="4" w:space="0" w:color="000000"/>
              <w:bottom w:val="single" w:sz="4" w:space="0" w:color="000000"/>
            </w:tcBorders>
          </w:tcPr>
          <w:p w14:paraId="64058AA7" w14:textId="77777777" w:rsidR="00F71022" w:rsidRPr="00BF0A93" w:rsidRDefault="00F71022" w:rsidP="009C0B02">
            <w:pPr>
              <w:pStyle w:val="TableEntry"/>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BF0A93" w:rsidRDefault="00F71022" w:rsidP="009C0B02">
            <w:pPr>
              <w:pStyle w:val="TableEntry"/>
              <w:rPr>
                <w:noProof w:val="0"/>
              </w:rPr>
            </w:pPr>
            <w:r w:rsidRPr="00BF0A93">
              <w:rPr>
                <w:noProof w:val="0"/>
              </w:rPr>
              <w:t>ITI TF-2a: 3.4</w:t>
            </w:r>
          </w:p>
        </w:tc>
      </w:tr>
      <w:tr w:rsidR="00F71022" w:rsidRPr="00BF0A93"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BF0A93" w:rsidRDefault="00F71022">
            <w:pPr>
              <w:pStyle w:val="TableEntry"/>
              <w:keepNext/>
              <w:snapToGrid w:val="0"/>
              <w:rPr>
                <w:noProof w:val="0"/>
              </w:rPr>
            </w:pPr>
            <w:r w:rsidRPr="00BF0A93">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BF0A93" w:rsidRDefault="00F71022" w:rsidP="009C0B02">
            <w:pPr>
              <w:pStyle w:val="TableEntry"/>
              <w:rPr>
                <w:noProof w:val="0"/>
              </w:rPr>
            </w:pPr>
            <w:r w:rsidRPr="00BF0A93">
              <w:rPr>
                <w:noProof w:val="0"/>
              </w:rPr>
              <w:t>ITI TF-2a: 3.5</w:t>
            </w:r>
          </w:p>
        </w:tc>
      </w:tr>
      <w:tr w:rsidR="00F71022" w:rsidRPr="00BF0A93"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BF0A93"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BF0A93" w:rsidRDefault="00F71022" w:rsidP="009C0B02">
            <w:pPr>
              <w:pStyle w:val="TableEntry"/>
              <w:rPr>
                <w:noProof w:val="0"/>
              </w:rPr>
            </w:pPr>
            <w:r w:rsidRPr="00BF0A93">
              <w:rPr>
                <w:noProof w:val="0"/>
              </w:rPr>
              <w:t>ITI TF-2a: 3.13</w:t>
            </w:r>
          </w:p>
        </w:tc>
      </w:tr>
      <w:tr w:rsidR="00F71022" w:rsidRPr="00BF0A93"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BF0A93"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BF0A93" w:rsidRDefault="00F71022" w:rsidP="009C0B02">
            <w:pPr>
              <w:pStyle w:val="TableEntry"/>
              <w:rPr>
                <w:noProof w:val="0"/>
              </w:rPr>
            </w:pPr>
            <w:r w:rsidRPr="00BF0A93">
              <w:rPr>
                <w:noProof w:val="0"/>
              </w:rPr>
              <w:t>ITI TF-2a: 3.7</w:t>
            </w:r>
          </w:p>
        </w:tc>
      </w:tr>
      <w:tr w:rsidR="00F71022" w:rsidRPr="00BF0A93"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BF0A93" w:rsidRDefault="00F71022">
            <w:pPr>
              <w:pStyle w:val="TableEntry"/>
              <w:keepNext/>
              <w:snapToGrid w:val="0"/>
              <w:rPr>
                <w:noProof w:val="0"/>
              </w:rPr>
            </w:pPr>
            <w:r w:rsidRPr="00BF0A93">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BF0A93" w:rsidRDefault="00F71022" w:rsidP="009C0B02">
            <w:pPr>
              <w:pStyle w:val="TableEntry"/>
              <w:rPr>
                <w:noProof w:val="0"/>
              </w:rPr>
            </w:pPr>
            <w:r w:rsidRPr="00BF0A93">
              <w:rPr>
                <w:noProof w:val="0"/>
              </w:rPr>
              <w:t>ITI TF-2a: 3.5</w:t>
            </w:r>
          </w:p>
        </w:tc>
      </w:tr>
      <w:tr w:rsidR="00F71022" w:rsidRPr="00BF0A93"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BF0A93"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BF0A93" w:rsidRDefault="00F71022" w:rsidP="009C0B02">
            <w:pPr>
              <w:pStyle w:val="TableEntry"/>
              <w:rPr>
                <w:noProof w:val="0"/>
              </w:rPr>
            </w:pPr>
            <w:r w:rsidRPr="00BF0A93">
              <w:rPr>
                <w:noProof w:val="0"/>
              </w:rPr>
              <w:t>ITI TF-2a: 3.13</w:t>
            </w:r>
          </w:p>
        </w:tc>
      </w:tr>
      <w:tr w:rsidR="00F71022" w:rsidRPr="00BF0A93"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BF0A93"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BF0A93" w:rsidRDefault="00F71022" w:rsidP="009C0B02">
            <w:pPr>
              <w:pStyle w:val="TableEntry"/>
              <w:rPr>
                <w:noProof w:val="0"/>
              </w:rPr>
            </w:pPr>
            <w:r w:rsidRPr="00BF0A93">
              <w:rPr>
                <w:noProof w:val="0"/>
              </w:rPr>
              <w:t>ITI TF-2a: 3.7</w:t>
            </w:r>
          </w:p>
        </w:tc>
      </w:tr>
      <w:tr w:rsidR="00F71022" w:rsidRPr="00BF0A93"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BF0A93"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BF0A93" w:rsidRDefault="00F71022" w:rsidP="009C0B02">
            <w:pPr>
              <w:pStyle w:val="TableEntry"/>
              <w:rPr>
                <w:noProof w:val="0"/>
              </w:rPr>
            </w:pPr>
            <w:r w:rsidRPr="00BF0A93">
              <w:rPr>
                <w:noProof w:val="0"/>
              </w:rPr>
              <w:t>ITI TF-2a: 3.6</w:t>
            </w:r>
          </w:p>
        </w:tc>
      </w:tr>
    </w:tbl>
    <w:p w14:paraId="33408AA4" w14:textId="77777777" w:rsidR="00F71022" w:rsidRPr="00BF0A93" w:rsidRDefault="00F71022">
      <w:pPr>
        <w:pStyle w:val="Note"/>
      </w:pPr>
      <w:r w:rsidRPr="00BF0A93">
        <w:t>Note 1: When the Authentication for User Context Option is supported, then the transaction is required.</w:t>
      </w:r>
    </w:p>
    <w:p w14:paraId="4E1375CB" w14:textId="77777777" w:rsidR="00F71022" w:rsidRPr="00BF0A93" w:rsidRDefault="00F71022">
      <w:pPr>
        <w:pStyle w:val="BodyText"/>
      </w:pPr>
    </w:p>
    <w:p w14:paraId="5B9AB9C5" w14:textId="50B84DB4" w:rsidR="00F71022" w:rsidRPr="00BF0A93" w:rsidRDefault="00F71022">
      <w:pPr>
        <w:pStyle w:val="BodyText"/>
      </w:pPr>
      <w:r w:rsidRPr="00BF0A93">
        <w:t xml:space="preserve">CCOW facilitates the sharing of the identity of a EUA authentication user but does not provide for the authentication of users. In order for the Context Manager and User Context Participant to participate in the EUA Profile it is required that the Client Authentication Agent supports the Authentication for User Option. This design provides the User Context Participant with a consistent and enterprise recognized user identity, but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BF0A93">
        <w:t>a</w:t>
      </w:r>
      <w:r w:rsidRPr="00BF0A93">
        <w:t xml:space="preserve">ctor is disabled. </w:t>
      </w:r>
    </w:p>
    <w:p w14:paraId="59D5B047" w14:textId="4F97D7F9" w:rsidR="00F71022" w:rsidRDefault="00F71022">
      <w:pPr>
        <w:pStyle w:val="BodyText"/>
        <w:rPr>
          <w:ins w:id="1359" w:author="Lynn Felhofer" w:date="2020-03-20T16:42:00Z"/>
        </w:rPr>
      </w:pPr>
      <w:r w:rsidRPr="00BF0A93">
        <w:t>In any single user environment</w:t>
      </w:r>
      <w:r w:rsidR="007E4336">
        <w:t>,</w:t>
      </w:r>
      <w:r w:rsidRPr="00BF0A93">
        <w:t xml:space="preserve"> there shall be only one Client Authentication Agent for one user. In a multi-user environment there shall not be more than one Client Authentication Agent per user.</w:t>
      </w:r>
    </w:p>
    <w:p w14:paraId="39ADAD60" w14:textId="0ED15C5C" w:rsidR="0035085E" w:rsidRDefault="0035085E" w:rsidP="0035085E">
      <w:pPr>
        <w:pStyle w:val="Heading3"/>
        <w:rPr>
          <w:ins w:id="1360" w:author="Lynn Felhofer" w:date="2020-03-20T16:42:00Z"/>
        </w:rPr>
      </w:pPr>
      <w:ins w:id="1361" w:author="Lynn Felhofer" w:date="2020-03-20T16:42:00Z">
        <w:r>
          <w:t xml:space="preserve">EUA Required Actor </w:t>
        </w:r>
        <w:r w:rsidRPr="00BF0A93">
          <w:t>Grouping</w:t>
        </w:r>
        <w:r>
          <w:t>s</w:t>
        </w:r>
      </w:ins>
    </w:p>
    <w:p w14:paraId="131C49E4" w14:textId="520775A0" w:rsidR="0035085E" w:rsidRDefault="0035085E" w:rsidP="0035085E">
      <w:pPr>
        <w:pStyle w:val="BodyText"/>
        <w:rPr>
          <w:ins w:id="1362" w:author="Lynn Felhofer" w:date="2020-03-20T16:42:00Z"/>
        </w:rPr>
      </w:pPr>
      <w:ins w:id="1363" w:author="Lynn Felhofer" w:date="2020-03-20T16: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F4B5FA2" w14:textId="34CECDAB" w:rsidR="0035085E" w:rsidRPr="0013655E" w:rsidRDefault="00C63194" w:rsidP="00C63194">
      <w:pPr>
        <w:pStyle w:val="BodyText"/>
        <w:rPr>
          <w:ins w:id="1364" w:author="Lynn Felhofer" w:date="2020-03-20T16:42:00Z"/>
          <w:rFonts w:ascii="Arial" w:hAnsi="Arial" w:cs="Arial"/>
          <w:b/>
          <w:bCs/>
          <w:sz w:val="22"/>
          <w:szCs w:val="22"/>
        </w:rPr>
      </w:pPr>
      <w:r>
        <w:rPr>
          <w:rFonts w:ascii="Arial" w:hAnsi="Arial" w:cs="Arial"/>
          <w:b/>
          <w:bCs/>
          <w:sz w:val="22"/>
          <w:szCs w:val="22"/>
        </w:rPr>
        <w:t xml:space="preserve">              </w:t>
      </w:r>
      <w:ins w:id="1365" w:author="Lynn Felhofer" w:date="2020-03-20T16:42:00Z">
        <w:r w:rsidR="0035085E" w:rsidRPr="0013655E">
          <w:rPr>
            <w:rFonts w:ascii="Arial" w:hAnsi="Arial" w:cs="Arial"/>
            <w:b/>
            <w:bCs/>
            <w:sz w:val="22"/>
            <w:szCs w:val="22"/>
          </w:rPr>
          <w:t xml:space="preserve">Table </w:t>
        </w:r>
      </w:ins>
      <w:ins w:id="1366" w:author="Lynn Felhofer" w:date="2020-03-20T16:52:00Z">
        <w:r w:rsidR="0035085E">
          <w:rPr>
            <w:rFonts w:ascii="Arial" w:hAnsi="Arial" w:cs="Arial"/>
            <w:b/>
            <w:bCs/>
            <w:sz w:val="22"/>
            <w:szCs w:val="22"/>
          </w:rPr>
          <w:t>4.1</w:t>
        </w:r>
      </w:ins>
      <w:ins w:id="1367" w:author="Lynn Felhofer" w:date="2020-03-20T16:42:00Z">
        <w:r w:rsidR="0035085E">
          <w:rPr>
            <w:rFonts w:ascii="Arial" w:hAnsi="Arial" w:cs="Arial"/>
            <w:b/>
            <w:bCs/>
            <w:sz w:val="22"/>
            <w:szCs w:val="22"/>
          </w:rPr>
          <w:t>.1</w:t>
        </w:r>
        <w:r w:rsidR="0035085E" w:rsidRPr="0013655E">
          <w:rPr>
            <w:rFonts w:ascii="Arial" w:hAnsi="Arial" w:cs="Arial"/>
            <w:b/>
            <w:bCs/>
            <w:sz w:val="22"/>
            <w:szCs w:val="22"/>
          </w:rPr>
          <w:t xml:space="preserve">-1: </w:t>
        </w:r>
        <w:r w:rsidR="0035085E">
          <w:rPr>
            <w:rFonts w:ascii="Arial" w:hAnsi="Arial" w:cs="Arial"/>
            <w:b/>
            <w:bCs/>
            <w:sz w:val="22"/>
            <w:szCs w:val="22"/>
          </w:rPr>
          <w:t>EUA</w:t>
        </w:r>
        <w:r w:rsidR="0035085E"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3DCB8A4C" w14:textId="77777777" w:rsidTr="0035085E">
        <w:trPr>
          <w:cantSplit/>
          <w:tblHeader/>
          <w:ins w:id="1368" w:author="Lynn Felhofer" w:date="2020-03-20T16:42:00Z"/>
        </w:trPr>
        <w:tc>
          <w:tcPr>
            <w:tcW w:w="2785" w:type="dxa"/>
            <w:shd w:val="clear" w:color="auto" w:fill="D9D9D9" w:themeFill="background1" w:themeFillShade="D9"/>
          </w:tcPr>
          <w:p w14:paraId="49A09F58" w14:textId="3C19B3BB" w:rsidR="0035085E" w:rsidRPr="00D26514" w:rsidRDefault="0035085E" w:rsidP="007F1D2D">
            <w:pPr>
              <w:pStyle w:val="TableEntryHeader"/>
              <w:rPr>
                <w:ins w:id="1369" w:author="Lynn Felhofer" w:date="2020-03-20T16:42:00Z"/>
              </w:rPr>
            </w:pPr>
            <w:ins w:id="1370" w:author="Lynn Felhofer" w:date="2020-03-20T16:42:00Z">
              <w:r>
                <w:t>EUA Ac</w:t>
              </w:r>
              <w:r w:rsidRPr="00D26514">
                <w:t>tor</w:t>
              </w:r>
            </w:ins>
          </w:p>
        </w:tc>
        <w:tc>
          <w:tcPr>
            <w:tcW w:w="2970" w:type="dxa"/>
            <w:shd w:val="clear" w:color="auto" w:fill="D9D9D9" w:themeFill="background1" w:themeFillShade="D9"/>
          </w:tcPr>
          <w:p w14:paraId="320DD67A" w14:textId="77777777" w:rsidR="0035085E" w:rsidRPr="00D26514" w:rsidRDefault="0035085E" w:rsidP="007F1D2D">
            <w:pPr>
              <w:pStyle w:val="TableEntryHeader"/>
              <w:rPr>
                <w:ins w:id="1371" w:author="Lynn Felhofer" w:date="2020-03-20T16:42:00Z"/>
              </w:rPr>
            </w:pPr>
            <w:ins w:id="1372" w:author="Lynn Felhofer" w:date="2020-03-20T16:42:00Z">
              <w:r w:rsidRPr="00D26514">
                <w:t>Actor(s) to be grouped with</w:t>
              </w:r>
            </w:ins>
          </w:p>
        </w:tc>
        <w:tc>
          <w:tcPr>
            <w:tcW w:w="1546" w:type="dxa"/>
            <w:shd w:val="clear" w:color="auto" w:fill="D9D9D9" w:themeFill="background1" w:themeFillShade="D9"/>
          </w:tcPr>
          <w:p w14:paraId="57E9C230" w14:textId="77777777" w:rsidR="0035085E" w:rsidRPr="00D26514" w:rsidRDefault="0035085E" w:rsidP="007F1D2D">
            <w:pPr>
              <w:pStyle w:val="TableEntryHeader"/>
              <w:rPr>
                <w:ins w:id="1373" w:author="Lynn Felhofer" w:date="2020-03-20T16:42:00Z"/>
              </w:rPr>
            </w:pPr>
            <w:ins w:id="1374" w:author="Lynn Felhofer" w:date="2020-03-20T16:42:00Z">
              <w:r w:rsidRPr="00D26514">
                <w:t>Reference</w:t>
              </w:r>
            </w:ins>
          </w:p>
        </w:tc>
      </w:tr>
      <w:tr w:rsidR="0035085E" w:rsidRPr="009715AF" w14:paraId="26940C63" w14:textId="77777777" w:rsidTr="0035085E">
        <w:trPr>
          <w:cantSplit/>
          <w:ins w:id="1375" w:author="Lynn Felhofer" w:date="2020-03-20T16:42:00Z"/>
        </w:trPr>
        <w:tc>
          <w:tcPr>
            <w:tcW w:w="2785" w:type="dxa"/>
          </w:tcPr>
          <w:p w14:paraId="44855DCD" w14:textId="6F050C38" w:rsidR="0035085E" w:rsidRPr="009715AF" w:rsidRDefault="0035085E" w:rsidP="00C63194">
            <w:pPr>
              <w:pStyle w:val="TableEntry"/>
              <w:rPr>
                <w:ins w:id="1376" w:author="Lynn Felhofer" w:date="2020-03-20T16:42:00Z"/>
              </w:rPr>
            </w:pPr>
            <w:ins w:id="1377" w:author="Lynn Felhofer" w:date="2020-03-20T16:43:00Z">
              <w:r>
                <w:t>Kerberos Authentication Server</w:t>
              </w:r>
            </w:ins>
          </w:p>
        </w:tc>
        <w:tc>
          <w:tcPr>
            <w:tcW w:w="2970" w:type="dxa"/>
          </w:tcPr>
          <w:p w14:paraId="4B6C534B" w14:textId="0D7436B3" w:rsidR="0035085E" w:rsidRPr="009715AF" w:rsidRDefault="0035085E" w:rsidP="00C63194">
            <w:pPr>
              <w:pStyle w:val="TableEntry"/>
              <w:rPr>
                <w:ins w:id="1378" w:author="Lynn Felhofer" w:date="2020-03-20T16:42:00Z"/>
                <w:szCs w:val="18"/>
              </w:rPr>
            </w:pPr>
            <w:ins w:id="1379" w:author="Lynn Felhofer" w:date="2020-03-20T16:44:00Z">
              <w:r>
                <w:rPr>
                  <w:szCs w:val="18"/>
                </w:rPr>
                <w:t>CT / C</w:t>
              </w:r>
            </w:ins>
            <w:ins w:id="1380" w:author="Lynn Felhofer" w:date="2020-03-20T16:45:00Z">
              <w:r>
                <w:rPr>
                  <w:szCs w:val="18"/>
                </w:rPr>
                <w:t>onsistent Time</w:t>
              </w:r>
            </w:ins>
          </w:p>
        </w:tc>
        <w:tc>
          <w:tcPr>
            <w:tcW w:w="1546" w:type="dxa"/>
          </w:tcPr>
          <w:p w14:paraId="15C44B93" w14:textId="68A5CFA6" w:rsidR="0035085E" w:rsidRPr="009715AF" w:rsidRDefault="0035085E" w:rsidP="00C63194">
            <w:pPr>
              <w:pStyle w:val="TableEntry"/>
              <w:rPr>
                <w:ins w:id="1381" w:author="Lynn Felhofer" w:date="2020-03-20T16:42:00Z"/>
                <w:szCs w:val="18"/>
              </w:rPr>
            </w:pPr>
            <w:ins w:id="1382" w:author="Lynn Felhofer" w:date="2020-03-20T16:45:00Z">
              <w:r>
                <w:rPr>
                  <w:szCs w:val="18"/>
                </w:rPr>
                <w:t>ITI TF-1: 7.1</w:t>
              </w:r>
            </w:ins>
          </w:p>
        </w:tc>
      </w:tr>
      <w:tr w:rsidR="0035085E" w:rsidRPr="009715AF" w14:paraId="527CA288" w14:textId="77777777" w:rsidTr="0035085E">
        <w:trPr>
          <w:cantSplit/>
          <w:trHeight w:val="323"/>
          <w:ins w:id="1383" w:author="Lynn Felhofer" w:date="2020-03-20T16:42:00Z"/>
        </w:trPr>
        <w:tc>
          <w:tcPr>
            <w:tcW w:w="2785" w:type="dxa"/>
          </w:tcPr>
          <w:p w14:paraId="18ABFE78" w14:textId="0CEC255A" w:rsidR="0035085E" w:rsidRPr="009715AF" w:rsidRDefault="0035085E" w:rsidP="00C63194">
            <w:pPr>
              <w:pStyle w:val="TableEntry"/>
              <w:rPr>
                <w:ins w:id="1384" w:author="Lynn Felhofer" w:date="2020-03-20T16:42:00Z"/>
              </w:rPr>
            </w:pPr>
            <w:ins w:id="1385" w:author="Lynn Felhofer" w:date="2020-03-20T16:43:00Z">
              <w:r>
                <w:t>Client Authentication</w:t>
              </w:r>
            </w:ins>
            <w:ins w:id="1386" w:author="Lynn Felhofer" w:date="2020-03-20T16:44:00Z">
              <w:r>
                <w:t xml:space="preserve"> Agent</w:t>
              </w:r>
            </w:ins>
          </w:p>
        </w:tc>
        <w:tc>
          <w:tcPr>
            <w:tcW w:w="2970" w:type="dxa"/>
          </w:tcPr>
          <w:p w14:paraId="194E0688" w14:textId="215AAAD4" w:rsidR="0035085E" w:rsidRPr="009715AF" w:rsidRDefault="0035085E" w:rsidP="00C63194">
            <w:pPr>
              <w:pStyle w:val="TableEntry"/>
              <w:rPr>
                <w:ins w:id="1387" w:author="Lynn Felhofer" w:date="2020-03-20T16:42:00Z"/>
                <w:szCs w:val="18"/>
              </w:rPr>
            </w:pPr>
            <w:ins w:id="1388" w:author="Lynn Felhofer" w:date="2020-03-20T16:45:00Z">
              <w:r>
                <w:rPr>
                  <w:szCs w:val="18"/>
                </w:rPr>
                <w:t>CT / Consistent Time</w:t>
              </w:r>
            </w:ins>
          </w:p>
        </w:tc>
        <w:tc>
          <w:tcPr>
            <w:tcW w:w="1546" w:type="dxa"/>
          </w:tcPr>
          <w:p w14:paraId="615D4714" w14:textId="40E6307A" w:rsidR="0035085E" w:rsidRPr="009715AF" w:rsidRDefault="0035085E" w:rsidP="00C63194">
            <w:pPr>
              <w:pStyle w:val="TableEntry"/>
              <w:rPr>
                <w:ins w:id="1389" w:author="Lynn Felhofer" w:date="2020-03-20T16:42:00Z"/>
                <w:szCs w:val="18"/>
              </w:rPr>
            </w:pPr>
            <w:ins w:id="1390" w:author="Lynn Felhofer" w:date="2020-03-20T16:45:00Z">
              <w:r>
                <w:rPr>
                  <w:szCs w:val="18"/>
                </w:rPr>
                <w:t>ITI TF-1: 7.1</w:t>
              </w:r>
            </w:ins>
          </w:p>
        </w:tc>
      </w:tr>
      <w:tr w:rsidR="0035085E" w:rsidRPr="009715AF" w14:paraId="248183C5" w14:textId="77777777" w:rsidTr="0035085E">
        <w:trPr>
          <w:cantSplit/>
          <w:trHeight w:val="323"/>
          <w:ins w:id="1391" w:author="Lynn Felhofer" w:date="2020-03-20T16:42:00Z"/>
        </w:trPr>
        <w:tc>
          <w:tcPr>
            <w:tcW w:w="2785" w:type="dxa"/>
          </w:tcPr>
          <w:p w14:paraId="275DDB82" w14:textId="6D6C26A9" w:rsidR="0035085E" w:rsidRDefault="0035085E" w:rsidP="00C63194">
            <w:pPr>
              <w:pStyle w:val="TableEntry"/>
              <w:rPr>
                <w:ins w:id="1392" w:author="Lynn Felhofer" w:date="2020-03-20T16:42:00Z"/>
              </w:rPr>
            </w:pPr>
            <w:ins w:id="1393" w:author="Lynn Felhofer" w:date="2020-03-20T16:44:00Z">
              <w:r>
                <w:t>Kerberized Server</w:t>
              </w:r>
            </w:ins>
          </w:p>
        </w:tc>
        <w:tc>
          <w:tcPr>
            <w:tcW w:w="2970" w:type="dxa"/>
          </w:tcPr>
          <w:p w14:paraId="56BAC2CC" w14:textId="5FC04953" w:rsidR="0035085E" w:rsidRDefault="0035085E" w:rsidP="00C63194">
            <w:pPr>
              <w:pStyle w:val="TableEntry"/>
              <w:rPr>
                <w:ins w:id="1394" w:author="Lynn Felhofer" w:date="2020-03-20T16:42:00Z"/>
                <w:szCs w:val="18"/>
              </w:rPr>
            </w:pPr>
            <w:ins w:id="1395" w:author="Lynn Felhofer" w:date="2020-03-20T16:45:00Z">
              <w:r>
                <w:rPr>
                  <w:szCs w:val="18"/>
                </w:rPr>
                <w:t>CT / Consistent Time</w:t>
              </w:r>
            </w:ins>
          </w:p>
        </w:tc>
        <w:tc>
          <w:tcPr>
            <w:tcW w:w="1546" w:type="dxa"/>
          </w:tcPr>
          <w:p w14:paraId="55CFEB44" w14:textId="5E53D825" w:rsidR="0035085E" w:rsidRDefault="0035085E" w:rsidP="00C63194">
            <w:pPr>
              <w:pStyle w:val="TableEntry"/>
              <w:rPr>
                <w:ins w:id="1396" w:author="Lynn Felhofer" w:date="2020-03-20T16:42:00Z"/>
                <w:szCs w:val="18"/>
              </w:rPr>
            </w:pPr>
            <w:ins w:id="1397" w:author="Lynn Felhofer" w:date="2020-03-20T16:45:00Z">
              <w:r>
                <w:rPr>
                  <w:szCs w:val="18"/>
                </w:rPr>
                <w:t>ITI TF-1: 7.1</w:t>
              </w:r>
            </w:ins>
          </w:p>
        </w:tc>
      </w:tr>
      <w:tr w:rsidR="0035085E" w:rsidRPr="009715AF" w14:paraId="3514A5B3" w14:textId="77777777" w:rsidTr="0035085E">
        <w:trPr>
          <w:cantSplit/>
          <w:trHeight w:val="323"/>
          <w:ins w:id="1398" w:author="Lynn Felhofer" w:date="2020-03-20T16:42:00Z"/>
        </w:trPr>
        <w:tc>
          <w:tcPr>
            <w:tcW w:w="2785" w:type="dxa"/>
          </w:tcPr>
          <w:p w14:paraId="3BDEC093" w14:textId="0A7A5027" w:rsidR="0035085E" w:rsidRDefault="0035085E" w:rsidP="00C63194">
            <w:pPr>
              <w:pStyle w:val="TableEntry"/>
              <w:rPr>
                <w:ins w:id="1399" w:author="Lynn Felhofer" w:date="2020-03-20T16:42:00Z"/>
              </w:rPr>
            </w:pPr>
            <w:ins w:id="1400" w:author="Lynn Felhofer" w:date="2020-03-20T16:44:00Z">
              <w:r>
                <w:t>Context Manager</w:t>
              </w:r>
            </w:ins>
          </w:p>
        </w:tc>
        <w:tc>
          <w:tcPr>
            <w:tcW w:w="2970" w:type="dxa"/>
          </w:tcPr>
          <w:p w14:paraId="6B8E916E" w14:textId="594A5FE7" w:rsidR="0035085E" w:rsidRDefault="0035085E" w:rsidP="00C63194">
            <w:pPr>
              <w:pStyle w:val="TableEntry"/>
              <w:rPr>
                <w:ins w:id="1401" w:author="Lynn Felhofer" w:date="2020-03-20T16:42:00Z"/>
                <w:szCs w:val="18"/>
              </w:rPr>
            </w:pPr>
            <w:ins w:id="1402" w:author="Lynn Felhofer" w:date="2020-03-20T16:45:00Z">
              <w:r>
                <w:rPr>
                  <w:szCs w:val="18"/>
                </w:rPr>
                <w:t>CT / Consistent Time</w:t>
              </w:r>
            </w:ins>
          </w:p>
        </w:tc>
        <w:tc>
          <w:tcPr>
            <w:tcW w:w="1546" w:type="dxa"/>
          </w:tcPr>
          <w:p w14:paraId="576E147B" w14:textId="267A4410" w:rsidR="0035085E" w:rsidRDefault="0035085E" w:rsidP="00C63194">
            <w:pPr>
              <w:pStyle w:val="TableEntry"/>
              <w:rPr>
                <w:ins w:id="1403" w:author="Lynn Felhofer" w:date="2020-03-20T16:42:00Z"/>
                <w:szCs w:val="18"/>
              </w:rPr>
            </w:pPr>
            <w:ins w:id="1404" w:author="Lynn Felhofer" w:date="2020-03-20T16:45:00Z">
              <w:r>
                <w:rPr>
                  <w:szCs w:val="18"/>
                </w:rPr>
                <w:t>ITI TF-1: 7.1</w:t>
              </w:r>
            </w:ins>
          </w:p>
        </w:tc>
      </w:tr>
      <w:tr w:rsidR="0035085E" w:rsidRPr="009715AF" w14:paraId="4DB8151F" w14:textId="77777777" w:rsidTr="0035085E">
        <w:trPr>
          <w:cantSplit/>
          <w:trHeight w:val="323"/>
          <w:ins w:id="1405" w:author="Lynn Felhofer" w:date="2020-03-20T16:42:00Z"/>
        </w:trPr>
        <w:tc>
          <w:tcPr>
            <w:tcW w:w="2785" w:type="dxa"/>
          </w:tcPr>
          <w:p w14:paraId="7DC4A4B0" w14:textId="6F6F2818" w:rsidR="0035085E" w:rsidRDefault="0035085E" w:rsidP="00C63194">
            <w:pPr>
              <w:pStyle w:val="TableEntry"/>
              <w:rPr>
                <w:ins w:id="1406" w:author="Lynn Felhofer" w:date="2020-03-20T16:42:00Z"/>
              </w:rPr>
            </w:pPr>
            <w:ins w:id="1407" w:author="Lynn Felhofer" w:date="2020-03-20T16:42:00Z">
              <w:r>
                <w:t>User Context Par</w:t>
              </w:r>
            </w:ins>
            <w:ins w:id="1408" w:author="Lynn Felhofer" w:date="2020-03-20T16:43:00Z">
              <w:r>
                <w:t>ti</w:t>
              </w:r>
            </w:ins>
            <w:ins w:id="1409" w:author="Lynn Felhofer" w:date="2020-03-20T16:42:00Z">
              <w:r>
                <w:t>cipant</w:t>
              </w:r>
            </w:ins>
          </w:p>
        </w:tc>
        <w:tc>
          <w:tcPr>
            <w:tcW w:w="2970" w:type="dxa"/>
          </w:tcPr>
          <w:p w14:paraId="7BEEFF13" w14:textId="7EF1CEB2" w:rsidR="0035085E" w:rsidRDefault="0035085E" w:rsidP="00C63194">
            <w:pPr>
              <w:pStyle w:val="TableEntry"/>
              <w:rPr>
                <w:ins w:id="1410" w:author="Lynn Felhofer" w:date="2020-03-20T16:42:00Z"/>
                <w:szCs w:val="18"/>
              </w:rPr>
            </w:pPr>
            <w:ins w:id="1411" w:author="Lynn Felhofer" w:date="2020-03-20T16:45:00Z">
              <w:r>
                <w:rPr>
                  <w:szCs w:val="18"/>
                </w:rPr>
                <w:t>CT / Consistent Time</w:t>
              </w:r>
            </w:ins>
          </w:p>
        </w:tc>
        <w:tc>
          <w:tcPr>
            <w:tcW w:w="1546" w:type="dxa"/>
          </w:tcPr>
          <w:p w14:paraId="1ABC87F2" w14:textId="6CD5A569" w:rsidR="0035085E" w:rsidRDefault="0035085E" w:rsidP="00C63194">
            <w:pPr>
              <w:pStyle w:val="TableEntry"/>
              <w:rPr>
                <w:ins w:id="1412" w:author="Lynn Felhofer" w:date="2020-03-20T16:42:00Z"/>
                <w:szCs w:val="18"/>
              </w:rPr>
            </w:pPr>
            <w:ins w:id="1413" w:author="Lynn Felhofer" w:date="2020-03-20T16:45:00Z">
              <w:r>
                <w:rPr>
                  <w:szCs w:val="18"/>
                </w:rPr>
                <w:t>ITI TF-1: 7.1</w:t>
              </w:r>
            </w:ins>
          </w:p>
        </w:tc>
      </w:tr>
    </w:tbl>
    <w:p w14:paraId="0F455BA1" w14:textId="77777777" w:rsidR="0035085E" w:rsidRPr="00BF0A93" w:rsidRDefault="0035085E">
      <w:pPr>
        <w:pStyle w:val="BodyText"/>
      </w:pPr>
    </w:p>
    <w:p w14:paraId="75D87B57" w14:textId="7393AF0C" w:rsidR="00F71022" w:rsidRPr="00BF0A93" w:rsidRDefault="00E24092" w:rsidP="00CE43D1">
      <w:pPr>
        <w:pStyle w:val="Heading2"/>
        <w:numPr>
          <w:ilvl w:val="1"/>
          <w:numId w:val="150"/>
        </w:numPr>
        <w:rPr>
          <w:noProof w:val="0"/>
        </w:rPr>
      </w:pPr>
      <w:bookmarkStart w:id="1414" w:name="_Toc210747712"/>
      <w:bookmarkStart w:id="1415" w:name="_Toc214425602"/>
      <w:bookmarkStart w:id="1416" w:name="_Toc487039012"/>
      <w:bookmarkStart w:id="1417" w:name="_Toc488068113"/>
      <w:bookmarkStart w:id="1418" w:name="_Toc488068546"/>
      <w:bookmarkStart w:id="1419" w:name="_Toc488074873"/>
      <w:bookmarkStart w:id="1420" w:name="_Toc13752250"/>
      <w:r>
        <w:rPr>
          <w:noProof w:val="0"/>
        </w:rPr>
        <w:t>EUA Actor</w:t>
      </w:r>
      <w:r w:rsidR="00F71022" w:rsidRPr="00BF0A93">
        <w:rPr>
          <w:noProof w:val="0"/>
        </w:rPr>
        <w:t xml:space="preserve"> Options</w:t>
      </w:r>
      <w:bookmarkEnd w:id="1414"/>
      <w:bookmarkEnd w:id="1415"/>
      <w:bookmarkEnd w:id="1416"/>
      <w:bookmarkEnd w:id="1417"/>
      <w:bookmarkEnd w:id="1418"/>
      <w:bookmarkEnd w:id="1419"/>
      <w:bookmarkEnd w:id="1420"/>
    </w:p>
    <w:p w14:paraId="6FE6ED22" w14:textId="4989DAB1" w:rsidR="00F71022" w:rsidRPr="00BF0A93" w:rsidRDefault="00F71022" w:rsidP="000329A7">
      <w:pPr>
        <w:pStyle w:val="BodyText"/>
      </w:pPr>
      <w:r w:rsidRPr="00BF0A93">
        <w:t>Options that may be selected for this Integration Profile are listed in Table 4.2-1 along with the Actors to which they apply. Dependencies between options when applicable are specified in notes.</w:t>
      </w:r>
    </w:p>
    <w:p w14:paraId="092424BF" w14:textId="77777777" w:rsidR="00F71022" w:rsidRPr="00BF0A93" w:rsidRDefault="00F71022">
      <w:pPr>
        <w:pStyle w:val="TableTitle"/>
      </w:pPr>
      <w:r w:rsidRPr="00BF0A93">
        <w:lastRenderedPageBreak/>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BF0A93"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BF0A93" w:rsidRDefault="00F71022" w:rsidP="007F1D2D">
            <w:pPr>
              <w:pStyle w:val="TableEntryHeader"/>
            </w:pPr>
            <w:r w:rsidRPr="00BF0A93">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BF0A93" w:rsidRDefault="00F71022" w:rsidP="007F1D2D">
            <w:pPr>
              <w:pStyle w:val="TableEntryHeader"/>
            </w:pPr>
            <w:r w:rsidRPr="00BF0A93">
              <w:t>Vol. &amp; Section</w:t>
            </w:r>
          </w:p>
        </w:tc>
      </w:tr>
      <w:tr w:rsidR="00F71022" w:rsidRPr="00BF0A93"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BF0A93" w:rsidRDefault="00F71022">
            <w:pPr>
              <w:pStyle w:val="TableEntry"/>
              <w:snapToGrid w:val="0"/>
              <w:rPr>
                <w:noProof w:val="0"/>
              </w:rPr>
            </w:pPr>
            <w:r w:rsidRPr="00BF0A93">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BF0A93" w:rsidRDefault="00F71022">
            <w:pPr>
              <w:pStyle w:val="TableEntry"/>
              <w:snapToGrid w:val="0"/>
              <w:rPr>
                <w:noProof w:val="0"/>
              </w:rPr>
            </w:pPr>
            <w:r w:rsidRPr="00BF0A93">
              <w:rPr>
                <w:noProof w:val="0"/>
              </w:rPr>
              <w:t>- -</w:t>
            </w:r>
          </w:p>
        </w:tc>
      </w:tr>
      <w:tr w:rsidR="00F71022" w:rsidRPr="00BF0A93"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BF0A93" w:rsidRDefault="00F71022">
            <w:pPr>
              <w:pStyle w:val="TableEntry"/>
              <w:snapToGrid w:val="0"/>
              <w:rPr>
                <w:noProof w:val="0"/>
              </w:rPr>
            </w:pPr>
            <w:r w:rsidRPr="00BF0A93">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BF0A93" w:rsidRDefault="00F71022" w:rsidP="00DB1659">
            <w:pPr>
              <w:pStyle w:val="TableEntry"/>
              <w:snapToGrid w:val="0"/>
              <w:rPr>
                <w:noProof w:val="0"/>
              </w:rPr>
            </w:pPr>
            <w:r w:rsidRPr="00BF0A93">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BF0A93" w:rsidRDefault="00F71022">
            <w:pPr>
              <w:pStyle w:val="TableEntry"/>
              <w:snapToGrid w:val="0"/>
              <w:rPr>
                <w:noProof w:val="0"/>
              </w:rPr>
            </w:pPr>
            <w:r w:rsidRPr="00BF0A93">
              <w:rPr>
                <w:noProof w:val="0"/>
              </w:rPr>
              <w:t>ITI TF-2a: 3.6</w:t>
            </w:r>
          </w:p>
        </w:tc>
      </w:tr>
      <w:tr w:rsidR="00F71022" w:rsidRPr="00BF0A93"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BF0A93" w:rsidRDefault="00F71022">
            <w:pPr>
              <w:pStyle w:val="TableEntry"/>
              <w:snapToGrid w:val="0"/>
              <w:rPr>
                <w:noProof w:val="0"/>
              </w:rPr>
            </w:pPr>
            <w:r w:rsidRPr="00BF0A93">
              <w:rPr>
                <w:noProof w:val="0"/>
              </w:rPr>
              <w:t>Kerberized Server</w:t>
            </w:r>
          </w:p>
        </w:tc>
        <w:tc>
          <w:tcPr>
            <w:tcW w:w="2675" w:type="dxa"/>
            <w:tcBorders>
              <w:top w:val="single" w:sz="4" w:space="0" w:color="000000"/>
              <w:left w:val="single" w:sz="4" w:space="0" w:color="000000"/>
              <w:bottom w:val="single" w:sz="4" w:space="0" w:color="000000"/>
            </w:tcBorders>
          </w:tcPr>
          <w:p w14:paraId="46B3DD52"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BF0A93" w:rsidRDefault="00F71022">
            <w:pPr>
              <w:pStyle w:val="TableEntry"/>
              <w:snapToGrid w:val="0"/>
              <w:rPr>
                <w:noProof w:val="0"/>
              </w:rPr>
            </w:pPr>
            <w:r w:rsidRPr="00BF0A93">
              <w:rPr>
                <w:noProof w:val="0"/>
              </w:rPr>
              <w:t>- -</w:t>
            </w:r>
          </w:p>
        </w:tc>
      </w:tr>
      <w:tr w:rsidR="00F71022" w:rsidRPr="00BF0A93"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BF0A93" w:rsidRDefault="00F71022">
            <w:pPr>
              <w:pStyle w:val="TableEntry"/>
              <w:snapToGrid w:val="0"/>
              <w:rPr>
                <w:noProof w:val="0"/>
              </w:rPr>
            </w:pPr>
            <w:r w:rsidRPr="00BF0A93">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BF0A93" w:rsidRDefault="00F71022">
            <w:pPr>
              <w:pStyle w:val="TableEntry"/>
              <w:snapToGrid w:val="0"/>
              <w:rPr>
                <w:noProof w:val="0"/>
              </w:rPr>
            </w:pPr>
            <w:r w:rsidRPr="00BF0A93">
              <w:rPr>
                <w:noProof w:val="0"/>
              </w:rPr>
              <w:t>- -</w:t>
            </w:r>
          </w:p>
        </w:tc>
      </w:tr>
      <w:tr w:rsidR="00F71022" w:rsidRPr="00BF0A93"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BF0A93" w:rsidRDefault="00F71022">
            <w:pPr>
              <w:pStyle w:val="TableEntry"/>
              <w:snapToGrid w:val="0"/>
              <w:rPr>
                <w:noProof w:val="0"/>
              </w:rPr>
            </w:pPr>
            <w:r w:rsidRPr="00BF0A93">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BF0A93" w:rsidRDefault="00F71022">
            <w:pPr>
              <w:pStyle w:val="TableEntry"/>
              <w:snapToGrid w:val="0"/>
              <w:rPr>
                <w:noProof w:val="0"/>
              </w:rPr>
            </w:pPr>
            <w:r w:rsidRPr="00BF0A93">
              <w:rPr>
                <w:noProof w:val="0"/>
              </w:rPr>
              <w:t>- -</w:t>
            </w:r>
          </w:p>
        </w:tc>
      </w:tr>
    </w:tbl>
    <w:p w14:paraId="0A9A348B" w14:textId="77777777" w:rsidR="00F71022" w:rsidRPr="00BF0A93" w:rsidRDefault="00F71022" w:rsidP="00CE43D1">
      <w:pPr>
        <w:pStyle w:val="Heading2"/>
        <w:numPr>
          <w:ilvl w:val="1"/>
          <w:numId w:val="150"/>
        </w:numPr>
        <w:rPr>
          <w:noProof w:val="0"/>
        </w:rPr>
      </w:pPr>
      <w:bookmarkStart w:id="1421" w:name="_Toc487036510"/>
      <w:bookmarkStart w:id="1422" w:name="_Toc487038242"/>
      <w:bookmarkStart w:id="1423" w:name="_Toc487038627"/>
      <w:bookmarkStart w:id="1424" w:name="_Toc487039013"/>
      <w:bookmarkStart w:id="1425" w:name="_Toc487039399"/>
      <w:bookmarkStart w:id="1426" w:name="_Toc487041888"/>
      <w:bookmarkStart w:id="1427" w:name="_Toc487042321"/>
      <w:bookmarkStart w:id="1428" w:name="_Toc487048240"/>
      <w:bookmarkStart w:id="1429" w:name="_Toc487052151"/>
      <w:bookmarkStart w:id="1430" w:name="_Toc488067623"/>
      <w:bookmarkStart w:id="1431" w:name="_Toc488068114"/>
      <w:bookmarkStart w:id="1432" w:name="_Toc488068547"/>
      <w:bookmarkStart w:id="1433" w:name="_Toc488070087"/>
      <w:bookmarkStart w:id="1434" w:name="_Toc488070518"/>
      <w:bookmarkStart w:id="1435" w:name="_Toc488074874"/>
      <w:bookmarkStart w:id="1436" w:name="_Toc488075306"/>
      <w:bookmarkStart w:id="1437" w:name="_Toc488075743"/>
      <w:bookmarkStart w:id="1438" w:name="_Toc488147779"/>
      <w:bookmarkStart w:id="1439" w:name="_Toc488148967"/>
      <w:bookmarkStart w:id="1440" w:name="_Toc488149399"/>
      <w:bookmarkStart w:id="1441" w:name="_Toc488308258"/>
      <w:bookmarkStart w:id="1442" w:name="_Toc488312867"/>
      <w:bookmarkStart w:id="1443" w:name="_Toc210747713"/>
      <w:bookmarkStart w:id="1444" w:name="_Toc214425603"/>
      <w:bookmarkStart w:id="1445" w:name="_Toc487039014"/>
      <w:bookmarkStart w:id="1446" w:name="_Toc488068115"/>
      <w:bookmarkStart w:id="1447" w:name="_Toc488068548"/>
      <w:bookmarkStart w:id="1448" w:name="_Toc488074875"/>
      <w:bookmarkStart w:id="1449" w:name="_Toc13752251"/>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rsidRPr="00BF0A93">
        <w:rPr>
          <w:noProof w:val="0"/>
        </w:rPr>
        <w:t>Enterprise User Authentication Profile Process Flow</w:t>
      </w:r>
      <w:bookmarkEnd w:id="1443"/>
      <w:bookmarkEnd w:id="1444"/>
      <w:bookmarkEnd w:id="1445"/>
      <w:bookmarkEnd w:id="1446"/>
      <w:bookmarkEnd w:id="1447"/>
      <w:bookmarkEnd w:id="1448"/>
      <w:bookmarkEnd w:id="1449"/>
    </w:p>
    <w:p w14:paraId="58DE80A7" w14:textId="77777777" w:rsidR="00F71022" w:rsidRPr="00D03BAD" w:rsidRDefault="00F71022" w:rsidP="00AB4C28">
      <w:pPr>
        <w:pStyle w:val="Heading3"/>
        <w:numPr>
          <w:ilvl w:val="2"/>
          <w:numId w:val="158"/>
        </w:numPr>
        <w:ind w:left="0" w:firstLine="0"/>
        <w:rPr>
          <w:bCs/>
          <w:noProof w:val="0"/>
        </w:rPr>
      </w:pPr>
      <w:bookmarkStart w:id="1450" w:name="_Toc487039015"/>
      <w:bookmarkStart w:id="1451" w:name="_Toc488068116"/>
      <w:bookmarkStart w:id="1452" w:name="_Toc488068549"/>
      <w:bookmarkStart w:id="1453" w:name="_Toc488074876"/>
      <w:bookmarkStart w:id="1454" w:name="_Toc13752252"/>
      <w:r w:rsidRPr="00D03BAD">
        <w:rPr>
          <w:bCs/>
          <w:noProof w:val="0"/>
        </w:rPr>
        <w:t>Basic User Authentication Process Flow</w:t>
      </w:r>
      <w:bookmarkEnd w:id="1450"/>
      <w:bookmarkEnd w:id="1451"/>
      <w:bookmarkEnd w:id="1452"/>
      <w:bookmarkEnd w:id="1453"/>
      <w:bookmarkEnd w:id="1454"/>
    </w:p>
    <w:p w14:paraId="6AFA5D6F" w14:textId="77777777" w:rsidR="00F71022" w:rsidRPr="00BF0A93" w:rsidRDefault="00F71022">
      <w:pPr>
        <w:pStyle w:val="BodyText"/>
      </w:pPr>
      <w:r w:rsidRPr="00BF0A93">
        <w:t>The following diagram describes the sequence of events in the use of Enterprise User Authentication:</w:t>
      </w:r>
    </w:p>
    <w:bookmarkStart w:id="1455" w:name="_1121078875"/>
    <w:bookmarkStart w:id="1456" w:name="_1121082142"/>
    <w:bookmarkStart w:id="1457" w:name="_1121104941"/>
    <w:bookmarkStart w:id="1458" w:name="_1121104966"/>
    <w:bookmarkStart w:id="1459" w:name="_1121104985"/>
    <w:bookmarkStart w:id="1460" w:name="_1121425322"/>
    <w:bookmarkStart w:id="1461" w:name="_1121425445"/>
    <w:bookmarkStart w:id="1462" w:name="_1121597113"/>
    <w:bookmarkStart w:id="1463" w:name="_1149662569"/>
    <w:bookmarkEnd w:id="1455"/>
    <w:bookmarkEnd w:id="1456"/>
    <w:bookmarkEnd w:id="1457"/>
    <w:bookmarkEnd w:id="1458"/>
    <w:bookmarkEnd w:id="1459"/>
    <w:bookmarkEnd w:id="1460"/>
    <w:bookmarkEnd w:id="1461"/>
    <w:bookmarkEnd w:id="1462"/>
    <w:bookmarkEnd w:id="1463"/>
    <w:p w14:paraId="21DF5234" w14:textId="77777777" w:rsidR="00F71022" w:rsidRPr="00BF0A93" w:rsidRDefault="008105ED" w:rsidP="00A9747B">
      <w:pPr>
        <w:pStyle w:val="BodyText"/>
        <w:jc w:val="center"/>
      </w:pPr>
      <w:r w:rsidRPr="00BF0A93">
        <w:rPr>
          <w:noProof/>
        </w:rPr>
        <w:object w:dxaOrig="9810" w:dyaOrig="6150" w14:anchorId="359D1DA5">
          <v:shape id="_x0000_i1100" type="#_x0000_t75" alt="" style="width:482.95pt;height:324pt;mso-width-percent:0;mso-height-percent:0;mso-width-percent:0;mso-height-percent:0" o:ole="" filled="t">
            <v:fill color2="black"/>
            <v:imagedata r:id="rId40" o:title=""/>
          </v:shape>
          <o:OLEObject Type="Embed" ProgID="Word.Picture.8" ShapeID="_x0000_i1100" DrawAspect="Content" ObjectID="_1646729172" r:id="rId41"/>
        </w:object>
      </w:r>
    </w:p>
    <w:p w14:paraId="0F615781" w14:textId="77777777" w:rsidR="00F71022" w:rsidRPr="00BF0A93" w:rsidRDefault="00F71022">
      <w:pPr>
        <w:pStyle w:val="FigureTitle"/>
      </w:pPr>
      <w:r w:rsidRPr="00BF0A93">
        <w:t>Figure 4.3.1-1: Basic Process Flow in Enterprise User Authentication Profile</w:t>
      </w:r>
    </w:p>
    <w:p w14:paraId="13555298" w14:textId="77777777" w:rsidR="00F71022" w:rsidRPr="00BF0A93" w:rsidRDefault="00F71022">
      <w:pPr>
        <w:pStyle w:val="BodyText"/>
      </w:pPr>
      <w:r w:rsidRPr="00BF0A93">
        <w:lastRenderedPageBreak/>
        <w:t>The sequence of events in the use of Enterprise User Authentication is:</w:t>
      </w:r>
    </w:p>
    <w:p w14:paraId="4B4E5E65" w14:textId="77777777" w:rsidR="00F71022" w:rsidRPr="00BF0A93" w:rsidRDefault="00F71022" w:rsidP="00390562">
      <w:pPr>
        <w:pStyle w:val="ListBullet2"/>
        <w:numPr>
          <w:ilvl w:val="0"/>
          <w:numId w:val="53"/>
        </w:numPr>
        <w:tabs>
          <w:tab w:val="left" w:pos="720"/>
        </w:tabs>
      </w:pPr>
      <w:r w:rsidRPr="00BF0A93">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A25C721" w14:textId="48978C25" w:rsidR="00F71022" w:rsidRPr="00BF0A93" w:rsidRDefault="00F71022" w:rsidP="00390562">
      <w:pPr>
        <w:pStyle w:val="ListBullet2"/>
        <w:numPr>
          <w:ilvl w:val="0"/>
          <w:numId w:val="53"/>
        </w:numPr>
        <w:tabs>
          <w:tab w:val="left" w:pos="720"/>
        </w:tabs>
      </w:pPr>
      <w:r w:rsidRPr="00BF0A93">
        <w:t>For each service that has been Kerberized, the Client Authentication Agent uses the Get Service Ticket Transaction to obtain a service ticket. The service ticket is then used as part of the Kerberized Communication Transaction.</w:t>
      </w:r>
    </w:p>
    <w:p w14:paraId="565518A0" w14:textId="77777777" w:rsidR="00F71022" w:rsidRPr="00BF0A93" w:rsidRDefault="00F71022">
      <w:pPr>
        <w:pStyle w:val="BodyText"/>
      </w:pPr>
      <w:r w:rsidRPr="00BF0A93">
        <w:t>A Kerberized Communication is a Kerberos data exchange that is integrated into another protocol, such as HL7 or DICOM, which is used in another IHE transaction. The details of Kerberization vary and are described separately for the protocols that have been Kerberized. The Kerberization enables the other IHE Actors involved in the other transaction to use the identity of the authenticated user for purposes such as user authorization or audit messages.</w:t>
      </w:r>
    </w:p>
    <w:p w14:paraId="199E9196" w14:textId="78E84B18" w:rsidR="00F71022" w:rsidRPr="00BF0A93" w:rsidRDefault="00F71022">
      <w:pPr>
        <w:pStyle w:val="BodyText"/>
      </w:pPr>
      <w:r w:rsidRPr="00BF0A93">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D03BAD" w:rsidRDefault="00F71022" w:rsidP="00AB4C28">
      <w:pPr>
        <w:pStyle w:val="Heading3"/>
        <w:numPr>
          <w:ilvl w:val="2"/>
          <w:numId w:val="158"/>
        </w:numPr>
        <w:ind w:left="0" w:firstLine="0"/>
        <w:rPr>
          <w:bCs/>
          <w:noProof w:val="0"/>
        </w:rPr>
      </w:pPr>
      <w:bookmarkStart w:id="1464" w:name="_Toc487039016"/>
      <w:bookmarkStart w:id="1465" w:name="_Toc488068117"/>
      <w:bookmarkStart w:id="1466" w:name="_Toc488068550"/>
      <w:bookmarkStart w:id="1467" w:name="_Toc488074877"/>
      <w:bookmarkStart w:id="1468" w:name="_Toc13752253"/>
      <w:r w:rsidRPr="00D03BAD">
        <w:rPr>
          <w:bCs/>
          <w:noProof w:val="0"/>
        </w:rPr>
        <w:t>User Authentication with User Synchronized Applications Process Flow</w:t>
      </w:r>
      <w:bookmarkEnd w:id="1464"/>
      <w:bookmarkEnd w:id="1465"/>
      <w:bookmarkEnd w:id="1466"/>
      <w:bookmarkEnd w:id="1467"/>
      <w:bookmarkEnd w:id="1468"/>
    </w:p>
    <w:p w14:paraId="0F8FD29C" w14:textId="77777777" w:rsidR="00F71022" w:rsidRPr="00BF0A93" w:rsidRDefault="00F71022">
      <w:pPr>
        <w:pStyle w:val="BodyText"/>
      </w:pPr>
      <w:r w:rsidRPr="00BF0A93">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BF0A93" w:rsidRDefault="00F71022">
      <w:pPr>
        <w:pStyle w:val="BodyText"/>
      </w:pPr>
      <w:r w:rsidRPr="00BF0A93">
        <w:t>The following diagram describes the sequence of events in the use of User Authentication with User Synchronized Applications:</w:t>
      </w:r>
    </w:p>
    <w:bookmarkStart w:id="1469" w:name="_1121082557"/>
    <w:bookmarkStart w:id="1470" w:name="_1149662620"/>
    <w:bookmarkEnd w:id="1469"/>
    <w:bookmarkEnd w:id="1470"/>
    <w:p w14:paraId="68940D06" w14:textId="77777777" w:rsidR="00F71022" w:rsidRPr="00BF0A93" w:rsidRDefault="008105ED">
      <w:r w:rsidRPr="00BF0A93">
        <w:rPr>
          <w:noProof/>
        </w:rPr>
        <w:object w:dxaOrig="9300" w:dyaOrig="6150" w14:anchorId="58424FD4">
          <v:shape id="_x0000_i1099" type="#_x0000_t75" alt="" style="width:459.15pt;height:324pt;mso-width-percent:0;mso-height-percent:0;mso-width-percent:0;mso-height-percent:0" o:ole="" filled="t">
            <v:fill color2="black"/>
            <v:imagedata r:id="rId42" o:title=""/>
          </v:shape>
          <o:OLEObject Type="Embed" ProgID="Word.Picture.8" ShapeID="_x0000_i1099" DrawAspect="Content" ObjectID="_1646729173" r:id="rId43"/>
        </w:object>
      </w:r>
    </w:p>
    <w:p w14:paraId="12C486A9" w14:textId="77777777" w:rsidR="00F71022" w:rsidRPr="00BF0A93" w:rsidRDefault="00F71022">
      <w:pPr>
        <w:pStyle w:val="FigureTitle"/>
      </w:pPr>
      <w:r w:rsidRPr="00BF0A93">
        <w:t>Figure 4.3.2-1: Process Flow with User Synchronized Applications</w:t>
      </w:r>
    </w:p>
    <w:p w14:paraId="693A8AE6" w14:textId="77777777" w:rsidR="00F71022" w:rsidRPr="00BF0A93" w:rsidRDefault="00F71022">
      <w:pPr>
        <w:pStyle w:val="BodyText"/>
      </w:pPr>
      <w:r w:rsidRPr="00BF0A93">
        <w:t>The sequence of events of the User Authentication with User Synchronized Applications is:</w:t>
      </w:r>
    </w:p>
    <w:p w14:paraId="05EF859B" w14:textId="77777777" w:rsidR="00F71022" w:rsidRPr="00BF0A93" w:rsidRDefault="00F71022" w:rsidP="00390562">
      <w:pPr>
        <w:pStyle w:val="ListBullet2"/>
        <w:numPr>
          <w:ilvl w:val="0"/>
          <w:numId w:val="53"/>
        </w:numPr>
        <w:tabs>
          <w:tab w:val="left" w:pos="720"/>
        </w:tabs>
      </w:pPr>
      <w:r w:rsidRPr="00BF0A93">
        <w:t>The user initiates a login by starting the Client Authentication Agent.</w:t>
      </w:r>
    </w:p>
    <w:p w14:paraId="50E53BF0" w14:textId="77777777" w:rsidR="00F71022" w:rsidRPr="00BF0A93" w:rsidRDefault="00F71022" w:rsidP="00390562">
      <w:pPr>
        <w:pStyle w:val="ListBullet2"/>
        <w:numPr>
          <w:ilvl w:val="0"/>
          <w:numId w:val="53"/>
        </w:numPr>
        <w:tabs>
          <w:tab w:val="left" w:pos="720"/>
        </w:tabs>
      </w:pPr>
      <w:r w:rsidRPr="00BF0A93">
        <w:t>The Client Authentication Agent joins the CCOW user context by sending a Join Context Transaction to the Context Manager Actor. At this point there is no user identity in the context.</w:t>
      </w:r>
    </w:p>
    <w:p w14:paraId="05393B9C" w14:textId="77777777" w:rsidR="00F71022" w:rsidRPr="00BF0A93" w:rsidRDefault="00F71022" w:rsidP="00390562">
      <w:pPr>
        <w:pStyle w:val="ListBullet2"/>
        <w:numPr>
          <w:ilvl w:val="0"/>
          <w:numId w:val="53"/>
        </w:numPr>
        <w:tabs>
          <w:tab w:val="left" w:pos="720"/>
        </w:tabs>
      </w:pPr>
      <w:r w:rsidRPr="00BF0A93">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20B95D2" w14:textId="0295C7E4" w:rsidR="00F71022" w:rsidRPr="00BF0A93" w:rsidRDefault="00F71022" w:rsidP="00390562">
      <w:pPr>
        <w:pStyle w:val="ListBullet2"/>
        <w:numPr>
          <w:ilvl w:val="0"/>
          <w:numId w:val="53"/>
        </w:numPr>
        <w:tabs>
          <w:tab w:val="left" w:pos="720"/>
        </w:tabs>
      </w:pPr>
      <w:r w:rsidRPr="00BF0A93">
        <w:t>A Change Context Transaction is sent to the Context Manager with the users fully qualified user name.</w:t>
      </w:r>
    </w:p>
    <w:p w14:paraId="017F77ED" w14:textId="77777777" w:rsidR="00F71022" w:rsidRPr="00BF0A93" w:rsidRDefault="00F71022" w:rsidP="00390562">
      <w:pPr>
        <w:pStyle w:val="ListBullet2"/>
        <w:numPr>
          <w:ilvl w:val="0"/>
          <w:numId w:val="53"/>
        </w:numPr>
        <w:tabs>
          <w:tab w:val="left" w:pos="720"/>
        </w:tabs>
      </w:pPr>
      <w:r w:rsidRPr="00BF0A93">
        <w:t>The user is now logged in to the User Context Participant.</w:t>
      </w:r>
    </w:p>
    <w:p w14:paraId="12288263" w14:textId="47222628" w:rsidR="00F71022" w:rsidRPr="00BF0A93" w:rsidRDefault="00F71022" w:rsidP="00390562">
      <w:pPr>
        <w:pStyle w:val="ListBullet2"/>
        <w:numPr>
          <w:ilvl w:val="0"/>
          <w:numId w:val="53"/>
        </w:numPr>
        <w:tabs>
          <w:tab w:val="left" w:pos="720"/>
        </w:tabs>
      </w:pPr>
      <w:r w:rsidRPr="00BF0A93">
        <w:lastRenderedPageBreak/>
        <w:t xml:space="preserve">When the user ends the session, a Change Context Transaction is sent to the Context Manager with a NULL user name. </w:t>
      </w:r>
    </w:p>
    <w:p w14:paraId="371EC7CA" w14:textId="77777777" w:rsidR="00F71022" w:rsidRPr="00BF0A93" w:rsidRDefault="00F71022" w:rsidP="00390562">
      <w:pPr>
        <w:pStyle w:val="ListBullet2"/>
        <w:numPr>
          <w:ilvl w:val="0"/>
          <w:numId w:val="53"/>
        </w:numPr>
        <w:tabs>
          <w:tab w:val="left" w:pos="720"/>
        </w:tabs>
      </w:pPr>
      <w:r w:rsidRPr="00BF0A93">
        <w:t>The user is logged out of the User Context Participant.</w:t>
      </w:r>
    </w:p>
    <w:p w14:paraId="32E35BB9" w14:textId="77777777" w:rsidR="00F71022" w:rsidRPr="00D03BAD" w:rsidRDefault="00F71022" w:rsidP="00AB4C28">
      <w:pPr>
        <w:pStyle w:val="Heading3"/>
        <w:numPr>
          <w:ilvl w:val="2"/>
          <w:numId w:val="158"/>
        </w:numPr>
        <w:ind w:left="0" w:firstLine="0"/>
        <w:rPr>
          <w:bCs/>
          <w:noProof w:val="0"/>
        </w:rPr>
      </w:pPr>
      <w:bookmarkStart w:id="1471" w:name="_Toc487039017"/>
      <w:bookmarkStart w:id="1472" w:name="_Toc488068118"/>
      <w:bookmarkStart w:id="1473" w:name="_Toc488068551"/>
      <w:bookmarkStart w:id="1474" w:name="_Toc488074878"/>
      <w:bookmarkStart w:id="1475" w:name="_Toc13752254"/>
      <w:r w:rsidRPr="00D03BAD">
        <w:rPr>
          <w:bCs/>
          <w:noProof w:val="0"/>
        </w:rPr>
        <w:t>Fast User Switching with Multiple Applications Process Flow</w:t>
      </w:r>
      <w:bookmarkEnd w:id="1471"/>
      <w:bookmarkEnd w:id="1472"/>
      <w:bookmarkEnd w:id="1473"/>
      <w:bookmarkEnd w:id="1474"/>
      <w:bookmarkEnd w:id="1475"/>
    </w:p>
    <w:p w14:paraId="5742A75D" w14:textId="01EAB6D2" w:rsidR="00F71022" w:rsidRPr="00BF0A93" w:rsidRDefault="00F71022">
      <w:pPr>
        <w:pStyle w:val="BodyText"/>
      </w:pPr>
      <w:r w:rsidRPr="00BF0A93">
        <w:t>The use model in the clinical environment can be characterized as multiple clinicians using the same workstation for short intervals of time many times a day. In this shared workstation environment</w:t>
      </w:r>
      <w:r w:rsidR="007E4336">
        <w:t>,</w:t>
      </w:r>
      <w:r w:rsidRPr="00BF0A93">
        <w:t xml:space="preserve">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all of the other applications tune to the new user. </w:t>
      </w:r>
    </w:p>
    <w:p w14:paraId="331B8EDA" w14:textId="77777777" w:rsidR="00F71022" w:rsidRPr="00BF0A93" w:rsidRDefault="00F71022">
      <w:pPr>
        <w:pStyle w:val="BodyText"/>
      </w:pPr>
      <w:r w:rsidRPr="00BF0A93">
        <w:t xml:space="preserve">The following diagram describes the sequence of events in the case of Fast User Switching with Multiple Applications: </w:t>
      </w:r>
    </w:p>
    <w:bookmarkStart w:id="1476" w:name="_1116169927"/>
    <w:bookmarkEnd w:id="1476"/>
    <w:p w14:paraId="43440288" w14:textId="77777777" w:rsidR="00F71022" w:rsidRPr="00BF0A93" w:rsidRDefault="008105ED" w:rsidP="004E7A3D">
      <w:pPr>
        <w:pStyle w:val="FigureTitle"/>
      </w:pPr>
      <w:r w:rsidRPr="00BF0A93">
        <w:rPr>
          <w:noProof/>
        </w:rPr>
        <w:object w:dxaOrig="9990" w:dyaOrig="8220" w14:anchorId="0348C172">
          <v:shape id="_x0000_i1098" type="#_x0000_t75" alt="" style="width:497.2pt;height:6in;mso-width-percent:0;mso-height-percent:0;mso-width-percent:0;mso-height-percent:0" o:ole="" filled="t">
            <v:fill color2="black"/>
            <v:imagedata r:id="rId44" o:title=""/>
          </v:shape>
          <o:OLEObject Type="Embed" ProgID="Word.Picture.8" ShapeID="_x0000_i1098" DrawAspect="Content" ObjectID="_1646729174" r:id="rId45"/>
        </w:object>
      </w:r>
      <w:r w:rsidR="00F71022" w:rsidRPr="00BF0A93">
        <w:t>Figure 4.3.3-1: Fast User Switching when using Multiple Applications</w:t>
      </w:r>
    </w:p>
    <w:p w14:paraId="6B0929B1" w14:textId="77777777" w:rsidR="00F71022" w:rsidRPr="00BF0A93" w:rsidRDefault="00F71022">
      <w:pPr>
        <w:pStyle w:val="BodyText"/>
      </w:pPr>
      <w:r w:rsidRPr="00BF0A93">
        <w:t>The process flow would be similar to the following:</w:t>
      </w:r>
    </w:p>
    <w:p w14:paraId="59915878" w14:textId="77777777" w:rsidR="00F71022" w:rsidRPr="00BF0A93" w:rsidRDefault="00F71022">
      <w:pPr>
        <w:pStyle w:val="BodyText"/>
      </w:pPr>
      <w:r w:rsidRPr="00BF0A93">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BF0A93" w:rsidRDefault="00F71022">
      <w:pPr>
        <w:pStyle w:val="BodyText"/>
      </w:pPr>
      <w:r w:rsidRPr="00BF0A93">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BF0A93" w:rsidRDefault="00F71022">
      <w:pPr>
        <w:pStyle w:val="BodyText"/>
      </w:pPr>
      <w:r w:rsidRPr="00BF0A93">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BF0A93" w:rsidRDefault="00F71022">
      <w:pPr>
        <w:pStyle w:val="BodyText"/>
      </w:pPr>
      <w:r w:rsidRPr="00BF0A93">
        <w:t>Clinician A does his job and then gets called away and leaves the workstation.</w:t>
      </w:r>
    </w:p>
    <w:p w14:paraId="7AA49A7D" w14:textId="77777777" w:rsidR="00F71022" w:rsidRPr="00BF0A93" w:rsidRDefault="00F71022">
      <w:pPr>
        <w:pStyle w:val="BodyText"/>
      </w:pPr>
      <w:r w:rsidRPr="00BF0A93">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BF0A93" w:rsidRDefault="00F71022">
      <w:pPr>
        <w:pStyle w:val="BodyText"/>
      </w:pPr>
      <w:r w:rsidRPr="00BF0A93">
        <w:t>Clinician B does his job and then closes the clinical data repository application, which leaves the context prior to terminating the application.</w:t>
      </w:r>
    </w:p>
    <w:p w14:paraId="62340A85" w14:textId="77777777" w:rsidR="00F71022" w:rsidRPr="00BF0A93" w:rsidRDefault="00F71022">
      <w:pPr>
        <w:pStyle w:val="BodyText"/>
      </w:pPr>
      <w:r w:rsidRPr="00BF0A93">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BF0A93" w:rsidRDefault="00F71022" w:rsidP="004E7A3D">
      <w:pPr>
        <w:pStyle w:val="BodyText"/>
      </w:pPr>
    </w:p>
    <w:p w14:paraId="5161E143" w14:textId="77777777" w:rsidR="00F71022" w:rsidRPr="00BF0A93" w:rsidRDefault="00F71022" w:rsidP="00CE43D1">
      <w:pPr>
        <w:pStyle w:val="Heading1"/>
        <w:numPr>
          <w:ilvl w:val="0"/>
          <w:numId w:val="150"/>
        </w:numPr>
        <w:rPr>
          <w:noProof w:val="0"/>
        </w:rPr>
      </w:pPr>
      <w:bookmarkStart w:id="1477" w:name="_Toc210747714"/>
      <w:bookmarkStart w:id="1478" w:name="_Toc214425604"/>
      <w:bookmarkStart w:id="1479" w:name="_Toc487039018"/>
      <w:bookmarkStart w:id="1480" w:name="_Toc488068119"/>
      <w:bookmarkStart w:id="1481" w:name="_Toc488068552"/>
      <w:bookmarkStart w:id="1482" w:name="_Toc488074879"/>
      <w:bookmarkStart w:id="1483" w:name="_Toc13752255"/>
      <w:r w:rsidRPr="00BF0A93">
        <w:rPr>
          <w:noProof w:val="0"/>
        </w:rPr>
        <w:lastRenderedPageBreak/>
        <w:t>Patient Identifier Cross-referencing (PIX)</w:t>
      </w:r>
      <w:bookmarkEnd w:id="1477"/>
      <w:bookmarkEnd w:id="1478"/>
      <w:bookmarkEnd w:id="1479"/>
      <w:bookmarkEnd w:id="1480"/>
      <w:bookmarkEnd w:id="1481"/>
      <w:bookmarkEnd w:id="1482"/>
      <w:bookmarkEnd w:id="1483"/>
    </w:p>
    <w:p w14:paraId="330B9DF6" w14:textId="77777777" w:rsidR="00F71022" w:rsidRPr="00BF0A93" w:rsidRDefault="00F71022">
      <w:pPr>
        <w:pStyle w:val="BodyText"/>
      </w:pPr>
      <w:r w:rsidRPr="00BF0A93">
        <w:t xml:space="preserve">The </w:t>
      </w:r>
      <w:r w:rsidRPr="00BF0A93">
        <w:rPr>
          <w:b/>
          <w:bCs/>
          <w:i/>
          <w:iCs/>
        </w:rPr>
        <w:t>Patient Identifier Cross-referencing Integration Profile (PIX)</w:t>
      </w:r>
      <w:r w:rsidRPr="00BF0A93">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BF0A93" w:rsidRDefault="00F71022" w:rsidP="00390562">
      <w:pPr>
        <w:pStyle w:val="ListBullet2"/>
        <w:numPr>
          <w:ilvl w:val="0"/>
          <w:numId w:val="53"/>
        </w:numPr>
        <w:tabs>
          <w:tab w:val="left" w:pos="720"/>
        </w:tabs>
      </w:pPr>
      <w:r w:rsidRPr="00BF0A93">
        <w:t>The transmission of patient identity information from an identity source to the Patient Identifier Cross-reference Manager.</w:t>
      </w:r>
    </w:p>
    <w:p w14:paraId="232B12E8" w14:textId="77777777" w:rsidR="00F71022" w:rsidRPr="00BF0A93" w:rsidRDefault="00F71022" w:rsidP="00390562">
      <w:pPr>
        <w:pStyle w:val="ListBullet2"/>
        <w:numPr>
          <w:ilvl w:val="0"/>
          <w:numId w:val="53"/>
        </w:numPr>
        <w:tabs>
          <w:tab w:val="left" w:pos="720"/>
        </w:tabs>
      </w:pPr>
      <w:r w:rsidRPr="00BF0A93">
        <w:t>The ability to access the list(s) of cross-referenced patient identifiers either via a query/ response or via update notification.</w:t>
      </w:r>
    </w:p>
    <w:p w14:paraId="4681220D" w14:textId="77777777" w:rsidR="00F71022" w:rsidRPr="00BF0A93" w:rsidRDefault="00F71022">
      <w:pPr>
        <w:pStyle w:val="BodyText"/>
      </w:pPr>
      <w:r w:rsidRPr="00BF0A93">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BF0A93" w:rsidRDefault="00457859" w:rsidP="00997E99">
      <w:pPr>
        <w:pStyle w:val="BodyText"/>
      </w:pPr>
      <w:r w:rsidRPr="00BF0A93">
        <w:rPr>
          <w:noProof/>
          <w:lang w:val="fr-FR" w:eastAsia="fr-FR"/>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 xml:space="preserve">The following diagram shows the intended scope of this profile (as described above). </w:t>
      </w:r>
    </w:p>
    <w:p w14:paraId="31B56F12" w14:textId="77777777" w:rsidR="00F71022" w:rsidRPr="00BF0A93" w:rsidRDefault="00F71022" w:rsidP="001F76A4">
      <w:pPr>
        <w:pStyle w:val="FigureTitle"/>
      </w:pPr>
      <w:r w:rsidRPr="00BF0A93">
        <w:t>Figure 5-1: Process Flow with Patient Identifier Cross-referencing</w:t>
      </w:r>
    </w:p>
    <w:p w14:paraId="1872DBC9" w14:textId="74307042" w:rsidR="00F71022" w:rsidRPr="00BF0A93" w:rsidRDefault="00F71022">
      <w:pPr>
        <w:pStyle w:val="BodyText"/>
      </w:pPr>
      <w:r w:rsidRPr="00BF0A93">
        <w:lastRenderedPageBreak/>
        <w:t>The diagram illustrates two types of Identifier Domains:</w:t>
      </w:r>
      <w:r w:rsidR="007E4336">
        <w:t xml:space="preserve"> </w:t>
      </w:r>
      <w:r w:rsidRPr="00BF0A93">
        <w:t xml:space="preserve"> a Patient Identifier Domain and a Patient Identifier Cross-reference Domain. </w:t>
      </w:r>
    </w:p>
    <w:p w14:paraId="0966641F" w14:textId="77777777" w:rsidR="00F71022" w:rsidRPr="00BF0A93" w:rsidRDefault="00F71022">
      <w:pPr>
        <w:pStyle w:val="BodyText"/>
      </w:pPr>
      <w:r w:rsidRPr="00BF0A93">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BF0A93" w:rsidRDefault="00F71022" w:rsidP="00390562">
      <w:pPr>
        <w:pStyle w:val="ListBullet2"/>
        <w:numPr>
          <w:ilvl w:val="0"/>
          <w:numId w:val="53"/>
        </w:numPr>
        <w:tabs>
          <w:tab w:val="left" w:pos="720"/>
        </w:tabs>
      </w:pPr>
      <w:r w:rsidRPr="00BF0A93">
        <w:t>A set of policies that describe how identities will be defined and managed according to the specific requirements of the domain.</w:t>
      </w:r>
    </w:p>
    <w:p w14:paraId="199356C4" w14:textId="77777777" w:rsidR="00F71022" w:rsidRPr="00BF0A93" w:rsidRDefault="00F71022" w:rsidP="00390562">
      <w:pPr>
        <w:pStyle w:val="ListBullet2"/>
        <w:numPr>
          <w:ilvl w:val="0"/>
          <w:numId w:val="53"/>
        </w:numPr>
        <w:tabs>
          <w:tab w:val="left" w:pos="720"/>
        </w:tabs>
      </w:pPr>
      <w:r w:rsidRPr="00BF0A93">
        <w:t>An administration authority for administering identity related policies within the domain.</w:t>
      </w:r>
    </w:p>
    <w:p w14:paraId="4474522D" w14:textId="77777777" w:rsidR="00F71022" w:rsidRPr="00BF0A93" w:rsidRDefault="00F71022" w:rsidP="00390562">
      <w:pPr>
        <w:pStyle w:val="ListBullet2"/>
        <w:numPr>
          <w:ilvl w:val="0"/>
          <w:numId w:val="53"/>
        </w:numPr>
        <w:tabs>
          <w:tab w:val="left" w:pos="720"/>
        </w:tabs>
      </w:pPr>
      <w:r w:rsidRPr="00BF0A93">
        <w:t xml:space="preserve">A </w:t>
      </w:r>
      <w:r w:rsidRPr="00BF0A93">
        <w:rPr>
          <w:b/>
          <w:bCs/>
        </w:rPr>
        <w:t>single</w:t>
      </w:r>
      <w:r w:rsidRPr="00BF0A93">
        <w:t xml:space="preserve"> system, known as a patient identity source system, that assigns a unique identifier to each instance of a patient-related object as well as maintaining a collection of identity traits.</w:t>
      </w:r>
    </w:p>
    <w:p w14:paraId="3D81724C" w14:textId="27CA48B7" w:rsidR="00F71022" w:rsidRPr="00BF0A93" w:rsidRDefault="00F71022" w:rsidP="00390562">
      <w:pPr>
        <w:pStyle w:val="ListBullet2"/>
        <w:numPr>
          <w:ilvl w:val="0"/>
          <w:numId w:val="53"/>
        </w:numPr>
        <w:tabs>
          <w:tab w:val="left" w:pos="720"/>
        </w:tabs>
      </w:pPr>
      <w:r w:rsidRPr="00BF0A93">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BF0A93" w:rsidRDefault="00F71022" w:rsidP="00390562">
      <w:pPr>
        <w:pStyle w:val="ListBullet2"/>
        <w:numPr>
          <w:ilvl w:val="0"/>
          <w:numId w:val="53"/>
        </w:numPr>
        <w:tabs>
          <w:tab w:val="left" w:pos="720"/>
        </w:tabs>
      </w:pPr>
      <w:r w:rsidRPr="00BF0A93">
        <w:t>An “Identifier Domain Identifier” (known as assigning authority) that is unique within a Patient Identifier Cross-reference Domain.</w:t>
      </w:r>
    </w:p>
    <w:p w14:paraId="74DB030D" w14:textId="77777777" w:rsidR="00F71022" w:rsidRPr="00BF0A93" w:rsidRDefault="00F71022" w:rsidP="00390562">
      <w:pPr>
        <w:pStyle w:val="ListBullet2"/>
        <w:numPr>
          <w:ilvl w:val="0"/>
          <w:numId w:val="53"/>
        </w:numPr>
        <w:tabs>
          <w:tab w:val="left" w:pos="720"/>
        </w:tabs>
      </w:pPr>
      <w:r w:rsidRPr="00BF0A93">
        <w:t>Other systems in the Patient Identifier Domain rely upon the identifiers assigned by the patient identity source system of the domain to which they belong.</w:t>
      </w:r>
    </w:p>
    <w:p w14:paraId="11110223" w14:textId="165449E8" w:rsidR="00F71022" w:rsidRPr="00BF0A93" w:rsidRDefault="00F71022">
      <w:pPr>
        <w:pStyle w:val="BodyText"/>
      </w:pPr>
      <w:r w:rsidRPr="00BF0A93">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BF0A93" w:rsidRDefault="00F71022">
      <w:pPr>
        <w:pStyle w:val="BodyText"/>
      </w:pPr>
      <w:r w:rsidRPr="00BF0A93">
        <w:t>The Patient Identifier Cross-reference Domain embodies the following assumptions about agreement within the group of individual Identifier Domains:</w:t>
      </w:r>
    </w:p>
    <w:p w14:paraId="0CC42C33" w14:textId="77777777" w:rsidR="00F71022" w:rsidRPr="00BF0A93" w:rsidRDefault="00F71022" w:rsidP="00390562">
      <w:pPr>
        <w:pStyle w:val="ListBullet2"/>
        <w:numPr>
          <w:ilvl w:val="0"/>
          <w:numId w:val="53"/>
        </w:numPr>
        <w:tabs>
          <w:tab w:val="left" w:pos="720"/>
        </w:tabs>
      </w:pPr>
      <w:r w:rsidRPr="00BF0A93">
        <w:t>They have agreed to a set of policies that describe how patient identities will be cross-referenced across participating domains;</w:t>
      </w:r>
    </w:p>
    <w:p w14:paraId="5CE06A08" w14:textId="77777777" w:rsidR="00F71022" w:rsidRPr="00BF0A93" w:rsidRDefault="00F71022" w:rsidP="00390562">
      <w:pPr>
        <w:pStyle w:val="ListBullet2"/>
        <w:numPr>
          <w:ilvl w:val="0"/>
          <w:numId w:val="53"/>
        </w:numPr>
        <w:tabs>
          <w:tab w:val="left" w:pos="720"/>
        </w:tabs>
      </w:pPr>
      <w:r w:rsidRPr="00BF0A93">
        <w:t>They have agreed to a set of processes for administering these policies;</w:t>
      </w:r>
    </w:p>
    <w:p w14:paraId="28509604" w14:textId="77777777" w:rsidR="00F71022" w:rsidRPr="00BF0A93" w:rsidRDefault="00F71022" w:rsidP="00390562">
      <w:pPr>
        <w:pStyle w:val="ListBullet2"/>
        <w:numPr>
          <w:ilvl w:val="0"/>
          <w:numId w:val="53"/>
        </w:numPr>
        <w:tabs>
          <w:tab w:val="left" w:pos="720"/>
        </w:tabs>
      </w:pPr>
      <w:r w:rsidRPr="00BF0A93">
        <w:t>They have agreed to an administration authority for managing these processes and policies.</w:t>
      </w:r>
    </w:p>
    <w:p w14:paraId="3697DA84" w14:textId="77777777" w:rsidR="00F71022" w:rsidRPr="00BF0A93" w:rsidRDefault="00F71022">
      <w:pPr>
        <w:pStyle w:val="BodyText"/>
      </w:pPr>
      <w:r w:rsidRPr="00BF0A93">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BF0A93">
        <w:lastRenderedPageBreak/>
        <w:t>Identifier Domains cannot agree to the items outlined above, implementation of this profile may not provide the expected results.</w:t>
      </w:r>
    </w:p>
    <w:p w14:paraId="7AA6C33B" w14:textId="32183924" w:rsidR="00F71022" w:rsidRPr="00BF0A93" w:rsidRDefault="00F71022">
      <w:pPr>
        <w:pStyle w:val="BodyText"/>
        <w:rPr>
          <w:bCs/>
        </w:rPr>
      </w:pPr>
      <w:r w:rsidRPr="00BF0A93">
        <w:t xml:space="preserve">The Patient Identifier Cross-reference Manager is not responsible for improving the quality of identification information provided to it by the Identity Source Actors. It is assumed that the Identity Source </w:t>
      </w:r>
      <w:r w:rsidR="002C5D6C">
        <w:t>A</w:t>
      </w:r>
      <w:r w:rsidRPr="00BF0A93">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BF0A93">
        <w:rPr>
          <w:bCs/>
        </w:rPr>
        <w:t>When receiving reports and displays from multiple PIX domains, it is inevitable that some of those reports and displays will have inconsistent names.</w:t>
      </w:r>
    </w:p>
    <w:p w14:paraId="6A9CA0FF" w14:textId="77777777" w:rsidR="00F71022" w:rsidRPr="00BF0A93" w:rsidRDefault="00F71022">
      <w:pPr>
        <w:pStyle w:val="BodyText"/>
      </w:pPr>
      <w:r w:rsidRPr="00BF0A93">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BF0A93" w:rsidRDefault="00F71022">
      <w:pPr>
        <w:pStyle w:val="BodyText"/>
      </w:pPr>
      <w:r w:rsidRPr="00BF0A93">
        <w:t>For a discussion of the relationship between this Integration Profile and an enterprise master patient index (eMPI) see Section 5.4.</w:t>
      </w:r>
    </w:p>
    <w:p w14:paraId="4C5899A0" w14:textId="214ABABE" w:rsidR="00F71022" w:rsidRPr="00BF0A93" w:rsidRDefault="00E24092" w:rsidP="00CE43D1">
      <w:pPr>
        <w:pStyle w:val="Heading2"/>
        <w:numPr>
          <w:ilvl w:val="1"/>
          <w:numId w:val="150"/>
        </w:numPr>
        <w:rPr>
          <w:noProof w:val="0"/>
        </w:rPr>
      </w:pPr>
      <w:bookmarkStart w:id="1484" w:name="_Toc13752256"/>
      <w:r>
        <w:rPr>
          <w:noProof w:val="0"/>
        </w:rPr>
        <w:t xml:space="preserve">PIX </w:t>
      </w:r>
      <w:r w:rsidR="002E55D5">
        <w:rPr>
          <w:noProof w:val="0"/>
        </w:rPr>
        <w:t>Actors/Transactions</w:t>
      </w:r>
      <w:bookmarkEnd w:id="1484"/>
    </w:p>
    <w:p w14:paraId="7E0A61C4" w14:textId="77777777" w:rsidR="00F71022" w:rsidRPr="00BF0A93" w:rsidRDefault="00F71022">
      <w:pPr>
        <w:pStyle w:val="BodyText"/>
      </w:pPr>
      <w:r w:rsidRPr="00BF0A93">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BF0A93" w:rsidRDefault="00F71022" w:rsidP="004E7A3D">
      <w:pPr>
        <w:pStyle w:val="BodyText"/>
      </w:pPr>
    </w:p>
    <w:bookmarkStart w:id="1485" w:name="_1120931527"/>
    <w:bookmarkStart w:id="1486" w:name="_1121102292"/>
    <w:bookmarkStart w:id="1487" w:name="_1121597609"/>
    <w:bookmarkStart w:id="1488" w:name="_1149663670"/>
    <w:bookmarkStart w:id="1489" w:name="_1149663708"/>
    <w:bookmarkEnd w:id="1485"/>
    <w:bookmarkEnd w:id="1486"/>
    <w:bookmarkEnd w:id="1487"/>
    <w:bookmarkEnd w:id="1488"/>
    <w:bookmarkEnd w:id="1489"/>
    <w:p w14:paraId="44609C74" w14:textId="77777777" w:rsidR="00F71022" w:rsidRPr="00BF0A93" w:rsidRDefault="008105ED" w:rsidP="001F76A4">
      <w:pPr>
        <w:pStyle w:val="BodyText"/>
        <w:jc w:val="center"/>
      </w:pPr>
      <w:r w:rsidRPr="00BF0A93">
        <w:rPr>
          <w:noProof/>
        </w:rPr>
        <w:object w:dxaOrig="11280" w:dyaOrig="3990" w14:anchorId="103A85B2">
          <v:shape id="_x0000_i1097" type="#_x0000_t75" alt="" style="width:453.05pt;height:150.8pt;mso-width-percent:0;mso-height-percent:0;mso-width-percent:0;mso-height-percent:0" o:ole="" fillcolor="window">
            <v:imagedata r:id="rId47" o:title="" cropright="-790f"/>
          </v:shape>
          <o:OLEObject Type="Embed" ProgID="Word.Picture.8" ShapeID="_x0000_i1097" DrawAspect="Content" ObjectID="_1646729175" r:id="rId48"/>
        </w:object>
      </w:r>
    </w:p>
    <w:p w14:paraId="495EECC6" w14:textId="77777777" w:rsidR="00F71022" w:rsidRPr="00BF0A93" w:rsidRDefault="00F71022" w:rsidP="000B5F71">
      <w:pPr>
        <w:pStyle w:val="FigureTitle"/>
      </w:pPr>
      <w:r w:rsidRPr="00BF0A93">
        <w:t>Figure 5.1-1: Patient Identifier Cross-referencing Actor Diagram</w:t>
      </w:r>
    </w:p>
    <w:p w14:paraId="0F7C78F4" w14:textId="3EB930A8" w:rsidR="00F71022" w:rsidRPr="00BF0A93" w:rsidRDefault="00F71022" w:rsidP="00AA50EB">
      <w:r w:rsidRPr="00BF0A93">
        <w:rPr>
          <w:rStyle w:val="BodyTextChar"/>
        </w:rPr>
        <w:t xml:space="preserve">Table 5.1-1 lists the transactions for each actor directly involved in the Patient Identifier Cross-referencing Profile. In order to claim support of this Integration Profile, an implementation must </w:t>
      </w:r>
      <w:r w:rsidRPr="00BF0A93">
        <w:rPr>
          <w:rStyle w:val="BodyTextChar"/>
        </w:rPr>
        <w:lastRenderedPageBreak/>
        <w:t>perform the required transactions (labeled “R”). Transactions labeled “O” are optional. A</w:t>
      </w:r>
      <w:r w:rsidRPr="00BF0A93">
        <w:t xml:space="preserve"> </w:t>
      </w:r>
      <w:r w:rsidRPr="00BF0A93">
        <w:rPr>
          <w:rStyle w:val="BodyTextChar"/>
        </w:rPr>
        <w:t>complete list of options defined by this Integration Profile and that implementations may choose to support is listed in the Section 5.2.</w:t>
      </w:r>
    </w:p>
    <w:p w14:paraId="3538E87B" w14:textId="77777777" w:rsidR="00F71022" w:rsidRPr="00BF0A93" w:rsidRDefault="00F71022">
      <w:pPr>
        <w:pStyle w:val="TableTitle"/>
      </w:pPr>
      <w:r w:rsidRPr="00BF0A93">
        <w:t>Table 5.1-1: Patient Identifier Cross-referencing Integration for MPI Profile - Actors and Transactions</w:t>
      </w:r>
    </w:p>
    <w:tbl>
      <w:tblPr>
        <w:tblW w:w="9586" w:type="dxa"/>
        <w:tblInd w:w="-5" w:type="dxa"/>
        <w:tblLayout w:type="fixed"/>
        <w:tblLook w:val="0000" w:firstRow="0" w:lastRow="0" w:firstColumn="0" w:lastColumn="0" w:noHBand="0" w:noVBand="0"/>
      </w:tblPr>
      <w:tblGrid>
        <w:gridCol w:w="3330"/>
        <w:gridCol w:w="3256"/>
        <w:gridCol w:w="1447"/>
        <w:gridCol w:w="1553"/>
      </w:tblGrid>
      <w:tr w:rsidR="00F71022" w:rsidRPr="00BF0A93" w14:paraId="48F5C436" w14:textId="77777777" w:rsidTr="0063458A">
        <w:trPr>
          <w:cantSplit/>
          <w:tblHeader/>
        </w:trPr>
        <w:tc>
          <w:tcPr>
            <w:tcW w:w="3330" w:type="dxa"/>
            <w:tcBorders>
              <w:top w:val="single" w:sz="4" w:space="0" w:color="000000"/>
              <w:left w:val="single" w:sz="4" w:space="0" w:color="000000"/>
              <w:bottom w:val="single" w:sz="4" w:space="0" w:color="000000"/>
            </w:tcBorders>
            <w:shd w:val="clear" w:color="auto" w:fill="D8D8D8"/>
          </w:tcPr>
          <w:p w14:paraId="633B873B" w14:textId="77777777" w:rsidR="00F71022" w:rsidRPr="00BF0A93" w:rsidRDefault="00F71022" w:rsidP="007F1D2D">
            <w:pPr>
              <w:pStyle w:val="TableEntryHeader"/>
            </w:pPr>
            <w:r w:rsidRPr="00BF0A93">
              <w:t>Actors</w:t>
            </w:r>
          </w:p>
        </w:tc>
        <w:tc>
          <w:tcPr>
            <w:tcW w:w="3256" w:type="dxa"/>
            <w:tcBorders>
              <w:top w:val="single" w:sz="4" w:space="0" w:color="000000"/>
              <w:left w:val="single" w:sz="4" w:space="0" w:color="000000"/>
              <w:bottom w:val="single" w:sz="4" w:space="0" w:color="000000"/>
            </w:tcBorders>
            <w:shd w:val="clear" w:color="auto" w:fill="D8D8D8"/>
          </w:tcPr>
          <w:p w14:paraId="7DBFC662" w14:textId="77777777" w:rsidR="00F71022" w:rsidRPr="00BF0A93" w:rsidRDefault="00F71022" w:rsidP="007F1D2D">
            <w:pPr>
              <w:pStyle w:val="TableEntryHeader"/>
            </w:pPr>
            <w:r w:rsidRPr="00BF0A93">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BF0A93" w:rsidRDefault="00F71022" w:rsidP="007F1D2D">
            <w:pPr>
              <w:pStyle w:val="TableEntryHeader"/>
            </w:pPr>
            <w:r w:rsidRPr="00BF0A93">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BF0A93" w:rsidRDefault="00F71022" w:rsidP="007F1D2D">
            <w:pPr>
              <w:pStyle w:val="TableEntryHeader"/>
            </w:pPr>
            <w:r w:rsidRPr="00BF0A93">
              <w:t>Section</w:t>
            </w:r>
          </w:p>
        </w:tc>
      </w:tr>
      <w:tr w:rsidR="00F71022" w:rsidRPr="00BF0A93" w14:paraId="0CE32B50" w14:textId="77777777" w:rsidTr="0063458A">
        <w:trPr>
          <w:cantSplit/>
        </w:trPr>
        <w:tc>
          <w:tcPr>
            <w:tcW w:w="3330" w:type="dxa"/>
            <w:vMerge w:val="restart"/>
            <w:tcBorders>
              <w:top w:val="single" w:sz="4" w:space="0" w:color="000000"/>
              <w:left w:val="single" w:sz="4" w:space="0" w:color="000000"/>
            </w:tcBorders>
          </w:tcPr>
          <w:p w14:paraId="17752A8E" w14:textId="77777777" w:rsidR="00F71022" w:rsidRPr="00BF0A93" w:rsidRDefault="00F71022">
            <w:pPr>
              <w:pStyle w:val="TableEntry"/>
              <w:snapToGrid w:val="0"/>
              <w:rPr>
                <w:noProof w:val="0"/>
              </w:rPr>
            </w:pPr>
            <w:r w:rsidRPr="00BF0A93">
              <w:rPr>
                <w:noProof w:val="0"/>
              </w:rPr>
              <w:t>Patient Identity Source</w:t>
            </w:r>
          </w:p>
        </w:tc>
        <w:tc>
          <w:tcPr>
            <w:tcW w:w="3256" w:type="dxa"/>
            <w:tcBorders>
              <w:top w:val="single" w:sz="4" w:space="0" w:color="000000"/>
              <w:left w:val="single" w:sz="4" w:space="0" w:color="000000"/>
              <w:bottom w:val="single" w:sz="4" w:space="0" w:color="000000"/>
            </w:tcBorders>
          </w:tcPr>
          <w:p w14:paraId="04EE4263"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BF0A93" w:rsidRDefault="00F71022">
            <w:pPr>
              <w:pStyle w:val="TableEntry"/>
              <w:snapToGrid w:val="0"/>
              <w:rPr>
                <w:noProof w:val="0"/>
              </w:rPr>
            </w:pPr>
            <w:r w:rsidRPr="00BF0A93">
              <w:rPr>
                <w:noProof w:val="0"/>
              </w:rPr>
              <w:t>ITI TF-2a: 3.8</w:t>
            </w:r>
          </w:p>
        </w:tc>
      </w:tr>
      <w:tr w:rsidR="00F71022" w:rsidRPr="00BF0A93" w14:paraId="7B2A836A" w14:textId="77777777" w:rsidTr="0063458A">
        <w:trPr>
          <w:cantSplit/>
        </w:trPr>
        <w:tc>
          <w:tcPr>
            <w:tcW w:w="3330" w:type="dxa"/>
            <w:vMerge/>
            <w:tcBorders>
              <w:left w:val="single" w:sz="4" w:space="0" w:color="000000"/>
              <w:bottom w:val="single" w:sz="4" w:space="0" w:color="000000"/>
            </w:tcBorders>
          </w:tcPr>
          <w:p w14:paraId="020153F7" w14:textId="77777777" w:rsidR="00F71022" w:rsidRPr="00BF0A93" w:rsidRDefault="00F71022">
            <w:pPr>
              <w:pStyle w:val="TableEntry"/>
              <w:snapToGrid w:val="0"/>
              <w:rPr>
                <w:noProof w:val="0"/>
              </w:rPr>
            </w:pPr>
          </w:p>
        </w:tc>
        <w:tc>
          <w:tcPr>
            <w:tcW w:w="3256" w:type="dxa"/>
            <w:tcBorders>
              <w:top w:val="single" w:sz="4" w:space="0" w:color="000000"/>
              <w:left w:val="single" w:sz="4" w:space="0" w:color="000000"/>
              <w:bottom w:val="single" w:sz="4" w:space="0" w:color="000000"/>
            </w:tcBorders>
          </w:tcPr>
          <w:p w14:paraId="07FECB2E"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BF0A93" w:rsidRDefault="00F71022">
            <w:pPr>
              <w:pStyle w:val="TableEntry"/>
              <w:snapToGrid w:val="0"/>
              <w:rPr>
                <w:noProof w:val="0"/>
              </w:rPr>
            </w:pPr>
            <w:r w:rsidRPr="00BF0A93">
              <w:rPr>
                <w:noProof w:val="0"/>
              </w:rPr>
              <w:t>ITI TF-2b: 3.30</w:t>
            </w:r>
          </w:p>
        </w:tc>
      </w:tr>
      <w:tr w:rsidR="00F71022" w:rsidRPr="00BF0A93" w14:paraId="4F6BB96B"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2900767D" w14:textId="77777777" w:rsidR="00F71022" w:rsidRPr="00BF0A93" w:rsidRDefault="00F71022">
            <w:pPr>
              <w:pStyle w:val="TableEntry"/>
              <w:snapToGrid w:val="0"/>
              <w:rPr>
                <w:noProof w:val="0"/>
              </w:rPr>
            </w:pPr>
            <w:r w:rsidRPr="00BF0A93">
              <w:rPr>
                <w:noProof w:val="0"/>
              </w:rPr>
              <w:t>Patient Identifier Cross-reference Consumer</w:t>
            </w:r>
          </w:p>
        </w:tc>
        <w:tc>
          <w:tcPr>
            <w:tcW w:w="3256" w:type="dxa"/>
            <w:tcBorders>
              <w:top w:val="single" w:sz="4" w:space="0" w:color="000000"/>
              <w:left w:val="single" w:sz="4" w:space="0" w:color="000000"/>
              <w:bottom w:val="single" w:sz="4" w:space="0" w:color="000000"/>
            </w:tcBorders>
          </w:tcPr>
          <w:p w14:paraId="11CE725A"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BF0A93" w:rsidRDefault="00F71022">
            <w:pPr>
              <w:pStyle w:val="TableEntry"/>
              <w:snapToGrid w:val="0"/>
              <w:rPr>
                <w:noProof w:val="0"/>
              </w:rPr>
            </w:pPr>
            <w:r w:rsidRPr="00BF0A93">
              <w:rPr>
                <w:noProof w:val="0"/>
              </w:rPr>
              <w:t>ITI TF-2a: 3.9</w:t>
            </w:r>
          </w:p>
        </w:tc>
      </w:tr>
      <w:tr w:rsidR="00F71022" w:rsidRPr="00BF0A93" w14:paraId="5B914DE1" w14:textId="77777777" w:rsidTr="0063458A">
        <w:trPr>
          <w:cantSplit/>
        </w:trPr>
        <w:tc>
          <w:tcPr>
            <w:tcW w:w="3330" w:type="dxa"/>
            <w:vMerge/>
            <w:tcBorders>
              <w:top w:val="single" w:sz="4" w:space="0" w:color="000000"/>
              <w:left w:val="single" w:sz="4" w:space="0" w:color="000000"/>
              <w:bottom w:val="single" w:sz="4" w:space="0" w:color="000000"/>
            </w:tcBorders>
          </w:tcPr>
          <w:p w14:paraId="72B50D84" w14:textId="77777777" w:rsidR="00F71022" w:rsidRPr="00BF0A93" w:rsidRDefault="00F71022"/>
        </w:tc>
        <w:tc>
          <w:tcPr>
            <w:tcW w:w="3256" w:type="dxa"/>
            <w:tcBorders>
              <w:top w:val="single" w:sz="4" w:space="0" w:color="000000"/>
              <w:left w:val="single" w:sz="4" w:space="0" w:color="000000"/>
              <w:bottom w:val="single" w:sz="4" w:space="0" w:color="000000"/>
            </w:tcBorders>
          </w:tcPr>
          <w:p w14:paraId="26D48461"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BF0A93" w:rsidRDefault="00F71022">
            <w:pPr>
              <w:pStyle w:val="TableEntry"/>
              <w:snapToGrid w:val="0"/>
              <w:rPr>
                <w:noProof w:val="0"/>
              </w:rPr>
            </w:pPr>
            <w:r w:rsidRPr="00BF0A93">
              <w:rPr>
                <w:noProof w:val="0"/>
              </w:rPr>
              <w:t>ITI TF-2a: 3.10</w:t>
            </w:r>
          </w:p>
        </w:tc>
      </w:tr>
      <w:tr w:rsidR="00F71022" w:rsidRPr="00BF0A93" w14:paraId="01921BA1"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7065A5A0" w14:textId="77777777" w:rsidR="00F71022" w:rsidRPr="00BF0A93" w:rsidRDefault="00F71022">
            <w:pPr>
              <w:pStyle w:val="TableEntry"/>
              <w:snapToGrid w:val="0"/>
              <w:rPr>
                <w:noProof w:val="0"/>
              </w:rPr>
            </w:pPr>
            <w:r w:rsidRPr="00BF0A93">
              <w:rPr>
                <w:noProof w:val="0"/>
              </w:rPr>
              <w:t>Patient Identifier Cross-reference Manager</w:t>
            </w:r>
          </w:p>
        </w:tc>
        <w:tc>
          <w:tcPr>
            <w:tcW w:w="3256" w:type="dxa"/>
            <w:tcBorders>
              <w:top w:val="single" w:sz="4" w:space="0" w:color="000000"/>
              <w:left w:val="single" w:sz="4" w:space="0" w:color="000000"/>
              <w:bottom w:val="single" w:sz="4" w:space="0" w:color="000000"/>
            </w:tcBorders>
          </w:tcPr>
          <w:p w14:paraId="068FD2C1"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BF0A93" w:rsidRDefault="00F71022">
            <w:pPr>
              <w:pStyle w:val="TableEntry"/>
              <w:snapToGrid w:val="0"/>
              <w:rPr>
                <w:noProof w:val="0"/>
              </w:rPr>
            </w:pPr>
            <w:r w:rsidRPr="00BF0A93">
              <w:rPr>
                <w:noProof w:val="0"/>
              </w:rPr>
              <w:t>ITI TF-2a: 3.8</w:t>
            </w:r>
          </w:p>
        </w:tc>
      </w:tr>
      <w:tr w:rsidR="00F71022" w:rsidRPr="00BF0A93" w14:paraId="756F2CC2" w14:textId="77777777" w:rsidTr="0063458A">
        <w:trPr>
          <w:cantSplit/>
          <w:trHeight w:hRule="exact" w:val="370"/>
        </w:trPr>
        <w:tc>
          <w:tcPr>
            <w:tcW w:w="3330" w:type="dxa"/>
            <w:vMerge/>
            <w:tcBorders>
              <w:top w:val="single" w:sz="4" w:space="0" w:color="000000"/>
              <w:left w:val="single" w:sz="4" w:space="0" w:color="000000"/>
              <w:bottom w:val="single" w:sz="4" w:space="0" w:color="000000"/>
            </w:tcBorders>
          </w:tcPr>
          <w:p w14:paraId="5D3A9972" w14:textId="77777777" w:rsidR="00F71022" w:rsidRPr="00BF0A93" w:rsidRDefault="00F71022"/>
        </w:tc>
        <w:tc>
          <w:tcPr>
            <w:tcW w:w="3256" w:type="dxa"/>
            <w:tcBorders>
              <w:top w:val="single" w:sz="4" w:space="0" w:color="000000"/>
              <w:left w:val="single" w:sz="4" w:space="0" w:color="000000"/>
              <w:bottom w:val="single" w:sz="4" w:space="0" w:color="000000"/>
            </w:tcBorders>
          </w:tcPr>
          <w:p w14:paraId="2C1D9FD4"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BF0A93" w:rsidRDefault="00F71022">
            <w:pPr>
              <w:pStyle w:val="TableEntry"/>
              <w:snapToGrid w:val="0"/>
              <w:rPr>
                <w:noProof w:val="0"/>
              </w:rPr>
            </w:pPr>
            <w:r w:rsidRPr="00BF0A93">
              <w:rPr>
                <w:noProof w:val="0"/>
              </w:rPr>
              <w:t>ITI TF-2b: 3.30</w:t>
            </w:r>
          </w:p>
        </w:tc>
      </w:tr>
      <w:tr w:rsidR="00F71022" w:rsidRPr="00BF0A93" w14:paraId="4FB37823" w14:textId="77777777" w:rsidTr="0063458A">
        <w:trPr>
          <w:cantSplit/>
          <w:trHeight w:hRule="exact" w:val="297"/>
        </w:trPr>
        <w:tc>
          <w:tcPr>
            <w:tcW w:w="3330" w:type="dxa"/>
            <w:vMerge/>
            <w:tcBorders>
              <w:top w:val="single" w:sz="4" w:space="0" w:color="000000"/>
              <w:left w:val="single" w:sz="4" w:space="0" w:color="000000"/>
              <w:bottom w:val="single" w:sz="4" w:space="0" w:color="000000"/>
            </w:tcBorders>
          </w:tcPr>
          <w:p w14:paraId="4514F594" w14:textId="77777777" w:rsidR="00F71022" w:rsidRPr="00BF0A93" w:rsidRDefault="00F71022"/>
        </w:tc>
        <w:tc>
          <w:tcPr>
            <w:tcW w:w="3256" w:type="dxa"/>
            <w:tcBorders>
              <w:top w:val="single" w:sz="4" w:space="0" w:color="000000"/>
              <w:left w:val="single" w:sz="4" w:space="0" w:color="000000"/>
              <w:bottom w:val="single" w:sz="4" w:space="0" w:color="000000"/>
            </w:tcBorders>
          </w:tcPr>
          <w:p w14:paraId="501E0635"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BF0A93" w:rsidRDefault="00F71022">
            <w:pPr>
              <w:pStyle w:val="TableEntry"/>
              <w:snapToGrid w:val="0"/>
              <w:rPr>
                <w:noProof w:val="0"/>
              </w:rPr>
            </w:pPr>
            <w:r w:rsidRPr="00BF0A93">
              <w:rPr>
                <w:noProof w:val="0"/>
              </w:rPr>
              <w:t>ITI TF-2a: 3.9</w:t>
            </w:r>
          </w:p>
        </w:tc>
      </w:tr>
      <w:tr w:rsidR="00F71022" w:rsidRPr="00BF0A93" w14:paraId="5F773C5F" w14:textId="77777777" w:rsidTr="0063458A">
        <w:trPr>
          <w:cantSplit/>
        </w:trPr>
        <w:tc>
          <w:tcPr>
            <w:tcW w:w="3330" w:type="dxa"/>
            <w:vMerge/>
            <w:tcBorders>
              <w:top w:val="single" w:sz="4" w:space="0" w:color="000000"/>
              <w:left w:val="single" w:sz="4" w:space="0" w:color="000000"/>
              <w:bottom w:val="single" w:sz="4" w:space="0" w:color="000000"/>
            </w:tcBorders>
          </w:tcPr>
          <w:p w14:paraId="3314C66F" w14:textId="77777777" w:rsidR="00F71022" w:rsidRPr="00BF0A93" w:rsidRDefault="00F71022"/>
        </w:tc>
        <w:tc>
          <w:tcPr>
            <w:tcW w:w="3256" w:type="dxa"/>
            <w:tcBorders>
              <w:top w:val="single" w:sz="4" w:space="0" w:color="000000"/>
              <w:left w:val="single" w:sz="4" w:space="0" w:color="000000"/>
              <w:bottom w:val="single" w:sz="4" w:space="0" w:color="000000"/>
            </w:tcBorders>
          </w:tcPr>
          <w:p w14:paraId="3F0D637F"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BF0A93" w:rsidRDefault="00F71022">
            <w:pPr>
              <w:pStyle w:val="TableEntry"/>
              <w:snapToGrid w:val="0"/>
              <w:rPr>
                <w:noProof w:val="0"/>
              </w:rPr>
            </w:pPr>
            <w:r w:rsidRPr="00BF0A93">
              <w:rPr>
                <w:noProof w:val="0"/>
              </w:rPr>
              <w:t>ITI TF-2a: 3.10</w:t>
            </w:r>
          </w:p>
        </w:tc>
      </w:tr>
    </w:tbl>
    <w:p w14:paraId="3DA50E50" w14:textId="63912911" w:rsidR="0035085E" w:rsidRDefault="0035085E" w:rsidP="0035085E">
      <w:pPr>
        <w:pStyle w:val="Heading3"/>
        <w:rPr>
          <w:ins w:id="1490" w:author="Lynn Felhofer" w:date="2020-03-20T16:46:00Z"/>
        </w:rPr>
      </w:pPr>
      <w:bookmarkStart w:id="1491" w:name="_Toc210747716"/>
      <w:bookmarkStart w:id="1492" w:name="_Toc214425606"/>
      <w:bookmarkStart w:id="1493" w:name="_Toc487039020"/>
      <w:bookmarkStart w:id="1494" w:name="_Toc488068121"/>
      <w:bookmarkStart w:id="1495" w:name="_Toc488068554"/>
      <w:bookmarkStart w:id="1496" w:name="_Toc488074881"/>
      <w:bookmarkStart w:id="1497" w:name="_Toc13752257"/>
      <w:ins w:id="1498" w:author="Lynn Felhofer" w:date="2020-03-20T16:46:00Z">
        <w:r>
          <w:t xml:space="preserve">PIX Required Actor </w:t>
        </w:r>
        <w:r w:rsidRPr="00BF0A93">
          <w:t>Grouping</w:t>
        </w:r>
        <w:r>
          <w:t>s</w:t>
        </w:r>
      </w:ins>
    </w:p>
    <w:p w14:paraId="0022EF74" w14:textId="77777777" w:rsidR="0035085E" w:rsidRDefault="0035085E" w:rsidP="0035085E">
      <w:pPr>
        <w:pStyle w:val="BodyText"/>
        <w:rPr>
          <w:ins w:id="1499" w:author="Lynn Felhofer" w:date="2020-03-20T16:46:00Z"/>
        </w:rPr>
      </w:pPr>
      <w:ins w:id="1500" w:author="Lynn Felhofer" w:date="2020-03-20T16:4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748E731" w14:textId="345C94F7" w:rsidR="0035085E" w:rsidRPr="0013655E" w:rsidRDefault="0035085E" w:rsidP="0035085E">
      <w:pPr>
        <w:pStyle w:val="BodyText"/>
        <w:jc w:val="center"/>
        <w:rPr>
          <w:ins w:id="1501" w:author="Lynn Felhofer" w:date="2020-03-20T16:46:00Z"/>
          <w:rFonts w:ascii="Arial" w:hAnsi="Arial" w:cs="Arial"/>
          <w:b/>
          <w:bCs/>
          <w:sz w:val="22"/>
          <w:szCs w:val="22"/>
        </w:rPr>
      </w:pPr>
      <w:ins w:id="1502" w:author="Lynn Felhofer" w:date="2020-03-20T16:46:00Z">
        <w:r w:rsidRPr="0013655E">
          <w:rPr>
            <w:rFonts w:ascii="Arial" w:hAnsi="Arial" w:cs="Arial"/>
            <w:b/>
            <w:bCs/>
            <w:sz w:val="22"/>
            <w:szCs w:val="22"/>
          </w:rPr>
          <w:t xml:space="preserve">Table </w:t>
        </w:r>
      </w:ins>
      <w:ins w:id="1503" w:author="Lynn Felhofer" w:date="2020-03-20T16:51:00Z">
        <w:r>
          <w:rPr>
            <w:rFonts w:ascii="Arial" w:hAnsi="Arial" w:cs="Arial"/>
            <w:b/>
            <w:bCs/>
            <w:sz w:val="22"/>
            <w:szCs w:val="22"/>
          </w:rPr>
          <w:t>5</w:t>
        </w:r>
      </w:ins>
      <w:ins w:id="1504" w:author="Lynn Felhofer" w:date="2020-03-20T16:52:00Z">
        <w:r>
          <w:rPr>
            <w:rFonts w:ascii="Arial" w:hAnsi="Arial" w:cs="Arial"/>
            <w:b/>
            <w:bCs/>
            <w:sz w:val="22"/>
            <w:szCs w:val="22"/>
          </w:rPr>
          <w:t>.1</w:t>
        </w:r>
      </w:ins>
      <w:ins w:id="1505" w:author="Lynn Felhofer" w:date="2020-03-20T16:46: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PIX</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685"/>
        <w:gridCol w:w="2970"/>
        <w:gridCol w:w="1620"/>
      </w:tblGrid>
      <w:tr w:rsidR="0035085E" w:rsidRPr="00D26514" w14:paraId="221138B0" w14:textId="77777777" w:rsidTr="0035085E">
        <w:trPr>
          <w:cantSplit/>
          <w:tblHeader/>
          <w:ins w:id="1506" w:author="Lynn Felhofer" w:date="2020-03-20T16:46:00Z"/>
        </w:trPr>
        <w:tc>
          <w:tcPr>
            <w:tcW w:w="3685" w:type="dxa"/>
            <w:shd w:val="clear" w:color="auto" w:fill="D9D9D9" w:themeFill="background1" w:themeFillShade="D9"/>
          </w:tcPr>
          <w:p w14:paraId="22DA2988" w14:textId="68F127D5" w:rsidR="0035085E" w:rsidRPr="00D26514" w:rsidRDefault="0035085E" w:rsidP="007F1D2D">
            <w:pPr>
              <w:pStyle w:val="TableEntryHeader"/>
              <w:rPr>
                <w:ins w:id="1507" w:author="Lynn Felhofer" w:date="2020-03-20T16:46:00Z"/>
              </w:rPr>
            </w:pPr>
            <w:ins w:id="1508" w:author="Lynn Felhofer" w:date="2020-03-20T16:46:00Z">
              <w:r>
                <w:t>PIX Ac</w:t>
              </w:r>
              <w:r w:rsidRPr="00D26514">
                <w:t>tor</w:t>
              </w:r>
            </w:ins>
          </w:p>
        </w:tc>
        <w:tc>
          <w:tcPr>
            <w:tcW w:w="2970" w:type="dxa"/>
            <w:shd w:val="clear" w:color="auto" w:fill="D9D9D9" w:themeFill="background1" w:themeFillShade="D9"/>
          </w:tcPr>
          <w:p w14:paraId="26780965" w14:textId="77777777" w:rsidR="0035085E" w:rsidRPr="00D26514" w:rsidRDefault="0035085E" w:rsidP="007F1D2D">
            <w:pPr>
              <w:pStyle w:val="TableEntryHeader"/>
              <w:rPr>
                <w:ins w:id="1509" w:author="Lynn Felhofer" w:date="2020-03-20T16:46:00Z"/>
              </w:rPr>
            </w:pPr>
            <w:ins w:id="1510" w:author="Lynn Felhofer" w:date="2020-03-20T16:46:00Z">
              <w:r w:rsidRPr="00D26514">
                <w:t>Actor(s) to be grouped with</w:t>
              </w:r>
            </w:ins>
          </w:p>
        </w:tc>
        <w:tc>
          <w:tcPr>
            <w:tcW w:w="1620" w:type="dxa"/>
            <w:shd w:val="clear" w:color="auto" w:fill="D9D9D9" w:themeFill="background1" w:themeFillShade="D9"/>
          </w:tcPr>
          <w:p w14:paraId="660D2A00" w14:textId="77777777" w:rsidR="0035085E" w:rsidRPr="00D26514" w:rsidRDefault="0035085E" w:rsidP="007F1D2D">
            <w:pPr>
              <w:pStyle w:val="TableEntryHeader"/>
              <w:rPr>
                <w:ins w:id="1511" w:author="Lynn Felhofer" w:date="2020-03-20T16:46:00Z"/>
              </w:rPr>
            </w:pPr>
            <w:ins w:id="1512" w:author="Lynn Felhofer" w:date="2020-03-20T16:46:00Z">
              <w:r w:rsidRPr="00D26514">
                <w:t>Reference</w:t>
              </w:r>
            </w:ins>
          </w:p>
        </w:tc>
      </w:tr>
      <w:tr w:rsidR="0035085E" w:rsidRPr="009715AF" w14:paraId="58C36F4A" w14:textId="77777777" w:rsidTr="0035085E">
        <w:trPr>
          <w:cantSplit/>
          <w:ins w:id="1513" w:author="Lynn Felhofer" w:date="2020-03-20T16:46:00Z"/>
        </w:trPr>
        <w:tc>
          <w:tcPr>
            <w:tcW w:w="3685" w:type="dxa"/>
          </w:tcPr>
          <w:p w14:paraId="09B886FE" w14:textId="6F56B179" w:rsidR="0035085E" w:rsidRPr="009715AF" w:rsidRDefault="0035085E" w:rsidP="0035085E">
            <w:pPr>
              <w:pStyle w:val="TableEntry"/>
              <w:rPr>
                <w:ins w:id="1514" w:author="Lynn Felhofer" w:date="2020-03-20T16:46:00Z"/>
              </w:rPr>
            </w:pPr>
            <w:ins w:id="1515" w:author="Lynn Felhofer" w:date="2020-03-20T16:47:00Z">
              <w:r>
                <w:t>Patient Identity Source</w:t>
              </w:r>
            </w:ins>
          </w:p>
        </w:tc>
        <w:tc>
          <w:tcPr>
            <w:tcW w:w="2970" w:type="dxa"/>
          </w:tcPr>
          <w:p w14:paraId="071F6397" w14:textId="77777777" w:rsidR="0035085E" w:rsidRPr="009715AF" w:rsidRDefault="0035085E" w:rsidP="0035085E">
            <w:pPr>
              <w:pStyle w:val="TableEntry"/>
              <w:rPr>
                <w:ins w:id="1516" w:author="Lynn Felhofer" w:date="2020-03-20T16:46:00Z"/>
                <w:szCs w:val="18"/>
              </w:rPr>
            </w:pPr>
            <w:ins w:id="1517" w:author="Lynn Felhofer" w:date="2020-03-20T16:46:00Z">
              <w:r>
                <w:rPr>
                  <w:szCs w:val="18"/>
                </w:rPr>
                <w:t>CT / Consistent Time</w:t>
              </w:r>
            </w:ins>
          </w:p>
        </w:tc>
        <w:tc>
          <w:tcPr>
            <w:tcW w:w="1620" w:type="dxa"/>
          </w:tcPr>
          <w:p w14:paraId="5A3C5CDD" w14:textId="77777777" w:rsidR="0035085E" w:rsidRPr="009715AF" w:rsidRDefault="0035085E" w:rsidP="0035085E">
            <w:pPr>
              <w:pStyle w:val="TableEntry"/>
              <w:rPr>
                <w:ins w:id="1518" w:author="Lynn Felhofer" w:date="2020-03-20T16:46:00Z"/>
                <w:szCs w:val="18"/>
              </w:rPr>
            </w:pPr>
            <w:ins w:id="1519" w:author="Lynn Felhofer" w:date="2020-03-20T16:46:00Z">
              <w:r>
                <w:rPr>
                  <w:szCs w:val="18"/>
                </w:rPr>
                <w:t>ITI TF-1: 7.1</w:t>
              </w:r>
            </w:ins>
          </w:p>
        </w:tc>
      </w:tr>
      <w:tr w:rsidR="0035085E" w:rsidRPr="009715AF" w14:paraId="24BF46CE" w14:textId="77777777" w:rsidTr="0035085E">
        <w:trPr>
          <w:cantSplit/>
          <w:trHeight w:val="323"/>
          <w:ins w:id="1520" w:author="Lynn Felhofer" w:date="2020-03-20T16:46:00Z"/>
        </w:trPr>
        <w:tc>
          <w:tcPr>
            <w:tcW w:w="3685" w:type="dxa"/>
          </w:tcPr>
          <w:p w14:paraId="5C913E07" w14:textId="1B224604" w:rsidR="0035085E" w:rsidRPr="009715AF" w:rsidRDefault="0035085E" w:rsidP="0035085E">
            <w:pPr>
              <w:pStyle w:val="TableEntry"/>
              <w:rPr>
                <w:ins w:id="1521" w:author="Lynn Felhofer" w:date="2020-03-20T16:46:00Z"/>
              </w:rPr>
            </w:pPr>
            <w:ins w:id="1522" w:author="Lynn Felhofer" w:date="2020-03-20T16:47:00Z">
              <w:r>
                <w:t>Patient Identifier Cross-reference Consumer</w:t>
              </w:r>
            </w:ins>
          </w:p>
        </w:tc>
        <w:tc>
          <w:tcPr>
            <w:tcW w:w="2970" w:type="dxa"/>
          </w:tcPr>
          <w:p w14:paraId="4B056BB5" w14:textId="77777777" w:rsidR="0035085E" w:rsidRPr="009715AF" w:rsidRDefault="0035085E" w:rsidP="0035085E">
            <w:pPr>
              <w:pStyle w:val="TableEntry"/>
              <w:rPr>
                <w:ins w:id="1523" w:author="Lynn Felhofer" w:date="2020-03-20T16:46:00Z"/>
                <w:szCs w:val="18"/>
              </w:rPr>
            </w:pPr>
            <w:ins w:id="1524" w:author="Lynn Felhofer" w:date="2020-03-20T16:46:00Z">
              <w:r>
                <w:rPr>
                  <w:szCs w:val="18"/>
                </w:rPr>
                <w:t>CT / Consistent Time</w:t>
              </w:r>
            </w:ins>
          </w:p>
        </w:tc>
        <w:tc>
          <w:tcPr>
            <w:tcW w:w="1620" w:type="dxa"/>
          </w:tcPr>
          <w:p w14:paraId="2A01DE70" w14:textId="77777777" w:rsidR="0035085E" w:rsidRPr="009715AF" w:rsidRDefault="0035085E" w:rsidP="0035085E">
            <w:pPr>
              <w:pStyle w:val="TableEntry"/>
              <w:rPr>
                <w:ins w:id="1525" w:author="Lynn Felhofer" w:date="2020-03-20T16:46:00Z"/>
                <w:szCs w:val="18"/>
              </w:rPr>
            </w:pPr>
            <w:ins w:id="1526" w:author="Lynn Felhofer" w:date="2020-03-20T16:46:00Z">
              <w:r>
                <w:rPr>
                  <w:szCs w:val="18"/>
                </w:rPr>
                <w:t>ITI TF-1: 7.1</w:t>
              </w:r>
            </w:ins>
          </w:p>
        </w:tc>
      </w:tr>
      <w:tr w:rsidR="0035085E" w:rsidRPr="009715AF" w14:paraId="7A997C6C" w14:textId="77777777" w:rsidTr="0035085E">
        <w:trPr>
          <w:cantSplit/>
          <w:trHeight w:val="323"/>
          <w:ins w:id="1527" w:author="Lynn Felhofer" w:date="2020-03-20T16:46:00Z"/>
        </w:trPr>
        <w:tc>
          <w:tcPr>
            <w:tcW w:w="3685" w:type="dxa"/>
          </w:tcPr>
          <w:p w14:paraId="590C17B0" w14:textId="763D8227" w:rsidR="0035085E" w:rsidRDefault="0035085E" w:rsidP="0035085E">
            <w:pPr>
              <w:pStyle w:val="TableEntry"/>
              <w:rPr>
                <w:ins w:id="1528" w:author="Lynn Felhofer" w:date="2020-03-20T16:46:00Z"/>
              </w:rPr>
            </w:pPr>
            <w:ins w:id="1529" w:author="Lynn Felhofer" w:date="2020-03-20T16:47:00Z">
              <w:r>
                <w:t>Patient Identifier Cross-r</w:t>
              </w:r>
            </w:ins>
            <w:ins w:id="1530" w:author="Lynn Felhofer" w:date="2020-03-20T16:48:00Z">
              <w:r>
                <w:t>eference Manager</w:t>
              </w:r>
            </w:ins>
          </w:p>
        </w:tc>
        <w:tc>
          <w:tcPr>
            <w:tcW w:w="2970" w:type="dxa"/>
          </w:tcPr>
          <w:p w14:paraId="3FF5A663" w14:textId="77777777" w:rsidR="0035085E" w:rsidRDefault="0035085E" w:rsidP="0035085E">
            <w:pPr>
              <w:pStyle w:val="TableEntry"/>
              <w:rPr>
                <w:ins w:id="1531" w:author="Lynn Felhofer" w:date="2020-03-20T16:46:00Z"/>
                <w:szCs w:val="18"/>
              </w:rPr>
            </w:pPr>
            <w:ins w:id="1532" w:author="Lynn Felhofer" w:date="2020-03-20T16:46:00Z">
              <w:r>
                <w:rPr>
                  <w:szCs w:val="18"/>
                </w:rPr>
                <w:t>CT / Consistent Time</w:t>
              </w:r>
            </w:ins>
          </w:p>
        </w:tc>
        <w:tc>
          <w:tcPr>
            <w:tcW w:w="1620" w:type="dxa"/>
          </w:tcPr>
          <w:p w14:paraId="4DFCE993" w14:textId="77777777" w:rsidR="0035085E" w:rsidRDefault="0035085E" w:rsidP="0035085E">
            <w:pPr>
              <w:pStyle w:val="TableEntry"/>
              <w:rPr>
                <w:ins w:id="1533" w:author="Lynn Felhofer" w:date="2020-03-20T16:46:00Z"/>
                <w:szCs w:val="18"/>
              </w:rPr>
            </w:pPr>
            <w:ins w:id="1534" w:author="Lynn Felhofer" w:date="2020-03-20T16:46:00Z">
              <w:r>
                <w:rPr>
                  <w:szCs w:val="18"/>
                </w:rPr>
                <w:t>ITI TF-1: 7.1</w:t>
              </w:r>
            </w:ins>
          </w:p>
        </w:tc>
      </w:tr>
    </w:tbl>
    <w:p w14:paraId="7C540138" w14:textId="4A1BCA6A" w:rsidR="00F71022" w:rsidRPr="00BF0A93" w:rsidRDefault="00E24092" w:rsidP="00CE43D1">
      <w:pPr>
        <w:pStyle w:val="Heading2"/>
        <w:numPr>
          <w:ilvl w:val="1"/>
          <w:numId w:val="150"/>
        </w:numPr>
        <w:rPr>
          <w:noProof w:val="0"/>
        </w:rPr>
      </w:pPr>
      <w:r>
        <w:rPr>
          <w:noProof w:val="0"/>
        </w:rPr>
        <w:t>PIX Actor</w:t>
      </w:r>
      <w:r w:rsidR="00F71022" w:rsidRPr="00BF0A93">
        <w:rPr>
          <w:noProof w:val="0"/>
        </w:rPr>
        <w:t xml:space="preserve"> Options</w:t>
      </w:r>
      <w:bookmarkEnd w:id="1491"/>
      <w:bookmarkEnd w:id="1492"/>
      <w:bookmarkEnd w:id="1493"/>
      <w:bookmarkEnd w:id="1494"/>
      <w:bookmarkEnd w:id="1495"/>
      <w:bookmarkEnd w:id="1496"/>
      <w:bookmarkEnd w:id="1497"/>
    </w:p>
    <w:p w14:paraId="7E4622A3" w14:textId="618C804F" w:rsidR="00F71022" w:rsidRPr="00BF0A93" w:rsidRDefault="00F71022">
      <w:pPr>
        <w:pStyle w:val="BodyText"/>
      </w:pPr>
      <w:r w:rsidRPr="00BF0A93">
        <w:t>Options that may be selected for this Integration Profile are listed in the Table 5.2-1 along with the Actors to which they apply. Dependencies between options when applicable are specified in notes.</w:t>
      </w:r>
    </w:p>
    <w:p w14:paraId="63ABCAA3" w14:textId="77777777" w:rsidR="00F71022" w:rsidRPr="00BF0A93" w:rsidRDefault="00F71022">
      <w:pPr>
        <w:pStyle w:val="TableTitle"/>
      </w:pPr>
      <w:r w:rsidRPr="00BF0A93">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BF0A93"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BF0A93" w:rsidRDefault="00F71022" w:rsidP="007F1D2D">
            <w:pPr>
              <w:pStyle w:val="TableEntryHeader"/>
            </w:pPr>
            <w:r w:rsidRPr="00BF0A93">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BF0A93" w:rsidRDefault="00F71022" w:rsidP="007F1D2D">
            <w:pPr>
              <w:pStyle w:val="TableEntryHeader"/>
            </w:pPr>
            <w:r w:rsidRPr="00BF0A93">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BF0A93" w:rsidRDefault="00F71022" w:rsidP="007F1D2D">
            <w:pPr>
              <w:pStyle w:val="TableEntryHeader"/>
            </w:pPr>
            <w:r w:rsidRPr="00BF0A93">
              <w:t>Vol. &amp; Section</w:t>
            </w:r>
          </w:p>
        </w:tc>
      </w:tr>
      <w:tr w:rsidR="00F71022" w:rsidRPr="00BF0A93"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BF0A93" w:rsidRDefault="00F71022">
            <w:pPr>
              <w:pStyle w:val="TableEntry"/>
              <w:snapToGrid w:val="0"/>
              <w:rPr>
                <w:noProof w:val="0"/>
              </w:rPr>
            </w:pPr>
            <w:r w:rsidRPr="00BF0A93">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BF0A93" w:rsidRDefault="00F71022">
            <w:pPr>
              <w:pStyle w:val="TableEntry"/>
              <w:snapToGrid w:val="0"/>
              <w:rPr>
                <w:noProof w:val="0"/>
              </w:rPr>
            </w:pPr>
            <w:r w:rsidRPr="00BF0A93">
              <w:rPr>
                <w:noProof w:val="0"/>
              </w:rPr>
              <w:t>ITI TF-1: 5.2.1</w:t>
            </w:r>
          </w:p>
        </w:tc>
      </w:tr>
      <w:tr w:rsidR="00F71022" w:rsidRPr="00BF0A93"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BF0A93" w:rsidRDefault="00F71022">
            <w:pPr>
              <w:pStyle w:val="TableEntry"/>
              <w:snapToGrid w:val="0"/>
              <w:rPr>
                <w:noProof w:val="0"/>
              </w:rPr>
            </w:pPr>
            <w:r w:rsidRPr="00BF0A93">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BF0A93" w:rsidRDefault="00F71022">
            <w:pPr>
              <w:pStyle w:val="TableEntry"/>
              <w:snapToGrid w:val="0"/>
              <w:rPr>
                <w:noProof w:val="0"/>
              </w:rPr>
            </w:pPr>
            <w:r w:rsidRPr="00BF0A93">
              <w:rPr>
                <w:noProof w:val="0"/>
              </w:rPr>
              <w:t>ITI TF-1: 5.2.1</w:t>
            </w:r>
          </w:p>
        </w:tc>
      </w:tr>
      <w:tr w:rsidR="00F71022" w:rsidRPr="00BF0A93"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BF0A93" w:rsidRDefault="00F71022">
            <w:pPr>
              <w:pStyle w:val="TableEntry"/>
              <w:snapToGrid w:val="0"/>
              <w:rPr>
                <w:noProof w:val="0"/>
              </w:rPr>
            </w:pPr>
            <w:r w:rsidRPr="00BF0A93">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BF0A93" w:rsidRDefault="00F71022" w:rsidP="00DB1659">
            <w:pPr>
              <w:pStyle w:val="TableEntry"/>
              <w:snapToGrid w:val="0"/>
              <w:rPr>
                <w:iCs/>
                <w:noProof w:val="0"/>
              </w:rPr>
            </w:pPr>
            <w:r w:rsidRPr="00BF0A93">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BF0A93" w:rsidRDefault="00F71022">
            <w:pPr>
              <w:pStyle w:val="TableEntry"/>
              <w:snapToGrid w:val="0"/>
              <w:rPr>
                <w:noProof w:val="0"/>
              </w:rPr>
            </w:pPr>
            <w:r w:rsidRPr="00BF0A93">
              <w:rPr>
                <w:noProof w:val="0"/>
              </w:rPr>
              <w:t>ITI TF-2a: 3.10</w:t>
            </w:r>
          </w:p>
        </w:tc>
      </w:tr>
    </w:tbl>
    <w:p w14:paraId="5C2EED40" w14:textId="77777777" w:rsidR="00F71022" w:rsidRPr="00BF0A93" w:rsidRDefault="00F71022" w:rsidP="006720E8">
      <w:pPr>
        <w:pStyle w:val="BodyText"/>
      </w:pPr>
      <w:bookmarkStart w:id="1535" w:name="_Toc206168275"/>
      <w:bookmarkStart w:id="1536" w:name="_Toc237270288"/>
      <w:bookmarkStart w:id="1537" w:name="_Toc269213235"/>
      <w:bookmarkStart w:id="1538" w:name="_Toc210747717"/>
      <w:bookmarkStart w:id="1539" w:name="_Toc214425607"/>
    </w:p>
    <w:p w14:paraId="0F509089" w14:textId="7A7EB584" w:rsidR="00F71022" w:rsidRPr="00D03BAD" w:rsidRDefault="00F71022" w:rsidP="00AB4C28">
      <w:pPr>
        <w:pStyle w:val="Heading3"/>
        <w:numPr>
          <w:ilvl w:val="2"/>
          <w:numId w:val="158"/>
        </w:numPr>
        <w:ind w:left="0" w:firstLine="0"/>
        <w:rPr>
          <w:bCs/>
          <w:noProof w:val="0"/>
        </w:rPr>
      </w:pPr>
      <w:bookmarkStart w:id="1540" w:name="_Toc487039021"/>
      <w:bookmarkStart w:id="1541" w:name="_Toc488068122"/>
      <w:bookmarkStart w:id="1542" w:name="_Toc488068555"/>
      <w:bookmarkStart w:id="1543" w:name="_Toc488074882"/>
      <w:bookmarkStart w:id="1544" w:name="_Toc13752258"/>
      <w:r w:rsidRPr="00D03BAD">
        <w:rPr>
          <w:bCs/>
          <w:noProof w:val="0"/>
        </w:rPr>
        <w:lastRenderedPageBreak/>
        <w:t>Pediatric Demographics</w:t>
      </w:r>
      <w:bookmarkEnd w:id="1535"/>
      <w:bookmarkEnd w:id="1536"/>
      <w:bookmarkEnd w:id="1537"/>
      <w:bookmarkEnd w:id="1540"/>
      <w:bookmarkEnd w:id="1541"/>
      <w:bookmarkEnd w:id="1542"/>
      <w:bookmarkEnd w:id="1543"/>
      <w:r w:rsidR="009510CD">
        <w:rPr>
          <w:bCs/>
          <w:noProof w:val="0"/>
        </w:rPr>
        <w:t xml:space="preserve"> Option</w:t>
      </w:r>
      <w:bookmarkEnd w:id="1544"/>
    </w:p>
    <w:p w14:paraId="20C59AE8" w14:textId="77777777" w:rsidR="00F71022" w:rsidRPr="00BF0A93" w:rsidRDefault="00F71022" w:rsidP="00A430B3">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BF0A93" w:rsidRDefault="00F71022" w:rsidP="00A430B3">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35512A41" w14:textId="77777777" w:rsidR="00F71022" w:rsidRPr="00BF0A93" w:rsidRDefault="00F71022" w:rsidP="00A9747B">
      <w:pPr>
        <w:pStyle w:val="TableTitle"/>
      </w:pPr>
      <w:r w:rsidRPr="00BF0A93">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25831ACB" w14:textId="77777777" w:rsidTr="00AA50EB">
        <w:trPr>
          <w:trHeight w:val="315"/>
          <w:tblHeader/>
          <w:jc w:val="center"/>
        </w:trPr>
        <w:tc>
          <w:tcPr>
            <w:tcW w:w="2100" w:type="dxa"/>
            <w:shd w:val="clear" w:color="auto" w:fill="D9D9D9"/>
          </w:tcPr>
          <w:p w14:paraId="05CEC1C7" w14:textId="77777777" w:rsidR="00F71022" w:rsidRPr="00BF0A93" w:rsidRDefault="00F71022" w:rsidP="007F1D2D">
            <w:pPr>
              <w:pStyle w:val="TableEntryHeader"/>
            </w:pPr>
            <w:r w:rsidRPr="00BF0A93">
              <w:t>Field</w:t>
            </w:r>
          </w:p>
        </w:tc>
        <w:tc>
          <w:tcPr>
            <w:tcW w:w="3220" w:type="dxa"/>
            <w:shd w:val="clear" w:color="auto" w:fill="D9D9D9"/>
          </w:tcPr>
          <w:p w14:paraId="67ECB1AD" w14:textId="77777777" w:rsidR="00F71022" w:rsidRPr="00BF0A93" w:rsidRDefault="00F71022" w:rsidP="007F1D2D">
            <w:pPr>
              <w:pStyle w:val="TableEntryHeader"/>
            </w:pPr>
            <w:r w:rsidRPr="00BF0A93">
              <w:t>Reason for inclusion</w:t>
            </w:r>
          </w:p>
        </w:tc>
        <w:tc>
          <w:tcPr>
            <w:tcW w:w="3160" w:type="dxa"/>
            <w:shd w:val="clear" w:color="auto" w:fill="D9D9D9"/>
          </w:tcPr>
          <w:p w14:paraId="7E693780" w14:textId="77777777" w:rsidR="00F71022" w:rsidRPr="00BF0A93" w:rsidRDefault="00F71022" w:rsidP="007F1D2D">
            <w:pPr>
              <w:pStyle w:val="TableEntryHeader"/>
            </w:pPr>
            <w:r w:rsidRPr="00BF0A93">
              <w:t>Value</w:t>
            </w:r>
          </w:p>
        </w:tc>
      </w:tr>
      <w:tr w:rsidR="00F71022" w:rsidRPr="00BF0A93" w14:paraId="4FA95C38" w14:textId="77777777" w:rsidTr="00AA50EB">
        <w:trPr>
          <w:cantSplit/>
          <w:trHeight w:val="945"/>
          <w:jc w:val="center"/>
        </w:trPr>
        <w:tc>
          <w:tcPr>
            <w:tcW w:w="2100" w:type="dxa"/>
          </w:tcPr>
          <w:p w14:paraId="31A7A9CD" w14:textId="77777777" w:rsidR="00F71022" w:rsidRPr="00BF0A93" w:rsidRDefault="00F71022" w:rsidP="005D5F3F">
            <w:pPr>
              <w:pStyle w:val="TableEntry"/>
              <w:rPr>
                <w:noProof w:val="0"/>
              </w:rPr>
            </w:pPr>
            <w:r w:rsidRPr="00BF0A93">
              <w:rPr>
                <w:noProof w:val="0"/>
              </w:rPr>
              <w:t>Mother’s Maiden Name</w:t>
            </w:r>
          </w:p>
        </w:tc>
        <w:tc>
          <w:tcPr>
            <w:tcW w:w="3220" w:type="dxa"/>
          </w:tcPr>
          <w:p w14:paraId="0829DEF7" w14:textId="77777777" w:rsidR="00F71022" w:rsidRPr="00BF0A93" w:rsidRDefault="00F71022" w:rsidP="005D5F3F">
            <w:pPr>
              <w:pStyle w:val="TableEntry"/>
              <w:rPr>
                <w:noProof w:val="0"/>
              </w:rPr>
            </w:pPr>
            <w:r w:rsidRPr="00BF0A93">
              <w:rPr>
                <w:noProof w:val="0"/>
              </w:rPr>
              <w:t>Any information about the mother is helpful in making a match</w:t>
            </w:r>
          </w:p>
        </w:tc>
        <w:tc>
          <w:tcPr>
            <w:tcW w:w="3160" w:type="dxa"/>
          </w:tcPr>
          <w:p w14:paraId="495B53C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C153CDD" w14:textId="77777777" w:rsidTr="00AA50EB">
        <w:trPr>
          <w:cantSplit/>
          <w:trHeight w:val="630"/>
          <w:jc w:val="center"/>
        </w:trPr>
        <w:tc>
          <w:tcPr>
            <w:tcW w:w="2100" w:type="dxa"/>
          </w:tcPr>
          <w:p w14:paraId="2F43BE44" w14:textId="77777777" w:rsidR="00F71022" w:rsidRPr="00BF0A93" w:rsidRDefault="00F71022" w:rsidP="005D5F3F">
            <w:pPr>
              <w:pStyle w:val="TableEntry"/>
              <w:rPr>
                <w:noProof w:val="0"/>
              </w:rPr>
            </w:pPr>
            <w:r w:rsidRPr="00BF0A93">
              <w:rPr>
                <w:noProof w:val="0"/>
              </w:rPr>
              <w:t>Patient Home Telephone</w:t>
            </w:r>
          </w:p>
        </w:tc>
        <w:tc>
          <w:tcPr>
            <w:tcW w:w="3220" w:type="dxa"/>
          </w:tcPr>
          <w:p w14:paraId="54E6FC16" w14:textId="77777777" w:rsidR="00F71022" w:rsidRPr="00BF0A93" w:rsidRDefault="00F71022" w:rsidP="005D5F3F">
            <w:pPr>
              <w:pStyle w:val="TableEntry"/>
              <w:rPr>
                <w:noProof w:val="0"/>
              </w:rPr>
            </w:pPr>
            <w:r w:rsidRPr="00BF0A93">
              <w:rPr>
                <w:noProof w:val="0"/>
              </w:rPr>
              <w:t>A telecom helps match into the right household</w:t>
            </w:r>
          </w:p>
        </w:tc>
        <w:tc>
          <w:tcPr>
            <w:tcW w:w="3160" w:type="dxa"/>
          </w:tcPr>
          <w:p w14:paraId="3C61B979"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4EEAABA7" w14:textId="77777777" w:rsidTr="00AA50EB">
        <w:trPr>
          <w:trHeight w:val="630"/>
          <w:jc w:val="center"/>
        </w:trPr>
        <w:tc>
          <w:tcPr>
            <w:tcW w:w="2100" w:type="dxa"/>
          </w:tcPr>
          <w:p w14:paraId="25CC9EF6" w14:textId="77777777" w:rsidR="00F71022" w:rsidRPr="00BF0A93" w:rsidRDefault="00F71022" w:rsidP="005D5F3F">
            <w:pPr>
              <w:pStyle w:val="TableEntry"/>
              <w:rPr>
                <w:noProof w:val="0"/>
              </w:rPr>
            </w:pPr>
            <w:r w:rsidRPr="00BF0A93">
              <w:rPr>
                <w:noProof w:val="0"/>
              </w:rPr>
              <w:t>Patient Multiple Birth Indicator</w:t>
            </w:r>
          </w:p>
        </w:tc>
        <w:tc>
          <w:tcPr>
            <w:tcW w:w="3220" w:type="dxa"/>
          </w:tcPr>
          <w:p w14:paraId="35FB1172" w14:textId="77777777" w:rsidR="00F71022" w:rsidRPr="00BF0A93" w:rsidRDefault="00F71022" w:rsidP="005D5F3F">
            <w:pPr>
              <w:pStyle w:val="TableEntry"/>
              <w:rPr>
                <w:noProof w:val="0"/>
              </w:rPr>
            </w:pPr>
            <w:r w:rsidRPr="00BF0A93">
              <w:rPr>
                <w:noProof w:val="0"/>
              </w:rPr>
              <w:t>Indicates this person is a multiple - twin, triplet, etc.</w:t>
            </w:r>
          </w:p>
        </w:tc>
        <w:tc>
          <w:tcPr>
            <w:tcW w:w="3160" w:type="dxa"/>
          </w:tcPr>
          <w:p w14:paraId="7BD9003A"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65E31A2B" w14:textId="77777777" w:rsidTr="00AA50EB">
        <w:trPr>
          <w:trHeight w:val="630"/>
          <w:jc w:val="center"/>
        </w:trPr>
        <w:tc>
          <w:tcPr>
            <w:tcW w:w="2100" w:type="dxa"/>
          </w:tcPr>
          <w:p w14:paraId="1BC805CE" w14:textId="77777777" w:rsidR="00F71022" w:rsidRPr="00BF0A93" w:rsidRDefault="00F71022" w:rsidP="005D5F3F">
            <w:pPr>
              <w:pStyle w:val="TableEntry"/>
              <w:rPr>
                <w:noProof w:val="0"/>
              </w:rPr>
            </w:pPr>
            <w:r w:rsidRPr="00BF0A93">
              <w:rPr>
                <w:noProof w:val="0"/>
              </w:rPr>
              <w:t>Patient Birth Order</w:t>
            </w:r>
          </w:p>
        </w:tc>
        <w:tc>
          <w:tcPr>
            <w:tcW w:w="3220" w:type="dxa"/>
          </w:tcPr>
          <w:p w14:paraId="63936508" w14:textId="77777777" w:rsidR="00F71022" w:rsidRPr="00BF0A93" w:rsidRDefault="00F71022" w:rsidP="005D5F3F">
            <w:pPr>
              <w:pStyle w:val="TableEntry"/>
              <w:rPr>
                <w:noProof w:val="0"/>
              </w:rPr>
            </w:pPr>
            <w:r w:rsidRPr="00BF0A93">
              <w:rPr>
                <w:noProof w:val="0"/>
              </w:rPr>
              <w:t>Distinguishes among those multiples.</w:t>
            </w:r>
          </w:p>
        </w:tc>
        <w:tc>
          <w:tcPr>
            <w:tcW w:w="3160" w:type="dxa"/>
          </w:tcPr>
          <w:p w14:paraId="2897E2C3"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01E4" w:rsidRPr="00BF0A93" w14:paraId="0D55FE9D" w14:textId="77777777" w:rsidTr="00AA50EB">
        <w:trPr>
          <w:cantSplit/>
          <w:trHeight w:val="1808"/>
          <w:jc w:val="center"/>
        </w:trPr>
        <w:tc>
          <w:tcPr>
            <w:tcW w:w="2100" w:type="dxa"/>
          </w:tcPr>
          <w:p w14:paraId="546FE0D3" w14:textId="77777777" w:rsidR="00E701E4" w:rsidRPr="00BF0A93" w:rsidRDefault="00E701E4" w:rsidP="005D5F3F">
            <w:pPr>
              <w:pStyle w:val="TableEntry"/>
              <w:rPr>
                <w:noProof w:val="0"/>
              </w:rPr>
            </w:pPr>
            <w:r w:rsidRPr="00BF0A93">
              <w:rPr>
                <w:noProof w:val="0"/>
              </w:rPr>
              <w:t>Last Update Date/Time, Last Update Facility</w:t>
            </w:r>
          </w:p>
        </w:tc>
        <w:tc>
          <w:tcPr>
            <w:tcW w:w="3220" w:type="dxa"/>
          </w:tcPr>
          <w:p w14:paraId="6310EC7F" w14:textId="77777777" w:rsidR="00E701E4" w:rsidRPr="00BF0A93" w:rsidRDefault="00E701E4" w:rsidP="005D5F3F">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BF0A93" w:rsidRDefault="00E701E4"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37158C33" w14:textId="77777777" w:rsidR="00F71022" w:rsidRPr="00BF0A93" w:rsidRDefault="00F71022" w:rsidP="004E7A3D">
      <w:pPr>
        <w:pStyle w:val="BodyText"/>
      </w:pPr>
    </w:p>
    <w:p w14:paraId="50B05F16" w14:textId="0247CE49" w:rsidR="00F71022" w:rsidRPr="00BF0A93" w:rsidRDefault="00F71022" w:rsidP="00A430B3">
      <w:pPr>
        <w:pStyle w:val="BodyText"/>
        <w:rPr>
          <w:bCs/>
        </w:rPr>
      </w:pPr>
      <w:r w:rsidRPr="00BF0A93">
        <w:rPr>
          <w:bCs/>
        </w:rPr>
        <w:t xml:space="preserve">Patient Identity Source </w:t>
      </w:r>
      <w:r w:rsidR="002C5D6C">
        <w:rPr>
          <w:bCs/>
        </w:rPr>
        <w:t>Actor</w:t>
      </w:r>
      <w:r w:rsidRPr="00BF0A93">
        <w:rPr>
          <w:bCs/>
        </w:rPr>
        <w:t>s which support the Pediatric Demographics Option are required to support the Patient Identity Management [ITI-30] transaction and shall provide values, when available, for the fields identified as Pediatric Demographics fields.</w:t>
      </w:r>
    </w:p>
    <w:p w14:paraId="193CB1AD" w14:textId="0115BFEF" w:rsidR="00F71022" w:rsidRPr="00BF0A93" w:rsidRDefault="00F71022" w:rsidP="00A430B3">
      <w:pPr>
        <w:pStyle w:val="BodyText"/>
        <w:rPr>
          <w:bCs/>
        </w:rPr>
      </w:pPr>
      <w:r w:rsidRPr="00BF0A93">
        <w:rPr>
          <w:bCs/>
        </w:rPr>
        <w:t xml:space="preserve">Patient Identifier Cross-reference Manager Actors which support the Pediatric Demographics Option are required to support the Patient Identity Management [ITI-30] transaction, and if </w:t>
      </w:r>
      <w:r w:rsidRPr="00BF0A93">
        <w:rPr>
          <w:bCs/>
        </w:rPr>
        <w:lastRenderedPageBreak/>
        <w:t>values for one or more of the Pediatric Demographics fields are specified in the Patient Identity Management [ITI-30]</w:t>
      </w:r>
      <w:r w:rsidR="009510CD">
        <w:rPr>
          <w:bCs/>
        </w:rPr>
        <w:t xml:space="preserve"> transaction</w:t>
      </w:r>
      <w:r w:rsidRPr="00BF0A93">
        <w:rPr>
          <w:bCs/>
        </w:rPr>
        <w:t xml:space="preserve">, they shall be considered as part of the matching algorithm of the PIX Manager. </w:t>
      </w:r>
    </w:p>
    <w:p w14:paraId="4878F5CA" w14:textId="77777777" w:rsidR="00F71022" w:rsidRPr="00BF0A93" w:rsidRDefault="00F71022" w:rsidP="00A430B3">
      <w:pPr>
        <w:pStyle w:val="BodyText"/>
        <w:rPr>
          <w:bCs/>
        </w:rPr>
      </w:pPr>
      <w:r w:rsidRPr="00BF0A93">
        <w:rPr>
          <w:bCs/>
        </w:rPr>
        <w:t xml:space="preserve">Pediatric Demographics are defined as all of the following: </w:t>
      </w:r>
    </w:p>
    <w:p w14:paraId="637A2C35" w14:textId="77777777" w:rsidR="00F71022" w:rsidRPr="00BF0A93" w:rsidRDefault="00F71022" w:rsidP="00A430B3">
      <w:pPr>
        <w:pStyle w:val="ListBullet2"/>
        <w:numPr>
          <w:ilvl w:val="0"/>
          <w:numId w:val="53"/>
        </w:numPr>
      </w:pPr>
      <w:r w:rsidRPr="00BF0A93">
        <w:t>Mother’s Maiden Name</w:t>
      </w:r>
    </w:p>
    <w:p w14:paraId="60FEE7AF" w14:textId="77777777" w:rsidR="00F71022" w:rsidRPr="00BF0A93" w:rsidRDefault="00F71022" w:rsidP="00A430B3">
      <w:pPr>
        <w:pStyle w:val="ListBullet2"/>
        <w:numPr>
          <w:ilvl w:val="0"/>
          <w:numId w:val="53"/>
        </w:numPr>
      </w:pPr>
      <w:r w:rsidRPr="00BF0A93">
        <w:t>Patient Home Telephone</w:t>
      </w:r>
    </w:p>
    <w:p w14:paraId="2E0B1D23" w14:textId="77777777" w:rsidR="00F71022" w:rsidRPr="00BF0A93" w:rsidRDefault="00F71022" w:rsidP="00A430B3">
      <w:pPr>
        <w:pStyle w:val="ListBullet2"/>
        <w:numPr>
          <w:ilvl w:val="0"/>
          <w:numId w:val="53"/>
        </w:numPr>
      </w:pPr>
      <w:r w:rsidRPr="00BF0A93">
        <w:t>Patient Multiple Birth Indicator</w:t>
      </w:r>
    </w:p>
    <w:p w14:paraId="7B698527" w14:textId="77777777" w:rsidR="00F71022" w:rsidRPr="00BF0A93" w:rsidRDefault="00F71022" w:rsidP="00A430B3">
      <w:pPr>
        <w:pStyle w:val="ListBullet2"/>
        <w:numPr>
          <w:ilvl w:val="0"/>
          <w:numId w:val="53"/>
        </w:numPr>
      </w:pPr>
      <w:r w:rsidRPr="00BF0A93">
        <w:t>Patient Birth Order</w:t>
      </w:r>
    </w:p>
    <w:p w14:paraId="1A262746" w14:textId="77777777" w:rsidR="00F71022" w:rsidRPr="00BF0A93" w:rsidRDefault="00F71022" w:rsidP="00A430B3">
      <w:pPr>
        <w:pStyle w:val="ListBullet2"/>
        <w:numPr>
          <w:ilvl w:val="0"/>
          <w:numId w:val="53"/>
        </w:numPr>
      </w:pPr>
      <w:r w:rsidRPr="00BF0A93">
        <w:t>Last Update Date/Time</w:t>
      </w:r>
    </w:p>
    <w:p w14:paraId="44BD76E1" w14:textId="77777777" w:rsidR="00F71022" w:rsidRPr="00BF0A93" w:rsidRDefault="00F71022" w:rsidP="00A430B3">
      <w:pPr>
        <w:pStyle w:val="ListBullet2"/>
        <w:numPr>
          <w:ilvl w:val="0"/>
          <w:numId w:val="53"/>
        </w:numPr>
      </w:pPr>
      <w:r w:rsidRPr="00BF0A93">
        <w:t>Last Update Facility</w:t>
      </w:r>
    </w:p>
    <w:p w14:paraId="33867666" w14:textId="77777777" w:rsidR="00F71022" w:rsidRPr="00BF0A93" w:rsidRDefault="00F71022" w:rsidP="00A430B3">
      <w:pPr>
        <w:pStyle w:val="BodyText"/>
      </w:pPr>
      <w:r w:rsidRPr="00BF0A93">
        <w:t>Pediatric Demographic is particularly focused on two data issues:</w:t>
      </w:r>
    </w:p>
    <w:p w14:paraId="4878E6AB" w14:textId="77777777" w:rsidR="00F71022" w:rsidRPr="00BF0A93" w:rsidRDefault="00F71022" w:rsidP="00034130">
      <w:pPr>
        <w:pStyle w:val="ListBullet2"/>
        <w:numPr>
          <w:ilvl w:val="0"/>
          <w:numId w:val="53"/>
        </w:numPr>
      </w:pPr>
      <w:r w:rsidRPr="00BF0A93">
        <w:t>Locating a record where the data or the search criterion have differences, but both the data record and the search criterion represent the same person, and</w:t>
      </w:r>
    </w:p>
    <w:p w14:paraId="61361020" w14:textId="77777777" w:rsidR="00F71022" w:rsidRPr="00BF0A93" w:rsidRDefault="00F71022" w:rsidP="00034130">
      <w:pPr>
        <w:pStyle w:val="ListBullet2"/>
        <w:numPr>
          <w:ilvl w:val="0"/>
          <w:numId w:val="53"/>
        </w:numPr>
      </w:pPr>
      <w:r w:rsidRPr="00BF0A93">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BF0A93" w:rsidRDefault="00F71022" w:rsidP="00CE43D1">
      <w:pPr>
        <w:pStyle w:val="Heading2"/>
        <w:numPr>
          <w:ilvl w:val="1"/>
          <w:numId w:val="150"/>
        </w:numPr>
        <w:rPr>
          <w:noProof w:val="0"/>
        </w:rPr>
      </w:pPr>
      <w:bookmarkStart w:id="1545" w:name="_Toc487039022"/>
      <w:bookmarkStart w:id="1546" w:name="_Toc488068123"/>
      <w:bookmarkStart w:id="1547" w:name="_Toc488068556"/>
      <w:bookmarkStart w:id="1548" w:name="_Toc488074883"/>
      <w:bookmarkStart w:id="1549" w:name="_Toc13752259"/>
      <w:r w:rsidRPr="00BF0A93">
        <w:rPr>
          <w:noProof w:val="0"/>
        </w:rPr>
        <w:t>Patient Identifier Cross-referencing Profile Process Flows</w:t>
      </w:r>
      <w:bookmarkEnd w:id="1538"/>
      <w:bookmarkEnd w:id="1539"/>
      <w:bookmarkEnd w:id="1545"/>
      <w:bookmarkEnd w:id="1546"/>
      <w:bookmarkEnd w:id="1547"/>
      <w:bookmarkEnd w:id="1548"/>
      <w:bookmarkEnd w:id="1549"/>
    </w:p>
    <w:p w14:paraId="3FA6811B" w14:textId="77777777" w:rsidR="00F71022" w:rsidRPr="00BF0A93" w:rsidRDefault="00F71022">
      <w:pPr>
        <w:pStyle w:val="BodyText"/>
      </w:pPr>
      <w:r w:rsidRPr="00BF0A93">
        <w:t>The following sections describe use cases that this profile addresses.</w:t>
      </w:r>
    </w:p>
    <w:p w14:paraId="71B3B9A7" w14:textId="77777777" w:rsidR="00F71022" w:rsidRPr="00D03BAD" w:rsidRDefault="00F71022" w:rsidP="00AB4C28">
      <w:pPr>
        <w:pStyle w:val="Heading3"/>
        <w:numPr>
          <w:ilvl w:val="2"/>
          <w:numId w:val="158"/>
        </w:numPr>
        <w:ind w:left="0" w:firstLine="0"/>
        <w:rPr>
          <w:bCs/>
          <w:noProof w:val="0"/>
        </w:rPr>
      </w:pPr>
      <w:bookmarkStart w:id="1550" w:name="_Toc487039023"/>
      <w:bookmarkStart w:id="1551" w:name="_Toc488068124"/>
      <w:bookmarkStart w:id="1552" w:name="_Toc488068557"/>
      <w:bookmarkStart w:id="1553" w:name="_Toc488074884"/>
      <w:bookmarkStart w:id="1554" w:name="_Toc13752260"/>
      <w:r w:rsidRPr="00D03BAD">
        <w:rPr>
          <w:bCs/>
          <w:noProof w:val="0"/>
        </w:rPr>
        <w:t>Use Case: Multiple Identifier Domains within a Single Facility/ Enterprise</w:t>
      </w:r>
      <w:bookmarkEnd w:id="1550"/>
      <w:bookmarkEnd w:id="1551"/>
      <w:bookmarkEnd w:id="1552"/>
      <w:bookmarkEnd w:id="1553"/>
      <w:bookmarkEnd w:id="1554"/>
    </w:p>
    <w:p w14:paraId="16E63B80" w14:textId="77777777" w:rsidR="00F71022" w:rsidRPr="00BF0A93" w:rsidRDefault="00F71022">
      <w:pPr>
        <w:pStyle w:val="BodyText"/>
      </w:pPr>
      <w:r w:rsidRPr="00BF0A93">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BF0A93" w:rsidRDefault="00F71022">
      <w:pPr>
        <w:pStyle w:val="BodyText"/>
      </w:pPr>
      <w:r w:rsidRPr="00BF0A93">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77777777" w:rsidR="00F71022" w:rsidRPr="00BF0A93" w:rsidRDefault="00F71022">
      <w:pPr>
        <w:pStyle w:val="BodyText"/>
      </w:pPr>
      <w:r w:rsidRPr="00BF0A93">
        <w:t xml:space="preserve">Once the Patient Identifier Cross-reference Manager receives the Patient Identity Feed transactions, it performs its internal logic to determine which, if any, patient identifiers can be </w:t>
      </w:r>
      <w:r w:rsidRPr="00BF0A93">
        <w:lastRenderedPageBreak/>
        <w:t>“linked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p>
    <w:p w14:paraId="404EE1B9" w14:textId="77777777" w:rsidR="00F71022" w:rsidRPr="00BF0A93" w:rsidRDefault="00F71022">
      <w:pPr>
        <w:pStyle w:val="BodyText"/>
      </w:pPr>
      <w:r w:rsidRPr="00BF0A93">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BF0A93">
        <w:rPr>
          <w:u w:val="single"/>
        </w:rPr>
        <w:t>ADT Domain</w:t>
      </w:r>
      <w:r w:rsidRPr="00BF0A93">
        <w:t>). It requests a list of patient ID aliases corresponding to patient ID = ‘MC-123’ (within the “</w:t>
      </w:r>
      <w:r w:rsidRPr="00BF0A93">
        <w:rPr>
          <w:u w:val="single"/>
        </w:rPr>
        <w:t>Intensive Care domain</w:t>
      </w:r>
      <w:r w:rsidRPr="00BF0A93">
        <w:t>”) from the Patient Identifier Cross-reference Manager. Having linked this patient with a patient known by medical record number = ‘007’ in the ‘</w:t>
      </w:r>
      <w:r w:rsidRPr="00BF0A93">
        <w:rPr>
          <w:u w:val="single"/>
        </w:rPr>
        <w:t>ADT Domain</w:t>
      </w:r>
      <w:r w:rsidRPr="00BF0A93">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BF0A93" w:rsidRDefault="00F71022" w:rsidP="006720E8">
      <w:pPr>
        <w:pStyle w:val="BodyText"/>
      </w:pPr>
    </w:p>
    <w:bookmarkStart w:id="1555" w:name="_1120931689"/>
    <w:bookmarkStart w:id="1556" w:name="_1121102348"/>
    <w:bookmarkStart w:id="1557" w:name="_1121597714"/>
    <w:bookmarkStart w:id="1558" w:name="_1149663900"/>
    <w:bookmarkStart w:id="1559" w:name="_1149663959"/>
    <w:bookmarkStart w:id="1560" w:name="_1149663982"/>
    <w:bookmarkStart w:id="1561" w:name="_1149663994"/>
    <w:bookmarkEnd w:id="1555"/>
    <w:bookmarkEnd w:id="1556"/>
    <w:bookmarkEnd w:id="1557"/>
    <w:bookmarkEnd w:id="1558"/>
    <w:bookmarkEnd w:id="1559"/>
    <w:bookmarkEnd w:id="1560"/>
    <w:bookmarkEnd w:id="1561"/>
    <w:p w14:paraId="184D86AA" w14:textId="77777777" w:rsidR="00F71022" w:rsidRPr="00BF0A93" w:rsidRDefault="008105ED">
      <w:r w:rsidRPr="00BF0A93">
        <w:rPr>
          <w:noProof/>
        </w:rPr>
        <w:object w:dxaOrig="9720" w:dyaOrig="5700" w14:anchorId="79712BC8">
          <v:shape id="_x0000_i1096" type="#_x0000_t75" alt="" style="width:482.25pt;height:302.95pt;mso-width-percent:0;mso-height-percent:0;mso-width-percent:0;mso-height-percent:0" o:ole="" filled="t">
            <v:fill color2="black"/>
            <v:imagedata r:id="rId49" o:title=""/>
          </v:shape>
          <o:OLEObject Type="Embed" ProgID="Word.Picture.8" ShapeID="_x0000_i1096" DrawAspect="Content" ObjectID="_1646729176" r:id="rId50"/>
        </w:object>
      </w:r>
    </w:p>
    <w:p w14:paraId="7133D610" w14:textId="77777777" w:rsidR="00F71022" w:rsidRPr="00BF0A93" w:rsidRDefault="00F71022">
      <w:pPr>
        <w:pStyle w:val="FigureTitle"/>
      </w:pPr>
      <w:r w:rsidRPr="00BF0A93">
        <w:t>Figure 5.3-1: Multiple ID Domains in a Single Facility Process Flow in PIX Profile</w:t>
      </w:r>
    </w:p>
    <w:p w14:paraId="6CA80764" w14:textId="77777777" w:rsidR="00F71022" w:rsidRPr="00BF0A93" w:rsidRDefault="00F71022">
      <w:pPr>
        <w:pStyle w:val="Note"/>
      </w:pPr>
      <w:r w:rsidRPr="00BF0A93">
        <w:t>Note: Request and Response portions of the Retrieve Document for Display transaction are not part of this profile and included for illustration purposes only.</w:t>
      </w:r>
    </w:p>
    <w:p w14:paraId="0530709B" w14:textId="77777777" w:rsidR="00536A35" w:rsidRPr="00BF0A93" w:rsidRDefault="00536A35" w:rsidP="00AA50EB">
      <w:pPr>
        <w:pStyle w:val="BodyText"/>
      </w:pPr>
    </w:p>
    <w:p w14:paraId="2E5CA5BA" w14:textId="77777777" w:rsidR="00F71022" w:rsidRPr="00D03BAD" w:rsidRDefault="00F71022" w:rsidP="00AB4C28">
      <w:pPr>
        <w:pStyle w:val="Heading3"/>
        <w:numPr>
          <w:ilvl w:val="2"/>
          <w:numId w:val="158"/>
        </w:numPr>
        <w:ind w:left="0" w:firstLine="0"/>
        <w:rPr>
          <w:bCs/>
          <w:noProof w:val="0"/>
        </w:rPr>
      </w:pPr>
      <w:bookmarkStart w:id="1562" w:name="_Toc487039024"/>
      <w:bookmarkStart w:id="1563" w:name="_Toc488068125"/>
      <w:bookmarkStart w:id="1564" w:name="_Toc488068558"/>
      <w:bookmarkStart w:id="1565" w:name="_Toc488074885"/>
      <w:bookmarkStart w:id="1566" w:name="_Toc13752261"/>
      <w:r w:rsidRPr="00D03BAD">
        <w:rPr>
          <w:bCs/>
          <w:noProof w:val="0"/>
        </w:rPr>
        <w:t>Use Case: Multiple ID Domains across Cooperating Enterprises</w:t>
      </w:r>
      <w:bookmarkEnd w:id="1562"/>
      <w:bookmarkEnd w:id="1563"/>
      <w:bookmarkEnd w:id="1564"/>
      <w:bookmarkEnd w:id="1565"/>
      <w:bookmarkEnd w:id="1566"/>
    </w:p>
    <w:p w14:paraId="334EABFC" w14:textId="77777777" w:rsidR="00F71022" w:rsidRPr="00BF0A93" w:rsidRDefault="00F71022">
      <w:pPr>
        <w:pStyle w:val="BodyText"/>
      </w:pPr>
      <w:r w:rsidRPr="00BF0A93">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BF0A93" w:rsidRDefault="00F71022">
      <w:pPr>
        <w:pStyle w:val="BodyText"/>
      </w:pPr>
      <w:r w:rsidRPr="00BF0A93">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Cross-reference Consumer to receive patient identity notifications when cross-referencing activity occurs.</w:t>
      </w:r>
    </w:p>
    <w:p w14:paraId="6F858E04" w14:textId="017A6AEA" w:rsidR="00F71022" w:rsidRPr="00BF0A93" w:rsidRDefault="00F71022">
      <w:pPr>
        <w:pStyle w:val="BodyText"/>
      </w:pPr>
      <w:r w:rsidRPr="00BF0A93">
        <w:t>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notifications</w:t>
      </w:r>
      <w:r w:rsidR="007E4336">
        <w:t>;</w:t>
      </w:r>
      <w:r w:rsidRPr="00BF0A93">
        <w:t xml:space="preserve">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BF0A93" w:rsidRDefault="00F71022">
      <w:pPr>
        <w:pStyle w:val="BodyText"/>
      </w:pPr>
      <w:r w:rsidRPr="00BF0A93">
        <w:t>Figure 5.3-2 illustrates the process flow for this use case.</w:t>
      </w:r>
    </w:p>
    <w:p w14:paraId="0EF517FD" w14:textId="77777777" w:rsidR="00EF57E0" w:rsidRPr="00BF0A93" w:rsidRDefault="00EF57E0">
      <w:pPr>
        <w:pStyle w:val="BodyText"/>
      </w:pPr>
    </w:p>
    <w:bookmarkStart w:id="1567" w:name="_1120931813"/>
    <w:bookmarkStart w:id="1568" w:name="_1121102428"/>
    <w:bookmarkStart w:id="1569" w:name="_1121597761"/>
    <w:bookmarkStart w:id="1570" w:name="_1149664021"/>
    <w:bookmarkEnd w:id="1567"/>
    <w:bookmarkEnd w:id="1568"/>
    <w:bookmarkEnd w:id="1569"/>
    <w:bookmarkEnd w:id="1570"/>
    <w:p w14:paraId="6BA604F9" w14:textId="77777777" w:rsidR="00F71022" w:rsidRPr="00BF0A93" w:rsidRDefault="008105ED">
      <w:r w:rsidRPr="00BF0A93">
        <w:rPr>
          <w:noProof/>
        </w:rPr>
        <w:object w:dxaOrig="8730" w:dyaOrig="7320" w14:anchorId="24D2BAFD">
          <v:shape id="_x0000_i1095" type="#_x0000_t75" alt="" style="width:440.15pt;height:381.05pt;mso-width-percent:0;mso-height-percent:0;mso-width-percent:0;mso-height-percent:0" o:ole="" filled="t">
            <v:fill color2="black"/>
            <v:imagedata r:id="rId51" o:title=""/>
          </v:shape>
          <o:OLEObject Type="Embed" ProgID="Word.Picture.8" ShapeID="_x0000_i1095" DrawAspect="Content" ObjectID="_1646729177" r:id="rId52"/>
        </w:object>
      </w:r>
    </w:p>
    <w:p w14:paraId="5B19A9E9" w14:textId="77777777" w:rsidR="00F71022" w:rsidRPr="00BF0A93" w:rsidRDefault="00F71022">
      <w:pPr>
        <w:pStyle w:val="FigureTitle"/>
      </w:pPr>
      <w:r w:rsidRPr="00BF0A93">
        <w:t xml:space="preserve">Figure 5.3-2: Multiple ID Domains Across Cooperating Enterprises Process Flow in PIX Profile </w:t>
      </w:r>
    </w:p>
    <w:p w14:paraId="02982764" w14:textId="77777777" w:rsidR="00F71022" w:rsidRPr="00BF0A93" w:rsidRDefault="00F71022">
      <w:pPr>
        <w:pStyle w:val="Note"/>
      </w:pPr>
      <w:r w:rsidRPr="00BF0A93">
        <w:t>Note: PIX Update Notifications are not sent for the first Patient Identity Feed for a patient, since no cross-referencing activity occurred after this first Patient Identity Feed Transaction.</w:t>
      </w:r>
    </w:p>
    <w:p w14:paraId="222BCF58" w14:textId="77777777" w:rsidR="00F71022" w:rsidRPr="00BF0A93" w:rsidRDefault="00F71022" w:rsidP="006720E8">
      <w:pPr>
        <w:pStyle w:val="BodyText"/>
      </w:pPr>
      <w:bookmarkStart w:id="1571" w:name="_Toc399152896"/>
      <w:bookmarkStart w:id="1572" w:name="_Toc399153308"/>
      <w:bookmarkStart w:id="1573" w:name="_Toc237270289"/>
      <w:bookmarkStart w:id="1574" w:name="_Toc269213236"/>
      <w:bookmarkStart w:id="1575" w:name="_Toc210747718"/>
      <w:bookmarkStart w:id="1576" w:name="_Toc214425608"/>
      <w:bookmarkEnd w:id="1571"/>
      <w:bookmarkEnd w:id="1572"/>
    </w:p>
    <w:p w14:paraId="05BE164D" w14:textId="77777777" w:rsidR="00F71022" w:rsidRPr="00D03BAD" w:rsidRDefault="00F71022" w:rsidP="00AB4C28">
      <w:pPr>
        <w:pStyle w:val="Heading3"/>
        <w:numPr>
          <w:ilvl w:val="2"/>
          <w:numId w:val="158"/>
        </w:numPr>
        <w:ind w:left="0" w:firstLine="0"/>
        <w:rPr>
          <w:bCs/>
          <w:noProof w:val="0"/>
        </w:rPr>
      </w:pPr>
      <w:bookmarkStart w:id="1577" w:name="_Toc487039025"/>
      <w:bookmarkStart w:id="1578" w:name="_Toc488068126"/>
      <w:bookmarkStart w:id="1579" w:name="_Toc488068559"/>
      <w:bookmarkStart w:id="1580" w:name="_Toc488074886"/>
      <w:bookmarkStart w:id="1581" w:name="_Toc13752262"/>
      <w:r w:rsidRPr="00D03BAD">
        <w:rPr>
          <w:bCs/>
          <w:noProof w:val="0"/>
        </w:rPr>
        <w:t>Pediatric Demographic Option Use Cases</w:t>
      </w:r>
      <w:bookmarkEnd w:id="1573"/>
      <w:bookmarkEnd w:id="1574"/>
      <w:bookmarkEnd w:id="1577"/>
      <w:bookmarkEnd w:id="1578"/>
      <w:bookmarkEnd w:id="1579"/>
      <w:bookmarkEnd w:id="1580"/>
      <w:bookmarkEnd w:id="1581"/>
    </w:p>
    <w:p w14:paraId="686A3C58" w14:textId="77777777" w:rsidR="00F71022" w:rsidRPr="00BF0A93" w:rsidRDefault="00F71022" w:rsidP="00156B62">
      <w:pPr>
        <w:pStyle w:val="BodyText"/>
      </w:pPr>
      <w:r w:rsidRPr="00BF0A93">
        <w:t>The following sections describe use cases that the Pediatric Demographics Option addresses.</w:t>
      </w:r>
    </w:p>
    <w:p w14:paraId="4E99FAE6" w14:textId="77777777" w:rsidR="00F71022" w:rsidRPr="00BF0A93" w:rsidRDefault="00F71022" w:rsidP="009C0B02">
      <w:pPr>
        <w:pStyle w:val="Heading4"/>
        <w:numPr>
          <w:ilvl w:val="0"/>
          <w:numId w:val="0"/>
        </w:numPr>
        <w:rPr>
          <w:noProof w:val="0"/>
        </w:rPr>
      </w:pPr>
      <w:r w:rsidRPr="00BF0A93">
        <w:rPr>
          <w:noProof w:val="0"/>
        </w:rPr>
        <w:t>5.3.3.1 Use Case: High Quality Demographic Feed from a Birth Registry</w:t>
      </w:r>
    </w:p>
    <w:p w14:paraId="043B17DC" w14:textId="77777777" w:rsidR="00F71022" w:rsidRPr="00BF0A93" w:rsidRDefault="00F71022" w:rsidP="00156B62">
      <w:pPr>
        <w:pStyle w:val="BodyText"/>
      </w:pPr>
      <w:r w:rsidRPr="00BF0A93">
        <w:t xml:space="preserve">A regional Immunization Information System (IIS) receives birth registry information about a pair of twins. These twins are named “Lalainne” and “Lalannie” Smith. All of the data elements in the received registration are populated, and they are all identical, except for the Given Name, the Birth Order, and the Birth Certificate #. The IIS cross-referencing system can clearly identify </w:t>
      </w:r>
      <w:r w:rsidRPr="00BF0A93">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BF0A93" w:rsidRDefault="00F71022" w:rsidP="004E7A3D">
      <w:pPr>
        <w:pStyle w:val="Heading4"/>
        <w:numPr>
          <w:ilvl w:val="0"/>
          <w:numId w:val="0"/>
        </w:numPr>
        <w:rPr>
          <w:noProof w:val="0"/>
        </w:rPr>
      </w:pPr>
      <w:r w:rsidRPr="00BF0A93">
        <w:rPr>
          <w:noProof w:val="0"/>
        </w:rPr>
        <w:t>5.3.3.2 Use Case: Normal Demographic Feed from a Point of Care</w:t>
      </w:r>
    </w:p>
    <w:p w14:paraId="5C643503" w14:textId="50643AF2" w:rsidR="00F71022" w:rsidRPr="00BF0A93" w:rsidRDefault="00F71022" w:rsidP="00156B62">
      <w:pPr>
        <w:pStyle w:val="BodyText"/>
      </w:pPr>
      <w:r w:rsidRPr="00BF0A93">
        <w:t>A couple years later, the mother of these two twins, who has now divorced and remarried, takes them to Pediatric Healthcare, where they get the immunizations appropriate for 2</w:t>
      </w:r>
      <w:r w:rsidR="007E4336">
        <w:t>-</w:t>
      </w:r>
      <w:r w:rsidRPr="00BF0A93">
        <w:t>year olds. Pediatric Healthcare completes a registration for each of them, and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BF0A93" w:rsidRDefault="00F71022" w:rsidP="004E7A3D">
      <w:pPr>
        <w:pStyle w:val="Heading4"/>
        <w:numPr>
          <w:ilvl w:val="0"/>
          <w:numId w:val="0"/>
        </w:numPr>
        <w:rPr>
          <w:noProof w:val="0"/>
        </w:rPr>
      </w:pPr>
      <w:r w:rsidRPr="00BF0A93">
        <w:rPr>
          <w:noProof w:val="0"/>
        </w:rPr>
        <w:t>5.3.3.3 Use Case: Minimal Demographic Feed from a Health Fair</w:t>
      </w:r>
    </w:p>
    <w:p w14:paraId="7A384854" w14:textId="77777777" w:rsidR="00F71022" w:rsidRPr="00BF0A93" w:rsidRDefault="00F71022" w:rsidP="00156B62">
      <w:pPr>
        <w:pStyle w:val="BodyText"/>
      </w:pPr>
      <w:r w:rsidRPr="00BF0A93">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day, and submitted to the regional IIS. </w:t>
      </w:r>
    </w:p>
    <w:p w14:paraId="5C3BA5EA" w14:textId="77777777" w:rsidR="00F71022" w:rsidRPr="00BF0A93" w:rsidRDefault="00F71022" w:rsidP="00156B62">
      <w:pPr>
        <w:pStyle w:val="BodyText"/>
      </w:pPr>
      <w:r w:rsidRPr="00BF0A93">
        <w:t>At this point, even though both children’s names were misspelled as “Lane” and “Lanna”,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“Lalainne” and “Lalannie”.</w:t>
      </w:r>
    </w:p>
    <w:p w14:paraId="7758F552" w14:textId="77777777" w:rsidR="00F71022" w:rsidRPr="00BF0A93" w:rsidRDefault="00F71022" w:rsidP="00376134">
      <w:pPr>
        <w:pStyle w:val="BodyText"/>
      </w:pPr>
      <w:r w:rsidRPr="00BF0A93">
        <w:t>Other Possibilities:</w:t>
      </w:r>
    </w:p>
    <w:p w14:paraId="2AC83989" w14:textId="77777777" w:rsidR="00F71022" w:rsidRPr="00BF0A93" w:rsidRDefault="00F71022" w:rsidP="00376134">
      <w:pPr>
        <w:pStyle w:val="BodyText"/>
      </w:pPr>
      <w:r w:rsidRPr="00BF0A93">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BF0A93" w:rsidRDefault="00F71022" w:rsidP="00CE43D1">
      <w:pPr>
        <w:pStyle w:val="Heading2"/>
        <w:numPr>
          <w:ilvl w:val="1"/>
          <w:numId w:val="150"/>
        </w:numPr>
        <w:rPr>
          <w:noProof w:val="0"/>
        </w:rPr>
      </w:pPr>
      <w:bookmarkStart w:id="1582" w:name="_Toc487039026"/>
      <w:bookmarkStart w:id="1583" w:name="_Toc488068127"/>
      <w:bookmarkStart w:id="1584" w:name="_Toc488068560"/>
      <w:bookmarkStart w:id="1585" w:name="_Toc488074887"/>
      <w:bookmarkStart w:id="1586" w:name="_Toc13752263"/>
      <w:r w:rsidRPr="00BF0A93">
        <w:rPr>
          <w:noProof w:val="0"/>
        </w:rPr>
        <w:t>Relationship between the PIX Integration Profile and eMPI</w:t>
      </w:r>
      <w:bookmarkEnd w:id="1575"/>
      <w:bookmarkEnd w:id="1576"/>
      <w:bookmarkEnd w:id="1582"/>
      <w:bookmarkEnd w:id="1583"/>
      <w:bookmarkEnd w:id="1584"/>
      <w:bookmarkEnd w:id="1585"/>
      <w:bookmarkEnd w:id="1586"/>
      <w:r w:rsidRPr="00BF0A93">
        <w:rPr>
          <w:noProof w:val="0"/>
        </w:rPr>
        <w:t xml:space="preserve"> </w:t>
      </w:r>
    </w:p>
    <w:p w14:paraId="57E65385" w14:textId="77777777" w:rsidR="00F71022" w:rsidRPr="00BF0A93" w:rsidRDefault="00F71022">
      <w:pPr>
        <w:pStyle w:val="BodyText"/>
      </w:pPr>
      <w:r w:rsidRPr="00BF0A93">
        <w:t xml:space="preserve">The PIX Integration Profile achieves the integration of disparate Patient Identifier Domains by using a cross-referencing approach between Patient Identifiers associated with the same patient. </w:t>
      </w:r>
      <w:r w:rsidRPr="00BF0A93">
        <w:lastRenderedPageBreak/>
        <w:t>This section discusses how this approach is compatible with environments that wish to establish master patient identifiers (MPI), or enterprise MPI (eMPI) systems. An eMPI may be considered a particular variation in implementation of the PIX Integration Profile.</w:t>
      </w:r>
    </w:p>
    <w:p w14:paraId="3A1EF719" w14:textId="77777777" w:rsidR="00F71022" w:rsidRPr="00BF0A93" w:rsidRDefault="00F71022">
      <w:pPr>
        <w:pStyle w:val="BodyText"/>
      </w:pPr>
      <w:r w:rsidRPr="00BF0A93">
        <w:t>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particular case of patient cross-reference, where the patient identifiers in the various domains are cross-referenced to the patient identifiers of the master domain. Two possible configurations are depicted by Figure 5.4-1.</w:t>
      </w:r>
    </w:p>
    <w:p w14:paraId="2EAEB3B1" w14:textId="72E9A32F" w:rsidR="00F71022" w:rsidRPr="00BF0A93" w:rsidRDefault="008105ED" w:rsidP="000B5F71">
      <w:pPr>
        <w:pStyle w:val="FigureTitle"/>
      </w:pPr>
      <w:r w:rsidRPr="00BF0A93">
        <w:rPr>
          <w:noProof/>
        </w:rPr>
        <w:object w:dxaOrig="13785" w:dyaOrig="6750" w14:anchorId="50385741">
          <v:shape id="_x0000_i1094" type="#_x0000_t75" alt="" style="width:7in;height:245.2pt;mso-width-percent:0;mso-height-percent:0;mso-width-percent:0;mso-height-percent:0" o:ole="" filled="t">
            <v:fill color2="black"/>
            <v:imagedata r:id="rId53" o:title=""/>
          </v:shape>
          <o:OLEObject Type="Embed" ProgID="Word.Picture.8" ShapeID="_x0000_i1094" DrawAspect="Content" ObjectID="_1646729178" r:id="rId54"/>
        </w:object>
      </w:r>
      <w:r w:rsidR="00F71022" w:rsidRPr="00BF0A93">
        <w:t>Figure 5.4-1: PIX Profile Relationship to eMPI</w:t>
      </w:r>
    </w:p>
    <w:p w14:paraId="7F305CDF" w14:textId="08263F82" w:rsidR="00F71022" w:rsidRPr="00BF0A93" w:rsidRDefault="00F71022">
      <w:pPr>
        <w:pStyle w:val="BodyText"/>
      </w:pPr>
      <w:r w:rsidRPr="00BF0A93">
        <w:rPr>
          <w:rStyle w:val="BodyTextChar"/>
        </w:rPr>
        <w:t>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Thus the entity often called an</w:t>
      </w:r>
      <w:r w:rsidRPr="00BF0A93">
        <w:t xml:space="preserve"> MPI (shown by the oval) is actually the combination of a Patient Identity Source (ADT) along with a Patient Identifier Cross-reference Manager.</w:t>
      </w:r>
    </w:p>
    <w:p w14:paraId="13287132" w14:textId="3E5F1466" w:rsidR="00F71022" w:rsidRPr="00BF0A93" w:rsidRDefault="00F71022" w:rsidP="00AA50EB">
      <w:pPr>
        <w:pStyle w:val="BodyText"/>
      </w:pPr>
      <w:r w:rsidRPr="00BF0A93">
        <w:t xml:space="preserve">The PIX Integration Profile can coexist with environments that have chosen to deploy a distinct MPI, and provides a more scalable approach. Many other configurations can also be deployed, in </w:t>
      </w:r>
      <w:r w:rsidRPr="00BF0A93">
        <w:lastRenderedPageBreak/>
        <w:t>particular those where the creation of a master domain “including” the other domains is not necessary (i.e., a simple federation of domains where none is actually the master).</w:t>
      </w:r>
    </w:p>
    <w:p w14:paraId="118B5379" w14:textId="77777777" w:rsidR="00F71022" w:rsidRPr="00BF0A93" w:rsidRDefault="00F71022" w:rsidP="00CE43D1">
      <w:pPr>
        <w:pStyle w:val="Heading1"/>
        <w:pageBreakBefore w:val="0"/>
        <w:numPr>
          <w:ilvl w:val="0"/>
          <w:numId w:val="150"/>
        </w:numPr>
        <w:rPr>
          <w:noProof w:val="0"/>
        </w:rPr>
      </w:pPr>
      <w:bookmarkStart w:id="1587" w:name="_Toc210747719"/>
      <w:bookmarkStart w:id="1588" w:name="_Toc214425609"/>
      <w:bookmarkStart w:id="1589" w:name="_Toc487039027"/>
      <w:bookmarkStart w:id="1590" w:name="_Toc488068128"/>
      <w:bookmarkStart w:id="1591" w:name="_Toc488068561"/>
      <w:bookmarkStart w:id="1592" w:name="_Toc488074888"/>
      <w:bookmarkStart w:id="1593" w:name="_Toc13752264"/>
      <w:r w:rsidRPr="00BF0A93">
        <w:rPr>
          <w:noProof w:val="0"/>
        </w:rPr>
        <w:t>Patient Synchronized Applications (PSA)</w:t>
      </w:r>
      <w:bookmarkEnd w:id="1587"/>
      <w:bookmarkEnd w:id="1588"/>
      <w:bookmarkEnd w:id="1589"/>
      <w:bookmarkEnd w:id="1590"/>
      <w:bookmarkEnd w:id="1591"/>
      <w:bookmarkEnd w:id="1592"/>
      <w:bookmarkEnd w:id="1593"/>
    </w:p>
    <w:p w14:paraId="290E074D" w14:textId="77777777" w:rsidR="00F71022" w:rsidRPr="00BF0A93" w:rsidRDefault="00F71022">
      <w:pPr>
        <w:pStyle w:val="BodyText"/>
      </w:pPr>
      <w:r w:rsidRPr="00BF0A93">
        <w:t xml:space="preserve">The </w:t>
      </w:r>
      <w:r w:rsidRPr="00BF0A93">
        <w:rPr>
          <w:b/>
          <w:i/>
        </w:rPr>
        <w:t xml:space="preserve">Patient Synchronized Applications Profile (PSA) </w:t>
      </w:r>
      <w:r w:rsidRPr="00BF0A93">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BF0A93" w:rsidRDefault="00F71022">
      <w:pPr>
        <w:pStyle w:val="BodyText"/>
      </w:pPr>
      <w:r w:rsidRPr="00BF0A93">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BF0A93" w:rsidRDefault="00F71022">
      <w:pPr>
        <w:pStyle w:val="BodyText"/>
      </w:pPr>
      <w:r w:rsidRPr="00BF0A93">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02BCA9FB" w:rsidR="00F71022" w:rsidRPr="00BF0A93" w:rsidRDefault="00E24092" w:rsidP="00CE43D1">
      <w:pPr>
        <w:pStyle w:val="Heading2"/>
        <w:numPr>
          <w:ilvl w:val="1"/>
          <w:numId w:val="150"/>
        </w:numPr>
        <w:rPr>
          <w:noProof w:val="0"/>
        </w:rPr>
      </w:pPr>
      <w:bookmarkStart w:id="1594" w:name="_Toc210747720"/>
      <w:bookmarkStart w:id="1595" w:name="_Toc214425610"/>
      <w:bookmarkStart w:id="1596" w:name="_Toc487039028"/>
      <w:bookmarkStart w:id="1597" w:name="_Toc488068129"/>
      <w:bookmarkStart w:id="1598" w:name="_Toc488068562"/>
      <w:bookmarkStart w:id="1599" w:name="_Toc488074889"/>
      <w:bookmarkStart w:id="1600" w:name="_Toc13752265"/>
      <w:r>
        <w:rPr>
          <w:noProof w:val="0"/>
        </w:rPr>
        <w:t xml:space="preserve">PSA </w:t>
      </w:r>
      <w:r w:rsidR="00F71022" w:rsidRPr="00BF0A93">
        <w:rPr>
          <w:noProof w:val="0"/>
        </w:rPr>
        <w:t>Actors/Transactions</w:t>
      </w:r>
      <w:bookmarkEnd w:id="1594"/>
      <w:bookmarkEnd w:id="1595"/>
      <w:bookmarkEnd w:id="1596"/>
      <w:bookmarkEnd w:id="1597"/>
      <w:bookmarkEnd w:id="1598"/>
      <w:bookmarkEnd w:id="1599"/>
      <w:bookmarkEnd w:id="1600"/>
    </w:p>
    <w:p w14:paraId="33CA0AD3" w14:textId="77777777" w:rsidR="00F71022" w:rsidRPr="00BF0A93" w:rsidRDefault="00F71022">
      <w:pPr>
        <w:pStyle w:val="BodyText"/>
      </w:pPr>
      <w:r w:rsidRPr="00BF0A93">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1601" w:name="_1112756532"/>
    <w:bookmarkStart w:id="1602" w:name="_1113832223"/>
    <w:bookmarkStart w:id="1603" w:name="_1116249736"/>
    <w:bookmarkStart w:id="1604" w:name="_1121597861"/>
    <w:bookmarkStart w:id="1605" w:name="_1149664099"/>
    <w:bookmarkEnd w:id="1601"/>
    <w:bookmarkEnd w:id="1602"/>
    <w:bookmarkEnd w:id="1603"/>
    <w:bookmarkEnd w:id="1604"/>
    <w:bookmarkEnd w:id="1605"/>
    <w:p w14:paraId="690E1133" w14:textId="77777777" w:rsidR="00F71022" w:rsidRPr="00BF0A93" w:rsidRDefault="008105ED">
      <w:pPr>
        <w:jc w:val="center"/>
      </w:pPr>
      <w:r w:rsidRPr="00BF0A93">
        <w:rPr>
          <w:noProof/>
        </w:rPr>
        <w:object w:dxaOrig="10905" w:dyaOrig="3075" w14:anchorId="7317CA91">
          <v:shape id="_x0000_i1093" type="#_x0000_t75" alt="" style="width:383.75pt;height:121.6pt;mso-width-percent:0;mso-height-percent:0;mso-width-percent:0;mso-height-percent:0" o:ole="" filled="t">
            <v:fill color2="black"/>
            <v:imagedata r:id="rId55" o:title=""/>
          </v:shape>
          <o:OLEObject Type="Embed" ProgID="Word.Picture.8" ShapeID="_x0000_i1093" DrawAspect="Content" ObjectID="_1646729179" r:id="rId56"/>
        </w:object>
      </w:r>
    </w:p>
    <w:p w14:paraId="5BB6B57B" w14:textId="77777777" w:rsidR="00F71022" w:rsidRPr="00BF0A93" w:rsidRDefault="00F71022">
      <w:pPr>
        <w:pStyle w:val="FigureTitle"/>
      </w:pPr>
      <w:r w:rsidRPr="00BF0A93">
        <w:t>Figure 6.1-1: Patient Synchronized Applications Profile Actor Diagram</w:t>
      </w:r>
    </w:p>
    <w:p w14:paraId="0D0956EC" w14:textId="77777777" w:rsidR="00F71022" w:rsidRPr="00BF0A93" w:rsidRDefault="00F71022">
      <w:pPr>
        <w:pStyle w:val="BodyText"/>
      </w:pPr>
      <w:r w:rsidRPr="00BF0A93">
        <w:t xml:space="preserve">Table 6.1-1 lists the transactions for each actor directly involved in the PSA Profile. In order to claim support of this Integration Profile, an implementation must perform the required transactions (labeled “R”). </w:t>
      </w:r>
    </w:p>
    <w:p w14:paraId="3A584FCF" w14:textId="2B2F77F0" w:rsidR="00F71022" w:rsidRPr="00BF0A93" w:rsidRDefault="00F71022">
      <w:pPr>
        <w:pStyle w:val="BodyText"/>
      </w:pPr>
      <w:r w:rsidRPr="00BF0A93">
        <w:t xml:space="preserve">The Patient Context Participant shall support all four transactions identified in Figure 6.1-1 as defined in ITI TF-2a. The Patient Context Participant shall respond to all patient context </w:t>
      </w:r>
      <w:r w:rsidRPr="00BF0A93">
        <w:lastRenderedPageBreak/>
        <w:t xml:space="preserve">changes. This actor shall set the patient context provided the application has patient selection capability. </w:t>
      </w:r>
    </w:p>
    <w:p w14:paraId="68FA9B41" w14:textId="5718F147" w:rsidR="00F71022" w:rsidRPr="00BF0A93" w:rsidRDefault="00F71022">
      <w:pPr>
        <w:pStyle w:val="BodyText"/>
      </w:pPr>
      <w:r w:rsidRPr="00BF0A93">
        <w:t>The IHE Context Manager may encompass more than a CCOW context manager function. It may include a number of other components such as the context management registry and patient mapping agent.</w:t>
      </w:r>
    </w:p>
    <w:p w14:paraId="63AD7946" w14:textId="3DB19AAF" w:rsidR="00F71022" w:rsidRPr="00BF0A93" w:rsidRDefault="00F71022" w:rsidP="00A9747B">
      <w:pPr>
        <w:pStyle w:val="BodyText"/>
      </w:pPr>
      <w:r w:rsidRPr="00BF0A93">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BF0A93" w:rsidRDefault="00F71022">
      <w:pPr>
        <w:pStyle w:val="TableTitle"/>
      </w:pPr>
      <w:r w:rsidRPr="00BF0A93">
        <w:t>Table 6.1-1: Patient Synchronized Applications Integration Profile - Actors and Transactions</w:t>
      </w:r>
    </w:p>
    <w:tbl>
      <w:tblPr>
        <w:tblW w:w="9586" w:type="dxa"/>
        <w:jc w:val="center"/>
        <w:tblLayout w:type="fixed"/>
        <w:tblLook w:val="0000" w:firstRow="0" w:lastRow="0" w:firstColumn="0" w:lastColumn="0" w:noHBand="0" w:noVBand="0"/>
      </w:tblPr>
      <w:tblGrid>
        <w:gridCol w:w="3085"/>
        <w:gridCol w:w="3454"/>
        <w:gridCol w:w="1530"/>
        <w:gridCol w:w="1517"/>
      </w:tblGrid>
      <w:tr w:rsidR="00F71022" w:rsidRPr="00BF0A93" w14:paraId="0EF575ED" w14:textId="77777777" w:rsidTr="0035085E">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BF0A93" w:rsidRDefault="00F71022" w:rsidP="007F1D2D">
            <w:pPr>
              <w:pStyle w:val="TableEntryHeader"/>
            </w:pPr>
            <w:r w:rsidRPr="00BF0A93">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BF0A93" w:rsidRDefault="00F71022" w:rsidP="007F1D2D">
            <w:pPr>
              <w:pStyle w:val="TableEntryHeader"/>
            </w:pPr>
            <w:r w:rsidRPr="00BF0A93">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BF0A93" w:rsidRDefault="00F71022" w:rsidP="007F1D2D">
            <w:pPr>
              <w:pStyle w:val="TableEntryHeader"/>
            </w:pPr>
            <w:r w:rsidRPr="00BF0A93">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BF0A93" w:rsidRDefault="00F71022" w:rsidP="007F1D2D">
            <w:pPr>
              <w:pStyle w:val="TableEntryHeader"/>
            </w:pPr>
            <w:r w:rsidRPr="00BF0A93">
              <w:t>Section</w:t>
            </w:r>
          </w:p>
        </w:tc>
      </w:tr>
      <w:tr w:rsidR="00F71022" w:rsidRPr="00BF0A93" w14:paraId="7359EF04"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BF0A93" w:rsidRDefault="00F71022">
            <w:pPr>
              <w:pStyle w:val="TableEntry"/>
              <w:snapToGrid w:val="0"/>
              <w:rPr>
                <w:noProof w:val="0"/>
              </w:rPr>
            </w:pPr>
            <w:r w:rsidRPr="00BF0A93">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BF0A93" w:rsidRDefault="00F71022">
            <w:pPr>
              <w:pStyle w:val="TableEntry"/>
              <w:snapToGrid w:val="0"/>
              <w:rPr>
                <w:noProof w:val="0"/>
              </w:rPr>
            </w:pPr>
            <w:r w:rsidRPr="00BF0A93">
              <w:rPr>
                <w:noProof w:val="0"/>
              </w:rPr>
              <w:t>ITI TF-2a: 3.5</w:t>
            </w:r>
          </w:p>
        </w:tc>
      </w:tr>
      <w:tr w:rsidR="00F71022" w:rsidRPr="00BF0A93" w14:paraId="3D86CC77"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BF0A93"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BF0A93" w:rsidRDefault="00F71022">
            <w:pPr>
              <w:pStyle w:val="TableEntry"/>
              <w:snapToGrid w:val="0"/>
              <w:rPr>
                <w:noProof w:val="0"/>
              </w:rPr>
            </w:pPr>
            <w:r w:rsidRPr="00BF0A93">
              <w:rPr>
                <w:noProof w:val="0"/>
              </w:rPr>
              <w:t>ITI TF-2a: 3.6</w:t>
            </w:r>
          </w:p>
        </w:tc>
      </w:tr>
      <w:tr w:rsidR="00F71022" w:rsidRPr="00BF0A93" w14:paraId="3306CFF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BF0A93"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BF0A93" w:rsidRDefault="00F71022">
            <w:pPr>
              <w:pStyle w:val="TableEntry"/>
              <w:snapToGrid w:val="0"/>
              <w:rPr>
                <w:noProof w:val="0"/>
              </w:rPr>
            </w:pPr>
            <w:r w:rsidRPr="00BF0A93">
              <w:rPr>
                <w:noProof w:val="0"/>
              </w:rPr>
              <w:t>ITI TF-2a: 3.7</w:t>
            </w:r>
          </w:p>
        </w:tc>
      </w:tr>
      <w:tr w:rsidR="00F71022" w:rsidRPr="00BF0A93" w14:paraId="2D5A3187"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BF0A93"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BF0A93" w:rsidRDefault="00F71022">
            <w:pPr>
              <w:pStyle w:val="TableEntry"/>
              <w:snapToGrid w:val="0"/>
              <w:rPr>
                <w:noProof w:val="0"/>
              </w:rPr>
            </w:pPr>
            <w:r w:rsidRPr="00BF0A93">
              <w:rPr>
                <w:noProof w:val="0"/>
              </w:rPr>
              <w:t>ITI TF-2a: 3.13</w:t>
            </w:r>
          </w:p>
        </w:tc>
      </w:tr>
      <w:tr w:rsidR="00F71022" w:rsidRPr="00BF0A93" w14:paraId="069A0A96"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BF0A93" w:rsidRDefault="00F71022">
            <w:pPr>
              <w:pStyle w:val="TableEntry"/>
              <w:snapToGrid w:val="0"/>
              <w:rPr>
                <w:noProof w:val="0"/>
              </w:rPr>
            </w:pPr>
            <w:r w:rsidRPr="00BF0A93">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BF0A93" w:rsidRDefault="00F71022">
            <w:pPr>
              <w:pStyle w:val="TableEntry"/>
              <w:snapToGrid w:val="0"/>
              <w:rPr>
                <w:noProof w:val="0"/>
              </w:rPr>
            </w:pPr>
            <w:r w:rsidRPr="00BF0A93">
              <w:rPr>
                <w:noProof w:val="0"/>
              </w:rPr>
              <w:t>ITI TF-2a: 3.5</w:t>
            </w:r>
          </w:p>
        </w:tc>
      </w:tr>
      <w:tr w:rsidR="00F71022" w:rsidRPr="00BF0A93" w14:paraId="54991C92"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BF0A93"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BF0A93" w:rsidRDefault="00F71022">
            <w:pPr>
              <w:pStyle w:val="TableEntry"/>
              <w:snapToGrid w:val="0"/>
              <w:rPr>
                <w:noProof w:val="0"/>
              </w:rPr>
            </w:pPr>
            <w:r w:rsidRPr="00BF0A93">
              <w:rPr>
                <w:noProof w:val="0"/>
              </w:rPr>
              <w:t>ITI TF-2a: 3.6</w:t>
            </w:r>
          </w:p>
        </w:tc>
      </w:tr>
      <w:tr w:rsidR="00F71022" w:rsidRPr="00BF0A93" w14:paraId="63711B5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BF0A93"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BF0A93" w:rsidRDefault="00F71022">
            <w:pPr>
              <w:pStyle w:val="TableEntry"/>
              <w:snapToGrid w:val="0"/>
              <w:rPr>
                <w:noProof w:val="0"/>
              </w:rPr>
            </w:pPr>
            <w:r w:rsidRPr="00BF0A93">
              <w:rPr>
                <w:noProof w:val="0"/>
              </w:rPr>
              <w:t>ITI TF-2a: 3.7</w:t>
            </w:r>
          </w:p>
        </w:tc>
      </w:tr>
      <w:tr w:rsidR="00F71022" w:rsidRPr="00BF0A93" w14:paraId="71CD56C2"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BF0A93"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BF0A93" w:rsidRDefault="00F71022">
            <w:pPr>
              <w:pStyle w:val="TableEntry"/>
              <w:snapToGrid w:val="0"/>
              <w:rPr>
                <w:noProof w:val="0"/>
              </w:rPr>
            </w:pPr>
            <w:r w:rsidRPr="00BF0A93">
              <w:rPr>
                <w:noProof w:val="0"/>
              </w:rPr>
              <w:t>ITI TF-2a: 3.13</w:t>
            </w:r>
          </w:p>
        </w:tc>
      </w:tr>
    </w:tbl>
    <w:p w14:paraId="7B94A302" w14:textId="063F0916" w:rsidR="0035085E" w:rsidRDefault="0035085E" w:rsidP="0035085E">
      <w:pPr>
        <w:pStyle w:val="Heading3"/>
        <w:rPr>
          <w:ins w:id="1606" w:author="Lynn Felhofer" w:date="2020-03-20T16:49:00Z"/>
        </w:rPr>
      </w:pPr>
      <w:bookmarkStart w:id="1607" w:name="_Toc210747721"/>
      <w:bookmarkStart w:id="1608" w:name="_Toc214425611"/>
      <w:bookmarkStart w:id="1609" w:name="_Toc487039029"/>
      <w:bookmarkStart w:id="1610" w:name="_Toc488068130"/>
      <w:bookmarkStart w:id="1611" w:name="_Toc488068563"/>
      <w:bookmarkStart w:id="1612" w:name="_Toc488074890"/>
      <w:bookmarkStart w:id="1613" w:name="_Toc13752266"/>
      <w:ins w:id="1614" w:author="Lynn Felhofer" w:date="2020-03-20T16:49:00Z">
        <w:r>
          <w:t xml:space="preserve">PSA Required Actor </w:t>
        </w:r>
        <w:r w:rsidRPr="00BF0A93">
          <w:t>Grouping</w:t>
        </w:r>
        <w:r>
          <w:t>s</w:t>
        </w:r>
      </w:ins>
    </w:p>
    <w:p w14:paraId="103E7339" w14:textId="77777777" w:rsidR="0035085E" w:rsidRDefault="0035085E" w:rsidP="0035085E">
      <w:pPr>
        <w:pStyle w:val="BodyText"/>
        <w:rPr>
          <w:ins w:id="1615" w:author="Lynn Felhofer" w:date="2020-03-20T16:49:00Z"/>
        </w:rPr>
      </w:pPr>
      <w:ins w:id="1616" w:author="Lynn Felhofer" w:date="2020-03-20T16:4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6D70FF9" w14:textId="1053A861" w:rsidR="0035085E" w:rsidRPr="0013655E" w:rsidRDefault="0035085E" w:rsidP="0035085E">
      <w:pPr>
        <w:pStyle w:val="BodyText"/>
        <w:jc w:val="center"/>
        <w:rPr>
          <w:ins w:id="1617" w:author="Lynn Felhofer" w:date="2020-03-20T16:49:00Z"/>
          <w:rFonts w:ascii="Arial" w:hAnsi="Arial" w:cs="Arial"/>
          <w:b/>
          <w:bCs/>
          <w:sz w:val="22"/>
          <w:szCs w:val="22"/>
        </w:rPr>
      </w:pPr>
      <w:ins w:id="1618" w:author="Lynn Felhofer" w:date="2020-03-20T16:49:00Z">
        <w:r w:rsidRPr="0013655E">
          <w:rPr>
            <w:rFonts w:ascii="Arial" w:hAnsi="Arial" w:cs="Arial"/>
            <w:b/>
            <w:bCs/>
            <w:sz w:val="22"/>
            <w:szCs w:val="22"/>
          </w:rPr>
          <w:t xml:space="preserve">Table </w:t>
        </w:r>
      </w:ins>
      <w:ins w:id="1619" w:author="Lynn Felhofer" w:date="2020-03-20T16:50:00Z">
        <w:r>
          <w:rPr>
            <w:rFonts w:ascii="Arial" w:hAnsi="Arial" w:cs="Arial"/>
            <w:b/>
            <w:bCs/>
            <w:sz w:val="22"/>
            <w:szCs w:val="22"/>
          </w:rPr>
          <w:t>6</w:t>
        </w:r>
      </w:ins>
      <w:ins w:id="1620" w:author="Lynn Felhofer" w:date="2020-03-20T16:49:00Z">
        <w:r>
          <w:rPr>
            <w:rFonts w:ascii="Arial" w:hAnsi="Arial" w:cs="Arial"/>
            <w:b/>
            <w:bCs/>
            <w:sz w:val="22"/>
            <w:szCs w:val="22"/>
          </w:rPr>
          <w:t>.1</w:t>
        </w:r>
      </w:ins>
      <w:ins w:id="1621" w:author="Lynn Felhofer" w:date="2020-03-20T16:53:00Z">
        <w:r>
          <w:rPr>
            <w:rFonts w:ascii="Arial" w:hAnsi="Arial" w:cs="Arial"/>
            <w:b/>
            <w:bCs/>
            <w:sz w:val="22"/>
            <w:szCs w:val="22"/>
          </w:rPr>
          <w:t>.1</w:t>
        </w:r>
      </w:ins>
      <w:ins w:id="1622" w:author="Lynn Felhofer" w:date="2020-03-20T16:49:00Z">
        <w:r w:rsidRPr="0013655E">
          <w:rPr>
            <w:rFonts w:ascii="Arial" w:hAnsi="Arial" w:cs="Arial"/>
            <w:b/>
            <w:bCs/>
            <w:sz w:val="22"/>
            <w:szCs w:val="22"/>
          </w:rPr>
          <w:t xml:space="preserve">-1: </w:t>
        </w:r>
      </w:ins>
      <w:ins w:id="1623" w:author="Lynn Felhofer" w:date="2020-03-20T16:51:00Z">
        <w:r>
          <w:rPr>
            <w:rFonts w:ascii="Arial" w:hAnsi="Arial" w:cs="Arial"/>
            <w:b/>
            <w:bCs/>
            <w:sz w:val="22"/>
            <w:szCs w:val="22"/>
          </w:rPr>
          <w:t>PSA</w:t>
        </w:r>
      </w:ins>
      <w:ins w:id="1624" w:author="Lynn Felhofer" w:date="2020-03-20T16:49: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58CE9834" w14:textId="77777777" w:rsidTr="0035085E">
        <w:trPr>
          <w:cantSplit/>
          <w:tblHeader/>
          <w:ins w:id="1625" w:author="Lynn Felhofer" w:date="2020-03-20T16:49:00Z"/>
        </w:trPr>
        <w:tc>
          <w:tcPr>
            <w:tcW w:w="2785" w:type="dxa"/>
            <w:shd w:val="clear" w:color="auto" w:fill="D9D9D9" w:themeFill="background1" w:themeFillShade="D9"/>
          </w:tcPr>
          <w:p w14:paraId="438C9B20" w14:textId="65591924" w:rsidR="0035085E" w:rsidRPr="00D26514" w:rsidRDefault="0035085E" w:rsidP="007F1D2D">
            <w:pPr>
              <w:pStyle w:val="TableEntryHeader"/>
              <w:rPr>
                <w:ins w:id="1626" w:author="Lynn Felhofer" w:date="2020-03-20T16:49:00Z"/>
              </w:rPr>
            </w:pPr>
            <w:ins w:id="1627" w:author="Lynn Felhofer" w:date="2020-03-20T16:50:00Z">
              <w:r>
                <w:t>PSA</w:t>
              </w:r>
            </w:ins>
            <w:ins w:id="1628" w:author="Lynn Felhofer" w:date="2020-03-20T16:49:00Z">
              <w:r>
                <w:t xml:space="preserve"> Ac</w:t>
              </w:r>
              <w:r w:rsidRPr="00D26514">
                <w:t>tor</w:t>
              </w:r>
            </w:ins>
          </w:p>
        </w:tc>
        <w:tc>
          <w:tcPr>
            <w:tcW w:w="2970" w:type="dxa"/>
            <w:shd w:val="clear" w:color="auto" w:fill="D9D9D9" w:themeFill="background1" w:themeFillShade="D9"/>
          </w:tcPr>
          <w:p w14:paraId="0427E209" w14:textId="77777777" w:rsidR="0035085E" w:rsidRPr="00D26514" w:rsidRDefault="0035085E" w:rsidP="007F1D2D">
            <w:pPr>
              <w:pStyle w:val="TableEntryHeader"/>
              <w:rPr>
                <w:ins w:id="1629" w:author="Lynn Felhofer" w:date="2020-03-20T16:49:00Z"/>
              </w:rPr>
            </w:pPr>
            <w:ins w:id="1630" w:author="Lynn Felhofer" w:date="2020-03-20T16:49:00Z">
              <w:r w:rsidRPr="00D26514">
                <w:t>Actor(s) to be grouped with</w:t>
              </w:r>
            </w:ins>
          </w:p>
        </w:tc>
        <w:tc>
          <w:tcPr>
            <w:tcW w:w="1546" w:type="dxa"/>
            <w:shd w:val="clear" w:color="auto" w:fill="D9D9D9" w:themeFill="background1" w:themeFillShade="D9"/>
          </w:tcPr>
          <w:p w14:paraId="09172AB8" w14:textId="77777777" w:rsidR="0035085E" w:rsidRPr="00D26514" w:rsidRDefault="0035085E" w:rsidP="007F1D2D">
            <w:pPr>
              <w:pStyle w:val="TableEntryHeader"/>
              <w:rPr>
                <w:ins w:id="1631" w:author="Lynn Felhofer" w:date="2020-03-20T16:49:00Z"/>
              </w:rPr>
            </w:pPr>
            <w:ins w:id="1632" w:author="Lynn Felhofer" w:date="2020-03-20T16:49:00Z">
              <w:r w:rsidRPr="00D26514">
                <w:t>Reference</w:t>
              </w:r>
            </w:ins>
          </w:p>
        </w:tc>
      </w:tr>
      <w:tr w:rsidR="0035085E" w:rsidRPr="009715AF" w14:paraId="1A3CF1DF" w14:textId="77777777" w:rsidTr="0035085E">
        <w:trPr>
          <w:cantSplit/>
          <w:ins w:id="1633" w:author="Lynn Felhofer" w:date="2020-03-20T16:49:00Z"/>
        </w:trPr>
        <w:tc>
          <w:tcPr>
            <w:tcW w:w="2785" w:type="dxa"/>
          </w:tcPr>
          <w:p w14:paraId="08B1E80C" w14:textId="13357FC3" w:rsidR="0035085E" w:rsidRPr="009715AF" w:rsidRDefault="0035085E" w:rsidP="0035085E">
            <w:pPr>
              <w:pStyle w:val="TableEntry"/>
              <w:rPr>
                <w:ins w:id="1634" w:author="Lynn Felhofer" w:date="2020-03-20T16:49:00Z"/>
              </w:rPr>
            </w:pPr>
            <w:ins w:id="1635" w:author="Lynn Felhofer" w:date="2020-03-20T16:51:00Z">
              <w:r>
                <w:t>Patient Context Participant</w:t>
              </w:r>
            </w:ins>
          </w:p>
        </w:tc>
        <w:tc>
          <w:tcPr>
            <w:tcW w:w="2970" w:type="dxa"/>
          </w:tcPr>
          <w:p w14:paraId="2C1FD014" w14:textId="6C1CA381" w:rsidR="0035085E" w:rsidRPr="009715AF" w:rsidRDefault="0035085E" w:rsidP="0035085E">
            <w:pPr>
              <w:pStyle w:val="TableEntry"/>
              <w:rPr>
                <w:ins w:id="1636" w:author="Lynn Felhofer" w:date="2020-03-20T16:49:00Z"/>
                <w:szCs w:val="18"/>
              </w:rPr>
            </w:pPr>
            <w:ins w:id="1637" w:author="Lynn Felhofer" w:date="2020-03-20T16:51:00Z">
              <w:r>
                <w:rPr>
                  <w:szCs w:val="18"/>
                </w:rPr>
                <w:t>None</w:t>
              </w:r>
            </w:ins>
          </w:p>
        </w:tc>
        <w:tc>
          <w:tcPr>
            <w:tcW w:w="1546" w:type="dxa"/>
          </w:tcPr>
          <w:p w14:paraId="5B7E6030" w14:textId="6B842485" w:rsidR="0035085E" w:rsidRPr="009715AF" w:rsidRDefault="0035085E" w:rsidP="0035085E">
            <w:pPr>
              <w:pStyle w:val="TableEntry"/>
              <w:rPr>
                <w:ins w:id="1638" w:author="Lynn Felhofer" w:date="2020-03-20T16:49:00Z"/>
                <w:szCs w:val="18"/>
              </w:rPr>
            </w:pPr>
            <w:ins w:id="1639" w:author="Lynn Felhofer" w:date="2020-03-20T16:50:00Z">
              <w:r>
                <w:rPr>
                  <w:szCs w:val="18"/>
                </w:rPr>
                <w:t>--</w:t>
              </w:r>
            </w:ins>
          </w:p>
        </w:tc>
      </w:tr>
      <w:tr w:rsidR="0035085E" w:rsidRPr="009715AF" w14:paraId="0A63FD23" w14:textId="77777777" w:rsidTr="0035085E">
        <w:trPr>
          <w:cantSplit/>
          <w:trHeight w:val="323"/>
          <w:ins w:id="1640" w:author="Lynn Felhofer" w:date="2020-03-20T16:49:00Z"/>
        </w:trPr>
        <w:tc>
          <w:tcPr>
            <w:tcW w:w="2785" w:type="dxa"/>
          </w:tcPr>
          <w:p w14:paraId="2F17C916" w14:textId="08E2B9C0" w:rsidR="0035085E" w:rsidRPr="009715AF" w:rsidRDefault="0035085E" w:rsidP="0035085E">
            <w:pPr>
              <w:pStyle w:val="TableEntry"/>
              <w:rPr>
                <w:ins w:id="1641" w:author="Lynn Felhofer" w:date="2020-03-20T16:49:00Z"/>
              </w:rPr>
            </w:pPr>
            <w:ins w:id="1642" w:author="Lynn Felhofer" w:date="2020-03-20T16:51:00Z">
              <w:r>
                <w:t>Context Manager</w:t>
              </w:r>
            </w:ins>
          </w:p>
        </w:tc>
        <w:tc>
          <w:tcPr>
            <w:tcW w:w="2970" w:type="dxa"/>
          </w:tcPr>
          <w:p w14:paraId="3E8A1900" w14:textId="6546F501" w:rsidR="0035085E" w:rsidRPr="009715AF" w:rsidRDefault="0035085E" w:rsidP="0035085E">
            <w:pPr>
              <w:pStyle w:val="TableEntry"/>
              <w:rPr>
                <w:ins w:id="1643" w:author="Lynn Felhofer" w:date="2020-03-20T16:49:00Z"/>
                <w:szCs w:val="18"/>
              </w:rPr>
            </w:pPr>
            <w:ins w:id="1644" w:author="Lynn Felhofer" w:date="2020-03-20T16:51:00Z">
              <w:r>
                <w:rPr>
                  <w:szCs w:val="18"/>
                </w:rPr>
                <w:t>None</w:t>
              </w:r>
            </w:ins>
          </w:p>
        </w:tc>
        <w:tc>
          <w:tcPr>
            <w:tcW w:w="1546" w:type="dxa"/>
          </w:tcPr>
          <w:p w14:paraId="52EDDDD4" w14:textId="394487F5" w:rsidR="0035085E" w:rsidRPr="009715AF" w:rsidRDefault="0035085E" w:rsidP="0035085E">
            <w:pPr>
              <w:pStyle w:val="TableEntry"/>
              <w:rPr>
                <w:ins w:id="1645" w:author="Lynn Felhofer" w:date="2020-03-20T16:49:00Z"/>
                <w:szCs w:val="18"/>
              </w:rPr>
            </w:pPr>
            <w:ins w:id="1646" w:author="Lynn Felhofer" w:date="2020-03-20T16:50:00Z">
              <w:r>
                <w:rPr>
                  <w:szCs w:val="18"/>
                </w:rPr>
                <w:t>--</w:t>
              </w:r>
            </w:ins>
          </w:p>
        </w:tc>
      </w:tr>
    </w:tbl>
    <w:p w14:paraId="6D8649A2" w14:textId="27EA0E7A" w:rsidR="00F71022" w:rsidRPr="00BF0A93" w:rsidRDefault="00E24092" w:rsidP="00CE43D1">
      <w:pPr>
        <w:pStyle w:val="Heading2"/>
        <w:numPr>
          <w:ilvl w:val="1"/>
          <w:numId w:val="150"/>
        </w:numPr>
        <w:rPr>
          <w:noProof w:val="0"/>
        </w:rPr>
      </w:pPr>
      <w:r>
        <w:rPr>
          <w:noProof w:val="0"/>
        </w:rPr>
        <w:t>PSA Actor</w:t>
      </w:r>
      <w:r w:rsidR="00F71022" w:rsidRPr="00BF0A93">
        <w:rPr>
          <w:noProof w:val="0"/>
        </w:rPr>
        <w:t xml:space="preserve"> Options</w:t>
      </w:r>
      <w:bookmarkEnd w:id="1607"/>
      <w:bookmarkEnd w:id="1608"/>
      <w:bookmarkEnd w:id="1609"/>
      <w:bookmarkEnd w:id="1610"/>
      <w:bookmarkEnd w:id="1611"/>
      <w:bookmarkEnd w:id="1612"/>
      <w:bookmarkEnd w:id="1613"/>
    </w:p>
    <w:p w14:paraId="17D459B8" w14:textId="6187EDE2" w:rsidR="00F71022" w:rsidRPr="00BF0A93" w:rsidRDefault="00F71022" w:rsidP="004E7A3D">
      <w:pPr>
        <w:pStyle w:val="BodyText"/>
      </w:pPr>
      <w:r w:rsidRPr="00BF0A93">
        <w:t>Options that may be selected for this Integration Profile are listed in Table 6.2-1 along with the actors to which they apply. Dependencies between options, when applicable, are specified in notes.</w:t>
      </w:r>
    </w:p>
    <w:p w14:paraId="488295B3" w14:textId="77777777" w:rsidR="00F71022" w:rsidRPr="00BF0A93" w:rsidRDefault="00F71022">
      <w:pPr>
        <w:pStyle w:val="TableTitle"/>
      </w:pPr>
      <w:r w:rsidRPr="00BF0A93">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BF0A93"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BF0A93" w:rsidRDefault="00F71022" w:rsidP="007F1D2D">
            <w:pPr>
              <w:pStyle w:val="TableEntryHeader"/>
            </w:pPr>
            <w:r w:rsidRPr="00BF0A93">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BF0A93" w:rsidRDefault="00F71022" w:rsidP="007F1D2D">
            <w:pPr>
              <w:pStyle w:val="TableEntryHeader"/>
            </w:pPr>
            <w:r w:rsidRPr="00BF0A93">
              <w:t>Vol. &amp; Section</w:t>
            </w:r>
          </w:p>
        </w:tc>
      </w:tr>
      <w:tr w:rsidR="00F71022" w:rsidRPr="00BF0A93"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BF0A93" w:rsidRDefault="00F71022">
            <w:pPr>
              <w:pStyle w:val="TableEntry"/>
              <w:snapToGrid w:val="0"/>
              <w:rPr>
                <w:noProof w:val="0"/>
              </w:rPr>
            </w:pPr>
            <w:r w:rsidRPr="00BF0A93">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BF0A93" w:rsidRDefault="00F71022">
            <w:pPr>
              <w:pStyle w:val="TableEntry"/>
              <w:snapToGrid w:val="0"/>
              <w:rPr>
                <w:noProof w:val="0"/>
              </w:rPr>
            </w:pPr>
            <w:r w:rsidRPr="00BF0A93">
              <w:rPr>
                <w:noProof w:val="0"/>
              </w:rPr>
              <w:t>- -</w:t>
            </w:r>
          </w:p>
        </w:tc>
      </w:tr>
      <w:tr w:rsidR="00F71022" w:rsidRPr="00BF0A93"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BF0A93" w:rsidRDefault="00F71022">
            <w:pPr>
              <w:pStyle w:val="TableEntry"/>
              <w:snapToGrid w:val="0"/>
              <w:rPr>
                <w:noProof w:val="0"/>
              </w:rPr>
            </w:pPr>
            <w:r w:rsidRPr="00BF0A93">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BF0A93" w:rsidRDefault="00F71022">
            <w:pPr>
              <w:pStyle w:val="TableEntry"/>
              <w:snapToGrid w:val="0"/>
              <w:rPr>
                <w:noProof w:val="0"/>
              </w:rPr>
            </w:pPr>
            <w:r w:rsidRPr="00BF0A93">
              <w:rPr>
                <w:noProof w:val="0"/>
              </w:rPr>
              <w:t>- -</w:t>
            </w:r>
          </w:p>
        </w:tc>
      </w:tr>
    </w:tbl>
    <w:p w14:paraId="1D435AC5" w14:textId="77777777" w:rsidR="00F71022" w:rsidRPr="00BF0A93" w:rsidRDefault="00F71022" w:rsidP="00DE05FF">
      <w:pPr>
        <w:pStyle w:val="BodyText"/>
      </w:pPr>
      <w:bookmarkStart w:id="1647" w:name="_Toc210747722"/>
      <w:bookmarkStart w:id="1648" w:name="_Toc214425612"/>
    </w:p>
    <w:p w14:paraId="3BFDE832" w14:textId="77777777" w:rsidR="00F71022" w:rsidRPr="00BF0A93" w:rsidRDefault="00F71022" w:rsidP="00CE43D1">
      <w:pPr>
        <w:pStyle w:val="Heading2"/>
        <w:numPr>
          <w:ilvl w:val="1"/>
          <w:numId w:val="150"/>
        </w:numPr>
        <w:rPr>
          <w:noProof w:val="0"/>
        </w:rPr>
      </w:pPr>
      <w:bookmarkStart w:id="1649" w:name="_Toc487039030"/>
      <w:bookmarkStart w:id="1650" w:name="_Toc488068131"/>
      <w:bookmarkStart w:id="1651" w:name="_Toc488068564"/>
      <w:bookmarkStart w:id="1652" w:name="_Toc488074891"/>
      <w:bookmarkStart w:id="1653" w:name="_Toc13752267"/>
      <w:r w:rsidRPr="00BF0A93">
        <w:rPr>
          <w:noProof w:val="0"/>
        </w:rPr>
        <w:t>Patient Synchronized Applications Integration Profile Process Flows</w:t>
      </w:r>
      <w:bookmarkEnd w:id="1647"/>
      <w:bookmarkEnd w:id="1648"/>
      <w:bookmarkEnd w:id="1649"/>
      <w:bookmarkEnd w:id="1650"/>
      <w:bookmarkEnd w:id="1651"/>
      <w:bookmarkEnd w:id="1652"/>
      <w:bookmarkEnd w:id="1653"/>
    </w:p>
    <w:p w14:paraId="16C19B96" w14:textId="7DBA9F8E" w:rsidR="00F71022" w:rsidRPr="00BF0A93" w:rsidRDefault="00F71022">
      <w:pPr>
        <w:pStyle w:val="BodyText"/>
      </w:pPr>
      <w:r w:rsidRPr="00BF0A93">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w:t>
      </w:r>
      <w:r w:rsidR="00D434A3">
        <w:t>Profile</w:t>
      </w:r>
      <w:r w:rsidRPr="00BF0A93">
        <w:t xml:space="preserve">s are deployed together. </w:t>
      </w:r>
    </w:p>
    <w:p w14:paraId="1C7A7FAB" w14:textId="77777777" w:rsidR="00F71022" w:rsidRPr="00D03BAD" w:rsidRDefault="00F71022" w:rsidP="00AB4C28">
      <w:pPr>
        <w:pStyle w:val="Heading3"/>
        <w:numPr>
          <w:ilvl w:val="2"/>
          <w:numId w:val="158"/>
        </w:numPr>
        <w:ind w:left="0" w:firstLine="0"/>
        <w:rPr>
          <w:bCs/>
          <w:noProof w:val="0"/>
        </w:rPr>
      </w:pPr>
      <w:bookmarkStart w:id="1654" w:name="_Toc487039031"/>
      <w:bookmarkStart w:id="1655" w:name="_Toc488068132"/>
      <w:bookmarkStart w:id="1656" w:name="_Toc488068565"/>
      <w:bookmarkStart w:id="1657" w:name="_Toc488074892"/>
      <w:bookmarkStart w:id="1658" w:name="_Toc13752268"/>
      <w:r w:rsidRPr="00D03BAD">
        <w:rPr>
          <w:bCs/>
          <w:noProof w:val="0"/>
        </w:rPr>
        <w:t>Use Case: Simple Patient Switching</w:t>
      </w:r>
      <w:bookmarkEnd w:id="1654"/>
      <w:bookmarkEnd w:id="1655"/>
      <w:bookmarkEnd w:id="1656"/>
      <w:bookmarkEnd w:id="1657"/>
      <w:bookmarkEnd w:id="1658"/>
    </w:p>
    <w:p w14:paraId="2280831D" w14:textId="77777777" w:rsidR="00F71022" w:rsidRPr="00BF0A93" w:rsidRDefault="00F71022">
      <w:pPr>
        <w:pStyle w:val="BodyText"/>
      </w:pPr>
      <w:r w:rsidRPr="00BF0A93">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BF0A93" w:rsidRDefault="00F71022">
      <w:pPr>
        <w:pStyle w:val="BodyText"/>
      </w:pPr>
      <w:r w:rsidRPr="00BF0A93">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BF0A93" w:rsidRDefault="00F71022">
      <w:pPr>
        <w:pStyle w:val="BodyText"/>
      </w:pPr>
      <w:r w:rsidRPr="00BF0A93">
        <w:t>The clinician selects patient A in the clinical data repository application. The clinical data repository application sets the identifier for patient A in context.</w:t>
      </w:r>
    </w:p>
    <w:p w14:paraId="723A6673" w14:textId="77777777" w:rsidR="00F71022" w:rsidRPr="00BF0A93" w:rsidRDefault="00F71022">
      <w:pPr>
        <w:pStyle w:val="BodyText"/>
      </w:pPr>
      <w:r w:rsidRPr="00BF0A93">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BF0A93" w:rsidRDefault="00F71022">
      <w:pPr>
        <w:pStyle w:val="BodyText"/>
      </w:pPr>
      <w:r w:rsidRPr="00BF0A93">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BF0A93" w:rsidRDefault="00F71022">
      <w:pPr>
        <w:pStyle w:val="BodyText"/>
      </w:pPr>
      <w:r w:rsidRPr="00BF0A93">
        <w:t>The clinician closes the clinical data repository application. The clinical data repository application leaves the context prior to terminating the application.</w:t>
      </w:r>
    </w:p>
    <w:p w14:paraId="3EC706B9" w14:textId="77777777" w:rsidR="00F71022" w:rsidRPr="00BF0A93" w:rsidRDefault="00F71022">
      <w:pPr>
        <w:pStyle w:val="BodyText"/>
      </w:pPr>
      <w:r w:rsidRPr="00BF0A93">
        <w:t>The clinician closes the cardiology application. The cardiology application leaves the context prior to terminating the application.</w:t>
      </w:r>
    </w:p>
    <w:p w14:paraId="7459C0E5" w14:textId="77777777" w:rsidR="00F71022" w:rsidRPr="00BF0A93" w:rsidRDefault="00F71022">
      <w:pPr>
        <w:pStyle w:val="BodyText"/>
      </w:pPr>
      <w:r w:rsidRPr="00BF0A93">
        <w:t>Figure 6.3-1 illustrates the process flow for this use case.</w:t>
      </w:r>
    </w:p>
    <w:bookmarkStart w:id="1659" w:name="_1114840461"/>
    <w:bookmarkStart w:id="1660" w:name="_1114840486"/>
    <w:bookmarkStart w:id="1661" w:name="_1114846759"/>
    <w:bookmarkStart w:id="1662" w:name="_1114847535"/>
    <w:bookmarkStart w:id="1663" w:name="_1115195352"/>
    <w:bookmarkStart w:id="1664" w:name="_1115195517"/>
    <w:bookmarkStart w:id="1665" w:name="_1116164595"/>
    <w:bookmarkStart w:id="1666" w:name="_1116166134"/>
    <w:bookmarkStart w:id="1667" w:name="_1116251715"/>
    <w:bookmarkStart w:id="1668" w:name="_1116582088"/>
    <w:bookmarkStart w:id="1669" w:name="_1149664249"/>
    <w:bookmarkEnd w:id="1341"/>
    <w:bookmarkEnd w:id="1659"/>
    <w:bookmarkEnd w:id="1660"/>
    <w:bookmarkEnd w:id="1661"/>
    <w:bookmarkEnd w:id="1662"/>
    <w:bookmarkEnd w:id="1663"/>
    <w:bookmarkEnd w:id="1664"/>
    <w:bookmarkEnd w:id="1665"/>
    <w:bookmarkEnd w:id="1666"/>
    <w:bookmarkEnd w:id="1667"/>
    <w:bookmarkEnd w:id="1668"/>
    <w:bookmarkEnd w:id="1669"/>
    <w:p w14:paraId="3249FB4B" w14:textId="77777777" w:rsidR="00F71022" w:rsidRPr="00BF0A93" w:rsidRDefault="008105ED" w:rsidP="00A9747B">
      <w:pPr>
        <w:pStyle w:val="BodyText"/>
        <w:jc w:val="center"/>
      </w:pPr>
      <w:r w:rsidRPr="00BF0A93">
        <w:rPr>
          <w:noProof/>
        </w:rPr>
        <w:object w:dxaOrig="10710" w:dyaOrig="7950" w14:anchorId="40CC2C52">
          <v:shape id="_x0000_i1092" type="#_x0000_t75" alt="" style="width:510.8pt;height:374.95pt;mso-width-percent:0;mso-height-percent:0;mso-width-percent:0;mso-height-percent:0" o:ole="" filled="t">
            <v:fill color2="black"/>
            <v:imagedata r:id="rId57" o:title=""/>
          </v:shape>
          <o:OLEObject Type="Embed" ProgID="Word.Picture.8" ShapeID="_x0000_i1092" DrawAspect="Content" ObjectID="_1646729180" r:id="rId58"/>
        </w:object>
      </w:r>
    </w:p>
    <w:p w14:paraId="5B3A2783" w14:textId="77777777" w:rsidR="00F71022" w:rsidRPr="00BF0A93" w:rsidRDefault="00F71022">
      <w:pPr>
        <w:pStyle w:val="FigureTitle"/>
      </w:pPr>
      <w:r w:rsidRPr="00BF0A93">
        <w:t>Figure 6.3-1: Simple Patient Switching Process Flow</w:t>
      </w:r>
    </w:p>
    <w:p w14:paraId="610AC06D" w14:textId="77777777" w:rsidR="00F71022" w:rsidRPr="00BF0A93" w:rsidRDefault="00F71022" w:rsidP="00CE43D1">
      <w:pPr>
        <w:pStyle w:val="Heading1"/>
        <w:numPr>
          <w:ilvl w:val="0"/>
          <w:numId w:val="150"/>
        </w:numPr>
        <w:rPr>
          <w:noProof w:val="0"/>
        </w:rPr>
      </w:pPr>
      <w:bookmarkStart w:id="1670" w:name="_Toc210747723"/>
      <w:bookmarkStart w:id="1671" w:name="_Toc214425613"/>
      <w:bookmarkStart w:id="1672" w:name="_Toc487039032"/>
      <w:bookmarkStart w:id="1673" w:name="_Toc488068133"/>
      <w:bookmarkStart w:id="1674" w:name="_Toc488068566"/>
      <w:bookmarkStart w:id="1675" w:name="_Toc488074893"/>
      <w:bookmarkStart w:id="1676" w:name="_Toc13752269"/>
      <w:r w:rsidRPr="00BF0A93">
        <w:rPr>
          <w:noProof w:val="0"/>
        </w:rPr>
        <w:lastRenderedPageBreak/>
        <w:t>Consistent Time (CT)</w:t>
      </w:r>
      <w:bookmarkEnd w:id="1670"/>
      <w:bookmarkEnd w:id="1671"/>
      <w:bookmarkEnd w:id="1672"/>
      <w:bookmarkEnd w:id="1673"/>
      <w:bookmarkEnd w:id="1674"/>
      <w:bookmarkEnd w:id="1675"/>
      <w:bookmarkEnd w:id="1676"/>
    </w:p>
    <w:p w14:paraId="74850EC1" w14:textId="77777777" w:rsidR="00F71022" w:rsidRPr="00BF0A93" w:rsidRDefault="00F71022">
      <w:pPr>
        <w:pStyle w:val="BodyText"/>
      </w:pPr>
      <w:r w:rsidRPr="00BF0A93">
        <w:t xml:space="preserve">The </w:t>
      </w:r>
      <w:r w:rsidRPr="00BF0A93">
        <w:rPr>
          <w:b/>
          <w:i/>
        </w:rPr>
        <w:t>Consistent Time Integration Profile</w:t>
      </w:r>
      <w:r w:rsidRPr="00BF0A93">
        <w:t xml:space="preserve"> </w:t>
      </w:r>
      <w:r w:rsidRPr="00BF0A93">
        <w:rPr>
          <w:b/>
          <w:i/>
        </w:rPr>
        <w:t xml:space="preserve">(CT) </w:t>
      </w:r>
      <w:r w:rsidRPr="00BF0A93">
        <w:t>provides a means to ensure that the system clocks and time stamps of the many computers in a network are well synchronized. This profile specifies synchronization with a median error less than 1 second. This is sufficient for most purposes.</w:t>
      </w:r>
    </w:p>
    <w:p w14:paraId="2F93F74D" w14:textId="77777777" w:rsidR="00F71022" w:rsidRPr="00BF0A93" w:rsidRDefault="00F71022">
      <w:pPr>
        <w:pStyle w:val="BodyText"/>
      </w:pPr>
      <w:r w:rsidRPr="00BF0A93">
        <w:t>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Time Clients that are not grouped with a Time Server, SNTP may be usable.</w:t>
      </w:r>
    </w:p>
    <w:p w14:paraId="5A83221B" w14:textId="77777777" w:rsidR="00F71022" w:rsidRPr="00BF0A93" w:rsidRDefault="00F71022">
      <w:pPr>
        <w:pStyle w:val="BodyText"/>
      </w:pPr>
      <w:r w:rsidRPr="00BF0A93">
        <w:t>This profile was previously a portion of the Radiology Basic Security Profile, but it has a variety of other infrastructure uses.</w:t>
      </w:r>
    </w:p>
    <w:p w14:paraId="73C05D8B" w14:textId="77777777" w:rsidR="00F71022" w:rsidRPr="00BF0A93" w:rsidRDefault="00F71022">
      <w:pPr>
        <w:pStyle w:val="Note"/>
      </w:pPr>
      <w:r w:rsidRPr="00BF0A93">
        <w:t>Note:</w:t>
      </w:r>
      <w:r w:rsidRPr="00BF0A93">
        <w:tab/>
        <w:t>This profile corresponds to a portion of the IHE Radiology Technical Framework, Basic Security Profile</w:t>
      </w:r>
      <w:r w:rsidR="00190340" w:rsidRPr="00BF0A93">
        <w:t xml:space="preserve"> (now deprecated)</w:t>
      </w:r>
      <w:r w:rsidRPr="00BF0A93">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6EAF2938" w:rsidR="00F71022" w:rsidRPr="00BF0A93" w:rsidRDefault="00E24092" w:rsidP="00CE43D1">
      <w:pPr>
        <w:pStyle w:val="Heading2"/>
        <w:numPr>
          <w:ilvl w:val="1"/>
          <w:numId w:val="150"/>
        </w:numPr>
        <w:rPr>
          <w:noProof w:val="0"/>
        </w:rPr>
      </w:pPr>
      <w:bookmarkStart w:id="1677" w:name="_Toc13752270"/>
      <w:r>
        <w:rPr>
          <w:noProof w:val="0"/>
        </w:rPr>
        <w:t xml:space="preserve">CT </w:t>
      </w:r>
      <w:r w:rsidR="002E55D5">
        <w:rPr>
          <w:noProof w:val="0"/>
        </w:rPr>
        <w:t>Actors/Transactions</w:t>
      </w:r>
      <w:bookmarkEnd w:id="1677"/>
    </w:p>
    <w:p w14:paraId="2C6E0A9E" w14:textId="36BDEDCA" w:rsidR="00F71022" w:rsidRPr="00BF0A93" w:rsidRDefault="00F71022" w:rsidP="00AA50EB">
      <w:pPr>
        <w:pStyle w:val="BodyText"/>
      </w:pPr>
      <w:r w:rsidRPr="00BF0A93">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1678" w:name="_1121109140"/>
    <w:bookmarkStart w:id="1679" w:name="_1121109326"/>
    <w:bookmarkStart w:id="1680" w:name="_1121176266"/>
    <w:bookmarkStart w:id="1681" w:name="_1149664305"/>
    <w:bookmarkEnd w:id="1678"/>
    <w:bookmarkEnd w:id="1679"/>
    <w:bookmarkEnd w:id="1680"/>
    <w:bookmarkEnd w:id="1681"/>
    <w:bookmarkStart w:id="1682" w:name="_MON_1560770865"/>
    <w:bookmarkEnd w:id="1682"/>
    <w:p w14:paraId="149A2558" w14:textId="2F582D6F" w:rsidR="00F71022" w:rsidRPr="00BF0A93" w:rsidRDefault="008105ED">
      <w:pPr>
        <w:jc w:val="center"/>
      </w:pPr>
      <w:r w:rsidRPr="00BF0A93">
        <w:rPr>
          <w:noProof/>
        </w:rPr>
        <w:object w:dxaOrig="3795" w:dyaOrig="3720" w14:anchorId="2873360D">
          <v:shape id="_x0000_i1091" type="#_x0000_t75" alt="" style="width:171.15pt;height:209.2pt;mso-width-percent:0;mso-height-percent:0;mso-width-percent:0;mso-height-percent:0" o:ole="" filled="t">
            <v:fill color2="black"/>
            <v:imagedata r:id="rId59" o:title="" croptop="-5073f" cropbottom="-5073f"/>
          </v:shape>
          <o:OLEObject Type="Embed" ProgID="Word.Picture.8" ShapeID="_x0000_i1091" DrawAspect="Content" ObjectID="_1646729181" r:id="rId60"/>
        </w:object>
      </w:r>
    </w:p>
    <w:p w14:paraId="7897618E" w14:textId="77777777" w:rsidR="00F71022" w:rsidRPr="00BF0A93" w:rsidRDefault="00F71022">
      <w:pPr>
        <w:pStyle w:val="FigureTitle"/>
      </w:pPr>
      <w:r w:rsidRPr="00BF0A93">
        <w:t>Figure 7.1-1: Consistent Time Profile Actor Diagram</w:t>
      </w:r>
    </w:p>
    <w:p w14:paraId="5B2E6752" w14:textId="64D3C700" w:rsidR="00F71022" w:rsidRPr="00BF0A93" w:rsidRDefault="00F71022">
      <w:pPr>
        <w:pStyle w:val="BodyText"/>
      </w:pPr>
      <w:r w:rsidRPr="00BF0A93">
        <w:lastRenderedPageBreak/>
        <w:t xml:space="preserve">Table 7.1-1 lists the transactions for each actor directly involved in the Consistent Time Integration Profile. In order to claim support of this integration profile, an implementation must perform the required transactions (labeled “R”). </w:t>
      </w:r>
    </w:p>
    <w:p w14:paraId="1E3EA52F" w14:textId="77777777" w:rsidR="00F71022" w:rsidRPr="00BF0A93" w:rsidRDefault="00F71022" w:rsidP="004C4F4F">
      <w:pPr>
        <w:pStyle w:val="TableTitle"/>
      </w:pPr>
      <w:r w:rsidRPr="00BF0A93">
        <w:t>Table 7.1-1: Consistent Time - Actors and Transactions</w:t>
      </w:r>
    </w:p>
    <w:tbl>
      <w:tblPr>
        <w:tblW w:w="9586" w:type="dxa"/>
        <w:tblInd w:w="-5" w:type="dxa"/>
        <w:tblLayout w:type="fixed"/>
        <w:tblLook w:val="0000" w:firstRow="0" w:lastRow="0" w:firstColumn="0" w:lastColumn="0" w:noHBand="0" w:noVBand="0"/>
      </w:tblPr>
      <w:tblGrid>
        <w:gridCol w:w="3085"/>
        <w:gridCol w:w="3501"/>
        <w:gridCol w:w="1569"/>
        <w:gridCol w:w="1431"/>
      </w:tblGrid>
      <w:tr w:rsidR="00F71022" w:rsidRPr="00BF0A93" w14:paraId="40B1C6C4" w14:textId="77777777" w:rsidTr="0035085E">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BF0A93" w:rsidRDefault="00F71022" w:rsidP="007F1D2D">
            <w:pPr>
              <w:pStyle w:val="TableEntryHeader"/>
            </w:pPr>
            <w:r w:rsidRPr="00BF0A93">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BF0A93" w:rsidRDefault="00F71022" w:rsidP="007F1D2D">
            <w:pPr>
              <w:pStyle w:val="TableEntryHeader"/>
            </w:pPr>
            <w:r w:rsidRPr="00BF0A93">
              <w:t>Section</w:t>
            </w:r>
          </w:p>
        </w:tc>
      </w:tr>
      <w:tr w:rsidR="00F71022" w:rsidRPr="00BF0A93" w14:paraId="5B47E432" w14:textId="77777777" w:rsidTr="0035085E">
        <w:trPr>
          <w:cantSplit/>
        </w:trPr>
        <w:tc>
          <w:tcPr>
            <w:tcW w:w="3085" w:type="dxa"/>
            <w:tcBorders>
              <w:top w:val="single" w:sz="4" w:space="0" w:color="000000"/>
              <w:left w:val="single" w:sz="4" w:space="0" w:color="000000"/>
              <w:bottom w:val="single" w:sz="4" w:space="0" w:color="000000"/>
            </w:tcBorders>
          </w:tcPr>
          <w:p w14:paraId="7F231E59" w14:textId="77777777" w:rsidR="00F71022" w:rsidRPr="00BF0A93" w:rsidRDefault="00F71022">
            <w:pPr>
              <w:pStyle w:val="TableEntry"/>
              <w:snapToGrid w:val="0"/>
              <w:rPr>
                <w:noProof w:val="0"/>
              </w:rPr>
            </w:pPr>
            <w:r w:rsidRPr="00BF0A93">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BF0A93" w:rsidRDefault="00F71022">
            <w:pPr>
              <w:pStyle w:val="TableEntry"/>
              <w:snapToGrid w:val="0"/>
              <w:rPr>
                <w:noProof w:val="0"/>
              </w:rPr>
            </w:pPr>
            <w:r w:rsidRPr="00BF0A93">
              <w:rPr>
                <w:noProof w:val="0"/>
              </w:rPr>
              <w:t>ITI TF-2a: 3.1</w:t>
            </w:r>
          </w:p>
        </w:tc>
      </w:tr>
      <w:tr w:rsidR="00F71022" w:rsidRPr="00BF0A93" w14:paraId="51688A7D" w14:textId="77777777" w:rsidTr="0035085E">
        <w:trPr>
          <w:cantSplit/>
        </w:trPr>
        <w:tc>
          <w:tcPr>
            <w:tcW w:w="3085" w:type="dxa"/>
            <w:tcBorders>
              <w:top w:val="single" w:sz="4" w:space="0" w:color="000000"/>
              <w:left w:val="single" w:sz="4" w:space="0" w:color="000000"/>
              <w:bottom w:val="single" w:sz="4" w:space="0" w:color="000000"/>
            </w:tcBorders>
          </w:tcPr>
          <w:p w14:paraId="700A299A" w14:textId="77777777" w:rsidR="00F71022" w:rsidRPr="00BF0A93" w:rsidRDefault="00F71022">
            <w:pPr>
              <w:pStyle w:val="TableEntry"/>
              <w:snapToGrid w:val="0"/>
              <w:rPr>
                <w:noProof w:val="0"/>
              </w:rPr>
            </w:pPr>
            <w:r w:rsidRPr="00BF0A93">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BF0A93" w:rsidRDefault="00F71022">
            <w:pPr>
              <w:pStyle w:val="TableEntry"/>
              <w:snapToGrid w:val="0"/>
              <w:rPr>
                <w:noProof w:val="0"/>
              </w:rPr>
            </w:pPr>
            <w:r w:rsidRPr="00BF0A93">
              <w:rPr>
                <w:noProof w:val="0"/>
              </w:rPr>
              <w:t>ITI TF-2a: 3.1</w:t>
            </w:r>
          </w:p>
        </w:tc>
      </w:tr>
    </w:tbl>
    <w:p w14:paraId="129ACB53" w14:textId="74453B7C" w:rsidR="0035085E" w:rsidRDefault="0035085E" w:rsidP="0035085E">
      <w:pPr>
        <w:pStyle w:val="Heading3"/>
        <w:rPr>
          <w:ins w:id="1683" w:author="Lynn Felhofer" w:date="2020-03-20T16:56:00Z"/>
        </w:rPr>
      </w:pPr>
      <w:bookmarkStart w:id="1684" w:name="_Toc210747725"/>
      <w:bookmarkStart w:id="1685" w:name="_Toc214425615"/>
      <w:ins w:id="1686" w:author="Lynn Felhofer" w:date="2020-03-20T16:56:00Z">
        <w:r>
          <w:t xml:space="preserve">CT Required Actor </w:t>
        </w:r>
        <w:r w:rsidRPr="00BF0A93">
          <w:t>Grouping</w:t>
        </w:r>
        <w:r>
          <w:t>s</w:t>
        </w:r>
      </w:ins>
    </w:p>
    <w:p w14:paraId="5776E506" w14:textId="77777777" w:rsidR="0035085E" w:rsidRDefault="0035085E" w:rsidP="0035085E">
      <w:pPr>
        <w:pStyle w:val="BodyText"/>
        <w:rPr>
          <w:ins w:id="1687" w:author="Lynn Felhofer" w:date="2020-03-20T16:56:00Z"/>
        </w:rPr>
      </w:pPr>
      <w:ins w:id="1688" w:author="Lynn Felhofer" w:date="2020-03-20T16:5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073D0807" w14:textId="12C8292F" w:rsidR="0035085E" w:rsidRPr="0013655E" w:rsidRDefault="0035085E" w:rsidP="0035085E">
      <w:pPr>
        <w:pStyle w:val="BodyText"/>
        <w:jc w:val="center"/>
        <w:rPr>
          <w:ins w:id="1689" w:author="Lynn Felhofer" w:date="2020-03-20T16:56:00Z"/>
          <w:rFonts w:ascii="Arial" w:hAnsi="Arial" w:cs="Arial"/>
          <w:b/>
          <w:bCs/>
          <w:sz w:val="22"/>
          <w:szCs w:val="22"/>
        </w:rPr>
      </w:pPr>
      <w:ins w:id="1690" w:author="Lynn Felhofer" w:date="2020-03-20T16:56:00Z">
        <w:r w:rsidRPr="0013655E">
          <w:rPr>
            <w:rFonts w:ascii="Arial" w:hAnsi="Arial" w:cs="Arial"/>
            <w:b/>
            <w:bCs/>
            <w:sz w:val="22"/>
            <w:szCs w:val="22"/>
          </w:rPr>
          <w:t xml:space="preserve">Table </w:t>
        </w:r>
      </w:ins>
      <w:ins w:id="1691" w:author="Lynn Felhofer" w:date="2020-03-20T16:57:00Z">
        <w:r>
          <w:rPr>
            <w:rFonts w:ascii="Arial" w:hAnsi="Arial" w:cs="Arial"/>
            <w:b/>
            <w:bCs/>
            <w:sz w:val="22"/>
            <w:szCs w:val="22"/>
          </w:rPr>
          <w:t>7</w:t>
        </w:r>
      </w:ins>
      <w:ins w:id="1692" w:author="Lynn Felhofer" w:date="2020-03-20T16:56: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CT</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1C105D10" w14:textId="77777777" w:rsidTr="0035085E">
        <w:trPr>
          <w:cantSplit/>
          <w:tblHeader/>
          <w:ins w:id="1693" w:author="Lynn Felhofer" w:date="2020-03-20T16:56:00Z"/>
        </w:trPr>
        <w:tc>
          <w:tcPr>
            <w:tcW w:w="2785" w:type="dxa"/>
            <w:shd w:val="clear" w:color="auto" w:fill="D9D9D9" w:themeFill="background1" w:themeFillShade="D9"/>
          </w:tcPr>
          <w:p w14:paraId="4B6996C9" w14:textId="57448F43" w:rsidR="0035085E" w:rsidRPr="00D26514" w:rsidRDefault="0035085E" w:rsidP="007F1D2D">
            <w:pPr>
              <w:pStyle w:val="TableEntryHeader"/>
              <w:rPr>
                <w:ins w:id="1694" w:author="Lynn Felhofer" w:date="2020-03-20T16:56:00Z"/>
              </w:rPr>
            </w:pPr>
            <w:ins w:id="1695" w:author="Lynn Felhofer" w:date="2020-03-20T16:56:00Z">
              <w:r>
                <w:t>CT Ac</w:t>
              </w:r>
              <w:r w:rsidRPr="00D26514">
                <w:t>tor</w:t>
              </w:r>
            </w:ins>
          </w:p>
        </w:tc>
        <w:tc>
          <w:tcPr>
            <w:tcW w:w="2970" w:type="dxa"/>
            <w:shd w:val="clear" w:color="auto" w:fill="D9D9D9" w:themeFill="background1" w:themeFillShade="D9"/>
          </w:tcPr>
          <w:p w14:paraId="2CCA773C" w14:textId="77777777" w:rsidR="0035085E" w:rsidRPr="00D26514" w:rsidRDefault="0035085E" w:rsidP="007F1D2D">
            <w:pPr>
              <w:pStyle w:val="TableEntryHeader"/>
              <w:rPr>
                <w:ins w:id="1696" w:author="Lynn Felhofer" w:date="2020-03-20T16:56:00Z"/>
              </w:rPr>
            </w:pPr>
            <w:ins w:id="1697" w:author="Lynn Felhofer" w:date="2020-03-20T16:56:00Z">
              <w:r w:rsidRPr="00D26514">
                <w:t>Actor(s) to be grouped with</w:t>
              </w:r>
            </w:ins>
          </w:p>
        </w:tc>
        <w:tc>
          <w:tcPr>
            <w:tcW w:w="1546" w:type="dxa"/>
            <w:shd w:val="clear" w:color="auto" w:fill="D9D9D9" w:themeFill="background1" w:themeFillShade="D9"/>
          </w:tcPr>
          <w:p w14:paraId="6E4D06F2" w14:textId="77777777" w:rsidR="0035085E" w:rsidRPr="00D26514" w:rsidRDefault="0035085E" w:rsidP="007F1D2D">
            <w:pPr>
              <w:pStyle w:val="TableEntryHeader"/>
              <w:rPr>
                <w:ins w:id="1698" w:author="Lynn Felhofer" w:date="2020-03-20T16:56:00Z"/>
              </w:rPr>
            </w:pPr>
            <w:ins w:id="1699" w:author="Lynn Felhofer" w:date="2020-03-20T16:56:00Z">
              <w:r w:rsidRPr="00D26514">
                <w:t>Reference</w:t>
              </w:r>
            </w:ins>
          </w:p>
        </w:tc>
      </w:tr>
      <w:tr w:rsidR="0035085E" w:rsidRPr="009715AF" w14:paraId="0A77C4E9" w14:textId="77777777" w:rsidTr="0035085E">
        <w:trPr>
          <w:cantSplit/>
          <w:ins w:id="1700" w:author="Lynn Felhofer" w:date="2020-03-20T16:56:00Z"/>
        </w:trPr>
        <w:tc>
          <w:tcPr>
            <w:tcW w:w="2785" w:type="dxa"/>
          </w:tcPr>
          <w:p w14:paraId="3ACEFF10" w14:textId="60BBE8F8" w:rsidR="0035085E" w:rsidRPr="009715AF" w:rsidRDefault="0035085E" w:rsidP="0035085E">
            <w:pPr>
              <w:pStyle w:val="TableEntry"/>
              <w:rPr>
                <w:ins w:id="1701" w:author="Lynn Felhofer" w:date="2020-03-20T16:56:00Z"/>
              </w:rPr>
            </w:pPr>
            <w:ins w:id="1702" w:author="Lynn Felhofer" w:date="2020-03-20T16:56:00Z">
              <w:r>
                <w:t>Time Client</w:t>
              </w:r>
            </w:ins>
          </w:p>
        </w:tc>
        <w:tc>
          <w:tcPr>
            <w:tcW w:w="2970" w:type="dxa"/>
          </w:tcPr>
          <w:p w14:paraId="321BD0E5" w14:textId="77777777" w:rsidR="0035085E" w:rsidRPr="009715AF" w:rsidRDefault="0035085E" w:rsidP="0035085E">
            <w:pPr>
              <w:pStyle w:val="TableEntry"/>
              <w:rPr>
                <w:ins w:id="1703" w:author="Lynn Felhofer" w:date="2020-03-20T16:56:00Z"/>
                <w:szCs w:val="18"/>
              </w:rPr>
            </w:pPr>
            <w:ins w:id="1704" w:author="Lynn Felhofer" w:date="2020-03-20T16:56:00Z">
              <w:r>
                <w:rPr>
                  <w:szCs w:val="18"/>
                </w:rPr>
                <w:t>None</w:t>
              </w:r>
            </w:ins>
          </w:p>
        </w:tc>
        <w:tc>
          <w:tcPr>
            <w:tcW w:w="1546" w:type="dxa"/>
          </w:tcPr>
          <w:p w14:paraId="7029B0FD" w14:textId="77777777" w:rsidR="0035085E" w:rsidRPr="009715AF" w:rsidRDefault="0035085E" w:rsidP="0035085E">
            <w:pPr>
              <w:pStyle w:val="TableEntry"/>
              <w:rPr>
                <w:ins w:id="1705" w:author="Lynn Felhofer" w:date="2020-03-20T16:56:00Z"/>
                <w:szCs w:val="18"/>
              </w:rPr>
            </w:pPr>
            <w:ins w:id="1706" w:author="Lynn Felhofer" w:date="2020-03-20T16:56:00Z">
              <w:r>
                <w:rPr>
                  <w:szCs w:val="18"/>
                </w:rPr>
                <w:t>--</w:t>
              </w:r>
            </w:ins>
          </w:p>
        </w:tc>
      </w:tr>
      <w:tr w:rsidR="0035085E" w:rsidRPr="009715AF" w14:paraId="1B40F606" w14:textId="77777777" w:rsidTr="0035085E">
        <w:trPr>
          <w:cantSplit/>
          <w:trHeight w:val="323"/>
          <w:ins w:id="1707" w:author="Lynn Felhofer" w:date="2020-03-20T16:56:00Z"/>
        </w:trPr>
        <w:tc>
          <w:tcPr>
            <w:tcW w:w="2785" w:type="dxa"/>
          </w:tcPr>
          <w:p w14:paraId="2FC9E0CF" w14:textId="328A49F0" w:rsidR="0035085E" w:rsidRPr="009715AF" w:rsidRDefault="0035085E" w:rsidP="0035085E">
            <w:pPr>
              <w:pStyle w:val="TableEntry"/>
              <w:rPr>
                <w:ins w:id="1708" w:author="Lynn Felhofer" w:date="2020-03-20T16:56:00Z"/>
              </w:rPr>
            </w:pPr>
            <w:ins w:id="1709" w:author="Lynn Felhofer" w:date="2020-03-20T16:56:00Z">
              <w:r>
                <w:t>Time Server</w:t>
              </w:r>
            </w:ins>
          </w:p>
        </w:tc>
        <w:tc>
          <w:tcPr>
            <w:tcW w:w="2970" w:type="dxa"/>
          </w:tcPr>
          <w:p w14:paraId="6EC22795" w14:textId="77777777" w:rsidR="0035085E" w:rsidRPr="009715AF" w:rsidRDefault="0035085E" w:rsidP="0035085E">
            <w:pPr>
              <w:pStyle w:val="TableEntry"/>
              <w:rPr>
                <w:ins w:id="1710" w:author="Lynn Felhofer" w:date="2020-03-20T16:56:00Z"/>
                <w:szCs w:val="18"/>
              </w:rPr>
            </w:pPr>
            <w:ins w:id="1711" w:author="Lynn Felhofer" w:date="2020-03-20T16:56:00Z">
              <w:r>
                <w:rPr>
                  <w:szCs w:val="18"/>
                </w:rPr>
                <w:t>None</w:t>
              </w:r>
            </w:ins>
          </w:p>
        </w:tc>
        <w:tc>
          <w:tcPr>
            <w:tcW w:w="1546" w:type="dxa"/>
          </w:tcPr>
          <w:p w14:paraId="29757CC9" w14:textId="77777777" w:rsidR="0035085E" w:rsidRPr="009715AF" w:rsidRDefault="0035085E" w:rsidP="0035085E">
            <w:pPr>
              <w:pStyle w:val="TableEntry"/>
              <w:rPr>
                <w:ins w:id="1712" w:author="Lynn Felhofer" w:date="2020-03-20T16:56:00Z"/>
                <w:szCs w:val="18"/>
              </w:rPr>
            </w:pPr>
            <w:ins w:id="1713" w:author="Lynn Felhofer" w:date="2020-03-20T16:56:00Z">
              <w:r>
                <w:rPr>
                  <w:szCs w:val="18"/>
                </w:rPr>
                <w:t>--</w:t>
              </w:r>
            </w:ins>
          </w:p>
        </w:tc>
      </w:tr>
    </w:tbl>
    <w:p w14:paraId="33C0CE24" w14:textId="0F7EBB0B" w:rsidR="00F71022" w:rsidRPr="00BF0A93" w:rsidRDefault="00E24092" w:rsidP="00CE43D1">
      <w:pPr>
        <w:pStyle w:val="Heading2"/>
        <w:numPr>
          <w:ilvl w:val="1"/>
          <w:numId w:val="150"/>
        </w:numPr>
        <w:rPr>
          <w:noProof w:val="0"/>
        </w:rPr>
      </w:pPr>
      <w:bookmarkStart w:id="1714" w:name="_Toc487039034"/>
      <w:bookmarkStart w:id="1715" w:name="_Toc488068135"/>
      <w:bookmarkStart w:id="1716" w:name="_Toc488068568"/>
      <w:bookmarkStart w:id="1717" w:name="_Toc488074895"/>
      <w:bookmarkStart w:id="1718" w:name="_Toc13752271"/>
      <w:r>
        <w:rPr>
          <w:noProof w:val="0"/>
        </w:rPr>
        <w:t>CT Actor</w:t>
      </w:r>
      <w:r w:rsidR="00F71022" w:rsidRPr="00BF0A93">
        <w:rPr>
          <w:noProof w:val="0"/>
        </w:rPr>
        <w:t xml:space="preserve"> Options</w:t>
      </w:r>
      <w:bookmarkEnd w:id="1684"/>
      <w:bookmarkEnd w:id="1685"/>
      <w:bookmarkEnd w:id="1714"/>
      <w:bookmarkEnd w:id="1715"/>
      <w:bookmarkEnd w:id="1716"/>
      <w:bookmarkEnd w:id="1717"/>
      <w:bookmarkEnd w:id="1718"/>
    </w:p>
    <w:p w14:paraId="4F770FD5" w14:textId="2B863660" w:rsidR="00F71022" w:rsidRPr="00BF0A93" w:rsidRDefault="00F71022" w:rsidP="004E7A3D">
      <w:pPr>
        <w:pStyle w:val="BodyText"/>
      </w:pPr>
      <w:r w:rsidRPr="00BF0A93">
        <w:t>Options that may be selected for this integration profile are listed in the Table 7.2-1 along with the actors to which they apply.</w:t>
      </w:r>
    </w:p>
    <w:p w14:paraId="25A733CD" w14:textId="77777777" w:rsidR="00F71022" w:rsidRPr="00BF0A93" w:rsidRDefault="00F71022">
      <w:pPr>
        <w:pStyle w:val="TableTitle"/>
      </w:pPr>
      <w:r w:rsidRPr="00BF0A93">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BF0A93"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BF0A93" w:rsidRDefault="00F71022" w:rsidP="007F1D2D">
            <w:pPr>
              <w:pStyle w:val="TableEntryHeader"/>
            </w:pPr>
            <w:r w:rsidRPr="00BF0A93">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BF0A93" w:rsidRDefault="00F71022" w:rsidP="007F1D2D">
            <w:pPr>
              <w:pStyle w:val="TableEntryHeader"/>
            </w:pPr>
            <w:r w:rsidRPr="00BF0A93">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BF0A93" w:rsidRDefault="00F71022" w:rsidP="007F1D2D">
            <w:pPr>
              <w:pStyle w:val="TableEntryHeader"/>
            </w:pPr>
            <w:r w:rsidRPr="00BF0A93">
              <w:t>Vol. &amp; Section</w:t>
            </w:r>
          </w:p>
        </w:tc>
      </w:tr>
      <w:tr w:rsidR="00F71022" w:rsidRPr="00BF0A93"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BF0A93" w:rsidRDefault="00F71022">
            <w:pPr>
              <w:pStyle w:val="TableEntry"/>
              <w:snapToGrid w:val="0"/>
              <w:rPr>
                <w:noProof w:val="0"/>
              </w:rPr>
            </w:pPr>
            <w:r w:rsidRPr="00BF0A93">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BF0A93" w:rsidRDefault="00F71022" w:rsidP="00DB1659">
            <w:pPr>
              <w:pStyle w:val="TableEntry"/>
              <w:snapToGrid w:val="0"/>
              <w:rPr>
                <w:noProof w:val="0"/>
              </w:rPr>
            </w:pPr>
            <w:r w:rsidRPr="00BF0A93">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BF0A93" w:rsidRDefault="00F71022">
            <w:pPr>
              <w:pStyle w:val="TableEntry"/>
              <w:snapToGrid w:val="0"/>
              <w:rPr>
                <w:noProof w:val="0"/>
              </w:rPr>
            </w:pPr>
            <w:r w:rsidRPr="00BF0A93">
              <w:rPr>
                <w:noProof w:val="0"/>
              </w:rPr>
              <w:t>ITI TF-2a: 3.1.4-1</w:t>
            </w:r>
          </w:p>
        </w:tc>
      </w:tr>
      <w:tr w:rsidR="00F71022" w:rsidRPr="00BF0A93"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BF0A93" w:rsidRDefault="00F71022">
            <w:pPr>
              <w:pStyle w:val="TableEntry"/>
              <w:snapToGrid w:val="0"/>
              <w:rPr>
                <w:noProof w:val="0"/>
              </w:rPr>
            </w:pPr>
            <w:r w:rsidRPr="00BF0A93">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BF0A93" w:rsidRDefault="00F71022" w:rsidP="00DB1659">
            <w:pPr>
              <w:pStyle w:val="TableEntry"/>
              <w:snapToGrid w:val="0"/>
              <w:rPr>
                <w:noProof w:val="0"/>
              </w:rPr>
            </w:pPr>
            <w:r w:rsidRPr="00BF0A93">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BF0A93" w:rsidRDefault="00F71022">
            <w:pPr>
              <w:pStyle w:val="TableEntry"/>
              <w:snapToGrid w:val="0"/>
              <w:rPr>
                <w:noProof w:val="0"/>
              </w:rPr>
            </w:pPr>
            <w:r w:rsidRPr="00BF0A93">
              <w:rPr>
                <w:noProof w:val="0"/>
              </w:rPr>
              <w:t>ITI TF-2a: 3.1.4-1</w:t>
            </w:r>
          </w:p>
        </w:tc>
      </w:tr>
    </w:tbl>
    <w:p w14:paraId="221D6C8E" w14:textId="77777777" w:rsidR="00F71022" w:rsidRPr="00BF0A93" w:rsidRDefault="00F71022" w:rsidP="006720E8">
      <w:pPr>
        <w:pStyle w:val="BodyText"/>
      </w:pPr>
      <w:bookmarkStart w:id="1719" w:name="_Toc332818617"/>
      <w:bookmarkStart w:id="1720" w:name="_Toc332818911"/>
      <w:bookmarkStart w:id="1721" w:name="_Toc334022137"/>
      <w:bookmarkStart w:id="1722" w:name="_Toc210747726"/>
      <w:bookmarkStart w:id="1723" w:name="_Toc214425616"/>
      <w:bookmarkEnd w:id="1719"/>
      <w:bookmarkEnd w:id="1720"/>
      <w:bookmarkEnd w:id="1721"/>
    </w:p>
    <w:p w14:paraId="5DDA37CF" w14:textId="77777777" w:rsidR="00F71022" w:rsidRPr="00BF0A93" w:rsidRDefault="00F71022" w:rsidP="00CE43D1">
      <w:pPr>
        <w:pStyle w:val="Heading2"/>
        <w:numPr>
          <w:ilvl w:val="1"/>
          <w:numId w:val="150"/>
        </w:numPr>
        <w:rPr>
          <w:noProof w:val="0"/>
        </w:rPr>
      </w:pPr>
      <w:bookmarkStart w:id="1724" w:name="_Toc487039035"/>
      <w:bookmarkStart w:id="1725" w:name="_Toc488068136"/>
      <w:bookmarkStart w:id="1726" w:name="_Toc488068569"/>
      <w:bookmarkStart w:id="1727" w:name="_Toc488074896"/>
      <w:bookmarkStart w:id="1728" w:name="_Toc13752272"/>
      <w:r w:rsidRPr="00BF0A93">
        <w:rPr>
          <w:noProof w:val="0"/>
        </w:rPr>
        <w:t>Consistent Time Process Flow</w:t>
      </w:r>
      <w:bookmarkEnd w:id="1722"/>
      <w:bookmarkEnd w:id="1723"/>
      <w:bookmarkEnd w:id="1724"/>
      <w:bookmarkEnd w:id="1725"/>
      <w:bookmarkEnd w:id="1726"/>
      <w:bookmarkEnd w:id="1727"/>
      <w:bookmarkEnd w:id="1728"/>
    </w:p>
    <w:p w14:paraId="179BF132" w14:textId="7F33139D" w:rsidR="00F71022" w:rsidRPr="00BF0A93" w:rsidRDefault="00F71022">
      <w:pPr>
        <w:pStyle w:val="BodyText"/>
      </w:pPr>
      <w:r w:rsidRPr="00BF0A93">
        <w:t>This section describes the typical flow related to the Consistent Time Profile. In the process flow Figure 7.3-1, the Time Client B and Time Server B have been grouped. When a Client and Server are grouped</w:t>
      </w:r>
      <w:r w:rsidR="007E4336">
        <w:t>,</w:t>
      </w:r>
      <w:r w:rsidRPr="00BF0A93">
        <w:t xml:space="preserve"> they utilize internal communications mechanisms to synchronize their time.</w:t>
      </w:r>
    </w:p>
    <w:p w14:paraId="5480BB58" w14:textId="77777777" w:rsidR="00F71022" w:rsidRPr="00BF0A93" w:rsidRDefault="00F71022">
      <w:pPr>
        <w:pStyle w:val="BodyText"/>
      </w:pPr>
    </w:p>
    <w:bookmarkStart w:id="1729" w:name="_1121108487"/>
    <w:bookmarkStart w:id="1730" w:name="_1121109338"/>
    <w:bookmarkStart w:id="1731" w:name="_1121176951"/>
    <w:bookmarkStart w:id="1732" w:name="_1121177020"/>
    <w:bookmarkStart w:id="1733" w:name="_1121188956"/>
    <w:bookmarkStart w:id="1734" w:name="_1121202961"/>
    <w:bookmarkStart w:id="1735" w:name="_1121426681"/>
    <w:bookmarkStart w:id="1736" w:name="_1149664360"/>
    <w:bookmarkStart w:id="1737" w:name="_1149685881"/>
    <w:bookmarkEnd w:id="1729"/>
    <w:bookmarkEnd w:id="1730"/>
    <w:bookmarkEnd w:id="1731"/>
    <w:bookmarkEnd w:id="1732"/>
    <w:bookmarkEnd w:id="1733"/>
    <w:bookmarkEnd w:id="1734"/>
    <w:bookmarkEnd w:id="1735"/>
    <w:bookmarkEnd w:id="1736"/>
    <w:bookmarkEnd w:id="1737"/>
    <w:p w14:paraId="699FF0F0" w14:textId="77777777" w:rsidR="00F71022" w:rsidRPr="00BF0A93" w:rsidRDefault="008105ED">
      <w:pPr>
        <w:jc w:val="center"/>
      </w:pPr>
      <w:r w:rsidRPr="00BF0A93">
        <w:rPr>
          <w:noProof/>
        </w:rPr>
        <w:object w:dxaOrig="6105" w:dyaOrig="3525" w14:anchorId="14A8337C">
          <v:shape id="_x0000_i1090" type="#_x0000_t75" alt="" style="width:301.6pt;height:188.85pt;mso-width-percent:0;mso-height-percent:0;mso-width-percent:0;mso-height-percent:0" o:ole="" filled="t">
            <v:fill color2="black"/>
            <v:imagedata r:id="rId61" o:title=""/>
          </v:shape>
          <o:OLEObject Type="Embed" ProgID="Word.Picture.8" ShapeID="_x0000_i1090" DrawAspect="Content" ObjectID="_1646729182" r:id="rId62"/>
        </w:object>
      </w:r>
    </w:p>
    <w:p w14:paraId="37EB1C73" w14:textId="77777777" w:rsidR="00F71022" w:rsidRPr="00BF0A93" w:rsidRDefault="00F71022">
      <w:pPr>
        <w:pStyle w:val="FigureTitle"/>
      </w:pPr>
      <w:r w:rsidRPr="00BF0A93">
        <w:t>Figure 7.3-1: Basic Process Flow in Consistent Time Profile</w:t>
      </w:r>
    </w:p>
    <w:p w14:paraId="4CFEEA5A" w14:textId="77777777" w:rsidR="00F71022" w:rsidRPr="00BF0A93" w:rsidRDefault="00F71022">
      <w:pPr>
        <w:pStyle w:val="BodyText"/>
      </w:pPr>
      <w:r w:rsidRPr="00BF0A93">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BF0A93" w:rsidRDefault="00F71022" w:rsidP="007409E7">
      <w:pPr>
        <w:pStyle w:val="BodyText"/>
      </w:pPr>
      <w:r w:rsidRPr="00BF0A93">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BF0A93" w:rsidRDefault="00F71022" w:rsidP="00CE43D1">
      <w:pPr>
        <w:pStyle w:val="Heading1"/>
        <w:numPr>
          <w:ilvl w:val="0"/>
          <w:numId w:val="150"/>
        </w:numPr>
        <w:rPr>
          <w:noProof w:val="0"/>
        </w:rPr>
      </w:pPr>
      <w:bookmarkStart w:id="1738" w:name="_Toc210747727"/>
      <w:bookmarkStart w:id="1739" w:name="_Toc214425617"/>
      <w:bookmarkStart w:id="1740" w:name="_Toc487039036"/>
      <w:bookmarkStart w:id="1741" w:name="_Toc488068137"/>
      <w:bookmarkStart w:id="1742" w:name="_Toc488068570"/>
      <w:bookmarkStart w:id="1743" w:name="_Toc488074897"/>
      <w:bookmarkStart w:id="1744" w:name="_Toc13752273"/>
      <w:r w:rsidRPr="00BF0A93">
        <w:rPr>
          <w:noProof w:val="0"/>
        </w:rPr>
        <w:lastRenderedPageBreak/>
        <w:t>Patient Demographics Query (PDQ)</w:t>
      </w:r>
      <w:bookmarkEnd w:id="1738"/>
      <w:bookmarkEnd w:id="1739"/>
      <w:bookmarkEnd w:id="1740"/>
      <w:bookmarkEnd w:id="1741"/>
      <w:bookmarkEnd w:id="1742"/>
      <w:bookmarkEnd w:id="1743"/>
      <w:bookmarkEnd w:id="1744"/>
    </w:p>
    <w:p w14:paraId="32A2B43E" w14:textId="77777777" w:rsidR="00F71022" w:rsidRPr="00BF0A93" w:rsidRDefault="00F71022" w:rsidP="00376134">
      <w:pPr>
        <w:pStyle w:val="BodyText"/>
      </w:pPr>
      <w:bookmarkStart w:id="1745" w:name="_Toc210747728"/>
      <w:bookmarkStart w:id="1746" w:name="_Toc214425618"/>
      <w:r w:rsidRPr="00BF0A93">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661219BD" w:rsidR="00F71022" w:rsidRPr="00BF0A93" w:rsidRDefault="00E24092" w:rsidP="00CE43D1">
      <w:pPr>
        <w:pStyle w:val="Heading2"/>
        <w:numPr>
          <w:ilvl w:val="1"/>
          <w:numId w:val="150"/>
        </w:numPr>
        <w:rPr>
          <w:noProof w:val="0"/>
        </w:rPr>
      </w:pPr>
      <w:bookmarkStart w:id="1747" w:name="_Toc13752274"/>
      <w:bookmarkEnd w:id="1745"/>
      <w:bookmarkEnd w:id="1746"/>
      <w:r>
        <w:rPr>
          <w:noProof w:val="0"/>
        </w:rPr>
        <w:t xml:space="preserve">PDQ </w:t>
      </w:r>
      <w:r w:rsidR="002E55D5">
        <w:rPr>
          <w:noProof w:val="0"/>
        </w:rPr>
        <w:t>Actors/Transactions</w:t>
      </w:r>
      <w:bookmarkEnd w:id="1747"/>
    </w:p>
    <w:p w14:paraId="6871A5D5" w14:textId="77777777" w:rsidR="00F71022" w:rsidRPr="00BF0A93" w:rsidRDefault="00F71022">
      <w:pPr>
        <w:pStyle w:val="BodyText"/>
      </w:pPr>
      <w:r w:rsidRPr="00BF0A93">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BF0A93" w:rsidRDefault="00F71022" w:rsidP="00A9747B">
      <w:pPr>
        <w:pStyle w:val="BodyText"/>
        <w:jc w:val="center"/>
      </w:pPr>
    </w:p>
    <w:bookmarkStart w:id="1748" w:name="_1066719791"/>
    <w:bookmarkStart w:id="1749" w:name="_1066719986"/>
    <w:bookmarkStart w:id="1750" w:name="_1066719996"/>
    <w:bookmarkStart w:id="1751" w:name="_1066720020"/>
    <w:bookmarkStart w:id="1752" w:name="_1066720027"/>
    <w:bookmarkStart w:id="1753" w:name="_1067066355"/>
    <w:bookmarkStart w:id="1754" w:name="_1067066373"/>
    <w:bookmarkStart w:id="1755" w:name="_1067066390"/>
    <w:bookmarkStart w:id="1756" w:name="_1067066404"/>
    <w:bookmarkStart w:id="1757" w:name="_1067066423"/>
    <w:bookmarkStart w:id="1758" w:name="_1067066441"/>
    <w:bookmarkStart w:id="1759" w:name="_1067066465"/>
    <w:bookmarkStart w:id="1760" w:name="_1075126399"/>
    <w:bookmarkStart w:id="1761" w:name="_1075130445"/>
    <w:bookmarkStart w:id="1762" w:name="_1098122440"/>
    <w:bookmarkStart w:id="1763" w:name="_1098123207"/>
    <w:bookmarkStart w:id="1764" w:name="_1098123487"/>
    <w:bookmarkStart w:id="1765" w:name="_1098172226"/>
    <w:bookmarkStart w:id="1766" w:name="_1101302439"/>
    <w:bookmarkStart w:id="1767" w:name="_1104516258"/>
    <w:bookmarkStart w:id="1768" w:name="_1104607234"/>
    <w:bookmarkStart w:id="1769" w:name="_1104657935"/>
    <w:bookmarkStart w:id="1770" w:name="_1104777910"/>
    <w:bookmarkStart w:id="1771" w:name="_1104847381"/>
    <w:bookmarkStart w:id="1772" w:name="_1105190829"/>
    <w:bookmarkStart w:id="1773" w:name="_1105190974"/>
    <w:bookmarkStart w:id="1774" w:name="_1105205304"/>
    <w:bookmarkStart w:id="1775" w:name="_1110654846"/>
    <w:bookmarkStart w:id="1776" w:name="_1112639236"/>
    <w:bookmarkStart w:id="1777" w:name="_1112784727"/>
    <w:bookmarkStart w:id="1778" w:name="_1139987330"/>
    <w:bookmarkStart w:id="1779" w:name="_1139987626"/>
    <w:bookmarkStart w:id="1780" w:name="_1144174101"/>
    <w:bookmarkStart w:id="1781" w:name="_1146393648"/>
    <w:bookmarkStart w:id="1782" w:name="_1151488911"/>
    <w:bookmarkStart w:id="1783" w:name="_1152437409"/>
    <w:p w14:paraId="28455319" w14:textId="77777777" w:rsidR="00F71022" w:rsidRPr="00BF0A93" w:rsidRDefault="008105ED" w:rsidP="00A9747B">
      <w:pPr>
        <w:pStyle w:val="BodyText"/>
        <w:jc w:val="center"/>
      </w:pPr>
      <w:r w:rsidRPr="00BF0A93">
        <w:rPr>
          <w:noProof/>
        </w:rPr>
        <w:object w:dxaOrig="5160" w:dyaOrig="4365" w14:anchorId="51B391F3">
          <v:shape id="_x0000_i1089" type="#_x0000_t75" alt="" style="width:194.25pt;height:171.15pt;mso-width-percent:0;mso-height-percent:0;mso-width-percent:0;mso-height-percent:0" o:ole="" filled="t">
            <v:fill color2="black"/>
            <v:imagedata r:id="rId63" o:title=""/>
          </v:shape>
          <o:OLEObject Type="Embed" ProgID="Word.Picture.8" ShapeID="_x0000_i1089" DrawAspect="Content" ObjectID="_1646729183" r:id="rId64"/>
        </w:object>
      </w:r>
    </w:p>
    <w:p w14:paraId="06919BF6" w14:textId="77777777" w:rsidR="00F71022" w:rsidRPr="00BF0A93" w:rsidRDefault="00F71022" w:rsidP="006720E8">
      <w:pPr>
        <w:pStyle w:val="BodyText"/>
      </w:pPr>
    </w:p>
    <w:p w14:paraId="1B18D07C" w14:textId="77777777" w:rsidR="00F71022" w:rsidRPr="00BF0A93" w:rsidRDefault="00F71022">
      <w:pPr>
        <w:pStyle w:val="FigureTitle"/>
      </w:pPr>
      <w:r w:rsidRPr="00BF0A93">
        <w:t>Figure 8.1-1: Patient Demographics Query Profile Actor Diagram</w:t>
      </w:r>
    </w:p>
    <w:p w14:paraId="47762140" w14:textId="56E0BF84" w:rsidR="00F71022" w:rsidRPr="00BF0A93" w:rsidRDefault="00F71022" w:rsidP="00997E99">
      <w:pPr>
        <w:pStyle w:val="BodyText"/>
      </w:pPr>
      <w:r w:rsidRPr="00BF0A93">
        <w:t>Table 8.1-1 lists the transactions for each actor directly involved in the Patient Demographics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BF0A93" w:rsidRDefault="00F71022">
      <w:pPr>
        <w:pStyle w:val="TableTitle"/>
      </w:pPr>
      <w:r w:rsidRPr="00BF0A93">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070"/>
        <w:gridCol w:w="3893"/>
        <w:gridCol w:w="1440"/>
        <w:gridCol w:w="1569"/>
      </w:tblGrid>
      <w:tr w:rsidR="00F71022" w:rsidRPr="00BF0A93" w14:paraId="0F7123B0" w14:textId="77777777" w:rsidTr="0063458A">
        <w:trPr>
          <w:tblHeader/>
        </w:trPr>
        <w:tc>
          <w:tcPr>
            <w:tcW w:w="2070" w:type="dxa"/>
            <w:tcBorders>
              <w:top w:val="single" w:sz="4" w:space="0" w:color="000000"/>
              <w:left w:val="single" w:sz="4" w:space="0" w:color="000000"/>
              <w:bottom w:val="single" w:sz="4" w:space="0" w:color="000000"/>
            </w:tcBorders>
            <w:shd w:val="clear" w:color="auto" w:fill="D8D8D8"/>
          </w:tcPr>
          <w:p w14:paraId="3AB23C27" w14:textId="77777777" w:rsidR="00F71022" w:rsidRPr="00BF0A93" w:rsidRDefault="00F71022" w:rsidP="007F1D2D">
            <w:pPr>
              <w:pStyle w:val="TableEntryHeader"/>
            </w:pPr>
            <w:r w:rsidRPr="00BF0A93">
              <w:t>Actors</w:t>
            </w:r>
          </w:p>
        </w:tc>
        <w:tc>
          <w:tcPr>
            <w:tcW w:w="3893" w:type="dxa"/>
            <w:tcBorders>
              <w:top w:val="single" w:sz="4" w:space="0" w:color="000000"/>
              <w:left w:val="single" w:sz="4" w:space="0" w:color="000000"/>
              <w:bottom w:val="single" w:sz="4" w:space="0" w:color="000000"/>
            </w:tcBorders>
            <w:shd w:val="clear" w:color="auto" w:fill="D8D8D8"/>
          </w:tcPr>
          <w:p w14:paraId="62BA84AC" w14:textId="77777777" w:rsidR="00F71022" w:rsidRPr="00BF0A93" w:rsidRDefault="00F71022" w:rsidP="007F1D2D">
            <w:pPr>
              <w:pStyle w:val="TableEntryHeader"/>
            </w:pPr>
            <w:r w:rsidRPr="00BF0A93">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BF0A93" w:rsidRDefault="00F71022" w:rsidP="007F1D2D">
            <w:pPr>
              <w:pStyle w:val="TableEntryHeader"/>
            </w:pPr>
            <w:r w:rsidRPr="00BF0A93">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BF0A93" w:rsidRDefault="00F71022" w:rsidP="007F1D2D">
            <w:pPr>
              <w:pStyle w:val="TableEntryHeader"/>
            </w:pPr>
            <w:r w:rsidRPr="00BF0A93">
              <w:t>Section</w:t>
            </w:r>
          </w:p>
        </w:tc>
      </w:tr>
      <w:tr w:rsidR="00F71022" w:rsidRPr="00BF0A93" w14:paraId="6EB68B61" w14:textId="77777777" w:rsidTr="0063458A">
        <w:trPr>
          <w:cantSplit/>
          <w:trHeight w:hRule="exact" w:val="496"/>
        </w:trPr>
        <w:tc>
          <w:tcPr>
            <w:tcW w:w="2070" w:type="dxa"/>
            <w:vMerge w:val="restart"/>
            <w:tcBorders>
              <w:top w:val="single" w:sz="4" w:space="0" w:color="000000"/>
              <w:left w:val="single" w:sz="4" w:space="0" w:color="000000"/>
              <w:bottom w:val="single" w:sz="4" w:space="0" w:color="000000"/>
            </w:tcBorders>
          </w:tcPr>
          <w:p w14:paraId="0272DC40" w14:textId="77777777" w:rsidR="00F71022" w:rsidRPr="00BF0A93" w:rsidRDefault="00F71022">
            <w:pPr>
              <w:pStyle w:val="TableEntry"/>
              <w:snapToGrid w:val="0"/>
              <w:rPr>
                <w:noProof w:val="0"/>
              </w:rPr>
            </w:pPr>
            <w:r w:rsidRPr="00BF0A93">
              <w:rPr>
                <w:noProof w:val="0"/>
              </w:rPr>
              <w:t>Patient Demographics Consumer</w:t>
            </w:r>
          </w:p>
        </w:tc>
        <w:tc>
          <w:tcPr>
            <w:tcW w:w="389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79248556" w14:textId="77777777" w:rsidTr="0063458A">
        <w:trPr>
          <w:cantSplit/>
        </w:trPr>
        <w:tc>
          <w:tcPr>
            <w:tcW w:w="2070" w:type="dxa"/>
            <w:vMerge/>
            <w:tcBorders>
              <w:top w:val="single" w:sz="4" w:space="0" w:color="000000"/>
              <w:left w:val="single" w:sz="4" w:space="0" w:color="000000"/>
              <w:bottom w:val="single" w:sz="4" w:space="0" w:color="000000"/>
            </w:tcBorders>
          </w:tcPr>
          <w:p w14:paraId="6C0DF029"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6BE275F2" w14:textId="58D5E1C9" w:rsidR="00F71022" w:rsidRPr="00BF0A93" w:rsidRDefault="00F71022" w:rsidP="0063458A">
            <w:pPr>
              <w:pStyle w:val="TableEntry"/>
              <w:snapToGrid w:val="0"/>
              <w:jc w:val="center"/>
              <w:rPr>
                <w:noProof w:val="0"/>
                <w:vertAlign w:val="superscript"/>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BF0A93" w:rsidRDefault="00F71022" w:rsidP="009A7BA7">
            <w:pPr>
              <w:pStyle w:val="TableEntry"/>
              <w:snapToGrid w:val="0"/>
              <w:jc w:val="center"/>
              <w:rPr>
                <w:noProof w:val="0"/>
              </w:rPr>
            </w:pPr>
            <w:r w:rsidRPr="00BF0A93">
              <w:rPr>
                <w:noProof w:val="0"/>
              </w:rPr>
              <w:t>ITI TF-2a: 3.22</w:t>
            </w:r>
          </w:p>
        </w:tc>
      </w:tr>
      <w:tr w:rsidR="00F71022" w:rsidRPr="00BF0A93" w14:paraId="7EDF60DB" w14:textId="77777777" w:rsidTr="0063458A">
        <w:trPr>
          <w:cantSplit/>
          <w:trHeight w:hRule="exact" w:val="297"/>
        </w:trPr>
        <w:tc>
          <w:tcPr>
            <w:tcW w:w="2070" w:type="dxa"/>
            <w:vMerge w:val="restart"/>
            <w:tcBorders>
              <w:top w:val="single" w:sz="4" w:space="0" w:color="000000"/>
              <w:left w:val="single" w:sz="4" w:space="0" w:color="000000"/>
              <w:bottom w:val="single" w:sz="4" w:space="0" w:color="000000"/>
            </w:tcBorders>
          </w:tcPr>
          <w:p w14:paraId="091C2D7B" w14:textId="77777777" w:rsidR="00F71022" w:rsidRPr="00BF0A93" w:rsidRDefault="00F71022">
            <w:pPr>
              <w:pStyle w:val="TableEntry"/>
              <w:snapToGrid w:val="0"/>
              <w:rPr>
                <w:noProof w:val="0"/>
              </w:rPr>
            </w:pPr>
            <w:r w:rsidRPr="00BF0A93">
              <w:rPr>
                <w:noProof w:val="0"/>
              </w:rPr>
              <w:t>Patient Demographics Supplier</w:t>
            </w:r>
          </w:p>
        </w:tc>
        <w:tc>
          <w:tcPr>
            <w:tcW w:w="389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05A033BF" w14:textId="77777777" w:rsidTr="0063458A">
        <w:trPr>
          <w:cantSplit/>
        </w:trPr>
        <w:tc>
          <w:tcPr>
            <w:tcW w:w="2070" w:type="dxa"/>
            <w:vMerge/>
            <w:tcBorders>
              <w:top w:val="single" w:sz="4" w:space="0" w:color="000000"/>
              <w:left w:val="single" w:sz="4" w:space="0" w:color="000000"/>
              <w:bottom w:val="single" w:sz="4" w:space="0" w:color="000000"/>
            </w:tcBorders>
          </w:tcPr>
          <w:p w14:paraId="5A939AFB"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BF0A93" w:rsidRDefault="00F71022">
            <w:pPr>
              <w:pStyle w:val="TableEntry"/>
              <w:snapToGrid w:val="0"/>
              <w:jc w:val="center"/>
              <w:rPr>
                <w:noProof w:val="0"/>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BF0A93" w:rsidRDefault="00F71022">
            <w:pPr>
              <w:pStyle w:val="TableEntry"/>
              <w:snapToGrid w:val="0"/>
              <w:jc w:val="center"/>
              <w:rPr>
                <w:noProof w:val="0"/>
              </w:rPr>
            </w:pPr>
            <w:r w:rsidRPr="00BF0A93">
              <w:rPr>
                <w:noProof w:val="0"/>
              </w:rPr>
              <w:t>ITI TF-2a: 3.22</w:t>
            </w:r>
          </w:p>
        </w:tc>
      </w:tr>
    </w:tbl>
    <w:p w14:paraId="6DEDD1FE" w14:textId="77777777" w:rsidR="00F71022" w:rsidRPr="00BF0A93" w:rsidRDefault="00F71022" w:rsidP="006720E8">
      <w:pPr>
        <w:pStyle w:val="BodyText"/>
      </w:pPr>
    </w:p>
    <w:p w14:paraId="6C84F22F" w14:textId="0A4782C0" w:rsidR="0035085E" w:rsidRDefault="0035085E" w:rsidP="0035085E">
      <w:pPr>
        <w:pStyle w:val="Heading3"/>
        <w:rPr>
          <w:ins w:id="1784" w:author="Lynn Felhofer" w:date="2020-03-20T16:54:00Z"/>
        </w:rPr>
      </w:pPr>
      <w:bookmarkStart w:id="1785" w:name="_Toc210747729"/>
      <w:bookmarkStart w:id="1786" w:name="_Toc214425619"/>
      <w:bookmarkStart w:id="1787" w:name="_Toc487039038"/>
      <w:bookmarkStart w:id="1788" w:name="_Toc488068139"/>
      <w:bookmarkStart w:id="1789" w:name="_Toc488068572"/>
      <w:bookmarkStart w:id="1790" w:name="_Toc488074899"/>
      <w:bookmarkStart w:id="1791" w:name="_Toc13752275"/>
      <w:ins w:id="1792" w:author="Lynn Felhofer" w:date="2020-03-20T16:54:00Z">
        <w:r>
          <w:lastRenderedPageBreak/>
          <w:t>P</w:t>
        </w:r>
      </w:ins>
      <w:ins w:id="1793" w:author="Lynn Felhofer" w:date="2020-03-20T16:55:00Z">
        <w:r>
          <w:t>DQ</w:t>
        </w:r>
      </w:ins>
      <w:ins w:id="1794" w:author="Lynn Felhofer" w:date="2020-03-20T16:54:00Z">
        <w:r>
          <w:t xml:space="preserve"> Required Actor </w:t>
        </w:r>
        <w:r w:rsidRPr="00BF0A93">
          <w:t>Grouping</w:t>
        </w:r>
        <w:r>
          <w:t>s</w:t>
        </w:r>
      </w:ins>
    </w:p>
    <w:p w14:paraId="434BD343" w14:textId="77777777" w:rsidR="0035085E" w:rsidRDefault="0035085E" w:rsidP="0035085E">
      <w:pPr>
        <w:pStyle w:val="BodyText"/>
        <w:rPr>
          <w:ins w:id="1795" w:author="Lynn Felhofer" w:date="2020-03-20T16:54:00Z"/>
        </w:rPr>
      </w:pPr>
      <w:ins w:id="1796"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EF4882E" w14:textId="1776332E" w:rsidR="0035085E" w:rsidRPr="0013655E" w:rsidRDefault="0035085E" w:rsidP="0035085E">
      <w:pPr>
        <w:pStyle w:val="BodyText"/>
        <w:jc w:val="center"/>
        <w:rPr>
          <w:ins w:id="1797" w:author="Lynn Felhofer" w:date="2020-03-20T16:54:00Z"/>
          <w:rFonts w:ascii="Arial" w:hAnsi="Arial" w:cs="Arial"/>
          <w:b/>
          <w:bCs/>
          <w:sz w:val="22"/>
          <w:szCs w:val="22"/>
        </w:rPr>
      </w:pPr>
      <w:ins w:id="1798" w:author="Lynn Felhofer" w:date="2020-03-20T16:54:00Z">
        <w:r w:rsidRPr="0013655E">
          <w:rPr>
            <w:rFonts w:ascii="Arial" w:hAnsi="Arial" w:cs="Arial"/>
            <w:b/>
            <w:bCs/>
            <w:sz w:val="22"/>
            <w:szCs w:val="22"/>
          </w:rPr>
          <w:t xml:space="preserve">Table </w:t>
        </w:r>
      </w:ins>
      <w:ins w:id="1799" w:author="Lynn Felhofer" w:date="2020-03-20T16:55:00Z">
        <w:r>
          <w:rPr>
            <w:rFonts w:ascii="Arial" w:hAnsi="Arial" w:cs="Arial"/>
            <w:b/>
            <w:bCs/>
            <w:sz w:val="22"/>
            <w:szCs w:val="22"/>
          </w:rPr>
          <w:t>8</w:t>
        </w:r>
      </w:ins>
      <w:r w:rsidR="0090319F">
        <w:rPr>
          <w:rFonts w:ascii="Arial" w:hAnsi="Arial" w:cs="Arial"/>
          <w:b/>
          <w:bCs/>
          <w:sz w:val="22"/>
          <w:szCs w:val="22"/>
        </w:rPr>
        <w:t>.1</w:t>
      </w:r>
      <w:ins w:id="1800" w:author="Lynn Felhofer" w:date="2020-03-20T16:54: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w:t>
        </w:r>
      </w:ins>
      <w:ins w:id="1801" w:author="Lynn Felhofer" w:date="2020-03-20T16:55:00Z">
        <w:r>
          <w:rPr>
            <w:rFonts w:ascii="Arial" w:hAnsi="Arial" w:cs="Arial"/>
            <w:b/>
            <w:bCs/>
            <w:sz w:val="22"/>
            <w:szCs w:val="22"/>
          </w:rPr>
          <w:t>DQ</w:t>
        </w:r>
      </w:ins>
      <w:ins w:id="1802" w:author="Lynn Felhofer" w:date="2020-03-20T16:54: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3D97CA7E" w14:textId="77777777" w:rsidTr="0035085E">
        <w:trPr>
          <w:cantSplit/>
          <w:tblHeader/>
          <w:ins w:id="1803" w:author="Lynn Felhofer" w:date="2020-03-20T16:54:00Z"/>
        </w:trPr>
        <w:tc>
          <w:tcPr>
            <w:tcW w:w="2785" w:type="dxa"/>
            <w:shd w:val="clear" w:color="auto" w:fill="D9D9D9" w:themeFill="background1" w:themeFillShade="D9"/>
          </w:tcPr>
          <w:p w14:paraId="16193A8F" w14:textId="3B1292A9" w:rsidR="0035085E" w:rsidRPr="00D26514" w:rsidRDefault="0035085E" w:rsidP="007F1D2D">
            <w:pPr>
              <w:pStyle w:val="TableEntryHeader"/>
              <w:rPr>
                <w:ins w:id="1804" w:author="Lynn Felhofer" w:date="2020-03-20T16:54:00Z"/>
              </w:rPr>
            </w:pPr>
            <w:ins w:id="1805" w:author="Lynn Felhofer" w:date="2020-03-20T16:54:00Z">
              <w:r>
                <w:t>P</w:t>
              </w:r>
            </w:ins>
            <w:ins w:id="1806" w:author="Lynn Felhofer" w:date="2020-03-20T16:55:00Z">
              <w:r>
                <w:t>DQ</w:t>
              </w:r>
            </w:ins>
            <w:ins w:id="1807" w:author="Lynn Felhofer" w:date="2020-03-20T16:54:00Z">
              <w:r>
                <w:t xml:space="preserve"> Ac</w:t>
              </w:r>
              <w:r w:rsidRPr="00D26514">
                <w:t>tor</w:t>
              </w:r>
            </w:ins>
          </w:p>
        </w:tc>
        <w:tc>
          <w:tcPr>
            <w:tcW w:w="2970" w:type="dxa"/>
            <w:shd w:val="clear" w:color="auto" w:fill="D9D9D9" w:themeFill="background1" w:themeFillShade="D9"/>
          </w:tcPr>
          <w:p w14:paraId="60E83E5D" w14:textId="77777777" w:rsidR="0035085E" w:rsidRPr="00D26514" w:rsidRDefault="0035085E" w:rsidP="007F1D2D">
            <w:pPr>
              <w:pStyle w:val="TableEntryHeader"/>
              <w:rPr>
                <w:ins w:id="1808" w:author="Lynn Felhofer" w:date="2020-03-20T16:54:00Z"/>
              </w:rPr>
            </w:pPr>
            <w:ins w:id="1809" w:author="Lynn Felhofer" w:date="2020-03-20T16:54:00Z">
              <w:r w:rsidRPr="00D26514">
                <w:t>Actor(s) to be grouped with</w:t>
              </w:r>
            </w:ins>
          </w:p>
        </w:tc>
        <w:tc>
          <w:tcPr>
            <w:tcW w:w="1546" w:type="dxa"/>
            <w:shd w:val="clear" w:color="auto" w:fill="D9D9D9" w:themeFill="background1" w:themeFillShade="D9"/>
          </w:tcPr>
          <w:p w14:paraId="48AD5B63" w14:textId="77777777" w:rsidR="0035085E" w:rsidRPr="00D26514" w:rsidRDefault="0035085E" w:rsidP="007F1D2D">
            <w:pPr>
              <w:pStyle w:val="TableEntryHeader"/>
              <w:rPr>
                <w:ins w:id="1810" w:author="Lynn Felhofer" w:date="2020-03-20T16:54:00Z"/>
              </w:rPr>
            </w:pPr>
            <w:ins w:id="1811" w:author="Lynn Felhofer" w:date="2020-03-20T16:54:00Z">
              <w:r w:rsidRPr="00D26514">
                <w:t>Reference</w:t>
              </w:r>
            </w:ins>
          </w:p>
        </w:tc>
      </w:tr>
      <w:tr w:rsidR="0035085E" w:rsidRPr="009715AF" w14:paraId="11BF4B72" w14:textId="77777777" w:rsidTr="0035085E">
        <w:trPr>
          <w:cantSplit/>
          <w:ins w:id="1812" w:author="Lynn Felhofer" w:date="2020-03-20T16:54:00Z"/>
        </w:trPr>
        <w:tc>
          <w:tcPr>
            <w:tcW w:w="2785" w:type="dxa"/>
          </w:tcPr>
          <w:p w14:paraId="03402256" w14:textId="502E8B0D" w:rsidR="0035085E" w:rsidRPr="009715AF" w:rsidRDefault="0035085E" w:rsidP="0035085E">
            <w:pPr>
              <w:pStyle w:val="TableEntry"/>
              <w:rPr>
                <w:ins w:id="1813" w:author="Lynn Felhofer" w:date="2020-03-20T16:54:00Z"/>
              </w:rPr>
            </w:pPr>
            <w:ins w:id="1814" w:author="Lynn Felhofer" w:date="2020-03-20T16:54:00Z">
              <w:r>
                <w:t>Patient Demographics Consumer</w:t>
              </w:r>
            </w:ins>
          </w:p>
        </w:tc>
        <w:tc>
          <w:tcPr>
            <w:tcW w:w="2970" w:type="dxa"/>
          </w:tcPr>
          <w:p w14:paraId="4E71F98F" w14:textId="77777777" w:rsidR="0035085E" w:rsidRPr="009715AF" w:rsidRDefault="0035085E" w:rsidP="0035085E">
            <w:pPr>
              <w:pStyle w:val="TableEntry"/>
              <w:rPr>
                <w:ins w:id="1815" w:author="Lynn Felhofer" w:date="2020-03-20T16:54:00Z"/>
                <w:szCs w:val="18"/>
              </w:rPr>
            </w:pPr>
            <w:ins w:id="1816" w:author="Lynn Felhofer" w:date="2020-03-20T16:54:00Z">
              <w:r>
                <w:rPr>
                  <w:szCs w:val="18"/>
                </w:rPr>
                <w:t>None</w:t>
              </w:r>
            </w:ins>
          </w:p>
        </w:tc>
        <w:tc>
          <w:tcPr>
            <w:tcW w:w="1546" w:type="dxa"/>
          </w:tcPr>
          <w:p w14:paraId="057FC543" w14:textId="77777777" w:rsidR="0035085E" w:rsidRPr="009715AF" w:rsidRDefault="0035085E" w:rsidP="0035085E">
            <w:pPr>
              <w:pStyle w:val="TableEntry"/>
              <w:rPr>
                <w:ins w:id="1817" w:author="Lynn Felhofer" w:date="2020-03-20T16:54:00Z"/>
                <w:szCs w:val="18"/>
              </w:rPr>
            </w:pPr>
            <w:ins w:id="1818" w:author="Lynn Felhofer" w:date="2020-03-20T16:54:00Z">
              <w:r>
                <w:rPr>
                  <w:szCs w:val="18"/>
                </w:rPr>
                <w:t>--</w:t>
              </w:r>
            </w:ins>
          </w:p>
        </w:tc>
      </w:tr>
      <w:tr w:rsidR="0035085E" w:rsidRPr="009715AF" w14:paraId="4693E2B9" w14:textId="77777777" w:rsidTr="0035085E">
        <w:trPr>
          <w:cantSplit/>
          <w:trHeight w:val="323"/>
          <w:ins w:id="1819" w:author="Lynn Felhofer" w:date="2020-03-20T16:54:00Z"/>
        </w:trPr>
        <w:tc>
          <w:tcPr>
            <w:tcW w:w="2785" w:type="dxa"/>
          </w:tcPr>
          <w:p w14:paraId="72BE1F6A" w14:textId="1E5B3645" w:rsidR="0035085E" w:rsidRPr="009715AF" w:rsidRDefault="0035085E" w:rsidP="0035085E">
            <w:pPr>
              <w:pStyle w:val="TableEntry"/>
              <w:rPr>
                <w:ins w:id="1820" w:author="Lynn Felhofer" w:date="2020-03-20T16:54:00Z"/>
              </w:rPr>
            </w:pPr>
            <w:ins w:id="1821" w:author="Lynn Felhofer" w:date="2020-03-20T16:55:00Z">
              <w:r>
                <w:t>Patient Demographics Supplier</w:t>
              </w:r>
            </w:ins>
          </w:p>
        </w:tc>
        <w:tc>
          <w:tcPr>
            <w:tcW w:w="2970" w:type="dxa"/>
          </w:tcPr>
          <w:p w14:paraId="02C81EE5" w14:textId="77777777" w:rsidR="0035085E" w:rsidRPr="009715AF" w:rsidRDefault="0035085E" w:rsidP="0035085E">
            <w:pPr>
              <w:pStyle w:val="TableEntry"/>
              <w:rPr>
                <w:ins w:id="1822" w:author="Lynn Felhofer" w:date="2020-03-20T16:54:00Z"/>
                <w:szCs w:val="18"/>
              </w:rPr>
            </w:pPr>
            <w:ins w:id="1823" w:author="Lynn Felhofer" w:date="2020-03-20T16:54:00Z">
              <w:r>
                <w:rPr>
                  <w:szCs w:val="18"/>
                </w:rPr>
                <w:t>None</w:t>
              </w:r>
            </w:ins>
          </w:p>
        </w:tc>
        <w:tc>
          <w:tcPr>
            <w:tcW w:w="1546" w:type="dxa"/>
          </w:tcPr>
          <w:p w14:paraId="5255F48F" w14:textId="77777777" w:rsidR="0035085E" w:rsidRPr="009715AF" w:rsidRDefault="0035085E" w:rsidP="0035085E">
            <w:pPr>
              <w:pStyle w:val="TableEntry"/>
              <w:rPr>
                <w:ins w:id="1824" w:author="Lynn Felhofer" w:date="2020-03-20T16:54:00Z"/>
                <w:szCs w:val="18"/>
              </w:rPr>
            </w:pPr>
            <w:ins w:id="1825" w:author="Lynn Felhofer" w:date="2020-03-20T16:54:00Z">
              <w:r>
                <w:rPr>
                  <w:szCs w:val="18"/>
                </w:rPr>
                <w:t>--</w:t>
              </w:r>
            </w:ins>
          </w:p>
        </w:tc>
      </w:tr>
    </w:tbl>
    <w:p w14:paraId="579DF289" w14:textId="2795F9A8" w:rsidR="00F71022" w:rsidRPr="00BF0A93" w:rsidRDefault="00E24092" w:rsidP="00CE43D1">
      <w:pPr>
        <w:pStyle w:val="Heading2"/>
        <w:numPr>
          <w:ilvl w:val="1"/>
          <w:numId w:val="150"/>
        </w:numPr>
        <w:rPr>
          <w:noProof w:val="0"/>
        </w:rPr>
      </w:pPr>
      <w:r>
        <w:rPr>
          <w:noProof w:val="0"/>
        </w:rPr>
        <w:t>PDQ Actor</w:t>
      </w:r>
      <w:r w:rsidR="00F71022" w:rsidRPr="00BF0A93">
        <w:rPr>
          <w:noProof w:val="0"/>
        </w:rPr>
        <w:t xml:space="preserve"> Options</w:t>
      </w:r>
      <w:bookmarkEnd w:id="1785"/>
      <w:bookmarkEnd w:id="1786"/>
      <w:bookmarkEnd w:id="1787"/>
      <w:bookmarkEnd w:id="1788"/>
      <w:bookmarkEnd w:id="1789"/>
      <w:bookmarkEnd w:id="1790"/>
      <w:bookmarkEnd w:id="1791"/>
    </w:p>
    <w:p w14:paraId="60E41F7F" w14:textId="071FFF1A" w:rsidR="00F71022" w:rsidRPr="00BF0A93" w:rsidRDefault="00F71022">
      <w:pPr>
        <w:pStyle w:val="BodyText"/>
      </w:pPr>
      <w:r w:rsidRPr="00BF0A93">
        <w:t>Options that may be selected for this Integration Profile are listed in Table 8.2-1 along with the actors to which they apply. Dependencies between options when applicable are specified in notes.</w:t>
      </w:r>
    </w:p>
    <w:p w14:paraId="2A992B45" w14:textId="77777777" w:rsidR="00F71022" w:rsidRPr="00BF0A93" w:rsidRDefault="00F71022">
      <w:pPr>
        <w:pStyle w:val="TableTitle"/>
      </w:pPr>
      <w:r w:rsidRPr="00BF0A93">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BF0A93"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BF0A93" w:rsidRDefault="00F71022" w:rsidP="007F1D2D">
            <w:pPr>
              <w:pStyle w:val="TableEntryHeader"/>
            </w:pPr>
            <w:r w:rsidRPr="00BF0A93">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BF0A93" w:rsidRDefault="00F71022">
            <w:pPr>
              <w:pStyle w:val="TableEntryHeader"/>
              <w:pPrChange w:id="1826" w:author="Lynn Felhofer" w:date="2020-03-23T13:12:00Z">
                <w:pPr>
                  <w:pStyle w:val="TableEntryHeader"/>
                  <w:snapToGrid w:val="0"/>
                </w:pPr>
              </w:pPrChange>
            </w:pPr>
            <w:r w:rsidRPr="00BF0A93">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BF0A93" w:rsidRDefault="00F71022" w:rsidP="007F1D2D">
            <w:pPr>
              <w:pStyle w:val="TableEntryHeader"/>
            </w:pPr>
            <w:r w:rsidRPr="00BF0A93">
              <w:t>Vol. &amp; Section</w:t>
            </w:r>
          </w:p>
        </w:tc>
      </w:tr>
      <w:tr w:rsidR="00F71022" w:rsidRPr="00BF0A93"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BF0A93" w:rsidRDefault="00F71022">
            <w:pPr>
              <w:pStyle w:val="TableEntry"/>
              <w:snapToGrid w:val="0"/>
              <w:rPr>
                <w:noProof w:val="0"/>
              </w:rPr>
            </w:pPr>
            <w:r w:rsidRPr="00BF0A93">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BF0A93" w:rsidRDefault="00F71022">
            <w:pPr>
              <w:pStyle w:val="TableEntry"/>
              <w:snapToGrid w:val="0"/>
              <w:rPr>
                <w:noProof w:val="0"/>
              </w:rPr>
            </w:pPr>
            <w:r w:rsidRPr="00BF0A93">
              <w:rPr>
                <w:noProof w:val="0"/>
              </w:rPr>
              <w:t>ITI TF-2a: 3.22</w:t>
            </w:r>
          </w:p>
        </w:tc>
      </w:tr>
      <w:tr w:rsidR="00F71022" w:rsidRPr="00BF0A93"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BF0A93" w:rsidRDefault="00F71022">
            <w:pPr>
              <w:pStyle w:val="TableEntry"/>
              <w:snapToGrid w:val="0"/>
              <w:rPr>
                <w:noProof w:val="0"/>
              </w:rPr>
            </w:pPr>
            <w:r w:rsidRPr="00BF0A93">
              <w:rPr>
                <w:noProof w:val="0"/>
              </w:rPr>
              <w:t>ITI TF-1: 8.2.</w:t>
            </w:r>
            <w:r w:rsidR="00AD1F24" w:rsidRPr="00BF0A93">
              <w:rPr>
                <w:noProof w:val="0"/>
              </w:rPr>
              <w:t>1</w:t>
            </w:r>
          </w:p>
        </w:tc>
      </w:tr>
      <w:tr w:rsidR="00F71022" w:rsidRPr="00BF0A93"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BF0A93" w:rsidRDefault="00F71022">
            <w:pPr>
              <w:pStyle w:val="TableEntry"/>
              <w:snapToGrid w:val="0"/>
              <w:rPr>
                <w:noProof w:val="0"/>
              </w:rPr>
            </w:pPr>
            <w:r w:rsidRPr="00BF0A93">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BF0A93" w:rsidRDefault="00F71022">
            <w:pPr>
              <w:pStyle w:val="TableEntry"/>
              <w:snapToGrid w:val="0"/>
              <w:rPr>
                <w:noProof w:val="0"/>
              </w:rPr>
            </w:pPr>
            <w:r w:rsidRPr="00BF0A93">
              <w:rPr>
                <w:noProof w:val="0"/>
              </w:rPr>
              <w:t>ITI TF-2a: 3.22</w:t>
            </w:r>
          </w:p>
        </w:tc>
      </w:tr>
      <w:tr w:rsidR="00F71022" w:rsidRPr="00BF0A93"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BF0A93" w:rsidRDefault="00F71022">
            <w:pPr>
              <w:pStyle w:val="TableEntry"/>
              <w:snapToGrid w:val="0"/>
              <w:rPr>
                <w:noProof w:val="0"/>
              </w:rPr>
            </w:pPr>
            <w:r w:rsidRPr="00BF0A93">
              <w:rPr>
                <w:noProof w:val="0"/>
              </w:rPr>
              <w:t>ITI TF-1: 8.2.</w:t>
            </w:r>
            <w:r w:rsidR="00AD1F24" w:rsidRPr="00BF0A93">
              <w:rPr>
                <w:noProof w:val="0"/>
              </w:rPr>
              <w:t>1</w:t>
            </w:r>
          </w:p>
        </w:tc>
      </w:tr>
    </w:tbl>
    <w:p w14:paraId="355E82AB" w14:textId="77777777" w:rsidR="00F71022" w:rsidRPr="00BF0A93" w:rsidRDefault="00F71022">
      <w:pPr>
        <w:pStyle w:val="BodyText"/>
      </w:pPr>
    </w:p>
    <w:p w14:paraId="05C7ACEC" w14:textId="44254A73" w:rsidR="00F71022" w:rsidRPr="00D03BAD" w:rsidRDefault="00F71022" w:rsidP="00AB4C28">
      <w:pPr>
        <w:pStyle w:val="Heading3"/>
        <w:numPr>
          <w:ilvl w:val="2"/>
          <w:numId w:val="158"/>
        </w:numPr>
        <w:ind w:left="0" w:firstLine="0"/>
        <w:rPr>
          <w:bCs/>
          <w:noProof w:val="0"/>
        </w:rPr>
      </w:pPr>
      <w:bookmarkStart w:id="1827" w:name="_Toc206168278"/>
      <w:bookmarkStart w:id="1828" w:name="_Toc237270293"/>
      <w:bookmarkStart w:id="1829" w:name="_Toc269213239"/>
      <w:bookmarkStart w:id="1830" w:name="_Toc487039039"/>
      <w:bookmarkStart w:id="1831" w:name="_Toc488068140"/>
      <w:bookmarkStart w:id="1832" w:name="_Toc488068573"/>
      <w:bookmarkStart w:id="1833" w:name="_Toc488074900"/>
      <w:bookmarkStart w:id="1834" w:name="_Toc13752276"/>
      <w:bookmarkStart w:id="1835" w:name="_Toc210747730"/>
      <w:bookmarkStart w:id="1836" w:name="_Toc214425620"/>
      <w:r w:rsidRPr="00D03BAD">
        <w:rPr>
          <w:bCs/>
          <w:noProof w:val="0"/>
        </w:rPr>
        <w:t>Pediatric Demographics</w:t>
      </w:r>
      <w:bookmarkEnd w:id="1827"/>
      <w:bookmarkEnd w:id="1828"/>
      <w:bookmarkEnd w:id="1829"/>
      <w:bookmarkEnd w:id="1830"/>
      <w:bookmarkEnd w:id="1831"/>
      <w:bookmarkEnd w:id="1832"/>
      <w:bookmarkEnd w:id="1833"/>
      <w:r w:rsidR="009510CD">
        <w:rPr>
          <w:bCs/>
          <w:noProof w:val="0"/>
        </w:rPr>
        <w:t xml:space="preserve"> Option</w:t>
      </w:r>
      <w:bookmarkEnd w:id="1834"/>
    </w:p>
    <w:p w14:paraId="58418232" w14:textId="77777777" w:rsidR="00F71022" w:rsidRPr="00BF0A93" w:rsidRDefault="00F71022" w:rsidP="000E4160">
      <w:pPr>
        <w:pStyle w:val="BodyText"/>
      </w:pPr>
      <w:r w:rsidRPr="00BF0A93">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BF0A93" w:rsidRDefault="00F71022" w:rsidP="000E4160">
      <w:pPr>
        <w:pStyle w:val="BodyText"/>
      </w:pPr>
      <w:r w:rsidRPr="00BF0A93">
        <w:t xml:space="preserve">Information about the mother of the patient or a household telephone number is helpful in retrieving records in large population databases where data quality may be uneven. </w:t>
      </w:r>
    </w:p>
    <w:p w14:paraId="1D687C59" w14:textId="77777777" w:rsidR="00F71022" w:rsidRPr="00BF0A93" w:rsidRDefault="00F71022" w:rsidP="000E4160">
      <w:pPr>
        <w:pStyle w:val="BodyText"/>
      </w:pPr>
      <w:r w:rsidRPr="00BF0A93">
        <w:t xml:space="preserve">Certain other demographics fields are important to include in the query response as they may be used by the Patient Demographics Consumer in verifying the identity of the patient, in particular, they aid in distinguishing records for twins, triplets, and so forth. </w:t>
      </w:r>
    </w:p>
    <w:p w14:paraId="4C771FD9" w14:textId="77777777" w:rsidR="00F71022" w:rsidRPr="00BF0A93" w:rsidRDefault="00F71022" w:rsidP="000E4160">
      <w:pPr>
        <w:pStyle w:val="BodyText"/>
      </w:pPr>
      <w:r w:rsidRPr="00BF0A93">
        <w:t xml:space="preserve">Pediatric Demographics makes use of the following six additional demographic fields to aid record matching in databases with many pediatric records. </w:t>
      </w:r>
    </w:p>
    <w:p w14:paraId="110DA68B" w14:textId="77777777" w:rsidR="00F71022" w:rsidRPr="00BF0A93" w:rsidRDefault="00F71022">
      <w:pPr>
        <w:pStyle w:val="BodyText"/>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62D82F1A" w14:textId="77777777" w:rsidTr="00AA50EB">
        <w:trPr>
          <w:trHeight w:val="315"/>
          <w:tblHeader/>
          <w:jc w:val="center"/>
        </w:trPr>
        <w:tc>
          <w:tcPr>
            <w:tcW w:w="2100" w:type="dxa"/>
            <w:shd w:val="clear" w:color="auto" w:fill="D9D9D9"/>
          </w:tcPr>
          <w:p w14:paraId="53BAECC0" w14:textId="77777777" w:rsidR="00F71022" w:rsidRPr="00BF0A93" w:rsidRDefault="00F71022" w:rsidP="007F1D2D">
            <w:pPr>
              <w:pStyle w:val="TableEntryHeader"/>
            </w:pPr>
            <w:r w:rsidRPr="00BF0A93">
              <w:lastRenderedPageBreak/>
              <w:t>Field</w:t>
            </w:r>
          </w:p>
        </w:tc>
        <w:tc>
          <w:tcPr>
            <w:tcW w:w="3220" w:type="dxa"/>
            <w:shd w:val="clear" w:color="auto" w:fill="D9D9D9"/>
          </w:tcPr>
          <w:p w14:paraId="45195BD0" w14:textId="77777777" w:rsidR="00F71022" w:rsidRPr="00BF0A93" w:rsidRDefault="00F71022" w:rsidP="007F1D2D">
            <w:pPr>
              <w:pStyle w:val="TableEntryHeader"/>
            </w:pPr>
            <w:r w:rsidRPr="00BF0A93">
              <w:t>Reason for inclusion</w:t>
            </w:r>
          </w:p>
        </w:tc>
        <w:tc>
          <w:tcPr>
            <w:tcW w:w="3160" w:type="dxa"/>
            <w:shd w:val="clear" w:color="auto" w:fill="D9D9D9"/>
          </w:tcPr>
          <w:p w14:paraId="78E42123" w14:textId="77777777" w:rsidR="00F71022" w:rsidRPr="00BF0A93" w:rsidRDefault="00F71022" w:rsidP="007F1D2D">
            <w:pPr>
              <w:pStyle w:val="TableEntryHeader"/>
            </w:pPr>
            <w:r w:rsidRPr="00BF0A93">
              <w:t>Value</w:t>
            </w:r>
          </w:p>
        </w:tc>
      </w:tr>
      <w:tr w:rsidR="00F71022" w:rsidRPr="00BF0A93" w14:paraId="6068EA74" w14:textId="77777777" w:rsidTr="00AA50EB">
        <w:trPr>
          <w:cantSplit/>
          <w:trHeight w:val="945"/>
          <w:jc w:val="center"/>
        </w:trPr>
        <w:tc>
          <w:tcPr>
            <w:tcW w:w="2100" w:type="dxa"/>
          </w:tcPr>
          <w:p w14:paraId="1A93EE29" w14:textId="77777777" w:rsidR="00F71022" w:rsidRPr="00BF0A93" w:rsidRDefault="00F71022" w:rsidP="002D5D31">
            <w:pPr>
              <w:pStyle w:val="TableEntry"/>
              <w:rPr>
                <w:noProof w:val="0"/>
              </w:rPr>
            </w:pPr>
            <w:r w:rsidRPr="00BF0A93">
              <w:rPr>
                <w:noProof w:val="0"/>
              </w:rPr>
              <w:t>Mother’s Maiden Name</w:t>
            </w:r>
          </w:p>
        </w:tc>
        <w:tc>
          <w:tcPr>
            <w:tcW w:w="3220" w:type="dxa"/>
          </w:tcPr>
          <w:p w14:paraId="38245C15" w14:textId="77777777" w:rsidR="00F71022" w:rsidRPr="00BF0A93" w:rsidRDefault="00F71022" w:rsidP="002D5D31">
            <w:pPr>
              <w:pStyle w:val="TableEntry"/>
              <w:rPr>
                <w:noProof w:val="0"/>
              </w:rPr>
            </w:pPr>
            <w:r w:rsidRPr="00BF0A93">
              <w:rPr>
                <w:noProof w:val="0"/>
              </w:rPr>
              <w:t>Any information about the mother is helpful in making a match</w:t>
            </w:r>
          </w:p>
        </w:tc>
        <w:tc>
          <w:tcPr>
            <w:tcW w:w="3160" w:type="dxa"/>
          </w:tcPr>
          <w:p w14:paraId="65ED6C8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E3C3BCB" w14:textId="77777777" w:rsidTr="00AA50EB">
        <w:trPr>
          <w:cantSplit/>
          <w:trHeight w:val="630"/>
          <w:jc w:val="center"/>
        </w:trPr>
        <w:tc>
          <w:tcPr>
            <w:tcW w:w="2100" w:type="dxa"/>
          </w:tcPr>
          <w:p w14:paraId="33F75090" w14:textId="77777777" w:rsidR="00F71022" w:rsidRPr="00BF0A93" w:rsidRDefault="00F71022" w:rsidP="002D5D31">
            <w:pPr>
              <w:pStyle w:val="TableEntry"/>
              <w:rPr>
                <w:noProof w:val="0"/>
              </w:rPr>
            </w:pPr>
            <w:r w:rsidRPr="00BF0A93">
              <w:rPr>
                <w:noProof w:val="0"/>
              </w:rPr>
              <w:t>Patient Home Telephone</w:t>
            </w:r>
          </w:p>
        </w:tc>
        <w:tc>
          <w:tcPr>
            <w:tcW w:w="3220" w:type="dxa"/>
          </w:tcPr>
          <w:p w14:paraId="31DA77C9" w14:textId="77777777" w:rsidR="00F71022" w:rsidRPr="00BF0A93" w:rsidRDefault="00F71022" w:rsidP="002D5D31">
            <w:pPr>
              <w:pStyle w:val="TableEntry"/>
              <w:rPr>
                <w:noProof w:val="0"/>
              </w:rPr>
            </w:pPr>
            <w:r w:rsidRPr="00BF0A93">
              <w:rPr>
                <w:noProof w:val="0"/>
              </w:rPr>
              <w:t>A telecom helps match into the right household</w:t>
            </w:r>
          </w:p>
        </w:tc>
        <w:tc>
          <w:tcPr>
            <w:tcW w:w="3160" w:type="dxa"/>
          </w:tcPr>
          <w:p w14:paraId="25321AD6"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51083CED" w14:textId="77777777" w:rsidTr="00AA50EB">
        <w:trPr>
          <w:cantSplit/>
          <w:trHeight w:val="630"/>
          <w:jc w:val="center"/>
        </w:trPr>
        <w:tc>
          <w:tcPr>
            <w:tcW w:w="2100" w:type="dxa"/>
          </w:tcPr>
          <w:p w14:paraId="37CE8921" w14:textId="77777777" w:rsidR="00F71022" w:rsidRPr="00BF0A93" w:rsidRDefault="00F71022" w:rsidP="002D5D31">
            <w:pPr>
              <w:pStyle w:val="TableEntry"/>
              <w:rPr>
                <w:noProof w:val="0"/>
              </w:rPr>
            </w:pPr>
            <w:r w:rsidRPr="00BF0A93">
              <w:rPr>
                <w:noProof w:val="0"/>
              </w:rPr>
              <w:t>Patient Multiple Birth Indicator</w:t>
            </w:r>
          </w:p>
        </w:tc>
        <w:tc>
          <w:tcPr>
            <w:tcW w:w="3220" w:type="dxa"/>
          </w:tcPr>
          <w:p w14:paraId="096F7B2D" w14:textId="77777777" w:rsidR="00F71022" w:rsidRPr="00BF0A93" w:rsidRDefault="00F71022" w:rsidP="002D5D31">
            <w:pPr>
              <w:pStyle w:val="TableEntry"/>
              <w:rPr>
                <w:noProof w:val="0"/>
              </w:rPr>
            </w:pPr>
            <w:r w:rsidRPr="00BF0A93">
              <w:rPr>
                <w:noProof w:val="0"/>
              </w:rPr>
              <w:t>Indicates this person is a multiple - twin, triplet, etc.</w:t>
            </w:r>
          </w:p>
        </w:tc>
        <w:tc>
          <w:tcPr>
            <w:tcW w:w="3160" w:type="dxa"/>
          </w:tcPr>
          <w:p w14:paraId="14D52C11"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791B804F" w14:textId="77777777" w:rsidTr="00AA50EB">
        <w:trPr>
          <w:cantSplit/>
          <w:trHeight w:val="630"/>
          <w:jc w:val="center"/>
        </w:trPr>
        <w:tc>
          <w:tcPr>
            <w:tcW w:w="2100" w:type="dxa"/>
          </w:tcPr>
          <w:p w14:paraId="44162524" w14:textId="77777777" w:rsidR="00F71022" w:rsidRPr="00BF0A93" w:rsidRDefault="00F71022" w:rsidP="002D5D31">
            <w:pPr>
              <w:pStyle w:val="TableEntry"/>
              <w:rPr>
                <w:noProof w:val="0"/>
              </w:rPr>
            </w:pPr>
            <w:r w:rsidRPr="00BF0A93">
              <w:rPr>
                <w:noProof w:val="0"/>
              </w:rPr>
              <w:t>Patient Birth Order</w:t>
            </w:r>
          </w:p>
        </w:tc>
        <w:tc>
          <w:tcPr>
            <w:tcW w:w="3220" w:type="dxa"/>
          </w:tcPr>
          <w:p w14:paraId="209BB623" w14:textId="77777777" w:rsidR="00F71022" w:rsidRPr="00BF0A93" w:rsidRDefault="00F71022" w:rsidP="002D5D31">
            <w:pPr>
              <w:pStyle w:val="TableEntry"/>
              <w:rPr>
                <w:noProof w:val="0"/>
              </w:rPr>
            </w:pPr>
            <w:r w:rsidRPr="00BF0A93">
              <w:rPr>
                <w:noProof w:val="0"/>
              </w:rPr>
              <w:t>Distinguishes among those multiples.</w:t>
            </w:r>
          </w:p>
        </w:tc>
        <w:tc>
          <w:tcPr>
            <w:tcW w:w="3160" w:type="dxa"/>
          </w:tcPr>
          <w:p w14:paraId="10A73150"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2DEE" w:rsidRPr="00BF0A93" w14:paraId="590DDCE7" w14:textId="77777777" w:rsidTr="00AA50EB">
        <w:trPr>
          <w:cantSplit/>
          <w:trHeight w:val="1808"/>
          <w:jc w:val="center"/>
        </w:trPr>
        <w:tc>
          <w:tcPr>
            <w:tcW w:w="2100" w:type="dxa"/>
          </w:tcPr>
          <w:p w14:paraId="2F164405" w14:textId="77777777" w:rsidR="00E72DEE" w:rsidRPr="00BF0A93" w:rsidRDefault="00E72DEE" w:rsidP="002D5D31">
            <w:pPr>
              <w:pStyle w:val="TableEntry"/>
              <w:rPr>
                <w:noProof w:val="0"/>
              </w:rPr>
            </w:pPr>
            <w:r w:rsidRPr="00BF0A93">
              <w:rPr>
                <w:noProof w:val="0"/>
              </w:rPr>
              <w:t>Last Update Date/Time, Last Update Facility</w:t>
            </w:r>
          </w:p>
        </w:tc>
        <w:tc>
          <w:tcPr>
            <w:tcW w:w="3220" w:type="dxa"/>
          </w:tcPr>
          <w:p w14:paraId="043C4E42" w14:textId="77777777" w:rsidR="00E72DEE" w:rsidRPr="00BF0A93" w:rsidRDefault="00E72DEE" w:rsidP="002D5D31">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BF0A93" w:rsidRDefault="00E72DEE"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03E08182" w14:textId="77777777" w:rsidR="00F71022" w:rsidRPr="00BF0A93" w:rsidRDefault="00F71022" w:rsidP="004E7A3D">
      <w:pPr>
        <w:pStyle w:val="BodyText"/>
      </w:pPr>
    </w:p>
    <w:p w14:paraId="56D507CE" w14:textId="23B29DE7" w:rsidR="00F71022" w:rsidRPr="00BF0A93" w:rsidRDefault="00F71022" w:rsidP="000E4160">
      <w:pPr>
        <w:pStyle w:val="BodyText"/>
      </w:pPr>
      <w:r w:rsidRPr="00BF0A93">
        <w:rPr>
          <w:szCs w:val="24"/>
        </w:rPr>
        <w:t xml:space="preserve">Patient Demographics Consumer </w:t>
      </w:r>
      <w:r w:rsidR="002C5D6C">
        <w:rPr>
          <w:szCs w:val="24"/>
        </w:rPr>
        <w:t>Actor</w:t>
      </w:r>
      <w:r w:rsidRPr="00BF0A93">
        <w:rPr>
          <w:szCs w:val="24"/>
        </w:rPr>
        <w:t xml:space="preserve">s which support the Pediatrics Demographics Option will be able to provide Pediatric Demographics query parameter fields in the Patient Demographics Query </w:t>
      </w:r>
      <w:r w:rsidR="00E72DEE" w:rsidRPr="00BF0A93">
        <w:rPr>
          <w:szCs w:val="24"/>
        </w:rPr>
        <w:t xml:space="preserve">[ITI-21] </w:t>
      </w:r>
      <w:r w:rsidRPr="00BF0A93">
        <w:rPr>
          <w:szCs w:val="24"/>
        </w:rPr>
        <w:t xml:space="preserve">transaction, and shall be able to receive and process any values returned for the fields identified as Pediatric </w:t>
      </w:r>
      <w:r w:rsidRPr="00BF0A93">
        <w:t xml:space="preserve">Demographics. </w:t>
      </w:r>
    </w:p>
    <w:p w14:paraId="459950CA" w14:textId="16605C32" w:rsidR="00F71022" w:rsidRPr="00BF0A93" w:rsidRDefault="00F71022" w:rsidP="000E4160">
      <w:pPr>
        <w:pStyle w:val="BodyText"/>
      </w:pPr>
      <w:r w:rsidRPr="00BF0A93">
        <w:rPr>
          <w:szCs w:val="24"/>
        </w:rPr>
        <w:t xml:space="preserve">Patient Demographics Supplier </w:t>
      </w:r>
      <w:r w:rsidR="002C5D6C">
        <w:rPr>
          <w:szCs w:val="24"/>
        </w:rPr>
        <w:t>Actor</w:t>
      </w:r>
      <w:r w:rsidRPr="00BF0A93">
        <w:rPr>
          <w:szCs w:val="24"/>
        </w:rPr>
        <w:t xml:space="preserve">s which support the Pediatrics Demographics Option will be able to match on values provided for any Pediatric Demographics fields in the Patient Demographics Query </w:t>
      </w:r>
      <w:r w:rsidR="00E72DEE" w:rsidRPr="00BF0A93">
        <w:rPr>
          <w:szCs w:val="24"/>
        </w:rPr>
        <w:t xml:space="preserve">[ITI-21] </w:t>
      </w:r>
      <w:r w:rsidRPr="00BF0A93">
        <w:rPr>
          <w:szCs w:val="24"/>
        </w:rPr>
        <w:t xml:space="preserve">transaction and shall return values, when available, for the fields identified as Pediatric </w:t>
      </w:r>
      <w:r w:rsidRPr="00BF0A93">
        <w:t xml:space="preserve">Demographics. </w:t>
      </w:r>
    </w:p>
    <w:p w14:paraId="25BD1EE4" w14:textId="77777777" w:rsidR="00F71022" w:rsidRPr="00BF0A93" w:rsidRDefault="00F71022" w:rsidP="000E4160">
      <w:pPr>
        <w:pStyle w:val="BodyText"/>
        <w:rPr>
          <w:bCs/>
        </w:rPr>
      </w:pPr>
      <w:r w:rsidRPr="00BF0A93">
        <w:rPr>
          <w:bCs/>
        </w:rPr>
        <w:t xml:space="preserve">Pediatric Demographics query parameter fields are: </w:t>
      </w:r>
    </w:p>
    <w:p w14:paraId="6356CB92" w14:textId="77777777" w:rsidR="00F71022" w:rsidRPr="00BF0A93" w:rsidRDefault="00F71022" w:rsidP="000E4160">
      <w:pPr>
        <w:pStyle w:val="ListBullet2"/>
        <w:numPr>
          <w:ilvl w:val="0"/>
          <w:numId w:val="53"/>
        </w:numPr>
      </w:pPr>
      <w:r w:rsidRPr="00BF0A93">
        <w:t>Mother’s Maiden Name</w:t>
      </w:r>
    </w:p>
    <w:p w14:paraId="13CC8977" w14:textId="77777777" w:rsidR="00F71022" w:rsidRPr="00BF0A93" w:rsidRDefault="00F71022" w:rsidP="000E4160">
      <w:pPr>
        <w:pStyle w:val="ListBullet2"/>
        <w:numPr>
          <w:ilvl w:val="0"/>
          <w:numId w:val="53"/>
        </w:numPr>
      </w:pPr>
      <w:r w:rsidRPr="00BF0A93">
        <w:t>Patient Home Telephone</w:t>
      </w:r>
    </w:p>
    <w:p w14:paraId="28C26383" w14:textId="77777777" w:rsidR="00F71022" w:rsidRPr="00BF0A93" w:rsidRDefault="00F71022" w:rsidP="000E4160">
      <w:pPr>
        <w:pStyle w:val="BodyText"/>
        <w:rPr>
          <w:bCs/>
        </w:rPr>
      </w:pPr>
      <w:r w:rsidRPr="00BF0A93">
        <w:rPr>
          <w:bCs/>
        </w:rPr>
        <w:t xml:space="preserve">Pediatric Demographics are defined as all of the following: </w:t>
      </w:r>
    </w:p>
    <w:p w14:paraId="447064CB" w14:textId="77777777" w:rsidR="00F71022" w:rsidRPr="00BF0A93" w:rsidRDefault="00F71022" w:rsidP="000E4160">
      <w:pPr>
        <w:pStyle w:val="ListBullet2"/>
        <w:numPr>
          <w:ilvl w:val="0"/>
          <w:numId w:val="53"/>
        </w:numPr>
      </w:pPr>
      <w:r w:rsidRPr="00BF0A93">
        <w:t>Mother’s Maiden Name</w:t>
      </w:r>
    </w:p>
    <w:p w14:paraId="26D78F2C" w14:textId="77777777" w:rsidR="00F71022" w:rsidRPr="00BF0A93" w:rsidRDefault="00F71022" w:rsidP="000E4160">
      <w:pPr>
        <w:pStyle w:val="ListBullet2"/>
        <w:numPr>
          <w:ilvl w:val="0"/>
          <w:numId w:val="53"/>
        </w:numPr>
      </w:pPr>
      <w:r w:rsidRPr="00BF0A93">
        <w:t>Patient Home Telephone</w:t>
      </w:r>
    </w:p>
    <w:p w14:paraId="369C5324" w14:textId="77777777" w:rsidR="00F71022" w:rsidRPr="00BF0A93" w:rsidRDefault="00F71022" w:rsidP="000E4160">
      <w:pPr>
        <w:pStyle w:val="ListBullet2"/>
        <w:numPr>
          <w:ilvl w:val="0"/>
          <w:numId w:val="53"/>
        </w:numPr>
      </w:pPr>
      <w:r w:rsidRPr="00BF0A93">
        <w:t>Patient Multiple Birth Indicator</w:t>
      </w:r>
    </w:p>
    <w:p w14:paraId="262E62D9" w14:textId="77777777" w:rsidR="00F71022" w:rsidRPr="00BF0A93" w:rsidRDefault="00F71022" w:rsidP="000E4160">
      <w:pPr>
        <w:pStyle w:val="ListBullet2"/>
        <w:numPr>
          <w:ilvl w:val="0"/>
          <w:numId w:val="53"/>
        </w:numPr>
      </w:pPr>
      <w:r w:rsidRPr="00BF0A93">
        <w:t>Patient Birth Order</w:t>
      </w:r>
    </w:p>
    <w:p w14:paraId="5C92DF58" w14:textId="77777777" w:rsidR="00F71022" w:rsidRPr="00BF0A93" w:rsidRDefault="00F71022" w:rsidP="00376134">
      <w:pPr>
        <w:pStyle w:val="ListBullet2"/>
        <w:numPr>
          <w:ilvl w:val="0"/>
          <w:numId w:val="53"/>
        </w:numPr>
      </w:pPr>
      <w:r w:rsidRPr="00BF0A93">
        <w:t>Last Update Date/Time</w:t>
      </w:r>
    </w:p>
    <w:p w14:paraId="098F1BDF" w14:textId="77777777" w:rsidR="00F71022" w:rsidRPr="00BF0A93" w:rsidRDefault="00F71022" w:rsidP="00376134">
      <w:pPr>
        <w:pStyle w:val="ListBullet2"/>
        <w:numPr>
          <w:ilvl w:val="0"/>
          <w:numId w:val="53"/>
        </w:numPr>
      </w:pPr>
      <w:r w:rsidRPr="00BF0A93">
        <w:t>Last Update Facility</w:t>
      </w:r>
    </w:p>
    <w:p w14:paraId="522CF8E0" w14:textId="77777777" w:rsidR="00F71022" w:rsidRPr="00BF0A93" w:rsidRDefault="00F71022" w:rsidP="00CE43D1">
      <w:pPr>
        <w:pStyle w:val="Heading2"/>
        <w:numPr>
          <w:ilvl w:val="1"/>
          <w:numId w:val="150"/>
        </w:numPr>
        <w:rPr>
          <w:noProof w:val="0"/>
        </w:rPr>
      </w:pPr>
      <w:bookmarkStart w:id="1837" w:name="_Toc487039040"/>
      <w:bookmarkStart w:id="1838" w:name="_Toc488068141"/>
      <w:bookmarkStart w:id="1839" w:name="_Toc488068574"/>
      <w:bookmarkStart w:id="1840" w:name="_Toc488074901"/>
      <w:bookmarkStart w:id="1841" w:name="_Toc13752277"/>
      <w:r w:rsidRPr="00BF0A93">
        <w:rPr>
          <w:noProof w:val="0"/>
        </w:rPr>
        <w:lastRenderedPageBreak/>
        <w:t>Patient Demographics Query Process Flow</w:t>
      </w:r>
      <w:bookmarkEnd w:id="1835"/>
      <w:bookmarkEnd w:id="1836"/>
      <w:bookmarkEnd w:id="1837"/>
      <w:bookmarkEnd w:id="1838"/>
      <w:bookmarkEnd w:id="1839"/>
      <w:bookmarkEnd w:id="1840"/>
      <w:bookmarkEnd w:id="1841"/>
    </w:p>
    <w:p w14:paraId="2254926D" w14:textId="77777777" w:rsidR="00F71022" w:rsidRPr="00BF0A93" w:rsidRDefault="00F71022">
      <w:pPr>
        <w:pStyle w:val="BodyText"/>
      </w:pPr>
      <w:r w:rsidRPr="00BF0A93">
        <w:t>The Patient Demographics Supplier performs the following functions.</w:t>
      </w:r>
    </w:p>
    <w:p w14:paraId="21822C67" w14:textId="77777777" w:rsidR="00F71022" w:rsidRPr="00BF0A93" w:rsidRDefault="00F71022" w:rsidP="00BC2927">
      <w:pPr>
        <w:pStyle w:val="ListBullet2"/>
        <w:numPr>
          <w:ilvl w:val="0"/>
          <w:numId w:val="53"/>
        </w:numPr>
      </w:pPr>
      <w:r w:rsidRPr="00BF0A93">
        <w:t>It receives patient registration and update messages from other systems in the enterprise (</w:t>
      </w:r>
      <w:r w:rsidRPr="00BF0A93">
        <w:rPr>
          <w:i/>
        </w:rPr>
        <w:t>e.g.</w:t>
      </w:r>
      <w:r w:rsidRPr="00BF0A93">
        <w:rPr>
          <w:iCs/>
        </w:rPr>
        <w:t>,</w:t>
      </w:r>
      <w:r w:rsidRPr="00BF0A93">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BF0A93" w:rsidRDefault="00F71022" w:rsidP="00BC2927">
      <w:pPr>
        <w:pStyle w:val="ListBullet2"/>
        <w:numPr>
          <w:ilvl w:val="0"/>
          <w:numId w:val="53"/>
        </w:numPr>
      </w:pPr>
      <w:r w:rsidRPr="00BF0A93">
        <w:t>It responds to queries for information.</w:t>
      </w:r>
    </w:p>
    <w:p w14:paraId="602F5CD6" w14:textId="77777777" w:rsidR="00F71022" w:rsidRPr="00BF0A93" w:rsidRDefault="00F71022">
      <w:pPr>
        <w:pStyle w:val="BodyText"/>
      </w:pPr>
      <w:r w:rsidRPr="00BF0A93">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BF0A93" w:rsidRDefault="00F71022">
      <w:pPr>
        <w:pStyle w:val="BodyText"/>
      </w:pPr>
      <w:r w:rsidRPr="00BF0A93">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BF0A93" w:rsidRDefault="00F71022">
      <w:pPr>
        <w:pStyle w:val="BodyText"/>
      </w:pPr>
      <w:r w:rsidRPr="00BF0A93">
        <w:rPr>
          <w:b/>
          <w:bCs/>
        </w:rPr>
        <w:t>Use Case 1:</w:t>
      </w:r>
      <w:r w:rsidRPr="00BF0A93">
        <w:t xml:space="preserve"> Patient Information Entering at Bedside</w:t>
      </w:r>
    </w:p>
    <w:p w14:paraId="49B7E7F9" w14:textId="77777777" w:rsidR="00F71022" w:rsidRPr="00BF0A93" w:rsidRDefault="00F71022" w:rsidP="00A9747B">
      <w:pPr>
        <w:pStyle w:val="BodyText"/>
        <w:rPr>
          <w:iCs/>
        </w:rPr>
      </w:pPr>
      <w:r w:rsidRPr="00BF0A93">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BF0A93" w:rsidRDefault="00F71022" w:rsidP="00AA50EB">
      <w:pPr>
        <w:pStyle w:val="ListBullet2"/>
      </w:pPr>
      <w:r w:rsidRPr="00BF0A93">
        <w:t>Partial or complete patient name (printed on the patient record or told by the patient)</w:t>
      </w:r>
    </w:p>
    <w:p w14:paraId="6CB0EAF9" w14:textId="77777777" w:rsidR="00F71022" w:rsidRPr="00BF0A93" w:rsidRDefault="00F71022" w:rsidP="00AA50EB">
      <w:pPr>
        <w:pStyle w:val="ListBullet2"/>
      </w:pPr>
      <w:r w:rsidRPr="00BF0A93">
        <w:t xml:space="preserve">Patient ID (this may be obtained from printed barcode, a bed-side chart, etc.) </w:t>
      </w:r>
    </w:p>
    <w:p w14:paraId="5A33330A" w14:textId="77777777" w:rsidR="00F71022" w:rsidRPr="00BF0A93" w:rsidRDefault="00F71022" w:rsidP="00AA50EB">
      <w:pPr>
        <w:pStyle w:val="ListBullet2"/>
      </w:pPr>
      <w:r w:rsidRPr="00BF0A93">
        <w:t xml:space="preserve">Partial ID entry or scan. </w:t>
      </w:r>
    </w:p>
    <w:p w14:paraId="7939E5B7" w14:textId="77777777" w:rsidR="00F71022" w:rsidRPr="00BF0A93" w:rsidRDefault="00F71022" w:rsidP="00AA50EB">
      <w:pPr>
        <w:pStyle w:val="ListBullet2"/>
      </w:pPr>
      <w:r w:rsidRPr="00BF0A93">
        <w:t>Date of birth / age range</w:t>
      </w:r>
    </w:p>
    <w:p w14:paraId="3D2E8A94" w14:textId="77777777" w:rsidR="00F71022" w:rsidRPr="00BF0A93" w:rsidRDefault="00F71022" w:rsidP="00AA50EB">
      <w:pPr>
        <w:pStyle w:val="ListBullet2"/>
      </w:pPr>
      <w:r w:rsidRPr="00BF0A93">
        <w:t>Bed ID</w:t>
      </w:r>
    </w:p>
    <w:p w14:paraId="3D87153A" w14:textId="77777777" w:rsidR="00F71022" w:rsidRPr="00BF0A93" w:rsidRDefault="00F71022" w:rsidP="00A9747B">
      <w:pPr>
        <w:pStyle w:val="BodyText"/>
        <w:rPr>
          <w:i/>
          <w:iCs/>
        </w:rPr>
      </w:pPr>
      <w:r w:rsidRPr="00BF0A93">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BF0A93" w:rsidRDefault="00F71022">
      <w:pPr>
        <w:pStyle w:val="BodyText"/>
      </w:pPr>
      <w:r w:rsidRPr="00BF0A93">
        <w:rPr>
          <w:b/>
          <w:bCs/>
        </w:rPr>
        <w:t>Use Case 2:</w:t>
      </w:r>
      <w:r w:rsidRPr="00BF0A93">
        <w:t xml:space="preserve"> Patien</w:t>
      </w:r>
      <w:r w:rsidRPr="00BF0A93">
        <w:rPr>
          <w:bCs/>
        </w:rPr>
        <w:t>t</w:t>
      </w:r>
      <w:r w:rsidRPr="00BF0A93">
        <w:t xml:space="preserve"> Identity Information Entering in Physician Offices</w:t>
      </w:r>
    </w:p>
    <w:p w14:paraId="55802450" w14:textId="77777777" w:rsidR="00F71022" w:rsidRPr="00BF0A93" w:rsidRDefault="00F71022" w:rsidP="00A9747B">
      <w:pPr>
        <w:pStyle w:val="BodyText"/>
        <w:rPr>
          <w:iCs/>
        </w:rPr>
      </w:pPr>
      <w:r w:rsidRPr="00BF0A93">
        <w:rPr>
          <w:iCs/>
        </w:rPr>
        <w:t xml:space="preserve">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w:t>
      </w:r>
      <w:r w:rsidRPr="00BF0A93">
        <w:rPr>
          <w:iCs/>
        </w:rPr>
        <w:lastRenderedPageBreak/>
        <w:t>patient registry. The nurse issues a patient query request to the central patient registry, with some basic patient demographics data as search criteria. In the returned patient list, she picks up an appropriate record for the patient, including the hospital’s patient ID, to enter into the PMIS. (Note that the PMIS uses a different Patient ID domain than that of the central patient registry.)</w:t>
      </w:r>
    </w:p>
    <w:p w14:paraId="2FFDEC7B" w14:textId="77777777" w:rsidR="00F71022" w:rsidRPr="00BF0A93" w:rsidRDefault="00F71022" w:rsidP="00A9747B">
      <w:pPr>
        <w:pStyle w:val="BodyText"/>
        <w:rPr>
          <w:iCs/>
        </w:rPr>
      </w:pPr>
      <w:r w:rsidRPr="00BF0A93">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BF0A93" w:rsidRDefault="00F71022">
      <w:pPr>
        <w:pStyle w:val="BodyText"/>
      </w:pPr>
      <w:r w:rsidRPr="00BF0A93">
        <w:rPr>
          <w:b/>
          <w:bCs/>
        </w:rPr>
        <w:t>Use Case 3</w:t>
      </w:r>
      <w:r w:rsidRPr="00BF0A93">
        <w:t>: Patient Demographics Query in an Enterprise with Multiple Patient ID Domains</w:t>
      </w:r>
    </w:p>
    <w:p w14:paraId="4F30AF3F" w14:textId="77777777" w:rsidR="00F71022" w:rsidRPr="00BF0A93" w:rsidRDefault="00F71022" w:rsidP="00A9747B">
      <w:pPr>
        <w:pStyle w:val="BodyText"/>
        <w:rPr>
          <w:iCs/>
        </w:rPr>
      </w:pPr>
      <w:r w:rsidRPr="00BF0A93">
        <w:rPr>
          <w:iCs/>
        </w:rPr>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BF0A93" w:rsidRDefault="00F71022"/>
    <w:bookmarkStart w:id="1842" w:name="_1104838916"/>
    <w:bookmarkStart w:id="1843" w:name="_1105205572"/>
    <w:bookmarkStart w:id="1844" w:name="_1109535523"/>
    <w:bookmarkStart w:id="1845" w:name="_1109538753"/>
    <w:bookmarkStart w:id="1846" w:name="_1112640119"/>
    <w:bookmarkStart w:id="1847" w:name="_1139827920"/>
    <w:bookmarkStart w:id="1848" w:name="_1139827953"/>
    <w:bookmarkStart w:id="1849" w:name="_1139828113"/>
    <w:bookmarkStart w:id="1850" w:name="_1139828648"/>
    <w:bookmarkStart w:id="1851" w:name="_1139828735"/>
    <w:bookmarkStart w:id="1852" w:name="_1139828945"/>
    <w:bookmarkStart w:id="1853" w:name="_1139829025"/>
    <w:bookmarkStart w:id="1854" w:name="_1139829328"/>
    <w:bookmarkStart w:id="1855" w:name="_1144174196"/>
    <w:bookmarkStart w:id="1856" w:name="_1144174240"/>
    <w:bookmarkStart w:id="1857" w:name="_1152384091"/>
    <w:bookmarkStart w:id="1858" w:name="_1152521219"/>
    <w:bookmarkStart w:id="1859" w:name="_1152543111"/>
    <w:bookmarkStart w:id="1860" w:name="_1152543203"/>
    <w:bookmarkStart w:id="1861" w:name="_1152543209"/>
    <w:bookmarkStart w:id="1862" w:name="_1152543233"/>
    <w:bookmarkStart w:id="1863" w:name="_1152543239"/>
    <w:bookmarkStart w:id="1864" w:name="_1152545133"/>
    <w:bookmarkStart w:id="1865" w:name="_1152546430"/>
    <w:bookmarkStart w:id="1866" w:name="_1152695600"/>
    <w:bookmarkStart w:id="1867" w:name="_1152695770"/>
    <w:bookmarkStart w:id="1868" w:name="_1104780072"/>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14:paraId="7039DF49" w14:textId="77777777" w:rsidR="00F71022" w:rsidRPr="00BF0A93" w:rsidRDefault="008105ED">
      <w:pPr>
        <w:pStyle w:val="BodyText"/>
        <w:jc w:val="center"/>
      </w:pPr>
      <w:r w:rsidRPr="00BF0A93">
        <w:rPr>
          <w:noProof/>
        </w:rPr>
        <w:object w:dxaOrig="5430" w:dyaOrig="5820" w14:anchorId="31532727">
          <v:shape id="_x0000_i1088" type="#_x0000_t75" alt="" style="width:273.05pt;height:302.95pt;mso-width-percent:0;mso-height-percent:0;mso-width-percent:0;mso-height-percent:0" o:ole="" filled="t">
            <v:fill color2="black"/>
            <v:imagedata r:id="rId65" o:title=""/>
          </v:shape>
          <o:OLEObject Type="Embed" ProgID="Word.Picture.8" ShapeID="_x0000_i1088" DrawAspect="Content" ObjectID="_1646729184" r:id="rId66"/>
        </w:object>
      </w:r>
    </w:p>
    <w:p w14:paraId="7737D42D" w14:textId="77777777" w:rsidR="00F71022" w:rsidRPr="00BF0A93" w:rsidRDefault="00F71022">
      <w:pPr>
        <w:pStyle w:val="FigureTitle"/>
      </w:pPr>
      <w:r w:rsidRPr="00BF0A93">
        <w:t xml:space="preserve">Figure 8.3-1: Basic Process Flow in Patient Demographics Query Profile </w:t>
      </w:r>
    </w:p>
    <w:p w14:paraId="59F319F9" w14:textId="77777777" w:rsidR="00F71022" w:rsidRPr="00D03BAD" w:rsidRDefault="00F71022" w:rsidP="00AB4C28">
      <w:pPr>
        <w:pStyle w:val="Heading3"/>
        <w:numPr>
          <w:ilvl w:val="2"/>
          <w:numId w:val="158"/>
        </w:numPr>
        <w:ind w:left="0" w:firstLine="0"/>
        <w:rPr>
          <w:bCs/>
          <w:noProof w:val="0"/>
        </w:rPr>
      </w:pPr>
      <w:bookmarkStart w:id="1869" w:name="_Toc487036538"/>
      <w:bookmarkStart w:id="1870" w:name="_Toc487038270"/>
      <w:bookmarkStart w:id="1871" w:name="_Toc487038655"/>
      <w:bookmarkStart w:id="1872" w:name="_Toc487039041"/>
      <w:bookmarkStart w:id="1873" w:name="_Toc487039427"/>
      <w:bookmarkStart w:id="1874" w:name="_Toc487041916"/>
      <w:bookmarkStart w:id="1875" w:name="_Toc487042349"/>
      <w:bookmarkStart w:id="1876" w:name="_Toc487048268"/>
      <w:bookmarkStart w:id="1877" w:name="_Toc487052179"/>
      <w:bookmarkStart w:id="1878" w:name="_Toc488067651"/>
      <w:bookmarkStart w:id="1879" w:name="_Toc488068142"/>
      <w:bookmarkStart w:id="1880" w:name="_Toc488068575"/>
      <w:bookmarkStart w:id="1881" w:name="_Toc488070115"/>
      <w:bookmarkStart w:id="1882" w:name="_Toc488070546"/>
      <w:bookmarkStart w:id="1883" w:name="_Toc488074902"/>
      <w:bookmarkStart w:id="1884" w:name="_Toc488075334"/>
      <w:bookmarkStart w:id="1885" w:name="_Toc488075771"/>
      <w:bookmarkStart w:id="1886" w:name="_Toc488147807"/>
      <w:bookmarkStart w:id="1887" w:name="_Toc488148995"/>
      <w:bookmarkStart w:id="1888" w:name="_Toc488149427"/>
      <w:bookmarkStart w:id="1889" w:name="_Toc488308286"/>
      <w:bookmarkStart w:id="1890" w:name="_Toc488312895"/>
      <w:bookmarkStart w:id="1891" w:name="_Toc487039042"/>
      <w:bookmarkStart w:id="1892" w:name="_Toc488068143"/>
      <w:bookmarkStart w:id="1893" w:name="_Toc488068576"/>
      <w:bookmarkStart w:id="1894" w:name="_Toc488074903"/>
      <w:bookmarkStart w:id="1895" w:name="_Toc1375227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Pr="00D03BAD">
        <w:rPr>
          <w:bCs/>
          <w:noProof w:val="0"/>
        </w:rPr>
        <w:t>Combined Use of PDQ with Other IHE Workflow Profiles</w:t>
      </w:r>
      <w:bookmarkEnd w:id="1891"/>
      <w:bookmarkEnd w:id="1892"/>
      <w:bookmarkEnd w:id="1893"/>
      <w:bookmarkEnd w:id="1894"/>
      <w:bookmarkEnd w:id="1895"/>
    </w:p>
    <w:p w14:paraId="5E385480" w14:textId="6288D541" w:rsidR="00F71022" w:rsidRPr="00BF0A93" w:rsidRDefault="00F71022">
      <w:pPr>
        <w:pStyle w:val="BodyText"/>
      </w:pPr>
      <w:r w:rsidRPr="00BF0A93">
        <w:t>When the Patient Demographics Supplier is grouped with actors in other IHE profiles that perform patient information reconciliation activities (</w:t>
      </w:r>
      <w:r w:rsidRPr="00BF0A93">
        <w:rPr>
          <w:iCs/>
        </w:rPr>
        <w:t>e.g.</w:t>
      </w:r>
      <w:r w:rsidRPr="00BF0A93">
        <w:t xml:space="preserve">, Radiology PIR), the PDQ Supplier </w:t>
      </w:r>
      <w:r w:rsidRPr="00BF0A93">
        <w:lastRenderedPageBreak/>
        <w:t>may use the updated information to respond to PDQ Queries. In addition, the Patient Demographics Query Profile may play an integral workflow role in conjunction with other IHE Profiles.</w:t>
      </w:r>
    </w:p>
    <w:p w14:paraId="320E93AF" w14:textId="77777777" w:rsidR="00F71022" w:rsidRPr="00D03BAD" w:rsidRDefault="00F71022" w:rsidP="00AB4C28">
      <w:pPr>
        <w:pStyle w:val="Heading3"/>
        <w:numPr>
          <w:ilvl w:val="2"/>
          <w:numId w:val="158"/>
        </w:numPr>
        <w:ind w:left="0" w:firstLine="0"/>
        <w:rPr>
          <w:bCs/>
          <w:noProof w:val="0"/>
        </w:rPr>
      </w:pPr>
      <w:bookmarkStart w:id="1896" w:name="_Toc487039043"/>
      <w:bookmarkStart w:id="1897" w:name="_Toc488068144"/>
      <w:bookmarkStart w:id="1898" w:name="_Toc488068577"/>
      <w:bookmarkStart w:id="1899" w:name="_Toc488074904"/>
      <w:bookmarkStart w:id="1900" w:name="_Toc13752279"/>
      <w:r w:rsidRPr="00D03BAD">
        <w:rPr>
          <w:bCs/>
          <w:noProof w:val="0"/>
        </w:rPr>
        <w:t>Supplier Data Configuration</w:t>
      </w:r>
      <w:bookmarkEnd w:id="1896"/>
      <w:bookmarkEnd w:id="1897"/>
      <w:bookmarkEnd w:id="1898"/>
      <w:bookmarkEnd w:id="1899"/>
      <w:bookmarkEnd w:id="1900"/>
    </w:p>
    <w:p w14:paraId="74446A9A" w14:textId="366A05F1" w:rsidR="00F71022" w:rsidRPr="00BF0A93" w:rsidRDefault="00F71022">
      <w:pPr>
        <w:pStyle w:val="BodyText"/>
      </w:pPr>
      <w:r w:rsidRPr="00BF0A93">
        <w:t>A Patient Demographics Supplier that holds demographic information for a single Patient ID domain shall provide matches in that domain.</w:t>
      </w:r>
    </w:p>
    <w:p w14:paraId="7FBA8177" w14:textId="7784B845" w:rsidR="00F71022" w:rsidRPr="00BF0A93" w:rsidRDefault="00F71022">
      <w:pPr>
        <w:pStyle w:val="BodyText"/>
      </w:pPr>
      <w:r w:rsidRPr="00BF0A93">
        <w:t xml:space="preserve">In the case where the Patient Demographics Supplier holds demographic information for multiple Patient ID domains, the Patient Demographics Supplier shall return information for the domain associated with </w:t>
      </w:r>
      <w:r w:rsidRPr="00BF0A93">
        <w:rPr>
          <w:i/>
          <w:iCs/>
        </w:rPr>
        <w:t>MSH-5-Receiving Application</w:t>
      </w:r>
      <w:r w:rsidRPr="00BF0A93">
        <w:t xml:space="preserve"> and </w:t>
      </w:r>
      <w:r w:rsidRPr="00BF0A93">
        <w:rPr>
          <w:i/>
          <w:iCs/>
        </w:rPr>
        <w:t>MSH-6-Receiving Facility</w:t>
      </w:r>
      <w:r w:rsidRPr="00BF0A93">
        <w:t>. See the “Using Patient Data Query (PDQ) in a Multi-Domain Environment” section (ITI TF-2x: Appendix M) for a further discussion of this case and an illustration of the supporting architecture.</w:t>
      </w:r>
    </w:p>
    <w:p w14:paraId="3105A53F" w14:textId="77777777" w:rsidR="00F71022" w:rsidRPr="00BF0A93" w:rsidRDefault="00F71022"/>
    <w:p w14:paraId="40A134D5" w14:textId="77777777" w:rsidR="00F71022" w:rsidRPr="00BF0A93" w:rsidRDefault="00F71022" w:rsidP="00CE43D1">
      <w:pPr>
        <w:pStyle w:val="Heading1"/>
        <w:numPr>
          <w:ilvl w:val="0"/>
          <w:numId w:val="150"/>
        </w:numPr>
        <w:rPr>
          <w:noProof w:val="0"/>
        </w:rPr>
      </w:pPr>
      <w:r w:rsidRPr="00BF0A93">
        <w:rPr>
          <w:noProof w:val="0"/>
        </w:rPr>
        <w:lastRenderedPageBreak/>
        <w:t xml:space="preserve"> </w:t>
      </w:r>
      <w:bookmarkStart w:id="1901" w:name="_Toc487039044"/>
      <w:bookmarkStart w:id="1902" w:name="_Toc488068145"/>
      <w:bookmarkStart w:id="1903" w:name="_Toc488068578"/>
      <w:bookmarkStart w:id="1904" w:name="_Toc488074905"/>
      <w:bookmarkStart w:id="1905" w:name="_Toc13752280"/>
      <w:r w:rsidRPr="00BF0A93">
        <w:rPr>
          <w:noProof w:val="0"/>
        </w:rPr>
        <w:t>Audit Trail and Node Authentication (ATNA) Profile</w:t>
      </w:r>
      <w:bookmarkEnd w:id="1901"/>
      <w:bookmarkEnd w:id="1902"/>
      <w:bookmarkEnd w:id="1903"/>
      <w:bookmarkEnd w:id="1904"/>
      <w:bookmarkEnd w:id="1905"/>
    </w:p>
    <w:p w14:paraId="0374AC25" w14:textId="77777777" w:rsidR="00F71022" w:rsidRPr="00BF0A93" w:rsidRDefault="00F71022" w:rsidP="00AA50EB">
      <w:pPr>
        <w:pStyle w:val="BodyText"/>
      </w:pPr>
      <w:r w:rsidRPr="00BF0A93">
        <w:t>The Audit Trail and Node Authentication (ATNA) Profile specifies the foundational elements needed by all forms of secure systems: node authentication, user authentication, event logging (audit), and telecommunications encryption</w:t>
      </w:r>
      <w:r w:rsidR="005D1672" w:rsidRPr="00BF0A93">
        <w:t xml:space="preserve">. </w:t>
      </w:r>
      <w:r w:rsidRPr="00BF0A93">
        <w:t>It is also used to indicate that other internal security properties such as access control, configuration control, and privilege restrictions are provided</w:t>
      </w:r>
      <w:r w:rsidR="005D1672" w:rsidRPr="00BF0A93">
        <w:t xml:space="preserve">. </w:t>
      </w:r>
    </w:p>
    <w:p w14:paraId="2DFCB5F9" w14:textId="77777777" w:rsidR="00F71022" w:rsidRPr="00BF0A93" w:rsidRDefault="00F71022" w:rsidP="00AA50EB">
      <w:pPr>
        <w:pStyle w:val="BodyText"/>
      </w:pPr>
      <w:r w:rsidRPr="00BF0A93">
        <w:t xml:space="preserve">Many other IHE profiles require or recommend grouping with ATNA actors as part of their security considerations. </w:t>
      </w:r>
    </w:p>
    <w:p w14:paraId="52DDE394" w14:textId="40B35565" w:rsidR="00F71022" w:rsidRPr="00BF0A93" w:rsidRDefault="00167001" w:rsidP="00AB4C28">
      <w:pPr>
        <w:pStyle w:val="Heading2"/>
        <w:numPr>
          <w:ilvl w:val="0"/>
          <w:numId w:val="0"/>
        </w:numPr>
        <w:rPr>
          <w:noProof w:val="0"/>
        </w:rPr>
      </w:pPr>
      <w:bookmarkStart w:id="1906" w:name="_Toc13752281"/>
      <w:bookmarkStart w:id="1907" w:name="_Toc325615858"/>
      <w:bookmarkStart w:id="1908" w:name="_Toc487039045"/>
      <w:bookmarkStart w:id="1909" w:name="_Toc488068146"/>
      <w:bookmarkStart w:id="1910" w:name="_Toc488068579"/>
      <w:bookmarkStart w:id="1911" w:name="_Toc488074906"/>
      <w:r>
        <w:rPr>
          <w:noProof w:val="0"/>
        </w:rPr>
        <w:t xml:space="preserve">9.1 </w:t>
      </w:r>
      <w:r w:rsidR="00F71022" w:rsidRPr="00BF0A93">
        <w:rPr>
          <w:noProof w:val="0"/>
        </w:rPr>
        <w:t>ATNA Actors</w:t>
      </w:r>
      <w:r w:rsidR="00E24092">
        <w:rPr>
          <w:noProof w:val="0"/>
        </w:rPr>
        <w:t>/</w:t>
      </w:r>
      <w:r w:rsidR="00F71022" w:rsidRPr="00BF0A93">
        <w:rPr>
          <w:noProof w:val="0"/>
        </w:rPr>
        <w:t>Transactions</w:t>
      </w:r>
      <w:bookmarkEnd w:id="1906"/>
      <w:bookmarkEnd w:id="1907"/>
      <w:bookmarkEnd w:id="1908"/>
      <w:bookmarkEnd w:id="1909"/>
      <w:bookmarkEnd w:id="1910"/>
      <w:bookmarkEnd w:id="1911"/>
    </w:p>
    <w:p w14:paraId="2570819B" w14:textId="01663FD3" w:rsidR="00F71022" w:rsidRPr="00BF0A93" w:rsidRDefault="00F71022" w:rsidP="00AA50EB">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67" w:history="1">
        <w:r w:rsidR="005D5F3F" w:rsidRPr="00BF0A93">
          <w:rPr>
            <w:rStyle w:val="Hyperlink"/>
          </w:rPr>
          <w:t>http://ihe.net/TF_Intro_Appendices</w:t>
        </w:r>
      </w:hyperlink>
      <w:r w:rsidRPr="00BF0A93">
        <w:t>.</w:t>
      </w:r>
    </w:p>
    <w:p w14:paraId="6828CCCE" w14:textId="77777777" w:rsidR="00F71022" w:rsidRPr="00BF0A93" w:rsidRDefault="00F71022" w:rsidP="00AA50EB">
      <w:pPr>
        <w:pStyle w:val="BodyText"/>
      </w:pPr>
      <w:r w:rsidRPr="00BF0A93">
        <w:t>Figure 9.1-1 shows the actors directly involved in the ATNA Profile and the relevant transactions between them.</w:t>
      </w:r>
    </w:p>
    <w:p w14:paraId="0045EF34" w14:textId="77777777" w:rsidR="00F71022" w:rsidRPr="00BF0A93" w:rsidRDefault="00882D73" w:rsidP="00AA50EB">
      <w:pPr>
        <w:pStyle w:val="BodyText"/>
        <w:jc w:val="center"/>
      </w:pPr>
      <w:r w:rsidRPr="00BF0A93">
        <w:rPr>
          <w:noProof/>
          <w:lang w:val="fr-FR" w:eastAsia="fr-FR"/>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633BE9" w:rsidRDefault="00633BE9"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633BE9" w:rsidRPr="005B3604" w:rsidRDefault="00633BE9" w:rsidP="00E22FF5">
                              <w:pPr>
                                <w:jc w:val="center"/>
                                <w:rPr>
                                  <w:sz w:val="22"/>
                                  <w:szCs w:val="18"/>
                                </w:rPr>
                              </w:pPr>
                              <w:r w:rsidRPr="005B3604">
                                <w:rPr>
                                  <w:sz w:val="22"/>
                                  <w:szCs w:val="18"/>
                                </w:rPr>
                                <w:t>Secure Application</w:t>
                              </w:r>
                            </w:p>
                            <w:p w14:paraId="38C9A4AB" w14:textId="77777777" w:rsidR="00633BE9" w:rsidRPr="00211629" w:rsidRDefault="00633BE9"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633BE9" w:rsidRPr="00AA50EB" w:rsidRDefault="00633BE9"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633BE9" w:rsidRPr="00AA50EB" w:rsidRDefault="00633BE9"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414D0CB6" w14:textId="176F4259"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633BE9" w:rsidRPr="00AA50EB" w:rsidRDefault="00633BE9"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64BC6FCF" w14:textId="225103F6"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0520CE3F" w14:textId="1911AD9D"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2D21AA47" w14:textId="563E312E" w:rsidR="00633BE9" w:rsidRPr="00EC0792" w:rsidRDefault="00633BE9"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">
                <v:rect id="AutoShape 5" o:spid="_x0000_s1027" style="position:absolute;width:53721;height:39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" filled="f" stroked="f">
                  <o:lock v:ext="edit" aspectratio="t"/>
                </v:rect>
                <v:line id="Line 209" o:spid="_x0000_s1028" style="position:absolute;visibility:visible;mso-wrap-style:square" from="7658,8128" to="7899,33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&#13;&#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" strokeweight="2pt">
                  <v:textbox>
                    <w:txbxContent>
                      <w:p w14:paraId="27599A4E" w14:textId="69F5D813" w:rsidR="00633BE9" w:rsidRDefault="00633BE9"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&#13;&#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" strokeweight="2pt">
                  <v:textbox>
                    <w:txbxContent>
                      <w:p w14:paraId="0785F30B" w14:textId="77777777" w:rsidR="00633BE9" w:rsidRPr="005B3604" w:rsidRDefault="00633BE9" w:rsidP="00E22FF5">
                        <w:pPr>
                          <w:jc w:val="center"/>
                          <w:rPr>
                            <w:sz w:val="22"/>
                            <w:szCs w:val="18"/>
                          </w:rPr>
                        </w:pPr>
                        <w:r w:rsidRPr="005B3604">
                          <w:rPr>
                            <w:sz w:val="22"/>
                            <w:szCs w:val="18"/>
                          </w:rPr>
                          <w:t>Secure Application</w:t>
                        </w:r>
                      </w:p>
                      <w:p w14:paraId="38C9A4AB" w14:textId="77777777" w:rsidR="00633BE9" w:rsidRPr="00211629" w:rsidRDefault="00633BE9"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" strokeweight="2pt">
                  <v:textbox>
                    <w:txbxContent>
                      <w:p w14:paraId="7E4B0AC0" w14:textId="77777777" w:rsidR="00633BE9" w:rsidRPr="00AA50EB" w:rsidRDefault="00633BE9"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&#13;&#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" strokeweight="2pt">
                  <v:textbox>
                    <w:txbxContent>
                      <w:p w14:paraId="33501D26" w14:textId="77777777" w:rsidR="00633BE9" w:rsidRPr="00AA50EB" w:rsidRDefault="00633BE9"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414D0CB6" w14:textId="176F4259"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" strokeweight="2pt">
                  <v:textbox>
                    <w:txbxContent>
                      <w:p w14:paraId="09A20D34" w14:textId="77777777" w:rsidR="00633BE9" w:rsidRPr="00AA50EB" w:rsidRDefault="00633BE9"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P/UyQAAAOEAAAAPAAAAZHJzL2Rvd25yZXYueG1sRI/BasJA&#13;&#10;EIbvhb7DMgVvddMi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eHj/1MkAAADh&#13;&#10;AAAADwAAAAAAAAAAAAAAAAAHAgAAZHJzL2Rvd25yZXYueG1sUEsFBgAAAAADAAMAtwAAAP0CAAAA&#13;&#10;AA==&#13;&#10;" filled="f" stroked="f">
                  <v:textbox inset="0,0,0,0">
                    <w:txbxContent>
                      <w:p w14:paraId="64BC6FCF" w14:textId="225103F6"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" strokeweight="1.5pt"/>
                <v:line id="Line 220" o:spid="_x0000_s1039" style="position:absolute;visibility:visible;mso-wrap-style:square" from="16814,32150" to="27101,32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" strokeweight="1.5pt">
                  <v:stroke endarrow="block"/>
                </v:line>
                <v:rect id="Rectangle 221" o:spid="_x0000_s1040" style="position:absolute;left:1600;top:9144;width:17475;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mGj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IiqYaPKAAAA&#13;&#10;4QAAAA8AAAAAAAAAAAAAAAAABwIAAGRycy9kb3ducmV2LnhtbFBLBQYAAAAAAwADALcAAAD+AgAA&#13;&#10;AAA=&#13;&#10;" filled="f" stroked="f">
                  <v:textbox inset="0,0,0,0">
                    <w:txbxContent>
                      <w:p w14:paraId="0520CE3F" w14:textId="1911AD9D" w:rsidR="00633BE9" w:rsidRPr="00EC0792" w:rsidRDefault="00633BE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" strokeweight="1.5pt">
                  <v:stroke startarrow="block"/>
                </v:line>
                <v:line id="Line 223" o:spid="_x0000_s1042" style="position:absolute;visibility:visible;mso-wrap-style:square" from="21031,5715" to="21031,1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&#13;&#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m8KyAAAAOE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CCmm8KyAAAAOEA&#13;&#10;AAAPAAAAAAAAAAAAAAAAAAcCAABkcnMvZG93bnJldi54bWxQSwUGAAAAAAMAAwC3AAAA/AIAAAAA&#13;&#10;" filled="f" stroked="f">
                  <v:textbox inset="0,0,0,0">
                    <w:txbxContent>
                      <w:p w14:paraId="2D21AA47" w14:textId="563E312E" w:rsidR="00633BE9" w:rsidRPr="00EC0792" w:rsidRDefault="00633BE9" w:rsidP="00E22FF5">
                        <w:pPr>
                          <w:rPr>
                            <w:sz w:val="20"/>
                          </w:rPr>
                        </w:pPr>
                        <w:r>
                          <w:rPr>
                            <w:sz w:val="20"/>
                          </w:rPr>
                          <w:t>Node Authentication [ITI-19]</w:t>
                        </w:r>
                      </w:p>
                    </w:txbxContent>
                  </v:textbox>
                </v:rect>
                <w10:anchorlock/>
              </v:group>
            </w:pict>
          </mc:Fallback>
        </mc:AlternateContent>
      </w:r>
    </w:p>
    <w:p w14:paraId="15F654BE" w14:textId="77777777" w:rsidR="00F71022" w:rsidRPr="00BF0A93" w:rsidRDefault="00F71022" w:rsidP="00AA50EB">
      <w:pPr>
        <w:pStyle w:val="FigureTitle"/>
      </w:pPr>
      <w:r w:rsidRPr="00BF0A93">
        <w:t>Figure 9.1-1: Audit Trail and Node Authentication Actor Diagram</w:t>
      </w:r>
    </w:p>
    <w:p w14:paraId="261DAF01" w14:textId="77777777" w:rsidR="00F71022" w:rsidRPr="00BF0A93" w:rsidRDefault="00F71022" w:rsidP="00AA50EB">
      <w:pPr>
        <w:pStyle w:val="BodyText"/>
      </w:pPr>
    </w:p>
    <w:p w14:paraId="42998AC8" w14:textId="24E5A761" w:rsidR="00F71022" w:rsidRPr="00BF0A93" w:rsidRDefault="00F71022" w:rsidP="00AA50EB">
      <w:pPr>
        <w:pStyle w:val="BodyText"/>
      </w:pPr>
      <w:r w:rsidRPr="00BF0A93">
        <w:lastRenderedPageBreak/>
        <w:t xml:space="preserve">Table 9.1-1 lists the transactions for each actor directly involved in the ATNA Profile. To claim compliance with this </w:t>
      </w:r>
      <w:r w:rsidR="005D5F3F" w:rsidRPr="00BF0A93">
        <w:t>p</w:t>
      </w:r>
      <w:r w:rsidRPr="00BF0A93">
        <w:t xml:space="preserve">rofile, an actor shall support all required transactions (labeled “R”) and may support the optional transactions (labeled “O”). </w:t>
      </w:r>
    </w:p>
    <w:p w14:paraId="176DF28D" w14:textId="77777777" w:rsidR="00F71022" w:rsidRPr="00BF0A93" w:rsidRDefault="00F71022" w:rsidP="00AA50EB">
      <w:pPr>
        <w:pStyle w:val="TableTitle"/>
      </w:pPr>
      <w:r w:rsidRPr="00BF0A93">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BF0A93" w14:paraId="4EEA30E7" w14:textId="77777777" w:rsidTr="00DB1659">
        <w:trPr>
          <w:tblHeader/>
        </w:trPr>
        <w:tc>
          <w:tcPr>
            <w:tcW w:w="2340" w:type="dxa"/>
            <w:shd w:val="clear" w:color="auto" w:fill="D9D9D9"/>
          </w:tcPr>
          <w:p w14:paraId="6FFEC12B" w14:textId="77777777" w:rsidR="00F71022" w:rsidRPr="00BF0A93" w:rsidRDefault="00F71022" w:rsidP="007F1D2D">
            <w:pPr>
              <w:pStyle w:val="TableEntryHeader"/>
            </w:pPr>
            <w:r w:rsidRPr="00BF0A93">
              <w:t>Actor</w:t>
            </w:r>
          </w:p>
        </w:tc>
        <w:tc>
          <w:tcPr>
            <w:tcW w:w="2700" w:type="dxa"/>
            <w:shd w:val="clear" w:color="auto" w:fill="D9D9D9"/>
          </w:tcPr>
          <w:p w14:paraId="1B45866F" w14:textId="77777777" w:rsidR="00F71022" w:rsidRPr="00BF0A93" w:rsidRDefault="00F71022" w:rsidP="007F1D2D">
            <w:pPr>
              <w:pStyle w:val="TableEntryHeader"/>
            </w:pPr>
            <w:r w:rsidRPr="00BF0A93">
              <w:t xml:space="preserve">Transactions </w:t>
            </w:r>
          </w:p>
        </w:tc>
        <w:tc>
          <w:tcPr>
            <w:tcW w:w="1350" w:type="dxa"/>
            <w:shd w:val="clear" w:color="auto" w:fill="D9D9D9"/>
          </w:tcPr>
          <w:p w14:paraId="554314E2" w14:textId="77777777" w:rsidR="00F71022" w:rsidRPr="00BF0A93" w:rsidRDefault="00F71022" w:rsidP="007F1D2D">
            <w:pPr>
              <w:pStyle w:val="TableEntryHeader"/>
            </w:pPr>
            <w:r w:rsidRPr="00BF0A93">
              <w:t>Optionality</w:t>
            </w:r>
          </w:p>
        </w:tc>
        <w:tc>
          <w:tcPr>
            <w:tcW w:w="1530" w:type="dxa"/>
            <w:shd w:val="clear" w:color="auto" w:fill="D9D9D9"/>
          </w:tcPr>
          <w:p w14:paraId="098503A9" w14:textId="77777777" w:rsidR="00F71022" w:rsidRPr="00BF0A93" w:rsidRDefault="00F71022" w:rsidP="007F1D2D">
            <w:pPr>
              <w:pStyle w:val="TableEntryHeader"/>
            </w:pPr>
            <w:r w:rsidRPr="00BF0A93">
              <w:t>Section</w:t>
            </w:r>
          </w:p>
        </w:tc>
      </w:tr>
      <w:tr w:rsidR="00700DF1" w:rsidRPr="00BF0A93" w14:paraId="1C11C2B1" w14:textId="77777777" w:rsidTr="00DB1659">
        <w:tc>
          <w:tcPr>
            <w:tcW w:w="2340" w:type="dxa"/>
          </w:tcPr>
          <w:p w14:paraId="0962E4D7" w14:textId="77777777" w:rsidR="00F71022" w:rsidRPr="00BF0A93" w:rsidRDefault="00F71022" w:rsidP="00E83488">
            <w:pPr>
              <w:pStyle w:val="TableEntry"/>
              <w:snapToGrid w:val="0"/>
              <w:rPr>
                <w:noProof w:val="0"/>
              </w:rPr>
            </w:pPr>
            <w:r w:rsidRPr="00BF0A93">
              <w:rPr>
                <w:noProof w:val="0"/>
              </w:rPr>
              <w:t>Audit Record Repository</w:t>
            </w:r>
          </w:p>
        </w:tc>
        <w:tc>
          <w:tcPr>
            <w:tcW w:w="2700" w:type="dxa"/>
          </w:tcPr>
          <w:p w14:paraId="31F1B431"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09A9C7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6711A7B"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5BEB5BA4" w14:textId="77777777" w:rsidTr="00DB1659">
        <w:trPr>
          <w:trHeight w:hRule="exact" w:val="307"/>
        </w:trPr>
        <w:tc>
          <w:tcPr>
            <w:tcW w:w="2340" w:type="dxa"/>
          </w:tcPr>
          <w:p w14:paraId="7066CA41" w14:textId="77777777" w:rsidR="00F71022" w:rsidRPr="00BF0A93" w:rsidRDefault="00F71022" w:rsidP="00E83488">
            <w:pPr>
              <w:pStyle w:val="TableEntry"/>
              <w:snapToGrid w:val="0"/>
              <w:rPr>
                <w:noProof w:val="0"/>
              </w:rPr>
            </w:pPr>
            <w:r w:rsidRPr="00BF0A93">
              <w:rPr>
                <w:noProof w:val="0"/>
              </w:rPr>
              <w:t>Audit Record Forwarder</w:t>
            </w:r>
          </w:p>
        </w:tc>
        <w:tc>
          <w:tcPr>
            <w:tcW w:w="2700" w:type="dxa"/>
          </w:tcPr>
          <w:p w14:paraId="326A042B"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282EB678" w14:textId="77777777" w:rsidR="00F71022" w:rsidRPr="00BF0A93" w:rsidRDefault="00F71022" w:rsidP="00E83488">
            <w:pPr>
              <w:pStyle w:val="TableEntry"/>
              <w:snapToGrid w:val="0"/>
              <w:jc w:val="center"/>
              <w:rPr>
                <w:bCs/>
                <w:noProof w:val="0"/>
              </w:rPr>
            </w:pPr>
            <w:r w:rsidRPr="00BF0A93">
              <w:rPr>
                <w:bCs/>
                <w:noProof w:val="0"/>
              </w:rPr>
              <w:t xml:space="preserve">R </w:t>
            </w:r>
          </w:p>
        </w:tc>
        <w:tc>
          <w:tcPr>
            <w:tcW w:w="1530" w:type="dxa"/>
          </w:tcPr>
          <w:p w14:paraId="231AF30F" w14:textId="77777777" w:rsidR="00F71022" w:rsidRPr="00BF0A93" w:rsidRDefault="00F71022" w:rsidP="00E83488">
            <w:pPr>
              <w:pStyle w:val="TableEntry"/>
              <w:snapToGrid w:val="0"/>
              <w:rPr>
                <w:bCs/>
                <w:noProof w:val="0"/>
              </w:rPr>
            </w:pPr>
            <w:r w:rsidRPr="00BF0A93">
              <w:rPr>
                <w:bCs/>
                <w:noProof w:val="0"/>
              </w:rPr>
              <w:t>ITI TF-2a: 3.20</w:t>
            </w:r>
          </w:p>
        </w:tc>
      </w:tr>
      <w:tr w:rsidR="00700DF1" w:rsidRPr="00BF0A93" w14:paraId="72C8A733" w14:textId="77777777" w:rsidTr="00DB1659">
        <w:trPr>
          <w:trHeight w:hRule="exact" w:val="307"/>
        </w:trPr>
        <w:tc>
          <w:tcPr>
            <w:tcW w:w="2340" w:type="dxa"/>
            <w:vMerge w:val="restart"/>
          </w:tcPr>
          <w:p w14:paraId="6F279092" w14:textId="77777777" w:rsidR="00F71022" w:rsidRPr="00BF0A93" w:rsidRDefault="00F71022" w:rsidP="00E83488">
            <w:pPr>
              <w:pStyle w:val="TableEntry"/>
              <w:snapToGrid w:val="0"/>
              <w:rPr>
                <w:noProof w:val="0"/>
              </w:rPr>
            </w:pPr>
            <w:r w:rsidRPr="00BF0A93">
              <w:rPr>
                <w:noProof w:val="0"/>
              </w:rPr>
              <w:t>Secure Node</w:t>
            </w:r>
          </w:p>
        </w:tc>
        <w:tc>
          <w:tcPr>
            <w:tcW w:w="2700" w:type="dxa"/>
          </w:tcPr>
          <w:p w14:paraId="5BE223C1"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0D82808D"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28A681A"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5B2425BB" w14:textId="77777777" w:rsidTr="00DB1659">
        <w:trPr>
          <w:trHeight w:val="341"/>
        </w:trPr>
        <w:tc>
          <w:tcPr>
            <w:tcW w:w="2340" w:type="dxa"/>
            <w:vMerge/>
          </w:tcPr>
          <w:p w14:paraId="16C3561A" w14:textId="77777777" w:rsidR="00F71022" w:rsidRPr="00BF0A93" w:rsidRDefault="00F71022" w:rsidP="00E83488"/>
        </w:tc>
        <w:tc>
          <w:tcPr>
            <w:tcW w:w="2700" w:type="dxa"/>
          </w:tcPr>
          <w:p w14:paraId="5ECADF9C"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7F15E68"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1BF837C"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07172F66" w14:textId="77777777" w:rsidTr="00DB1659">
        <w:trPr>
          <w:trHeight w:hRule="exact" w:val="289"/>
        </w:trPr>
        <w:tc>
          <w:tcPr>
            <w:tcW w:w="2340" w:type="dxa"/>
            <w:vMerge w:val="restart"/>
          </w:tcPr>
          <w:p w14:paraId="14C8502D" w14:textId="77777777" w:rsidR="00F71022" w:rsidRPr="00BF0A93" w:rsidRDefault="00F71022" w:rsidP="00E83488">
            <w:pPr>
              <w:pStyle w:val="TableEntry"/>
              <w:snapToGrid w:val="0"/>
              <w:rPr>
                <w:noProof w:val="0"/>
              </w:rPr>
            </w:pPr>
            <w:r w:rsidRPr="00BF0A93">
              <w:rPr>
                <w:noProof w:val="0"/>
              </w:rPr>
              <w:t>Secure Application</w:t>
            </w:r>
          </w:p>
        </w:tc>
        <w:tc>
          <w:tcPr>
            <w:tcW w:w="2700" w:type="dxa"/>
          </w:tcPr>
          <w:p w14:paraId="63B88EA2"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3A44D73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E00FDD7"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4EA7C8EC" w14:textId="77777777" w:rsidTr="00DB1659">
        <w:tc>
          <w:tcPr>
            <w:tcW w:w="2340" w:type="dxa"/>
            <w:vMerge/>
          </w:tcPr>
          <w:p w14:paraId="1F820D23" w14:textId="77777777" w:rsidR="00F71022" w:rsidRPr="00BF0A93" w:rsidRDefault="00F71022" w:rsidP="00E83488"/>
        </w:tc>
        <w:tc>
          <w:tcPr>
            <w:tcW w:w="2700" w:type="dxa"/>
          </w:tcPr>
          <w:p w14:paraId="5B3EAA37"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0E14EA28" w14:textId="77777777" w:rsidR="00F71022" w:rsidRPr="00BF0A93" w:rsidRDefault="00F71022" w:rsidP="00E83488">
            <w:pPr>
              <w:pStyle w:val="TableEntry"/>
              <w:snapToGrid w:val="0"/>
              <w:jc w:val="center"/>
              <w:rPr>
                <w:bCs/>
                <w:noProof w:val="0"/>
              </w:rPr>
            </w:pPr>
            <w:r w:rsidRPr="00BF0A93">
              <w:rPr>
                <w:bCs/>
                <w:noProof w:val="0"/>
              </w:rPr>
              <w:t>R</w:t>
            </w:r>
          </w:p>
        </w:tc>
        <w:tc>
          <w:tcPr>
            <w:tcW w:w="1530" w:type="dxa"/>
          </w:tcPr>
          <w:p w14:paraId="5367C2C4" w14:textId="77777777" w:rsidR="00F71022" w:rsidRPr="00BF0A93" w:rsidRDefault="00F71022" w:rsidP="00E83488">
            <w:pPr>
              <w:pStyle w:val="TableEntry"/>
              <w:snapToGrid w:val="0"/>
              <w:rPr>
                <w:noProof w:val="0"/>
              </w:rPr>
            </w:pPr>
            <w:r w:rsidRPr="00BF0A93">
              <w:rPr>
                <w:noProof w:val="0"/>
              </w:rPr>
              <w:t>ITI TF-2a: 3.20</w:t>
            </w:r>
          </w:p>
        </w:tc>
      </w:tr>
    </w:tbl>
    <w:p w14:paraId="15D3D8E8" w14:textId="77777777" w:rsidR="00F71022" w:rsidRPr="00BF0A93" w:rsidRDefault="00F71022" w:rsidP="00AA50EB">
      <w:pPr>
        <w:pStyle w:val="BodyText"/>
      </w:pPr>
    </w:p>
    <w:p w14:paraId="7B350795" w14:textId="7C24B76C" w:rsidR="00F71022" w:rsidRPr="00167001" w:rsidRDefault="00167001" w:rsidP="00AB4C28">
      <w:pPr>
        <w:pStyle w:val="Heading3"/>
        <w:numPr>
          <w:ilvl w:val="0"/>
          <w:numId w:val="0"/>
        </w:numPr>
        <w:rPr>
          <w:noProof w:val="0"/>
        </w:rPr>
      </w:pPr>
      <w:bookmarkStart w:id="1912" w:name="_Toc325615859"/>
      <w:bookmarkStart w:id="1913" w:name="_Toc487039046"/>
      <w:bookmarkStart w:id="1914" w:name="_Toc488068147"/>
      <w:bookmarkStart w:id="1915" w:name="_Toc488068580"/>
      <w:bookmarkStart w:id="1916" w:name="_Toc488074907"/>
      <w:bookmarkStart w:id="1917" w:name="_Toc13752282"/>
      <w:r>
        <w:rPr>
          <w:noProof w:val="0"/>
        </w:rPr>
        <w:t xml:space="preserve">9.1.1 </w:t>
      </w:r>
      <w:r w:rsidR="00F71022" w:rsidRPr="00167001">
        <w:rPr>
          <w:noProof w:val="0"/>
        </w:rPr>
        <w:t>Actor Descriptions and Actor Profile Requirements</w:t>
      </w:r>
      <w:bookmarkEnd w:id="1912"/>
      <w:bookmarkEnd w:id="1913"/>
      <w:bookmarkEnd w:id="1914"/>
      <w:bookmarkEnd w:id="1915"/>
      <w:bookmarkEnd w:id="1916"/>
      <w:bookmarkEnd w:id="1917"/>
    </w:p>
    <w:p w14:paraId="3C70CE06" w14:textId="77777777" w:rsidR="00F71022" w:rsidRPr="00BF0A93" w:rsidRDefault="00F71022" w:rsidP="00AA50EB">
      <w:pPr>
        <w:pStyle w:val="BodyText"/>
      </w:pPr>
      <w:r w:rsidRPr="00BF0A93">
        <w:t>When an implementation supports a Secure Node, Secure Application or Audit Record Repository, the ATNA requirements – node authentication, user authentication, access control, event logging, and other security rules -- apply to all of the actors in the implementation.</w:t>
      </w:r>
    </w:p>
    <w:p w14:paraId="4E9C8F6D" w14:textId="77777777" w:rsidR="00F71022" w:rsidRPr="00BF0A93" w:rsidRDefault="00F71022" w:rsidP="00AA50EB">
      <w:pPr>
        <w:pStyle w:val="Heading4"/>
        <w:numPr>
          <w:ilvl w:val="0"/>
          <w:numId w:val="0"/>
        </w:numPr>
        <w:rPr>
          <w:noProof w:val="0"/>
        </w:rPr>
      </w:pPr>
      <w:bookmarkStart w:id="1918" w:name="_Toc325615860"/>
      <w:r w:rsidRPr="00BF0A93">
        <w:rPr>
          <w:noProof w:val="0"/>
        </w:rPr>
        <w:t>9.1.1.1 Secure Node</w:t>
      </w:r>
      <w:bookmarkEnd w:id="1918"/>
    </w:p>
    <w:p w14:paraId="67371ADE" w14:textId="77777777" w:rsidR="00F71022" w:rsidRPr="00BF0A93" w:rsidRDefault="00F71022" w:rsidP="00AA50EB">
      <w:pPr>
        <w:pStyle w:val="BodyText"/>
      </w:pPr>
      <w:r w:rsidRPr="00BF0A93">
        <w:t>A Secure Node is a system that provides security and privacy services (user authentication, secure communications, security audit recording, and security policy enforcement) for all software and services on that system</w:t>
      </w:r>
      <w:r w:rsidR="005D1672" w:rsidRPr="00BF0A93">
        <w:t xml:space="preserve">. </w:t>
      </w:r>
      <w:r w:rsidRPr="00BF0A93">
        <w:t>An ultrasound machine is an example of a Secure Node.</w:t>
      </w:r>
    </w:p>
    <w:p w14:paraId="480EA16C" w14:textId="77777777" w:rsidR="00F71022" w:rsidRPr="00BF0A93" w:rsidRDefault="00F71022" w:rsidP="00AA50EB">
      <w:pPr>
        <w:pStyle w:val="BodyText"/>
      </w:pPr>
      <w:r w:rsidRPr="00BF0A93">
        <w:t>Security services apply to all aspects of the system from the hardware up to the user interface and external communication</w:t>
      </w:r>
      <w:r w:rsidR="005D1672" w:rsidRPr="00BF0A93">
        <w:t xml:space="preserve">. </w:t>
      </w:r>
      <w:r w:rsidRPr="00BF0A93">
        <w:t>A Secure Node has control over this entire stack, and ensures that all aspects are covered by the security and privacy services</w:t>
      </w:r>
      <w:r w:rsidR="005D1672" w:rsidRPr="00BF0A93">
        <w:t xml:space="preserve">. </w:t>
      </w:r>
      <w:r w:rsidRPr="00BF0A93">
        <w:t>A Secure Node vendor does not need to invent its own disk drives or write its own operating system</w:t>
      </w:r>
      <w:r w:rsidR="005D1672" w:rsidRPr="00BF0A93">
        <w:t xml:space="preserve">. </w:t>
      </w:r>
      <w:r w:rsidRPr="00BF0A93">
        <w:t>Contractual control over security is sufficient</w:t>
      </w:r>
      <w:r w:rsidR="005D1672" w:rsidRPr="00BF0A93">
        <w:t xml:space="preserve">. </w:t>
      </w:r>
      <w:r w:rsidRPr="00BF0A93">
        <w:t>A short list of exceptions may exist if the risk analysis indicates that these are not significant and the full list of exceptions is documented.</w:t>
      </w:r>
    </w:p>
    <w:p w14:paraId="74537FDA" w14:textId="77777777" w:rsidR="00F71022" w:rsidRPr="00BF0A93" w:rsidRDefault="00F71022" w:rsidP="00AA50EB">
      <w:pPr>
        <w:pStyle w:val="BodyText"/>
      </w:pPr>
      <w:r w:rsidRPr="00BF0A93">
        <w:t>This permits cloud-based and other system architectures to claim to be a Secure Node when there are sufficient contractual controls to ensure that security and privacy services cover the entire relevant hardware and software stack</w:t>
      </w:r>
      <w:r w:rsidR="005D1672" w:rsidRPr="00BF0A93">
        <w:t xml:space="preserve">. </w:t>
      </w:r>
      <w:r w:rsidRPr="00BF0A93">
        <w:t>This includes any non-IHE applications that process PHI in that environment, such as database services.</w:t>
      </w:r>
    </w:p>
    <w:p w14:paraId="425CC34F" w14:textId="1FAF4534" w:rsidR="006B1451" w:rsidRPr="00BF0A93" w:rsidRDefault="006B1451" w:rsidP="00E22FF5">
      <w:pPr>
        <w:ind w:left="360"/>
      </w:pPr>
      <w:r w:rsidRPr="00BF0A93">
        <w:t>The Secure Node shall:</w:t>
      </w:r>
    </w:p>
    <w:p w14:paraId="7BBD83F0" w14:textId="77777777" w:rsidR="00F71022" w:rsidRPr="00BF0A93" w:rsidRDefault="00F71022" w:rsidP="00390562">
      <w:pPr>
        <w:pStyle w:val="ListNumber2"/>
        <w:numPr>
          <w:ilvl w:val="0"/>
          <w:numId w:val="103"/>
        </w:numPr>
      </w:pPr>
      <w:r w:rsidRPr="00BF0A93">
        <w:t xml:space="preserve">Use the Authenticate Node transaction for all network connections to or from the node that may expose private information as specified in ITI TF-2a: 3.19. </w:t>
      </w:r>
    </w:p>
    <w:p w14:paraId="307B9103" w14:textId="77777777" w:rsidR="00F71022" w:rsidRPr="00BF0A93" w:rsidRDefault="00F71022" w:rsidP="00390562">
      <w:pPr>
        <w:pStyle w:val="ListNumber2"/>
        <w:numPr>
          <w:ilvl w:val="0"/>
          <w:numId w:val="103"/>
        </w:numPr>
      </w:pPr>
      <w:r w:rsidRPr="00BF0A93">
        <w:t xml:space="preserve">Provide sufficient authentication methods, based on risk assessment, to ensure that only authorized users access the Secure Node. </w:t>
      </w:r>
    </w:p>
    <w:p w14:paraId="0F76FFA0" w14:textId="77777777" w:rsidR="00F71022" w:rsidRPr="00BF0A93" w:rsidRDefault="00F71022" w:rsidP="00390562">
      <w:pPr>
        <w:pStyle w:val="ListNumber2"/>
        <w:numPr>
          <w:ilvl w:val="0"/>
          <w:numId w:val="103"/>
        </w:numPr>
      </w:pPr>
      <w:r w:rsidRPr="00BF0A93">
        <w:lastRenderedPageBreak/>
        <w:t>Detect and report a Record Audit Event as specified in ITI TF-2a: 3.20 for:</w:t>
      </w:r>
    </w:p>
    <w:p w14:paraId="6339674D" w14:textId="77777777" w:rsidR="00F71022" w:rsidRPr="00BF0A93" w:rsidRDefault="00F71022" w:rsidP="00AA50EB">
      <w:pPr>
        <w:pStyle w:val="ListBullet3"/>
      </w:pPr>
      <w:r w:rsidRPr="00BF0A93">
        <w:t xml:space="preserve">all of the activity-related events for the Secure Node  </w:t>
      </w:r>
    </w:p>
    <w:p w14:paraId="2C3CEE6F" w14:textId="77777777" w:rsidR="00F71022" w:rsidRPr="00BF0A93" w:rsidRDefault="00F71022" w:rsidP="00AA50EB">
      <w:pPr>
        <w:pStyle w:val="ListBullet3"/>
      </w:pPr>
      <w:r w:rsidRPr="00BF0A93">
        <w:t xml:space="preserve">all transaction-related events for the Secure Node  </w:t>
      </w:r>
    </w:p>
    <w:p w14:paraId="3893DCA9" w14:textId="77777777" w:rsidR="00F71022" w:rsidRPr="00BF0A93" w:rsidRDefault="00F71022" w:rsidP="00E22FF5">
      <w:pPr>
        <w:pStyle w:val="Heading4"/>
        <w:numPr>
          <w:ilvl w:val="0"/>
          <w:numId w:val="0"/>
        </w:numPr>
        <w:rPr>
          <w:noProof w:val="0"/>
        </w:rPr>
      </w:pPr>
      <w:bookmarkStart w:id="1919" w:name="_Toc325615861"/>
      <w:r w:rsidRPr="00BF0A93">
        <w:rPr>
          <w:noProof w:val="0"/>
        </w:rPr>
        <w:t>9.1.1.2 Secure Application</w:t>
      </w:r>
      <w:bookmarkEnd w:id="1919"/>
    </w:p>
    <w:p w14:paraId="1B850C0C" w14:textId="77777777" w:rsidR="00F71022" w:rsidRPr="00BF0A93" w:rsidRDefault="00F71022" w:rsidP="00E22FF5">
      <w:pPr>
        <w:pStyle w:val="BodyText"/>
      </w:pPr>
      <w:r w:rsidRPr="00BF0A93">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BF0A93">
        <w:t xml:space="preserve">. </w:t>
      </w:r>
      <w:r w:rsidRPr="00BF0A93">
        <w:t>A Secure Application is not responsible for security of its environment, e</w:t>
      </w:r>
      <w:r w:rsidR="00AA0142" w:rsidRPr="00BF0A93">
        <w:t>.</w:t>
      </w:r>
      <w:r w:rsidRPr="00BF0A93">
        <w:t>g</w:t>
      </w:r>
      <w:r w:rsidR="00AA0142" w:rsidRPr="00BF0A93">
        <w:t>.,</w:t>
      </w:r>
      <w:r w:rsidRPr="00BF0A93">
        <w:t xml:space="preserve"> the operating system and database outside of its control the way that a Secure Node is</w:t>
      </w:r>
      <w:r w:rsidR="005D1672" w:rsidRPr="00BF0A93">
        <w:t xml:space="preserve">. </w:t>
      </w:r>
      <w:r w:rsidRPr="00BF0A93">
        <w:t>A smartphone app is an example of a Secure Application that has control over the security for the application, but not the rest of the mobile device software or hardware security.</w:t>
      </w:r>
    </w:p>
    <w:p w14:paraId="5A2BFB3B" w14:textId="77777777" w:rsidR="00F71022" w:rsidRPr="00BF0A93" w:rsidRDefault="00F71022" w:rsidP="00E22FF5">
      <w:pPr>
        <w:pStyle w:val="BodyText"/>
      </w:pPr>
      <w:r w:rsidRPr="00BF0A93">
        <w:t>The Secure Application does not have complete control over the full stack from hardware to user interface and external communications</w:t>
      </w:r>
      <w:r w:rsidR="005D1672" w:rsidRPr="00BF0A93">
        <w:t xml:space="preserve">. </w:t>
      </w:r>
      <w:r w:rsidRPr="00BF0A93">
        <w:t>It only has security services control over the actors with which it is grouped</w:t>
      </w:r>
      <w:r w:rsidR="005D1672" w:rsidRPr="00BF0A93">
        <w:t xml:space="preserve">. </w:t>
      </w:r>
    </w:p>
    <w:p w14:paraId="6451DC39" w14:textId="77777777" w:rsidR="00F71022" w:rsidRPr="00BF0A93" w:rsidRDefault="00F71022" w:rsidP="00E22FF5">
      <w:pPr>
        <w:pStyle w:val="BodyText"/>
      </w:pPr>
      <w:r w:rsidRPr="00BF0A93">
        <w:t>The Secure Application shall:</w:t>
      </w:r>
    </w:p>
    <w:p w14:paraId="337A7616" w14:textId="77777777" w:rsidR="00F71022" w:rsidRPr="00BF0A93" w:rsidRDefault="00F71022" w:rsidP="00E22FF5">
      <w:pPr>
        <w:pStyle w:val="ListNumber2"/>
        <w:numPr>
          <w:ilvl w:val="0"/>
          <w:numId w:val="91"/>
        </w:numPr>
      </w:pPr>
      <w:r w:rsidRPr="00BF0A93">
        <w:t xml:space="preserve">Use the Authenticate Node transaction for all network connections to or from the application that may expose private information as specified in ITI TF-2a: 3.19. </w:t>
      </w:r>
    </w:p>
    <w:p w14:paraId="7C10FBBC" w14:textId="77777777" w:rsidR="00F71022" w:rsidRPr="00BF0A93" w:rsidRDefault="00F71022" w:rsidP="00E22FF5">
      <w:pPr>
        <w:pStyle w:val="ListNumber2"/>
        <w:numPr>
          <w:ilvl w:val="0"/>
          <w:numId w:val="91"/>
        </w:numPr>
      </w:pPr>
      <w:r w:rsidRPr="00BF0A93">
        <w:t>Provide sufficient authentication methods to ensure that only authorized users access the Secure Application</w:t>
      </w:r>
      <w:r w:rsidRPr="00BF0A93" w:rsidDel="005C5BC3">
        <w:t xml:space="preserve"> </w:t>
      </w:r>
    </w:p>
    <w:p w14:paraId="32966205" w14:textId="77777777" w:rsidR="00F71022" w:rsidRPr="00BF0A93" w:rsidRDefault="00F71022" w:rsidP="00E22FF5">
      <w:pPr>
        <w:pStyle w:val="ListNumber2"/>
        <w:numPr>
          <w:ilvl w:val="0"/>
          <w:numId w:val="91"/>
        </w:numPr>
      </w:pPr>
      <w:r w:rsidRPr="00BF0A93">
        <w:t xml:space="preserve">Detect and report a Record Audit Event as specified in ITI TF-2a: 3.20 for: </w:t>
      </w:r>
    </w:p>
    <w:p w14:paraId="4E3B2412" w14:textId="77777777" w:rsidR="00F71022" w:rsidRPr="00BF0A93" w:rsidRDefault="00F71022" w:rsidP="00AA50EB">
      <w:pPr>
        <w:pStyle w:val="ListBullet3"/>
      </w:pPr>
      <w:r w:rsidRPr="00BF0A93">
        <w:t>all of the activity-related events for the Secure Application</w:t>
      </w:r>
    </w:p>
    <w:p w14:paraId="4DE3A09A" w14:textId="77777777" w:rsidR="00F71022" w:rsidRPr="00BF0A93" w:rsidRDefault="00F71022" w:rsidP="00AA50EB">
      <w:pPr>
        <w:pStyle w:val="ListBullet3"/>
      </w:pPr>
      <w:r w:rsidRPr="00BF0A93">
        <w:t>all transaction-related events for the Secure Application</w:t>
      </w:r>
    </w:p>
    <w:p w14:paraId="30951A86" w14:textId="77777777" w:rsidR="00F71022" w:rsidRPr="00BF0A93" w:rsidRDefault="00F71022" w:rsidP="00E22FF5">
      <w:pPr>
        <w:pStyle w:val="Heading4"/>
        <w:numPr>
          <w:ilvl w:val="0"/>
          <w:numId w:val="0"/>
        </w:numPr>
        <w:rPr>
          <w:noProof w:val="0"/>
        </w:rPr>
      </w:pPr>
      <w:bookmarkStart w:id="1920" w:name="_Toc325615862"/>
      <w:r w:rsidRPr="00BF0A93">
        <w:rPr>
          <w:noProof w:val="0"/>
        </w:rPr>
        <w:t>9.1.1.3 Audit Record Repository</w:t>
      </w:r>
      <w:bookmarkEnd w:id="1920"/>
    </w:p>
    <w:p w14:paraId="632753B4" w14:textId="77777777" w:rsidR="00F71022" w:rsidRPr="00BF0A93" w:rsidRDefault="00F71022" w:rsidP="00E22FF5">
      <w:r w:rsidRPr="00BF0A93">
        <w:t>The Audit Record Repository receives event audit reports and stores them</w:t>
      </w:r>
      <w:r w:rsidR="005D1672" w:rsidRPr="00BF0A93">
        <w:t xml:space="preserve">. </w:t>
      </w:r>
      <w:r w:rsidRPr="00BF0A93">
        <w:t>It may be part of a federated network of repositories</w:t>
      </w:r>
      <w:r w:rsidR="005D1672" w:rsidRPr="00BF0A93">
        <w:t xml:space="preserve">. </w:t>
      </w:r>
      <w:r w:rsidRPr="00BF0A93">
        <w:t>It is expected to have analysis and reporting capabilities, but those capabilities are not specified as part of this profile</w:t>
      </w:r>
      <w:r w:rsidR="005D1672" w:rsidRPr="00BF0A93">
        <w:t xml:space="preserve">. </w:t>
      </w:r>
      <w:r w:rsidRPr="00BF0A93">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BF0A93" w:rsidRDefault="00F71022" w:rsidP="00E22FF5">
      <w:r w:rsidRPr="00BF0A93">
        <w:t xml:space="preserve">The Audit Repository shall support: </w:t>
      </w:r>
    </w:p>
    <w:p w14:paraId="3533CAFF" w14:textId="77777777" w:rsidR="00F71022" w:rsidRPr="00BF0A93" w:rsidRDefault="00F71022" w:rsidP="00390562">
      <w:pPr>
        <w:pStyle w:val="ListNumber10"/>
        <w:numPr>
          <w:ilvl w:val="0"/>
          <w:numId w:val="19"/>
        </w:numPr>
        <w:tabs>
          <w:tab w:val="clear" w:pos="360"/>
        </w:tabs>
        <w:ind w:left="630" w:hanging="270"/>
      </w:pPr>
      <w:r w:rsidRPr="00BF0A93">
        <w:t xml:space="preserve">Both audit transport mechanisms specified in ITI TF-2a: 3.20. </w:t>
      </w:r>
    </w:p>
    <w:p w14:paraId="1EFF73AD" w14:textId="77777777" w:rsidR="00F71022" w:rsidRPr="00BF0A93" w:rsidRDefault="00F71022" w:rsidP="00390562">
      <w:pPr>
        <w:pStyle w:val="ListNumber10"/>
        <w:numPr>
          <w:ilvl w:val="0"/>
          <w:numId w:val="19"/>
        </w:numPr>
        <w:tabs>
          <w:tab w:val="clear" w:pos="360"/>
        </w:tabs>
        <w:ind w:left="630" w:hanging="270"/>
      </w:pPr>
      <w:r w:rsidRPr="00BF0A93">
        <w:t>Receipt of all IHE-specified audit message formats. Note that the message format is extensible to include both future IHE specifications (e.g., audit requirements for new IHE transactions) and private extensions.</w:t>
      </w:r>
    </w:p>
    <w:p w14:paraId="490581EC" w14:textId="77777777" w:rsidR="00F71022" w:rsidRPr="00BF0A93" w:rsidRDefault="00F71022" w:rsidP="00390562">
      <w:pPr>
        <w:pStyle w:val="ListNumber10"/>
        <w:numPr>
          <w:ilvl w:val="0"/>
          <w:numId w:val="19"/>
        </w:numPr>
        <w:tabs>
          <w:tab w:val="clear" w:pos="360"/>
        </w:tabs>
        <w:ind w:left="630" w:hanging="270"/>
      </w:pPr>
      <w:r w:rsidRPr="00BF0A93">
        <w:t>Local security and privacy service protections and user access controls.</w:t>
      </w:r>
    </w:p>
    <w:p w14:paraId="73561EE9" w14:textId="77777777" w:rsidR="00F71022" w:rsidRPr="00BF0A93" w:rsidRDefault="00F71022" w:rsidP="00390562">
      <w:pPr>
        <w:pStyle w:val="ListNumber10"/>
        <w:numPr>
          <w:ilvl w:val="0"/>
          <w:numId w:val="19"/>
        </w:numPr>
        <w:tabs>
          <w:tab w:val="clear" w:pos="360"/>
        </w:tabs>
        <w:ind w:left="630" w:hanging="270"/>
      </w:pPr>
      <w:r w:rsidRPr="00BF0A93">
        <w:lastRenderedPageBreak/>
        <w:t>All messages complying with the Syslog RFCs shall be accepted</w:t>
      </w:r>
      <w:r w:rsidR="005D1672" w:rsidRPr="00BF0A93">
        <w:t xml:space="preserve">. </w:t>
      </w:r>
      <w:r w:rsidRPr="00BF0A93">
        <w:t>The Audit Repository may ignore or process messages in non-IHE message formats</w:t>
      </w:r>
      <w:r w:rsidR="005D1672" w:rsidRPr="00BF0A93">
        <w:t xml:space="preserve">. </w:t>
      </w:r>
      <w:r w:rsidRPr="00BF0A93">
        <w:t>This may be for backwards compatibility or other reasons.</w:t>
      </w:r>
    </w:p>
    <w:p w14:paraId="49ECCB3A" w14:textId="09BDA343" w:rsidR="00F71022" w:rsidRPr="00BF0A93" w:rsidRDefault="00F71022" w:rsidP="00E22FF5">
      <w:pPr>
        <w:pStyle w:val="Heading4"/>
        <w:numPr>
          <w:ilvl w:val="0"/>
          <w:numId w:val="0"/>
        </w:numPr>
        <w:rPr>
          <w:noProof w:val="0"/>
        </w:rPr>
      </w:pPr>
      <w:r w:rsidRPr="00BF0A93">
        <w:rPr>
          <w:noProof w:val="0"/>
        </w:rPr>
        <w:t>9.1.1.4</w:t>
      </w:r>
      <w:r w:rsidR="00D15F29">
        <w:rPr>
          <w:noProof w:val="0"/>
        </w:rPr>
        <w:t xml:space="preserve"> </w:t>
      </w:r>
      <w:r w:rsidRPr="00BF0A93">
        <w:rPr>
          <w:noProof w:val="0"/>
        </w:rPr>
        <w:t>Audit Record Forwarder</w:t>
      </w:r>
    </w:p>
    <w:p w14:paraId="1C3D5035" w14:textId="77777777" w:rsidR="00F71022" w:rsidRPr="00BF0A93" w:rsidRDefault="00F71022" w:rsidP="00E22FF5">
      <w:pPr>
        <w:pStyle w:val="BodyText"/>
      </w:pPr>
      <w:r w:rsidRPr="00BF0A93">
        <w:t>The Audit Record Forwarder is grouped with an Audit Record Repository, and forwards selected audit messages that are received by the Audit Record Repository</w:t>
      </w:r>
      <w:r w:rsidR="005D1672" w:rsidRPr="00BF0A93">
        <w:t xml:space="preserve">. </w:t>
      </w:r>
      <w:r w:rsidRPr="00BF0A93">
        <w:t>It may filter these messages and forward them selectively</w:t>
      </w:r>
      <w:r w:rsidR="005D1672" w:rsidRPr="00BF0A93">
        <w:t xml:space="preserve">. </w:t>
      </w:r>
      <w:r w:rsidRPr="00BF0A93">
        <w:t>It may forward to multiple different Audit Record Repositories.</w:t>
      </w:r>
    </w:p>
    <w:p w14:paraId="773AB673" w14:textId="21FE942A" w:rsidR="00F71022" w:rsidRPr="00BF0A93" w:rsidRDefault="00F71022" w:rsidP="00E22FF5">
      <w:pPr>
        <w:pStyle w:val="BodyText"/>
      </w:pPr>
      <w:r w:rsidRPr="00BF0A93">
        <w:t>The Audit Record Forwarder shall:</w:t>
      </w:r>
    </w:p>
    <w:p w14:paraId="227658A2" w14:textId="77777777" w:rsidR="00F71022" w:rsidRPr="00BF0A93" w:rsidRDefault="00F71022" w:rsidP="00AA50EB">
      <w:pPr>
        <w:pStyle w:val="ListNumber2"/>
        <w:numPr>
          <w:ilvl w:val="0"/>
          <w:numId w:val="220"/>
        </w:numPr>
      </w:pPr>
      <w:r w:rsidRPr="00BF0A93">
        <w:t>be grouped with an Audit Record Repository.</w:t>
      </w:r>
    </w:p>
    <w:p w14:paraId="31330642" w14:textId="77777777" w:rsidR="00F71022" w:rsidRPr="00BF0A93" w:rsidRDefault="00F71022" w:rsidP="00AA50EB">
      <w:pPr>
        <w:pStyle w:val="ListNumber2"/>
      </w:pPr>
      <w:r w:rsidRPr="00BF0A93">
        <w:t>filter and forward Syslog messages as they arrive</w:t>
      </w:r>
      <w:r w:rsidR="005D1672" w:rsidRPr="00BF0A93">
        <w:t xml:space="preserve">. </w:t>
      </w:r>
      <w:r w:rsidRPr="00BF0A93">
        <w:t xml:space="preserve">Filter and forward is described in ITI TF-2a: 3.20 and Syslog RFC5424. </w:t>
      </w:r>
    </w:p>
    <w:p w14:paraId="0D83EFCA" w14:textId="77777777" w:rsidR="00F71022" w:rsidRPr="00BF0A93" w:rsidRDefault="00F71022" w:rsidP="00AA50EB">
      <w:pPr>
        <w:pStyle w:val="ListNumber2"/>
      </w:pPr>
      <w:r w:rsidRPr="00BF0A93">
        <w:t>be configurable to forward messages to destination Audit Record Repositories.</w:t>
      </w:r>
    </w:p>
    <w:p w14:paraId="1992DBBF" w14:textId="4B2D048D" w:rsidR="00F71022" w:rsidRPr="00BF0A93" w:rsidRDefault="00F71022" w:rsidP="00E22FF5">
      <w:pPr>
        <w:pStyle w:val="Heading2"/>
        <w:numPr>
          <w:ilvl w:val="0"/>
          <w:numId w:val="0"/>
        </w:numPr>
        <w:rPr>
          <w:noProof w:val="0"/>
        </w:rPr>
      </w:pPr>
      <w:bookmarkStart w:id="1921" w:name="_Toc325615863"/>
      <w:bookmarkStart w:id="1922" w:name="_Toc487039047"/>
      <w:bookmarkStart w:id="1923" w:name="_Toc488068148"/>
      <w:bookmarkStart w:id="1924" w:name="_Toc488068581"/>
      <w:bookmarkStart w:id="1925" w:name="_Toc488074908"/>
      <w:bookmarkStart w:id="1926" w:name="_Toc13752283"/>
      <w:r w:rsidRPr="00BF0A93">
        <w:rPr>
          <w:noProof w:val="0"/>
        </w:rPr>
        <w:t>9.2 ATNA Actor Options</w:t>
      </w:r>
      <w:bookmarkEnd w:id="1921"/>
      <w:bookmarkEnd w:id="1922"/>
      <w:bookmarkEnd w:id="1923"/>
      <w:bookmarkEnd w:id="1924"/>
      <w:bookmarkEnd w:id="1925"/>
      <w:bookmarkEnd w:id="1926"/>
    </w:p>
    <w:p w14:paraId="3204ED2E" w14:textId="77777777" w:rsidR="00F71022" w:rsidRPr="00BF0A93" w:rsidRDefault="00F71022" w:rsidP="00E22FF5">
      <w:pPr>
        <w:pStyle w:val="BodyText"/>
      </w:pPr>
      <w:r w:rsidRPr="00BF0A93">
        <w:t>Options that may be selected for this Integration Profile are listed in the Table 9.2-1 along with the actors to which they apply. Dependencies between options when applicable are specified in notes.</w:t>
      </w:r>
    </w:p>
    <w:p w14:paraId="020BB96F" w14:textId="77777777" w:rsidR="00F71022" w:rsidRPr="00BF0A93" w:rsidRDefault="00F71022" w:rsidP="00E22FF5">
      <w:pPr>
        <w:pStyle w:val="TableTitle"/>
      </w:pPr>
      <w:r w:rsidRPr="00BF0A93">
        <w:lastRenderedPageBreak/>
        <w:t>Table 9.2-1: ATNA - Actors and Option</w:t>
      </w:r>
      <w:commentRangeStart w:id="1927"/>
      <w:r w:rsidRPr="00BF0A93">
        <w:t>s</w:t>
      </w:r>
      <w:commentRangeEnd w:id="1927"/>
      <w:r w:rsidR="008F374A">
        <w:rPr>
          <w:rStyle w:val="CommentReference"/>
          <w:rFonts w:ascii="Times New Roman" w:hAnsi="Times New Roman"/>
          <w:b w:val="0"/>
        </w:rPr>
        <w:commentReference w:id="1927"/>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4230"/>
        <w:gridCol w:w="2160"/>
      </w:tblGrid>
      <w:tr w:rsidR="00F71022" w:rsidRPr="00BF0A93" w14:paraId="1AB949C6" w14:textId="77777777" w:rsidTr="00336636">
        <w:trPr>
          <w:cantSplit/>
          <w:tblHeader/>
          <w:jc w:val="center"/>
        </w:trPr>
        <w:tc>
          <w:tcPr>
            <w:tcW w:w="2250" w:type="dxa"/>
            <w:shd w:val="clear" w:color="auto" w:fill="D8D8D8"/>
          </w:tcPr>
          <w:p w14:paraId="16D581E3" w14:textId="77777777" w:rsidR="00F71022" w:rsidRPr="00BF0A93" w:rsidRDefault="00F71022" w:rsidP="007F1D2D">
            <w:pPr>
              <w:pStyle w:val="TableEntryHeader"/>
            </w:pPr>
            <w:r w:rsidRPr="00BF0A93">
              <w:t>Actor</w:t>
            </w:r>
          </w:p>
        </w:tc>
        <w:tc>
          <w:tcPr>
            <w:tcW w:w="4230" w:type="dxa"/>
            <w:shd w:val="clear" w:color="auto" w:fill="D8D8D8"/>
          </w:tcPr>
          <w:p w14:paraId="17E49B8A" w14:textId="77777777" w:rsidR="00F71022" w:rsidRPr="00BF0A93" w:rsidRDefault="00F71022" w:rsidP="007F1D2D">
            <w:pPr>
              <w:pStyle w:val="TableEntryHeader"/>
            </w:pPr>
            <w:r w:rsidRPr="00BF0A93">
              <w:t>Options</w:t>
            </w:r>
          </w:p>
        </w:tc>
        <w:tc>
          <w:tcPr>
            <w:tcW w:w="2160" w:type="dxa"/>
            <w:shd w:val="clear" w:color="auto" w:fill="D8D8D8"/>
          </w:tcPr>
          <w:p w14:paraId="382FBED9" w14:textId="77777777" w:rsidR="00F71022" w:rsidRPr="00BF0A93" w:rsidRDefault="00F71022" w:rsidP="007F1D2D">
            <w:pPr>
              <w:pStyle w:val="TableEntryHeader"/>
            </w:pPr>
            <w:r w:rsidRPr="00BF0A93">
              <w:t>Vol. &amp; Section</w:t>
            </w:r>
          </w:p>
        </w:tc>
      </w:tr>
      <w:tr w:rsidR="00F71022" w:rsidRPr="00BF0A93" w14:paraId="4922ADA6" w14:textId="77777777" w:rsidTr="00336636">
        <w:trPr>
          <w:cantSplit/>
          <w:trHeight w:val="386"/>
          <w:jc w:val="center"/>
        </w:trPr>
        <w:tc>
          <w:tcPr>
            <w:tcW w:w="2250" w:type="dxa"/>
          </w:tcPr>
          <w:p w14:paraId="4E80CBD0" w14:textId="77777777" w:rsidR="00F71022" w:rsidRDefault="00F71022" w:rsidP="00E83488">
            <w:pPr>
              <w:pStyle w:val="TableEntry"/>
              <w:keepNext/>
              <w:keepLines/>
              <w:snapToGrid w:val="0"/>
              <w:rPr>
                <w:ins w:id="1928" w:author="Lynn Felhofer" w:date="2020-02-18T15:06:00Z"/>
                <w:bCs/>
                <w:noProof w:val="0"/>
              </w:rPr>
            </w:pPr>
            <w:r w:rsidRPr="00BF0A93">
              <w:rPr>
                <w:bCs/>
                <w:noProof w:val="0"/>
              </w:rPr>
              <w:t>Audit Record Repository</w:t>
            </w:r>
          </w:p>
          <w:p w14:paraId="514FFA95" w14:textId="34AD5563" w:rsidR="00336636" w:rsidRPr="00BF0A93" w:rsidRDefault="00336636" w:rsidP="00E83488">
            <w:pPr>
              <w:pStyle w:val="TableEntry"/>
              <w:keepNext/>
              <w:keepLines/>
              <w:snapToGrid w:val="0"/>
              <w:rPr>
                <w:bCs/>
                <w:iCs/>
                <w:noProof w:val="0"/>
              </w:rPr>
            </w:pPr>
            <w:ins w:id="1929" w:author="Lynn Felhofer" w:date="2020-02-18T15:06:00Z">
              <w:r>
                <w:rPr>
                  <w:bCs/>
                  <w:noProof w:val="0"/>
                </w:rPr>
                <w:t>(Note 4)</w:t>
              </w:r>
            </w:ins>
          </w:p>
        </w:tc>
        <w:tc>
          <w:tcPr>
            <w:tcW w:w="4230" w:type="dxa"/>
          </w:tcPr>
          <w:p w14:paraId="044D152D"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1C321A2B"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5319F32D" w14:textId="77777777" w:rsidTr="00336636">
        <w:trPr>
          <w:cantSplit/>
          <w:trHeight w:val="386"/>
          <w:jc w:val="center"/>
        </w:trPr>
        <w:tc>
          <w:tcPr>
            <w:tcW w:w="2250" w:type="dxa"/>
          </w:tcPr>
          <w:p w14:paraId="73C050FF" w14:textId="77777777" w:rsidR="00F71022" w:rsidRDefault="00F71022" w:rsidP="00E83488">
            <w:pPr>
              <w:pStyle w:val="TableEntry"/>
              <w:keepNext/>
              <w:keepLines/>
              <w:snapToGrid w:val="0"/>
              <w:rPr>
                <w:ins w:id="1930" w:author="Lynn Felhofer" w:date="2020-02-18T15:06:00Z"/>
                <w:bCs/>
                <w:noProof w:val="0"/>
              </w:rPr>
            </w:pPr>
            <w:r w:rsidRPr="00BF0A93">
              <w:rPr>
                <w:bCs/>
                <w:noProof w:val="0"/>
              </w:rPr>
              <w:t>Audit Record Forwarder</w:t>
            </w:r>
          </w:p>
          <w:p w14:paraId="526CA4D3" w14:textId="160881D3" w:rsidR="00336636" w:rsidRPr="00BF0A93" w:rsidRDefault="00336636" w:rsidP="00E83488">
            <w:pPr>
              <w:pStyle w:val="TableEntry"/>
              <w:keepNext/>
              <w:keepLines/>
              <w:snapToGrid w:val="0"/>
              <w:rPr>
                <w:bCs/>
                <w:noProof w:val="0"/>
              </w:rPr>
            </w:pPr>
            <w:ins w:id="1931" w:author="Lynn Felhofer" w:date="2020-02-18T15:06:00Z">
              <w:r>
                <w:rPr>
                  <w:bCs/>
                  <w:noProof w:val="0"/>
                </w:rPr>
                <w:t>(Note 4)</w:t>
              </w:r>
            </w:ins>
          </w:p>
        </w:tc>
        <w:tc>
          <w:tcPr>
            <w:tcW w:w="4230" w:type="dxa"/>
          </w:tcPr>
          <w:p w14:paraId="2CFC2598"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603B041F" w14:textId="77777777" w:rsidR="00F71022" w:rsidRPr="00BF0A93" w:rsidRDefault="00F71022" w:rsidP="00E83488">
            <w:pPr>
              <w:pStyle w:val="TableEntry"/>
              <w:keepNext/>
              <w:keepLines/>
              <w:snapToGrid w:val="0"/>
              <w:rPr>
                <w:bCs/>
                <w:noProof w:val="0"/>
              </w:rPr>
            </w:pPr>
            <w:r w:rsidRPr="00BF0A93">
              <w:rPr>
                <w:bCs/>
                <w:noProof w:val="0"/>
              </w:rPr>
              <w:t>-</w:t>
            </w:r>
          </w:p>
        </w:tc>
      </w:tr>
      <w:tr w:rsidR="00336636" w:rsidRPr="00BF0A93" w14:paraId="78FB5EFA" w14:textId="77777777" w:rsidTr="00336636">
        <w:trPr>
          <w:cantSplit/>
          <w:trHeight w:val="521"/>
          <w:jc w:val="center"/>
        </w:trPr>
        <w:tc>
          <w:tcPr>
            <w:tcW w:w="2250" w:type="dxa"/>
            <w:vMerge w:val="restart"/>
          </w:tcPr>
          <w:p w14:paraId="1186CC64" w14:textId="77777777" w:rsidR="00336636" w:rsidRDefault="00336636" w:rsidP="00E83488">
            <w:pPr>
              <w:pStyle w:val="TableEntry"/>
              <w:keepNext/>
              <w:keepLines/>
              <w:snapToGrid w:val="0"/>
              <w:rPr>
                <w:ins w:id="1932" w:author="Lynn Felhofer" w:date="2020-02-18T15:06:00Z"/>
                <w:bCs/>
                <w:noProof w:val="0"/>
              </w:rPr>
            </w:pPr>
            <w:r w:rsidRPr="00BF0A93">
              <w:rPr>
                <w:bCs/>
                <w:noProof w:val="0"/>
              </w:rPr>
              <w:t>Secure Node</w:t>
            </w:r>
          </w:p>
          <w:p w14:paraId="2592DDFD" w14:textId="37ED4823" w:rsidR="00336636" w:rsidRPr="00BF0A93" w:rsidRDefault="00336636" w:rsidP="00E83488">
            <w:pPr>
              <w:pStyle w:val="TableEntry"/>
              <w:keepNext/>
              <w:keepLines/>
              <w:snapToGrid w:val="0"/>
              <w:rPr>
                <w:bCs/>
                <w:iCs/>
                <w:noProof w:val="0"/>
              </w:rPr>
            </w:pPr>
            <w:ins w:id="1933" w:author="Lynn Felhofer" w:date="2020-02-18T15:06:00Z">
              <w:r>
                <w:rPr>
                  <w:bCs/>
                  <w:noProof w:val="0"/>
                </w:rPr>
                <w:t>(Note 1)</w:t>
              </w:r>
            </w:ins>
          </w:p>
        </w:tc>
        <w:tc>
          <w:tcPr>
            <w:tcW w:w="4230" w:type="dxa"/>
          </w:tcPr>
          <w:p w14:paraId="0E5B082F" w14:textId="77777777" w:rsidR="00336636" w:rsidRPr="00BF0A93" w:rsidRDefault="00336636" w:rsidP="00DB1659">
            <w:pPr>
              <w:pStyle w:val="TableEntry"/>
              <w:keepNext/>
              <w:keepLines/>
              <w:snapToGrid w:val="0"/>
              <w:rPr>
                <w:bCs/>
                <w:noProof w:val="0"/>
              </w:rPr>
            </w:pPr>
            <w:r w:rsidRPr="00BF0A93">
              <w:rPr>
                <w:bCs/>
                <w:noProof w:val="0"/>
              </w:rPr>
              <w:t>Radiology Audit Trail</w:t>
            </w:r>
          </w:p>
        </w:tc>
        <w:tc>
          <w:tcPr>
            <w:tcW w:w="2160" w:type="dxa"/>
          </w:tcPr>
          <w:p w14:paraId="55559B4F" w14:textId="77777777" w:rsidR="00336636" w:rsidRPr="00BF0A93" w:rsidRDefault="00336636" w:rsidP="00E83488">
            <w:pPr>
              <w:pStyle w:val="TableEntry"/>
              <w:keepNext/>
              <w:keepLines/>
              <w:rPr>
                <w:bCs/>
                <w:noProof w:val="0"/>
              </w:rPr>
            </w:pPr>
            <w:r w:rsidRPr="00BF0A93">
              <w:rPr>
                <w:bCs/>
                <w:noProof w:val="0"/>
              </w:rPr>
              <w:t xml:space="preserve">RAD TF-1: 2.2.1 </w:t>
            </w:r>
          </w:p>
          <w:p w14:paraId="5034144B" w14:textId="77777777" w:rsidR="00336636" w:rsidRPr="00BF0A93" w:rsidRDefault="00336636" w:rsidP="00E83488">
            <w:pPr>
              <w:pStyle w:val="TableEntry"/>
              <w:keepNext/>
              <w:keepLines/>
              <w:snapToGrid w:val="0"/>
              <w:rPr>
                <w:b/>
                <w:bCs/>
                <w:strike/>
                <w:noProof w:val="0"/>
              </w:rPr>
            </w:pPr>
            <w:r w:rsidRPr="00BF0A93">
              <w:rPr>
                <w:bCs/>
                <w:noProof w:val="0"/>
              </w:rPr>
              <w:t>RAD TF-3: 5.1</w:t>
            </w:r>
          </w:p>
        </w:tc>
      </w:tr>
      <w:tr w:rsidR="00336636" w:rsidRPr="00BF0A93" w14:paraId="3E25DCB2" w14:textId="77777777" w:rsidTr="00336636">
        <w:trPr>
          <w:cantSplit/>
          <w:trHeight w:val="575"/>
          <w:jc w:val="center"/>
          <w:ins w:id="1934" w:author="Lynn Felhofer" w:date="2020-02-18T15:07:00Z"/>
        </w:trPr>
        <w:tc>
          <w:tcPr>
            <w:tcW w:w="2250" w:type="dxa"/>
            <w:vMerge/>
          </w:tcPr>
          <w:p w14:paraId="0E16D31E" w14:textId="77777777" w:rsidR="00336636" w:rsidRPr="00BF0A93" w:rsidRDefault="00336636" w:rsidP="00E83488">
            <w:pPr>
              <w:pStyle w:val="TableEntry"/>
              <w:keepNext/>
              <w:keepLines/>
              <w:snapToGrid w:val="0"/>
              <w:rPr>
                <w:ins w:id="1935" w:author="Lynn Felhofer" w:date="2020-02-18T15:07:00Z"/>
                <w:bCs/>
                <w:noProof w:val="0"/>
              </w:rPr>
            </w:pPr>
          </w:p>
        </w:tc>
        <w:tc>
          <w:tcPr>
            <w:tcW w:w="4230" w:type="dxa"/>
          </w:tcPr>
          <w:p w14:paraId="1CADE777" w14:textId="3BB525E1" w:rsidR="00336636" w:rsidRPr="00336636" w:rsidRDefault="00336636" w:rsidP="00DB1659">
            <w:pPr>
              <w:pStyle w:val="TableEntry"/>
              <w:keepNext/>
              <w:keepLines/>
              <w:snapToGrid w:val="0"/>
              <w:rPr>
                <w:ins w:id="1936" w:author="Lynn Felhofer" w:date="2020-02-18T15:07:00Z"/>
                <w:noProof w:val="0"/>
              </w:rPr>
            </w:pPr>
            <w:ins w:id="1937" w:author="Lynn Felhofer" w:date="2020-02-18T15:07:00Z">
              <w:r w:rsidRPr="00336636">
                <w:rPr>
                  <w:szCs w:val="18"/>
                </w:rPr>
                <w:t>FQDN Validation of Server Certificate (Note 2)</w:t>
              </w:r>
            </w:ins>
          </w:p>
        </w:tc>
        <w:tc>
          <w:tcPr>
            <w:tcW w:w="2160" w:type="dxa"/>
          </w:tcPr>
          <w:p w14:paraId="7C9CA1ED" w14:textId="77777777" w:rsidR="00336636" w:rsidRPr="00336636" w:rsidRDefault="00336636" w:rsidP="00336636">
            <w:pPr>
              <w:pStyle w:val="TableEntry"/>
              <w:keepNext/>
              <w:keepLines/>
              <w:rPr>
                <w:ins w:id="1938" w:author="Lynn Felhofer" w:date="2020-02-18T15:07:00Z"/>
                <w:szCs w:val="18"/>
              </w:rPr>
            </w:pPr>
            <w:ins w:id="1939" w:author="Lynn Felhofer" w:date="2020-02-18T15:07:00Z">
              <w:r w:rsidRPr="00336636">
                <w:rPr>
                  <w:szCs w:val="18"/>
                </w:rPr>
                <w:t>ITI TF-1: 9.2.5</w:t>
              </w:r>
            </w:ins>
          </w:p>
          <w:p w14:paraId="5695713C" w14:textId="1FFCF05E" w:rsidR="00336636" w:rsidRPr="00BF0A93" w:rsidRDefault="00336636" w:rsidP="00336636">
            <w:pPr>
              <w:pStyle w:val="TableEntry"/>
              <w:keepNext/>
              <w:keepLines/>
              <w:rPr>
                <w:ins w:id="1940" w:author="Lynn Felhofer" w:date="2020-02-18T15:07:00Z"/>
                <w:bCs/>
                <w:noProof w:val="0"/>
              </w:rPr>
            </w:pPr>
            <w:ins w:id="1941" w:author="Lynn Felhofer" w:date="2020-02-18T15:07:00Z">
              <w:r w:rsidRPr="00336636">
                <w:rPr>
                  <w:szCs w:val="18"/>
                </w:rPr>
                <w:t>ITI TF-2a: 3.19.6.1.4</w:t>
              </w:r>
            </w:ins>
          </w:p>
        </w:tc>
      </w:tr>
      <w:tr w:rsidR="00336636" w:rsidRPr="00BF0A93" w14:paraId="4563C5C2" w14:textId="77777777" w:rsidTr="00336636">
        <w:trPr>
          <w:cantSplit/>
          <w:trHeight w:val="341"/>
          <w:jc w:val="center"/>
        </w:trPr>
        <w:tc>
          <w:tcPr>
            <w:tcW w:w="2250" w:type="dxa"/>
            <w:vMerge/>
          </w:tcPr>
          <w:p w14:paraId="52DDFAC6" w14:textId="77777777" w:rsidR="00336636" w:rsidRPr="00BF0A93" w:rsidRDefault="00336636" w:rsidP="00336636">
            <w:pPr>
              <w:pStyle w:val="TableEntry"/>
              <w:keepNext/>
              <w:keepLines/>
              <w:snapToGrid w:val="0"/>
              <w:rPr>
                <w:bCs/>
                <w:noProof w:val="0"/>
              </w:rPr>
            </w:pPr>
          </w:p>
        </w:tc>
        <w:tc>
          <w:tcPr>
            <w:tcW w:w="4230" w:type="dxa"/>
          </w:tcPr>
          <w:p w14:paraId="28EA6555" w14:textId="7317D926" w:rsidR="00336636" w:rsidRPr="00336636" w:rsidRDefault="00336636" w:rsidP="00336636">
            <w:pPr>
              <w:pStyle w:val="TableEntry"/>
              <w:keepNext/>
              <w:keepLines/>
              <w:snapToGrid w:val="0"/>
              <w:rPr>
                <w:szCs w:val="18"/>
              </w:rPr>
            </w:pPr>
            <w:ins w:id="1942" w:author="Lynn Felhofer" w:date="2020-02-18T15:10:00Z">
              <w:r w:rsidRPr="00336636">
                <w:rPr>
                  <w:noProof w:val="0"/>
                </w:rPr>
                <w:t>STX: No Secure Transport</w:t>
              </w:r>
            </w:ins>
          </w:p>
        </w:tc>
        <w:tc>
          <w:tcPr>
            <w:tcW w:w="2160" w:type="dxa"/>
          </w:tcPr>
          <w:p w14:paraId="433E3AD5" w14:textId="74F272EC" w:rsidR="00336636" w:rsidRPr="00336636" w:rsidRDefault="00336636" w:rsidP="00336636">
            <w:pPr>
              <w:pStyle w:val="TableEntry"/>
              <w:keepNext/>
              <w:keepLines/>
              <w:rPr>
                <w:szCs w:val="18"/>
              </w:rPr>
            </w:pPr>
            <w:ins w:id="1943" w:author="Lynn Felhofer" w:date="2020-02-18T15:10:00Z">
              <w:r w:rsidRPr="00336636">
                <w:rPr>
                  <w:noProof w:val="0"/>
                </w:rPr>
                <w:t>ITI TF-1: 9.2.6.1</w:t>
              </w:r>
            </w:ins>
          </w:p>
        </w:tc>
      </w:tr>
      <w:tr w:rsidR="00336636" w:rsidRPr="00BF0A93" w14:paraId="3D5737D3" w14:textId="77777777" w:rsidTr="00336636">
        <w:trPr>
          <w:cantSplit/>
          <w:trHeight w:val="350"/>
          <w:jc w:val="center"/>
        </w:trPr>
        <w:tc>
          <w:tcPr>
            <w:tcW w:w="2250" w:type="dxa"/>
            <w:vMerge/>
          </w:tcPr>
          <w:p w14:paraId="07D46EA7" w14:textId="77777777" w:rsidR="00336636" w:rsidRPr="00BF0A93" w:rsidRDefault="00336636" w:rsidP="00336636">
            <w:pPr>
              <w:pStyle w:val="TableEntry"/>
              <w:keepNext/>
              <w:keepLines/>
              <w:snapToGrid w:val="0"/>
              <w:rPr>
                <w:bCs/>
                <w:noProof w:val="0"/>
              </w:rPr>
            </w:pPr>
          </w:p>
        </w:tc>
        <w:tc>
          <w:tcPr>
            <w:tcW w:w="4230" w:type="dxa"/>
          </w:tcPr>
          <w:p w14:paraId="7BA5A8B9" w14:textId="142FCC23" w:rsidR="00336636" w:rsidRPr="00336636" w:rsidRDefault="00336636" w:rsidP="00336636">
            <w:pPr>
              <w:pStyle w:val="TableEntry"/>
              <w:keepNext/>
              <w:keepLines/>
              <w:snapToGrid w:val="0"/>
              <w:rPr>
                <w:szCs w:val="18"/>
              </w:rPr>
            </w:pPr>
            <w:ins w:id="1944" w:author="Lynn Felhofer" w:date="2020-02-18T15:10:00Z">
              <w:r w:rsidRPr="00336636">
                <w:rPr>
                  <w:noProof w:val="0"/>
                </w:rPr>
                <w:t>STX: TLS 1.0 Floor with AES</w:t>
              </w:r>
            </w:ins>
          </w:p>
        </w:tc>
        <w:tc>
          <w:tcPr>
            <w:tcW w:w="2160" w:type="dxa"/>
          </w:tcPr>
          <w:p w14:paraId="1D46B9EB" w14:textId="08B70CB2" w:rsidR="00336636" w:rsidRPr="00336636" w:rsidRDefault="00336636" w:rsidP="00336636">
            <w:pPr>
              <w:pStyle w:val="TableEntry"/>
              <w:keepNext/>
              <w:keepLines/>
              <w:rPr>
                <w:szCs w:val="18"/>
              </w:rPr>
            </w:pPr>
            <w:ins w:id="1945" w:author="Lynn Felhofer" w:date="2020-02-18T15:10:00Z">
              <w:r w:rsidRPr="00336636">
                <w:rPr>
                  <w:noProof w:val="0"/>
                </w:rPr>
                <w:t>ITI TF-1: 9.2.6.2</w:t>
              </w:r>
            </w:ins>
          </w:p>
        </w:tc>
      </w:tr>
      <w:tr w:rsidR="00336636" w:rsidRPr="00BF0A93" w14:paraId="52452334" w14:textId="77777777" w:rsidTr="00336636">
        <w:trPr>
          <w:cantSplit/>
          <w:trHeight w:val="350"/>
          <w:jc w:val="center"/>
        </w:trPr>
        <w:tc>
          <w:tcPr>
            <w:tcW w:w="2250" w:type="dxa"/>
            <w:vMerge/>
          </w:tcPr>
          <w:p w14:paraId="60B96EF5" w14:textId="77777777" w:rsidR="00336636" w:rsidRPr="00BF0A93" w:rsidRDefault="00336636" w:rsidP="00336636">
            <w:pPr>
              <w:pStyle w:val="TableEntry"/>
              <w:keepNext/>
              <w:keepLines/>
              <w:snapToGrid w:val="0"/>
              <w:rPr>
                <w:bCs/>
                <w:noProof w:val="0"/>
              </w:rPr>
            </w:pPr>
          </w:p>
        </w:tc>
        <w:tc>
          <w:tcPr>
            <w:tcW w:w="4230" w:type="dxa"/>
          </w:tcPr>
          <w:p w14:paraId="44E2A5DD" w14:textId="716EC20E" w:rsidR="00336636" w:rsidRPr="00336636" w:rsidRDefault="00336636" w:rsidP="00336636">
            <w:pPr>
              <w:pStyle w:val="TableEntry"/>
              <w:keepNext/>
              <w:keepLines/>
              <w:snapToGrid w:val="0"/>
              <w:rPr>
                <w:szCs w:val="18"/>
              </w:rPr>
            </w:pPr>
            <w:ins w:id="1946" w:author="Lynn Felhofer" w:date="2020-02-18T15:10:00Z">
              <w:r w:rsidRPr="00336636">
                <w:rPr>
                  <w:noProof w:val="0"/>
                </w:rPr>
                <w:t xml:space="preserve">STX: TLS 1.0 Floor using BCP195 </w:t>
              </w:r>
            </w:ins>
          </w:p>
        </w:tc>
        <w:tc>
          <w:tcPr>
            <w:tcW w:w="2160" w:type="dxa"/>
          </w:tcPr>
          <w:p w14:paraId="4601E89A" w14:textId="41179889" w:rsidR="00336636" w:rsidRPr="00336636" w:rsidRDefault="00336636" w:rsidP="00336636">
            <w:pPr>
              <w:pStyle w:val="TableEntry"/>
              <w:keepNext/>
              <w:keepLines/>
              <w:rPr>
                <w:szCs w:val="18"/>
              </w:rPr>
            </w:pPr>
            <w:ins w:id="1947" w:author="Lynn Felhofer" w:date="2020-02-18T15:10:00Z">
              <w:r w:rsidRPr="00336636">
                <w:rPr>
                  <w:noProof w:val="0"/>
                </w:rPr>
                <w:t>ITI TF-1: 9.2.6.3</w:t>
              </w:r>
            </w:ins>
          </w:p>
        </w:tc>
      </w:tr>
      <w:tr w:rsidR="00336636" w:rsidRPr="00BF0A93" w14:paraId="538718F7" w14:textId="77777777" w:rsidTr="00336636">
        <w:trPr>
          <w:cantSplit/>
          <w:trHeight w:val="350"/>
          <w:jc w:val="center"/>
        </w:trPr>
        <w:tc>
          <w:tcPr>
            <w:tcW w:w="2250" w:type="dxa"/>
            <w:vMerge/>
          </w:tcPr>
          <w:p w14:paraId="2D487349" w14:textId="77777777" w:rsidR="00336636" w:rsidRPr="00BF0A93" w:rsidRDefault="00336636" w:rsidP="00336636">
            <w:pPr>
              <w:pStyle w:val="TableEntry"/>
              <w:keepNext/>
              <w:keepLines/>
              <w:snapToGrid w:val="0"/>
              <w:rPr>
                <w:bCs/>
                <w:noProof w:val="0"/>
              </w:rPr>
            </w:pPr>
          </w:p>
        </w:tc>
        <w:tc>
          <w:tcPr>
            <w:tcW w:w="4230" w:type="dxa"/>
          </w:tcPr>
          <w:p w14:paraId="4F7B8B4A" w14:textId="41438694" w:rsidR="00336636" w:rsidRPr="00336636" w:rsidRDefault="00336636" w:rsidP="00336636">
            <w:pPr>
              <w:pStyle w:val="TableEntry"/>
              <w:keepNext/>
              <w:keepLines/>
              <w:snapToGrid w:val="0"/>
              <w:rPr>
                <w:szCs w:val="18"/>
              </w:rPr>
            </w:pPr>
            <w:ins w:id="1948" w:author="Lynn Felhofer" w:date="2020-02-18T15:10:00Z">
              <w:r w:rsidRPr="00336636">
                <w:rPr>
                  <w:noProof w:val="0"/>
                </w:rPr>
                <w:t>STX: TLS 1.2 Floor using BCP195</w:t>
              </w:r>
            </w:ins>
          </w:p>
        </w:tc>
        <w:tc>
          <w:tcPr>
            <w:tcW w:w="2160" w:type="dxa"/>
          </w:tcPr>
          <w:p w14:paraId="519B7292" w14:textId="568EA831" w:rsidR="00336636" w:rsidRPr="00336636" w:rsidRDefault="00336636" w:rsidP="00336636">
            <w:pPr>
              <w:pStyle w:val="TableEntry"/>
              <w:keepNext/>
              <w:keepLines/>
              <w:rPr>
                <w:szCs w:val="18"/>
              </w:rPr>
            </w:pPr>
            <w:ins w:id="1949" w:author="Lynn Felhofer" w:date="2020-02-18T15:10:00Z">
              <w:r w:rsidRPr="00336636">
                <w:rPr>
                  <w:noProof w:val="0"/>
                </w:rPr>
                <w:t>ITI TF-1: 9.2.6.4</w:t>
              </w:r>
            </w:ins>
          </w:p>
        </w:tc>
      </w:tr>
      <w:tr w:rsidR="00336636" w:rsidRPr="00BF0A93" w14:paraId="34908829" w14:textId="77777777" w:rsidTr="00336636">
        <w:trPr>
          <w:cantSplit/>
          <w:trHeight w:val="350"/>
          <w:jc w:val="center"/>
        </w:trPr>
        <w:tc>
          <w:tcPr>
            <w:tcW w:w="2250" w:type="dxa"/>
            <w:vMerge/>
          </w:tcPr>
          <w:p w14:paraId="383A3939" w14:textId="77777777" w:rsidR="00336636" w:rsidRPr="00BF0A93" w:rsidRDefault="00336636" w:rsidP="00336636">
            <w:pPr>
              <w:pStyle w:val="TableEntry"/>
              <w:keepNext/>
              <w:keepLines/>
              <w:snapToGrid w:val="0"/>
              <w:rPr>
                <w:bCs/>
                <w:noProof w:val="0"/>
              </w:rPr>
            </w:pPr>
          </w:p>
        </w:tc>
        <w:tc>
          <w:tcPr>
            <w:tcW w:w="4230" w:type="dxa"/>
          </w:tcPr>
          <w:p w14:paraId="2CB2035E" w14:textId="39D74421" w:rsidR="00336636" w:rsidRPr="00336636" w:rsidRDefault="00336636" w:rsidP="00336636">
            <w:pPr>
              <w:pStyle w:val="TableEntry"/>
              <w:keepNext/>
              <w:keepLines/>
              <w:snapToGrid w:val="0"/>
              <w:rPr>
                <w:szCs w:val="18"/>
              </w:rPr>
            </w:pPr>
            <w:ins w:id="1950" w:author="Lynn Felhofer" w:date="2020-02-18T15:10:00Z">
              <w:r w:rsidRPr="00336636">
                <w:rPr>
                  <w:noProof w:val="0"/>
                </w:rPr>
                <w:t>STX: S/MIME</w:t>
              </w:r>
            </w:ins>
          </w:p>
        </w:tc>
        <w:tc>
          <w:tcPr>
            <w:tcW w:w="2160" w:type="dxa"/>
          </w:tcPr>
          <w:p w14:paraId="443807D0" w14:textId="125D8826" w:rsidR="00336636" w:rsidRPr="00336636" w:rsidRDefault="00336636" w:rsidP="00336636">
            <w:pPr>
              <w:pStyle w:val="TableEntry"/>
              <w:keepNext/>
              <w:keepLines/>
              <w:rPr>
                <w:szCs w:val="18"/>
              </w:rPr>
            </w:pPr>
            <w:ins w:id="1951" w:author="Lynn Felhofer" w:date="2020-02-18T15:10:00Z">
              <w:r w:rsidRPr="00336636">
                <w:rPr>
                  <w:noProof w:val="0"/>
                </w:rPr>
                <w:t>ITI TF-1: 9.2.6.5</w:t>
              </w:r>
            </w:ins>
          </w:p>
        </w:tc>
      </w:tr>
      <w:tr w:rsidR="00336636" w:rsidRPr="00BF0A93" w14:paraId="381F8151" w14:textId="77777777" w:rsidTr="00336636">
        <w:trPr>
          <w:cantSplit/>
          <w:trHeight w:val="350"/>
          <w:jc w:val="center"/>
        </w:trPr>
        <w:tc>
          <w:tcPr>
            <w:tcW w:w="2250" w:type="dxa"/>
            <w:vMerge/>
          </w:tcPr>
          <w:p w14:paraId="43B71933" w14:textId="77777777" w:rsidR="00336636" w:rsidRPr="00BF0A93" w:rsidRDefault="00336636" w:rsidP="00336636">
            <w:pPr>
              <w:pStyle w:val="TableEntry"/>
              <w:keepNext/>
              <w:keepLines/>
              <w:snapToGrid w:val="0"/>
              <w:rPr>
                <w:bCs/>
                <w:noProof w:val="0"/>
              </w:rPr>
            </w:pPr>
          </w:p>
        </w:tc>
        <w:tc>
          <w:tcPr>
            <w:tcW w:w="4230" w:type="dxa"/>
          </w:tcPr>
          <w:p w14:paraId="624E88A6" w14:textId="293CCB56" w:rsidR="00336636" w:rsidRPr="00336636" w:rsidRDefault="00336636" w:rsidP="00336636">
            <w:pPr>
              <w:pStyle w:val="TableEntry"/>
              <w:keepNext/>
              <w:keepLines/>
              <w:snapToGrid w:val="0"/>
              <w:rPr>
                <w:szCs w:val="18"/>
              </w:rPr>
            </w:pPr>
            <w:ins w:id="1952" w:author="Lynn Felhofer" w:date="2020-02-18T15:10:00Z">
              <w:r w:rsidRPr="00336636">
                <w:rPr>
                  <w:noProof w:val="0"/>
                </w:rPr>
                <w:t>STX: WS-Security</w:t>
              </w:r>
            </w:ins>
          </w:p>
        </w:tc>
        <w:tc>
          <w:tcPr>
            <w:tcW w:w="2160" w:type="dxa"/>
          </w:tcPr>
          <w:p w14:paraId="79DD4150" w14:textId="1C515831" w:rsidR="00336636" w:rsidRPr="00336636" w:rsidRDefault="00336636" w:rsidP="00336636">
            <w:pPr>
              <w:pStyle w:val="TableEntry"/>
              <w:keepNext/>
              <w:keepLines/>
              <w:rPr>
                <w:szCs w:val="18"/>
              </w:rPr>
            </w:pPr>
            <w:ins w:id="1953" w:author="Lynn Felhofer" w:date="2020-02-18T15:10:00Z">
              <w:r w:rsidRPr="00336636">
                <w:rPr>
                  <w:noProof w:val="0"/>
                </w:rPr>
                <w:t>ITI TF-1: 9.2.6.6</w:t>
              </w:r>
            </w:ins>
          </w:p>
        </w:tc>
      </w:tr>
      <w:tr w:rsidR="00F52F57" w:rsidRPr="00BF0A93" w14:paraId="2F45A7EA" w14:textId="77777777" w:rsidTr="00336636">
        <w:trPr>
          <w:cantSplit/>
          <w:trHeight w:val="584"/>
          <w:jc w:val="center"/>
        </w:trPr>
        <w:tc>
          <w:tcPr>
            <w:tcW w:w="2250" w:type="dxa"/>
            <w:vMerge w:val="restart"/>
          </w:tcPr>
          <w:p w14:paraId="3215742C" w14:textId="77777777" w:rsidR="00F52F57" w:rsidRDefault="00F52F57" w:rsidP="00336636">
            <w:pPr>
              <w:pStyle w:val="TableEntry"/>
              <w:keepNext/>
              <w:keepLines/>
              <w:snapToGrid w:val="0"/>
              <w:rPr>
                <w:ins w:id="1954" w:author="Lynn Felhofer" w:date="2020-02-18T15:07:00Z"/>
                <w:bCs/>
                <w:noProof w:val="0"/>
              </w:rPr>
            </w:pPr>
            <w:r w:rsidRPr="00BF0A93">
              <w:rPr>
                <w:bCs/>
                <w:noProof w:val="0"/>
              </w:rPr>
              <w:t>Secure Application</w:t>
            </w:r>
          </w:p>
          <w:p w14:paraId="5E77A5F0" w14:textId="0B422954" w:rsidR="00F52F57" w:rsidRPr="00BF0A93" w:rsidRDefault="00F52F57" w:rsidP="00336636">
            <w:pPr>
              <w:pStyle w:val="TableEntry"/>
              <w:keepNext/>
              <w:keepLines/>
              <w:snapToGrid w:val="0"/>
              <w:rPr>
                <w:bCs/>
                <w:iCs/>
                <w:noProof w:val="0"/>
              </w:rPr>
            </w:pPr>
            <w:ins w:id="1955" w:author="Lynn Felhofer" w:date="2020-02-18T15:07:00Z">
              <w:r>
                <w:rPr>
                  <w:bCs/>
                  <w:noProof w:val="0"/>
                </w:rPr>
                <w:t>(Note 1)</w:t>
              </w:r>
            </w:ins>
          </w:p>
        </w:tc>
        <w:tc>
          <w:tcPr>
            <w:tcW w:w="4230" w:type="dxa"/>
          </w:tcPr>
          <w:p w14:paraId="2F25D19D" w14:textId="77777777" w:rsidR="00F52F57" w:rsidRPr="00BF0A93" w:rsidRDefault="00F52F57" w:rsidP="00336636">
            <w:pPr>
              <w:pStyle w:val="TableEntry"/>
              <w:keepNext/>
              <w:keepLines/>
              <w:snapToGrid w:val="0"/>
              <w:rPr>
                <w:bCs/>
                <w:noProof w:val="0"/>
              </w:rPr>
            </w:pPr>
            <w:r w:rsidRPr="00BF0A93">
              <w:rPr>
                <w:bCs/>
                <w:noProof w:val="0"/>
              </w:rPr>
              <w:t>Radiology Audit Trail</w:t>
            </w:r>
          </w:p>
        </w:tc>
        <w:tc>
          <w:tcPr>
            <w:tcW w:w="2160" w:type="dxa"/>
          </w:tcPr>
          <w:p w14:paraId="58E73D50" w14:textId="77777777" w:rsidR="00F52F57" w:rsidRPr="00BF0A93" w:rsidRDefault="00F52F57" w:rsidP="00336636">
            <w:pPr>
              <w:pStyle w:val="TableEntry"/>
              <w:keepNext/>
              <w:keepLines/>
              <w:snapToGrid w:val="0"/>
              <w:rPr>
                <w:bCs/>
                <w:noProof w:val="0"/>
              </w:rPr>
            </w:pPr>
            <w:r w:rsidRPr="00BF0A93">
              <w:rPr>
                <w:bCs/>
                <w:noProof w:val="0"/>
              </w:rPr>
              <w:t>RAD TF-1: 2.2.1</w:t>
            </w:r>
          </w:p>
          <w:p w14:paraId="3A2818A1" w14:textId="77777777" w:rsidR="00F52F57" w:rsidRPr="00BF0A93" w:rsidRDefault="00F52F57" w:rsidP="00336636">
            <w:pPr>
              <w:pStyle w:val="TableEntry"/>
              <w:keepNext/>
              <w:keepLines/>
              <w:snapToGrid w:val="0"/>
              <w:rPr>
                <w:b/>
                <w:bCs/>
                <w:noProof w:val="0"/>
                <w:u w:val="single"/>
              </w:rPr>
            </w:pPr>
            <w:r w:rsidRPr="00BF0A93">
              <w:rPr>
                <w:bCs/>
                <w:noProof w:val="0"/>
              </w:rPr>
              <w:t>RAD TF-3: 5.1</w:t>
            </w:r>
          </w:p>
        </w:tc>
      </w:tr>
      <w:tr w:rsidR="00F52F57" w:rsidRPr="00BF0A93" w14:paraId="1B4A4B35" w14:textId="77777777" w:rsidTr="00336636">
        <w:trPr>
          <w:cantSplit/>
          <w:trHeight w:val="584"/>
          <w:jc w:val="center"/>
          <w:ins w:id="1956" w:author="Lynn Felhofer" w:date="2020-02-18T15:11:00Z"/>
        </w:trPr>
        <w:tc>
          <w:tcPr>
            <w:tcW w:w="2250" w:type="dxa"/>
            <w:vMerge/>
          </w:tcPr>
          <w:p w14:paraId="6979090B" w14:textId="77777777" w:rsidR="00F52F57" w:rsidRPr="00BF0A93" w:rsidRDefault="00F52F57" w:rsidP="00F52F57">
            <w:pPr>
              <w:pStyle w:val="TableEntry"/>
              <w:keepNext/>
              <w:keepLines/>
              <w:snapToGrid w:val="0"/>
              <w:rPr>
                <w:ins w:id="1957" w:author="Lynn Felhofer" w:date="2020-02-18T15:11:00Z"/>
                <w:bCs/>
                <w:noProof w:val="0"/>
              </w:rPr>
            </w:pPr>
          </w:p>
        </w:tc>
        <w:tc>
          <w:tcPr>
            <w:tcW w:w="4230" w:type="dxa"/>
          </w:tcPr>
          <w:p w14:paraId="635CD671" w14:textId="302D5EFB" w:rsidR="00F52F57" w:rsidRPr="00BF0A93" w:rsidRDefault="00F52F57" w:rsidP="00F52F57">
            <w:pPr>
              <w:pStyle w:val="TableEntry"/>
              <w:keepNext/>
              <w:keepLines/>
              <w:snapToGrid w:val="0"/>
              <w:rPr>
                <w:ins w:id="1958" w:author="Lynn Felhofer" w:date="2020-02-18T15:11:00Z"/>
                <w:bCs/>
                <w:noProof w:val="0"/>
              </w:rPr>
            </w:pPr>
            <w:ins w:id="1959" w:author="Lynn Felhofer" w:date="2020-02-18T15:11:00Z">
              <w:r w:rsidRPr="00336636">
                <w:rPr>
                  <w:szCs w:val="18"/>
                </w:rPr>
                <w:t>FQDN Validation of Server Certificate (Note 2)</w:t>
              </w:r>
            </w:ins>
          </w:p>
        </w:tc>
        <w:tc>
          <w:tcPr>
            <w:tcW w:w="2160" w:type="dxa"/>
          </w:tcPr>
          <w:p w14:paraId="551E0B34" w14:textId="77777777" w:rsidR="00F52F57" w:rsidRPr="00336636" w:rsidRDefault="00F52F57" w:rsidP="00F52F57">
            <w:pPr>
              <w:pStyle w:val="TableEntry"/>
              <w:keepNext/>
              <w:keepLines/>
              <w:rPr>
                <w:ins w:id="1960" w:author="Lynn Felhofer" w:date="2020-02-18T15:11:00Z"/>
                <w:szCs w:val="18"/>
              </w:rPr>
            </w:pPr>
            <w:ins w:id="1961" w:author="Lynn Felhofer" w:date="2020-02-18T15:11:00Z">
              <w:r w:rsidRPr="00336636">
                <w:rPr>
                  <w:szCs w:val="18"/>
                </w:rPr>
                <w:t>ITI TF-1: 9.2.5</w:t>
              </w:r>
            </w:ins>
          </w:p>
          <w:p w14:paraId="7B9B9905" w14:textId="7CA0B842" w:rsidR="00F52F57" w:rsidRPr="00BF0A93" w:rsidRDefault="00F52F57" w:rsidP="00F52F57">
            <w:pPr>
              <w:pStyle w:val="TableEntry"/>
              <w:keepNext/>
              <w:keepLines/>
              <w:snapToGrid w:val="0"/>
              <w:rPr>
                <w:ins w:id="1962" w:author="Lynn Felhofer" w:date="2020-02-18T15:11:00Z"/>
                <w:bCs/>
                <w:noProof w:val="0"/>
              </w:rPr>
            </w:pPr>
            <w:ins w:id="1963" w:author="Lynn Felhofer" w:date="2020-02-18T15:11:00Z">
              <w:r w:rsidRPr="00336636">
                <w:rPr>
                  <w:szCs w:val="18"/>
                </w:rPr>
                <w:t>ITI TF-2a: 3.19.6.1.4</w:t>
              </w:r>
            </w:ins>
          </w:p>
        </w:tc>
      </w:tr>
      <w:tr w:rsidR="00F52F57" w:rsidRPr="00BF0A93" w14:paraId="4411DC2F" w14:textId="77777777" w:rsidTr="00F52F57">
        <w:trPr>
          <w:cantSplit/>
          <w:trHeight w:val="305"/>
          <w:jc w:val="center"/>
          <w:ins w:id="1964" w:author="Lynn Felhofer" w:date="2020-02-18T15:11:00Z"/>
        </w:trPr>
        <w:tc>
          <w:tcPr>
            <w:tcW w:w="2250" w:type="dxa"/>
            <w:vMerge/>
          </w:tcPr>
          <w:p w14:paraId="4CBA63AA" w14:textId="77777777" w:rsidR="00F52F57" w:rsidRPr="00BF0A93" w:rsidRDefault="00F52F57" w:rsidP="00F52F57">
            <w:pPr>
              <w:pStyle w:val="TableEntry"/>
              <w:keepNext/>
              <w:keepLines/>
              <w:snapToGrid w:val="0"/>
              <w:rPr>
                <w:ins w:id="1965" w:author="Lynn Felhofer" w:date="2020-02-18T15:11:00Z"/>
                <w:bCs/>
                <w:noProof w:val="0"/>
              </w:rPr>
            </w:pPr>
          </w:p>
        </w:tc>
        <w:tc>
          <w:tcPr>
            <w:tcW w:w="4230" w:type="dxa"/>
          </w:tcPr>
          <w:p w14:paraId="258E3F82" w14:textId="3CC9AB2C" w:rsidR="00F52F57" w:rsidRPr="00BF0A93" w:rsidRDefault="00F52F57" w:rsidP="00F52F57">
            <w:pPr>
              <w:pStyle w:val="TableEntry"/>
              <w:keepNext/>
              <w:keepLines/>
              <w:snapToGrid w:val="0"/>
              <w:rPr>
                <w:ins w:id="1966" w:author="Lynn Felhofer" w:date="2020-02-18T15:11:00Z"/>
                <w:bCs/>
                <w:noProof w:val="0"/>
              </w:rPr>
            </w:pPr>
            <w:ins w:id="1967" w:author="Lynn Felhofer" w:date="2020-02-18T15:11:00Z">
              <w:r w:rsidRPr="00336636">
                <w:rPr>
                  <w:noProof w:val="0"/>
                </w:rPr>
                <w:t>STX: No Secure Transport</w:t>
              </w:r>
            </w:ins>
          </w:p>
        </w:tc>
        <w:tc>
          <w:tcPr>
            <w:tcW w:w="2160" w:type="dxa"/>
          </w:tcPr>
          <w:p w14:paraId="5D273465" w14:textId="1FB87FBE" w:rsidR="00F52F57" w:rsidRPr="00BF0A93" w:rsidRDefault="00F52F57" w:rsidP="00F52F57">
            <w:pPr>
              <w:pStyle w:val="TableEntry"/>
              <w:keepNext/>
              <w:keepLines/>
              <w:snapToGrid w:val="0"/>
              <w:rPr>
                <w:ins w:id="1968" w:author="Lynn Felhofer" w:date="2020-02-18T15:11:00Z"/>
                <w:bCs/>
                <w:noProof w:val="0"/>
              </w:rPr>
            </w:pPr>
            <w:ins w:id="1969" w:author="Lynn Felhofer" w:date="2020-02-18T15:11:00Z">
              <w:r w:rsidRPr="00336636">
                <w:rPr>
                  <w:noProof w:val="0"/>
                </w:rPr>
                <w:t>ITI TF-1: 9.2.6.1</w:t>
              </w:r>
            </w:ins>
          </w:p>
        </w:tc>
      </w:tr>
      <w:tr w:rsidR="00F52F57" w:rsidRPr="00BF0A93" w14:paraId="3A9673DE" w14:textId="77777777" w:rsidTr="00F52F57">
        <w:trPr>
          <w:cantSplit/>
          <w:trHeight w:val="350"/>
          <w:jc w:val="center"/>
          <w:ins w:id="1970" w:author="Lynn Felhofer" w:date="2020-02-18T15:11:00Z"/>
        </w:trPr>
        <w:tc>
          <w:tcPr>
            <w:tcW w:w="2250" w:type="dxa"/>
            <w:vMerge/>
          </w:tcPr>
          <w:p w14:paraId="7F413CD8" w14:textId="77777777" w:rsidR="00F52F57" w:rsidRPr="00BF0A93" w:rsidRDefault="00F52F57" w:rsidP="00F52F57">
            <w:pPr>
              <w:pStyle w:val="TableEntry"/>
              <w:keepNext/>
              <w:keepLines/>
              <w:snapToGrid w:val="0"/>
              <w:rPr>
                <w:ins w:id="1971" w:author="Lynn Felhofer" w:date="2020-02-18T15:11:00Z"/>
                <w:bCs/>
                <w:noProof w:val="0"/>
              </w:rPr>
            </w:pPr>
          </w:p>
        </w:tc>
        <w:tc>
          <w:tcPr>
            <w:tcW w:w="4230" w:type="dxa"/>
          </w:tcPr>
          <w:p w14:paraId="04C81A44" w14:textId="04095DD1" w:rsidR="00F52F57" w:rsidRPr="00BF0A93" w:rsidRDefault="00F52F57" w:rsidP="00F52F57">
            <w:pPr>
              <w:pStyle w:val="TableEntry"/>
              <w:keepNext/>
              <w:keepLines/>
              <w:snapToGrid w:val="0"/>
              <w:rPr>
                <w:ins w:id="1972" w:author="Lynn Felhofer" w:date="2020-02-18T15:11:00Z"/>
                <w:bCs/>
                <w:noProof w:val="0"/>
              </w:rPr>
            </w:pPr>
            <w:ins w:id="1973" w:author="Lynn Felhofer" w:date="2020-02-18T15:11:00Z">
              <w:r w:rsidRPr="00336636">
                <w:rPr>
                  <w:noProof w:val="0"/>
                </w:rPr>
                <w:t>STX: TLS 1.0 Floor with AES</w:t>
              </w:r>
            </w:ins>
          </w:p>
        </w:tc>
        <w:tc>
          <w:tcPr>
            <w:tcW w:w="2160" w:type="dxa"/>
          </w:tcPr>
          <w:p w14:paraId="0BA4567B" w14:textId="7660BA78" w:rsidR="00F52F57" w:rsidRPr="00BF0A93" w:rsidRDefault="00F52F57" w:rsidP="00F52F57">
            <w:pPr>
              <w:pStyle w:val="TableEntry"/>
              <w:keepNext/>
              <w:keepLines/>
              <w:snapToGrid w:val="0"/>
              <w:rPr>
                <w:ins w:id="1974" w:author="Lynn Felhofer" w:date="2020-02-18T15:11:00Z"/>
                <w:bCs/>
                <w:noProof w:val="0"/>
              </w:rPr>
            </w:pPr>
            <w:ins w:id="1975" w:author="Lynn Felhofer" w:date="2020-02-18T15:11:00Z">
              <w:r w:rsidRPr="00336636">
                <w:rPr>
                  <w:noProof w:val="0"/>
                </w:rPr>
                <w:t>ITI TF-1: 9.2.6.2</w:t>
              </w:r>
            </w:ins>
          </w:p>
        </w:tc>
      </w:tr>
      <w:tr w:rsidR="00F52F57" w:rsidRPr="00BF0A93" w14:paraId="1470EB0B" w14:textId="77777777" w:rsidTr="00F52F57">
        <w:trPr>
          <w:cantSplit/>
          <w:trHeight w:val="350"/>
          <w:jc w:val="center"/>
          <w:ins w:id="1976" w:author="Lynn Felhofer" w:date="2020-02-18T15:11:00Z"/>
        </w:trPr>
        <w:tc>
          <w:tcPr>
            <w:tcW w:w="2250" w:type="dxa"/>
            <w:vMerge/>
          </w:tcPr>
          <w:p w14:paraId="2F1DD35B" w14:textId="77777777" w:rsidR="00F52F57" w:rsidRPr="00BF0A93" w:rsidRDefault="00F52F57" w:rsidP="00F52F57">
            <w:pPr>
              <w:pStyle w:val="TableEntry"/>
              <w:keepNext/>
              <w:keepLines/>
              <w:snapToGrid w:val="0"/>
              <w:rPr>
                <w:ins w:id="1977" w:author="Lynn Felhofer" w:date="2020-02-18T15:11:00Z"/>
                <w:bCs/>
                <w:noProof w:val="0"/>
              </w:rPr>
            </w:pPr>
          </w:p>
        </w:tc>
        <w:tc>
          <w:tcPr>
            <w:tcW w:w="4230" w:type="dxa"/>
          </w:tcPr>
          <w:p w14:paraId="264224E0" w14:textId="77DE797D" w:rsidR="00F52F57" w:rsidRPr="00BF0A93" w:rsidRDefault="00F52F57" w:rsidP="00F52F57">
            <w:pPr>
              <w:pStyle w:val="TableEntry"/>
              <w:keepNext/>
              <w:keepLines/>
              <w:snapToGrid w:val="0"/>
              <w:rPr>
                <w:ins w:id="1978" w:author="Lynn Felhofer" w:date="2020-02-18T15:11:00Z"/>
                <w:bCs/>
                <w:noProof w:val="0"/>
              </w:rPr>
            </w:pPr>
            <w:ins w:id="1979" w:author="Lynn Felhofer" w:date="2020-02-18T15:11:00Z">
              <w:r w:rsidRPr="00336636">
                <w:rPr>
                  <w:noProof w:val="0"/>
                </w:rPr>
                <w:t xml:space="preserve">STX: TLS 1.0 Floor using BCP195 </w:t>
              </w:r>
            </w:ins>
          </w:p>
        </w:tc>
        <w:tc>
          <w:tcPr>
            <w:tcW w:w="2160" w:type="dxa"/>
          </w:tcPr>
          <w:p w14:paraId="528D5E8B" w14:textId="2CE79FD4" w:rsidR="00F52F57" w:rsidRPr="00BF0A93" w:rsidRDefault="00F52F57" w:rsidP="00F52F57">
            <w:pPr>
              <w:pStyle w:val="TableEntry"/>
              <w:keepNext/>
              <w:keepLines/>
              <w:snapToGrid w:val="0"/>
              <w:rPr>
                <w:ins w:id="1980" w:author="Lynn Felhofer" w:date="2020-02-18T15:11:00Z"/>
                <w:bCs/>
                <w:noProof w:val="0"/>
              </w:rPr>
            </w:pPr>
            <w:ins w:id="1981" w:author="Lynn Felhofer" w:date="2020-02-18T15:11:00Z">
              <w:r w:rsidRPr="00336636">
                <w:rPr>
                  <w:noProof w:val="0"/>
                </w:rPr>
                <w:t>ITI TF-1: 9.2.6.3</w:t>
              </w:r>
            </w:ins>
          </w:p>
        </w:tc>
      </w:tr>
      <w:tr w:rsidR="00F52F57" w:rsidRPr="00BF0A93" w14:paraId="1EA216B8" w14:textId="77777777" w:rsidTr="00F52F57">
        <w:trPr>
          <w:cantSplit/>
          <w:trHeight w:val="350"/>
          <w:jc w:val="center"/>
          <w:ins w:id="1982" w:author="Lynn Felhofer" w:date="2020-02-18T15:11:00Z"/>
        </w:trPr>
        <w:tc>
          <w:tcPr>
            <w:tcW w:w="2250" w:type="dxa"/>
            <w:vMerge/>
          </w:tcPr>
          <w:p w14:paraId="5D9B1371" w14:textId="77777777" w:rsidR="00F52F57" w:rsidRPr="00BF0A93" w:rsidRDefault="00F52F57" w:rsidP="00F52F57">
            <w:pPr>
              <w:pStyle w:val="TableEntry"/>
              <w:keepNext/>
              <w:keepLines/>
              <w:snapToGrid w:val="0"/>
              <w:rPr>
                <w:ins w:id="1983" w:author="Lynn Felhofer" w:date="2020-02-18T15:11:00Z"/>
                <w:bCs/>
                <w:noProof w:val="0"/>
              </w:rPr>
            </w:pPr>
          </w:p>
        </w:tc>
        <w:tc>
          <w:tcPr>
            <w:tcW w:w="4230" w:type="dxa"/>
          </w:tcPr>
          <w:p w14:paraId="2145CE2A" w14:textId="4CEB65C0" w:rsidR="00F52F57" w:rsidRPr="00BF0A93" w:rsidRDefault="00F52F57" w:rsidP="00F52F57">
            <w:pPr>
              <w:pStyle w:val="TableEntry"/>
              <w:keepNext/>
              <w:keepLines/>
              <w:snapToGrid w:val="0"/>
              <w:rPr>
                <w:ins w:id="1984" w:author="Lynn Felhofer" w:date="2020-02-18T15:11:00Z"/>
                <w:bCs/>
                <w:noProof w:val="0"/>
              </w:rPr>
            </w:pPr>
            <w:ins w:id="1985" w:author="Lynn Felhofer" w:date="2020-02-18T15:11:00Z">
              <w:r w:rsidRPr="00336636">
                <w:rPr>
                  <w:noProof w:val="0"/>
                </w:rPr>
                <w:t>STX: TLS 1.2 Floor using BCP195</w:t>
              </w:r>
            </w:ins>
          </w:p>
        </w:tc>
        <w:tc>
          <w:tcPr>
            <w:tcW w:w="2160" w:type="dxa"/>
          </w:tcPr>
          <w:p w14:paraId="0E02DB41" w14:textId="7DAB5981" w:rsidR="00F52F57" w:rsidRPr="00BF0A93" w:rsidRDefault="00F52F57" w:rsidP="00F52F57">
            <w:pPr>
              <w:pStyle w:val="TableEntry"/>
              <w:keepNext/>
              <w:keepLines/>
              <w:snapToGrid w:val="0"/>
              <w:rPr>
                <w:ins w:id="1986" w:author="Lynn Felhofer" w:date="2020-02-18T15:11:00Z"/>
                <w:bCs/>
                <w:noProof w:val="0"/>
              </w:rPr>
            </w:pPr>
            <w:ins w:id="1987" w:author="Lynn Felhofer" w:date="2020-02-18T15:11:00Z">
              <w:r w:rsidRPr="00336636">
                <w:rPr>
                  <w:noProof w:val="0"/>
                </w:rPr>
                <w:t>ITI TF-1: 9.2.6.4</w:t>
              </w:r>
            </w:ins>
          </w:p>
        </w:tc>
      </w:tr>
      <w:tr w:rsidR="00F52F57" w:rsidRPr="00BF0A93" w14:paraId="223F4713" w14:textId="77777777" w:rsidTr="00F52F57">
        <w:trPr>
          <w:cantSplit/>
          <w:trHeight w:val="350"/>
          <w:jc w:val="center"/>
          <w:ins w:id="1988" w:author="Lynn Felhofer" w:date="2020-02-18T15:11:00Z"/>
        </w:trPr>
        <w:tc>
          <w:tcPr>
            <w:tcW w:w="2250" w:type="dxa"/>
            <w:vMerge/>
          </w:tcPr>
          <w:p w14:paraId="58BDB3E9" w14:textId="77777777" w:rsidR="00F52F57" w:rsidRPr="00BF0A93" w:rsidRDefault="00F52F57" w:rsidP="00F52F57">
            <w:pPr>
              <w:pStyle w:val="TableEntry"/>
              <w:keepNext/>
              <w:keepLines/>
              <w:snapToGrid w:val="0"/>
              <w:rPr>
                <w:ins w:id="1989" w:author="Lynn Felhofer" w:date="2020-02-18T15:11:00Z"/>
                <w:bCs/>
                <w:noProof w:val="0"/>
              </w:rPr>
            </w:pPr>
          </w:p>
        </w:tc>
        <w:tc>
          <w:tcPr>
            <w:tcW w:w="4230" w:type="dxa"/>
          </w:tcPr>
          <w:p w14:paraId="00ABDC0C" w14:textId="31959324" w:rsidR="00F52F57" w:rsidRPr="00BF0A93" w:rsidRDefault="00F52F57" w:rsidP="00F52F57">
            <w:pPr>
              <w:pStyle w:val="TableEntry"/>
              <w:keepNext/>
              <w:keepLines/>
              <w:snapToGrid w:val="0"/>
              <w:rPr>
                <w:ins w:id="1990" w:author="Lynn Felhofer" w:date="2020-02-18T15:11:00Z"/>
                <w:bCs/>
                <w:noProof w:val="0"/>
              </w:rPr>
            </w:pPr>
            <w:ins w:id="1991" w:author="Lynn Felhofer" w:date="2020-02-18T15:11:00Z">
              <w:r w:rsidRPr="00336636">
                <w:rPr>
                  <w:noProof w:val="0"/>
                </w:rPr>
                <w:t>STX: S/MIME</w:t>
              </w:r>
            </w:ins>
          </w:p>
        </w:tc>
        <w:tc>
          <w:tcPr>
            <w:tcW w:w="2160" w:type="dxa"/>
          </w:tcPr>
          <w:p w14:paraId="5C256923" w14:textId="523A877F" w:rsidR="00F52F57" w:rsidRPr="00BF0A93" w:rsidRDefault="00F52F57" w:rsidP="00F52F57">
            <w:pPr>
              <w:pStyle w:val="TableEntry"/>
              <w:keepNext/>
              <w:keepLines/>
              <w:snapToGrid w:val="0"/>
              <w:rPr>
                <w:ins w:id="1992" w:author="Lynn Felhofer" w:date="2020-02-18T15:11:00Z"/>
                <w:bCs/>
                <w:noProof w:val="0"/>
              </w:rPr>
            </w:pPr>
            <w:ins w:id="1993" w:author="Lynn Felhofer" w:date="2020-02-18T15:11:00Z">
              <w:r w:rsidRPr="00336636">
                <w:rPr>
                  <w:noProof w:val="0"/>
                </w:rPr>
                <w:t>ITI TF-1: 9.2.6.5</w:t>
              </w:r>
            </w:ins>
          </w:p>
        </w:tc>
      </w:tr>
      <w:tr w:rsidR="00F52F57" w:rsidRPr="00BF0A93" w14:paraId="3BE93BE9" w14:textId="77777777" w:rsidTr="00F52F57">
        <w:trPr>
          <w:cantSplit/>
          <w:trHeight w:val="350"/>
          <w:jc w:val="center"/>
          <w:ins w:id="1994" w:author="Lynn Felhofer" w:date="2020-02-18T15:11:00Z"/>
        </w:trPr>
        <w:tc>
          <w:tcPr>
            <w:tcW w:w="2250" w:type="dxa"/>
            <w:vMerge/>
          </w:tcPr>
          <w:p w14:paraId="35CA3A9D" w14:textId="77777777" w:rsidR="00F52F57" w:rsidRPr="00BF0A93" w:rsidRDefault="00F52F57" w:rsidP="00F52F57">
            <w:pPr>
              <w:pStyle w:val="TableEntry"/>
              <w:keepNext/>
              <w:keepLines/>
              <w:snapToGrid w:val="0"/>
              <w:rPr>
                <w:ins w:id="1995" w:author="Lynn Felhofer" w:date="2020-02-18T15:11:00Z"/>
                <w:bCs/>
                <w:noProof w:val="0"/>
              </w:rPr>
            </w:pPr>
          </w:p>
        </w:tc>
        <w:tc>
          <w:tcPr>
            <w:tcW w:w="4230" w:type="dxa"/>
          </w:tcPr>
          <w:p w14:paraId="2A375D85" w14:textId="2A6CEE8D" w:rsidR="00F52F57" w:rsidRPr="00BF0A93" w:rsidRDefault="00F52F57" w:rsidP="00F52F57">
            <w:pPr>
              <w:pStyle w:val="TableEntry"/>
              <w:keepNext/>
              <w:keepLines/>
              <w:snapToGrid w:val="0"/>
              <w:rPr>
                <w:ins w:id="1996" w:author="Lynn Felhofer" w:date="2020-02-18T15:11:00Z"/>
                <w:bCs/>
                <w:noProof w:val="0"/>
              </w:rPr>
            </w:pPr>
            <w:ins w:id="1997" w:author="Lynn Felhofer" w:date="2020-02-18T15:11:00Z">
              <w:r w:rsidRPr="00336636">
                <w:rPr>
                  <w:noProof w:val="0"/>
                </w:rPr>
                <w:t>STX: WS-Security</w:t>
              </w:r>
            </w:ins>
          </w:p>
        </w:tc>
        <w:tc>
          <w:tcPr>
            <w:tcW w:w="2160" w:type="dxa"/>
          </w:tcPr>
          <w:p w14:paraId="290B91E8" w14:textId="300861C7" w:rsidR="00F52F57" w:rsidRPr="00BF0A93" w:rsidRDefault="00F52F57" w:rsidP="00F52F57">
            <w:pPr>
              <w:pStyle w:val="TableEntry"/>
              <w:keepNext/>
              <w:keepLines/>
              <w:snapToGrid w:val="0"/>
              <w:rPr>
                <w:ins w:id="1998" w:author="Lynn Felhofer" w:date="2020-02-18T15:11:00Z"/>
                <w:bCs/>
                <w:noProof w:val="0"/>
              </w:rPr>
            </w:pPr>
            <w:ins w:id="1999" w:author="Lynn Felhofer" w:date="2020-02-18T15:11:00Z">
              <w:r w:rsidRPr="00336636">
                <w:rPr>
                  <w:noProof w:val="0"/>
                </w:rPr>
                <w:t>ITI TF-1: 9.2.6.6</w:t>
              </w:r>
            </w:ins>
          </w:p>
        </w:tc>
      </w:tr>
    </w:tbl>
    <w:p w14:paraId="26A82EDA" w14:textId="77777777" w:rsidR="00DA3685" w:rsidRPr="00DA3685" w:rsidRDefault="00DA3685" w:rsidP="006B4652">
      <w:pPr>
        <w:pStyle w:val="Note"/>
        <w:rPr>
          <w:ins w:id="2000" w:author="Lynn Felhofer" w:date="2020-02-18T15:13:00Z"/>
          <w:b/>
        </w:rPr>
      </w:pPr>
      <w:ins w:id="2001" w:author="Lynn Felhofer" w:date="2020-02-18T15:13:00Z">
        <w:r w:rsidRPr="00DA3685">
          <w:rPr>
            <w:b/>
          </w:rPr>
          <w:t xml:space="preserve">Note 1:  </w:t>
        </w:r>
        <w:r w:rsidRPr="00DA3685">
          <w:t>Secure Node and Secure Application SHALL support at least one of the “STX” (Secure Transport) options.</w:t>
        </w:r>
      </w:ins>
    </w:p>
    <w:p w14:paraId="1D1A1739" w14:textId="77777777" w:rsidR="00DA3685" w:rsidRPr="00DA3685" w:rsidRDefault="00DA3685" w:rsidP="006B4652">
      <w:pPr>
        <w:pStyle w:val="Note"/>
        <w:rPr>
          <w:ins w:id="2002" w:author="Lynn Felhofer" w:date="2020-02-18T15:13:00Z"/>
          <w:b/>
        </w:rPr>
      </w:pPr>
      <w:ins w:id="2003" w:author="Lynn Felhofer" w:date="2020-02-18T15:13:00Z">
        <w:r w:rsidRPr="00DA3685">
          <w:rPr>
            <w:b/>
          </w:rPr>
          <w:t xml:space="preserve">Note 2:  </w:t>
        </w:r>
        <w:r w:rsidRPr="00DA3685">
          <w:t>The “FQDN Validation of Server Certificate” Option is only applicable to TLS-based Secure Transports.</w:t>
        </w:r>
      </w:ins>
    </w:p>
    <w:p w14:paraId="0CF997C3" w14:textId="77777777" w:rsidR="00DA3685" w:rsidRPr="00DA3685" w:rsidRDefault="00DA3685" w:rsidP="006B4652">
      <w:pPr>
        <w:pStyle w:val="Note"/>
        <w:rPr>
          <w:ins w:id="2004" w:author="Lynn Felhofer" w:date="2020-02-18T15:13:00Z"/>
          <w:b/>
        </w:rPr>
      </w:pPr>
      <w:ins w:id="2005" w:author="Lynn Felhofer" w:date="2020-02-18T15:13:00Z">
        <w:r w:rsidRPr="00DA3685">
          <w:rPr>
            <w:b/>
          </w:rPr>
          <w:t xml:space="preserve">Note 3:  </w:t>
        </w:r>
        <w:r w:rsidRPr="00DA3685">
          <w:t>“STX: TLS 1.0 with AES” interoperates with “STX: TLS 1.0 Floor using BCP195”.</w:t>
        </w:r>
      </w:ins>
    </w:p>
    <w:p w14:paraId="1E47842B" w14:textId="534D3805" w:rsidR="00F71022" w:rsidRPr="006B4652" w:rsidRDefault="00DA3685" w:rsidP="006B4652">
      <w:pPr>
        <w:pStyle w:val="Note"/>
        <w:rPr>
          <w:b/>
        </w:rPr>
      </w:pPr>
      <w:ins w:id="2006" w:author="Lynn Felhofer" w:date="2020-02-18T15:13:00Z">
        <w:r w:rsidRPr="00DA3685">
          <w:rPr>
            <w:b/>
          </w:rPr>
          <w:t xml:space="preserve">Note 4:  </w:t>
        </w:r>
        <w:r w:rsidRPr="00DA3685">
          <w:t>The Audit Record Repository and Audit Record Forwarder shall also support Secure Node or Secure Application.  See Section 9.3.</w:t>
        </w:r>
      </w:ins>
    </w:p>
    <w:p w14:paraId="38A61607" w14:textId="19146C71" w:rsidR="00F71022" w:rsidRPr="00BF0A93" w:rsidRDefault="00F71022" w:rsidP="00E22FF5">
      <w:pPr>
        <w:pStyle w:val="Heading3"/>
        <w:numPr>
          <w:ilvl w:val="0"/>
          <w:numId w:val="0"/>
        </w:numPr>
        <w:rPr>
          <w:noProof w:val="0"/>
        </w:rPr>
      </w:pPr>
      <w:bookmarkStart w:id="2007" w:name="_Toc325615864"/>
      <w:bookmarkStart w:id="2008" w:name="_Toc487039048"/>
      <w:bookmarkStart w:id="2009" w:name="_Toc488068149"/>
      <w:bookmarkStart w:id="2010" w:name="_Toc488068582"/>
      <w:bookmarkStart w:id="2011" w:name="_Toc488074909"/>
      <w:bookmarkStart w:id="2012" w:name="_Toc13752284"/>
      <w:r w:rsidRPr="00BF0A93">
        <w:rPr>
          <w:noProof w:val="0"/>
        </w:rPr>
        <w:t>9.2.1</w:t>
      </w:r>
      <w:r w:rsidR="00167001">
        <w:rPr>
          <w:noProof w:val="0"/>
        </w:rPr>
        <w:t xml:space="preserve"> </w:t>
      </w:r>
      <w:r w:rsidRPr="00BF0A93">
        <w:rPr>
          <w:noProof w:val="0"/>
        </w:rPr>
        <w:t>ATNA Encryption Option (retired)</w:t>
      </w:r>
      <w:bookmarkEnd w:id="2007"/>
      <w:bookmarkEnd w:id="2008"/>
      <w:bookmarkEnd w:id="2009"/>
      <w:bookmarkEnd w:id="2010"/>
      <w:bookmarkEnd w:id="2011"/>
      <w:bookmarkEnd w:id="2012"/>
    </w:p>
    <w:p w14:paraId="56A7CB0E" w14:textId="77777777" w:rsidR="00F71022" w:rsidRPr="00BF0A93" w:rsidRDefault="00F71022" w:rsidP="00E22FF5">
      <w:pPr>
        <w:pStyle w:val="BodyText"/>
      </w:pPr>
      <w:r w:rsidRPr="00BF0A93">
        <w:t>The ATNA Encryption Option is now retired because the Node Authentication [ITI-19]</w:t>
      </w:r>
      <w:r w:rsidR="00882D73" w:rsidRPr="00BF0A93">
        <w:t xml:space="preserve"> </w:t>
      </w:r>
      <w:r w:rsidRPr="00BF0A93">
        <w:t>transaction requires support for Encryption.</w:t>
      </w:r>
    </w:p>
    <w:p w14:paraId="7E25C0FB" w14:textId="3F90EF03" w:rsidR="00F71022" w:rsidRPr="00BF0A93" w:rsidRDefault="00F71022" w:rsidP="00E22FF5">
      <w:pPr>
        <w:pStyle w:val="Heading3"/>
        <w:numPr>
          <w:ilvl w:val="0"/>
          <w:numId w:val="0"/>
        </w:numPr>
        <w:rPr>
          <w:noProof w:val="0"/>
        </w:rPr>
      </w:pPr>
      <w:bookmarkStart w:id="2013" w:name="_Toc325615865"/>
      <w:bookmarkStart w:id="2014" w:name="_Toc487039049"/>
      <w:bookmarkStart w:id="2015" w:name="_Toc488068150"/>
      <w:bookmarkStart w:id="2016" w:name="_Toc488068583"/>
      <w:bookmarkStart w:id="2017" w:name="_Toc488074910"/>
      <w:bookmarkStart w:id="2018" w:name="_Toc13752285"/>
      <w:r w:rsidRPr="00BF0A93">
        <w:rPr>
          <w:noProof w:val="0"/>
        </w:rPr>
        <w:lastRenderedPageBreak/>
        <w:t>9.2.2</w:t>
      </w:r>
      <w:r w:rsidR="00167001">
        <w:rPr>
          <w:noProof w:val="0"/>
        </w:rPr>
        <w:t xml:space="preserve"> </w:t>
      </w:r>
      <w:r w:rsidRPr="00BF0A93">
        <w:rPr>
          <w:noProof w:val="0"/>
        </w:rPr>
        <w:t>Radiology Audit Trail Option</w:t>
      </w:r>
      <w:bookmarkEnd w:id="2013"/>
      <w:bookmarkEnd w:id="2014"/>
      <w:bookmarkEnd w:id="2015"/>
      <w:bookmarkEnd w:id="2016"/>
      <w:bookmarkEnd w:id="2017"/>
      <w:bookmarkEnd w:id="2018"/>
    </w:p>
    <w:p w14:paraId="096968C7" w14:textId="16628A4B" w:rsidR="00F71022" w:rsidRDefault="00F71022" w:rsidP="00E22FF5">
      <w:pPr>
        <w:pStyle w:val="BodyText"/>
        <w:rPr>
          <w:ins w:id="2019" w:author="Lynn Felhofer" w:date="2020-02-18T15:15:00Z"/>
        </w:rPr>
      </w:pPr>
      <w:r w:rsidRPr="00BF0A93">
        <w:t>The Radiology Audit Trail Option provides specific audit requirements for actors in IHE Radiology domain profiles</w:t>
      </w:r>
      <w:r w:rsidR="005D1672" w:rsidRPr="00BF0A93">
        <w:t xml:space="preserve">. </w:t>
      </w:r>
      <w:r w:rsidRPr="00BF0A93">
        <w:t>Actors that support this option shall audit trigger events applicable to its implementation</w:t>
      </w:r>
      <w:r w:rsidR="005D1672" w:rsidRPr="00BF0A93">
        <w:t xml:space="preserve">. </w:t>
      </w:r>
      <w:r w:rsidRPr="00BF0A93">
        <w:t>RAD TF-3: Table 5.1-1 and Table 5.1-2 detail audit events based on the Radiology actor.</w:t>
      </w:r>
    </w:p>
    <w:p w14:paraId="2EE3959B" w14:textId="419DC00A" w:rsidR="006B4652" w:rsidRDefault="006B4652" w:rsidP="006B4652">
      <w:pPr>
        <w:pStyle w:val="Heading3"/>
        <w:numPr>
          <w:ilvl w:val="0"/>
          <w:numId w:val="0"/>
        </w:numPr>
        <w:rPr>
          <w:ins w:id="2020" w:author="Lynn Felhofer" w:date="2020-02-18T15:17:00Z"/>
        </w:rPr>
      </w:pPr>
      <w:ins w:id="2021" w:author="Lynn Felhofer" w:date="2020-02-18T15:16:00Z">
        <w:r>
          <w:t>9.2.3  This section intentionally (temporarily) left blank</w:t>
        </w:r>
      </w:ins>
    </w:p>
    <w:p w14:paraId="5BDD0517" w14:textId="24D25E71" w:rsidR="006B4652" w:rsidRPr="006B4652" w:rsidRDefault="006B4652" w:rsidP="006B4652">
      <w:pPr>
        <w:pStyle w:val="Heading3"/>
        <w:numPr>
          <w:ilvl w:val="0"/>
          <w:numId w:val="0"/>
        </w:numPr>
        <w:rPr>
          <w:ins w:id="2022" w:author="Lynn Felhofer" w:date="2020-02-18T15:16:00Z"/>
        </w:rPr>
      </w:pPr>
      <w:ins w:id="2023" w:author="Lynn Felhofer" w:date="2020-02-18T15:17:00Z">
        <w:r>
          <w:t>9.2.4  This section intentionally (temporarily) left blank</w:t>
        </w:r>
      </w:ins>
    </w:p>
    <w:p w14:paraId="11411308" w14:textId="76BC3FAC" w:rsidR="006B4652" w:rsidRDefault="006B4652" w:rsidP="006B4652">
      <w:pPr>
        <w:pStyle w:val="Heading3"/>
        <w:numPr>
          <w:ilvl w:val="0"/>
          <w:numId w:val="0"/>
        </w:numPr>
        <w:rPr>
          <w:ins w:id="2024" w:author="Lynn Felhofer" w:date="2020-02-18T15:15:00Z"/>
        </w:rPr>
      </w:pPr>
      <w:ins w:id="2025" w:author="Lynn Felhofer" w:date="2020-02-18T15:15:00Z">
        <w:r>
          <w:t>9.2.5  FQDN Validation of Server Certificate</w:t>
        </w:r>
        <w:r>
          <w:rPr>
            <w:color w:val="FF0000"/>
          </w:rPr>
          <w:t xml:space="preserve"> </w:t>
        </w:r>
        <w:r>
          <w:t>Optio</w:t>
        </w:r>
        <w:commentRangeStart w:id="2026"/>
        <w:r>
          <w:t>n</w:t>
        </w:r>
      </w:ins>
      <w:commentRangeEnd w:id="2026"/>
      <w:ins w:id="2027" w:author="Lynn Felhofer" w:date="2020-02-18T15:21:00Z">
        <w:r w:rsidR="00E12BF0">
          <w:rPr>
            <w:rStyle w:val="CommentReference"/>
            <w:rFonts w:ascii="Times New Roman" w:hAnsi="Times New Roman"/>
            <w:b w:val="0"/>
            <w:noProof w:val="0"/>
            <w:kern w:val="0"/>
          </w:rPr>
          <w:commentReference w:id="2026"/>
        </w:r>
      </w:ins>
    </w:p>
    <w:p w14:paraId="0883E151" w14:textId="77777777" w:rsidR="006B4652" w:rsidRDefault="006B4652" w:rsidP="006B4652">
      <w:pPr>
        <w:pStyle w:val="BodyText"/>
        <w:rPr>
          <w:ins w:id="2028" w:author="Lynn Felhofer" w:date="2020-02-18T15:15:00Z"/>
        </w:rPr>
      </w:pPr>
      <w:ins w:id="2029" w:author="Lynn Felhofer" w:date="2020-02-18T15:15:00Z">
        <w:r w:rsidRPr="00033E58">
          <w:t>The FQDN Validation</w:t>
        </w:r>
        <w:r>
          <w:t xml:space="preserve"> of Server Certificate</w:t>
        </w:r>
        <w:r w:rsidRPr="00033E58">
          <w:t xml:space="preserve"> Option applies the rules presented in RFC6125 when a </w:t>
        </w:r>
        <w:r w:rsidRPr="001136F6">
          <w:t>client authenticates the server</w:t>
        </w:r>
        <w:r w:rsidRPr="00033E58">
          <w:t xml:space="preserve"> using </w:t>
        </w:r>
        <w:r>
          <w:t xml:space="preserve">an </w:t>
        </w:r>
        <w:r w:rsidRPr="00033E58">
          <w:t xml:space="preserve">X.509 certificate in the context of Transport Layer Security (TLS).    </w:t>
        </w:r>
      </w:ins>
    </w:p>
    <w:p w14:paraId="466797DF" w14:textId="77777777" w:rsidR="006B4652" w:rsidRDefault="006B4652" w:rsidP="006B4652">
      <w:pPr>
        <w:pStyle w:val="BodyText"/>
        <w:rPr>
          <w:ins w:id="2030" w:author="Lynn Felhofer" w:date="2020-02-18T15:15:00Z"/>
          <w:color w:val="FF0000"/>
        </w:rPr>
      </w:pPr>
      <w:ins w:id="2031" w:author="Lynn Felhofer" w:date="2020-02-18T15:15:00Z">
        <w:r>
          <w:t>In an environment where clients have implemented this option, a</w:t>
        </w:r>
        <w:r w:rsidRPr="00033E58">
          <w:t xml:space="preserve"> server’s X.509 certificate shall contain a subjectAltName entry of type DNS-ID, per RFC6125 Section 4</w:t>
        </w:r>
        <w:r>
          <w:t>.</w:t>
        </w:r>
      </w:ins>
    </w:p>
    <w:p w14:paraId="0F3A2FBD" w14:textId="77777777" w:rsidR="006B4652" w:rsidRDefault="006B4652" w:rsidP="006B4652">
      <w:pPr>
        <w:pStyle w:val="BodyText"/>
        <w:rPr>
          <w:ins w:id="2032" w:author="Lynn Felhofer" w:date="2020-02-18T15:15:00Z"/>
        </w:rPr>
      </w:pPr>
      <w:ins w:id="2033" w:author="Lynn Felhofer" w:date="2020-02-18T15:15:00Z">
        <w:r w:rsidRPr="00033E58">
          <w:t xml:space="preserve">See </w:t>
        </w:r>
        <w:r>
          <w:t xml:space="preserve">ITI TF-1: 9.4.1.2.2 and </w:t>
        </w:r>
        <w:r w:rsidRPr="00033E58">
          <w:t xml:space="preserve">ITI TF-2a: </w:t>
        </w:r>
        <w:r>
          <w:t>3.19.6.1.4.</w:t>
        </w:r>
      </w:ins>
    </w:p>
    <w:p w14:paraId="46462473" w14:textId="77777777" w:rsidR="006B4652" w:rsidRDefault="006B4652" w:rsidP="006B4652">
      <w:pPr>
        <w:pStyle w:val="BodyText"/>
        <w:rPr>
          <w:ins w:id="2034" w:author="Lynn Felhofer" w:date="2020-02-18T15:15:00Z"/>
        </w:rPr>
      </w:pPr>
      <w:ins w:id="2035" w:author="Lynn Felhofer" w:date="2020-02-18T15:15:00Z">
        <w:r>
          <w:t xml:space="preserve">Note:  IETF Best Current Practice BCP195 recommends, but does not require, FQDN validation.  </w:t>
        </w:r>
      </w:ins>
    </w:p>
    <w:p w14:paraId="0BF131DD" w14:textId="77777777" w:rsidR="006B4652" w:rsidRDefault="006B4652" w:rsidP="006B4652">
      <w:pPr>
        <w:pStyle w:val="BodyText"/>
        <w:rPr>
          <w:ins w:id="2036" w:author="Lynn Felhofer" w:date="2020-02-18T15:15:00Z"/>
        </w:rPr>
      </w:pPr>
      <w:ins w:id="2037" w:author="Lynn Felhofer" w:date="2020-02-18T15:15:00Z">
        <w:r w:rsidRPr="008B0C05">
          <w:t>When an actor implements this option, it need not be capable of functioning without this validation.</w:t>
        </w:r>
      </w:ins>
    </w:p>
    <w:p w14:paraId="11D50A24" w14:textId="77777777" w:rsidR="006B4652" w:rsidRDefault="006B4652" w:rsidP="006B4652">
      <w:pPr>
        <w:pStyle w:val="Heading3"/>
        <w:numPr>
          <w:ilvl w:val="0"/>
          <w:numId w:val="0"/>
        </w:numPr>
        <w:rPr>
          <w:ins w:id="2038" w:author="Lynn Felhofer" w:date="2020-02-18T15:15:00Z"/>
        </w:rPr>
      </w:pPr>
      <w:ins w:id="2039" w:author="Lynn Felhofer" w:date="2020-02-18T15:15:00Z">
        <w:r>
          <w:t>9.2.6  Secure Transport (STX) Options</w:t>
        </w:r>
      </w:ins>
    </w:p>
    <w:p w14:paraId="34F2B6F5" w14:textId="77777777" w:rsidR="006B4652" w:rsidRDefault="006B4652" w:rsidP="006B4652">
      <w:pPr>
        <w:pStyle w:val="BodyText"/>
        <w:rPr>
          <w:ins w:id="2040" w:author="Lynn Felhofer" w:date="2020-02-18T15:15:00Z"/>
        </w:rPr>
      </w:pPr>
      <w:ins w:id="2041" w:author="Lynn Felhofer" w:date="2020-02-18T15:15:00Z">
        <w:r>
          <w:t>At least one of the STX options shall be supported. A system may support many options, for which the system must then be configurable to enable each option.</w:t>
        </w:r>
      </w:ins>
    </w:p>
    <w:p w14:paraId="5E61B177" w14:textId="77777777" w:rsidR="006B4652" w:rsidRPr="00C556CF" w:rsidRDefault="006B4652" w:rsidP="006B4652">
      <w:pPr>
        <w:rPr>
          <w:ins w:id="2042" w:author="Lynn Felhofer" w:date="2020-02-18T15:15:00Z"/>
          <w:bCs/>
        </w:rPr>
      </w:pPr>
      <w:ins w:id="2043" w:author="Lynn Felhofer" w:date="2020-02-18T15:15:00Z">
        <w:r w:rsidRPr="00C556CF">
          <w:rPr>
            <w:bCs/>
          </w:rPr>
          <w:t>Whether a particular network configuration is secure, or not, is a local policy decision, which should consider an ever-evolving risk landscape. A deploying organization will decide for themselves the best use of technology to enable secure and authenticated communications.</w:t>
        </w:r>
      </w:ins>
    </w:p>
    <w:p w14:paraId="64E2019D" w14:textId="77777777" w:rsidR="006B4652" w:rsidRPr="00CA35A0" w:rsidRDefault="006B4652" w:rsidP="006B4652">
      <w:pPr>
        <w:pStyle w:val="BodyText"/>
        <w:rPr>
          <w:ins w:id="2044" w:author="Lynn Felhofer" w:date="2020-02-18T15:15:00Z"/>
        </w:rPr>
      </w:pPr>
      <w:ins w:id="2045" w:author="Lynn Felhofer" w:date="2020-02-18T15:15:00Z">
        <w:r>
          <w:t xml:space="preserve">The following sections contain the requirements when a system is configured to utilize each option.  </w:t>
        </w:r>
      </w:ins>
    </w:p>
    <w:p w14:paraId="4D64C6A4" w14:textId="77777777" w:rsidR="006B4652" w:rsidRDefault="006B4652" w:rsidP="006B4652">
      <w:pPr>
        <w:pStyle w:val="Heading4"/>
        <w:numPr>
          <w:ilvl w:val="0"/>
          <w:numId w:val="0"/>
        </w:numPr>
        <w:ind w:left="900" w:hanging="900"/>
        <w:rPr>
          <w:ins w:id="2046" w:author="Lynn Felhofer" w:date="2020-02-18T15:15:00Z"/>
        </w:rPr>
      </w:pPr>
      <w:ins w:id="2047" w:author="Lynn Felhofer" w:date="2020-02-18T15:15:00Z">
        <w:r>
          <w:t>9.2.6.1 STX: No Secure Transport Option</w:t>
        </w:r>
      </w:ins>
    </w:p>
    <w:p w14:paraId="2E255CEB" w14:textId="77777777" w:rsidR="006B4652" w:rsidRDefault="006B4652" w:rsidP="006B4652">
      <w:pPr>
        <w:pStyle w:val="BodyText"/>
        <w:rPr>
          <w:ins w:id="2048" w:author="Lynn Felhofer" w:date="2020-02-18T15:15:00Z"/>
        </w:rPr>
      </w:pPr>
      <w:ins w:id="2049" w:author="Lynn Felhofer" w:date="2020-02-18T15:15:00Z">
        <w:r>
          <w:t>The system must be used on a network that provides secure transport, such as a physically isolated network, Virtual Private Network (VPN), or some other method.</w:t>
        </w:r>
      </w:ins>
    </w:p>
    <w:p w14:paraId="6A6A66F4" w14:textId="77777777" w:rsidR="006B4652" w:rsidRDefault="006B4652" w:rsidP="006B4652">
      <w:pPr>
        <w:pStyle w:val="Heading4"/>
        <w:numPr>
          <w:ilvl w:val="0"/>
          <w:numId w:val="0"/>
        </w:numPr>
        <w:ind w:left="900" w:hanging="900"/>
        <w:rPr>
          <w:ins w:id="2050" w:author="Lynn Felhofer" w:date="2020-02-18T15:15:00Z"/>
        </w:rPr>
      </w:pPr>
      <w:ins w:id="2051" w:author="Lynn Felhofer" w:date="2020-02-18T15:15:00Z">
        <w:r>
          <w:t>9.2.6.2  STX: TLS 1.0 Floor with AES Option</w:t>
        </w:r>
      </w:ins>
    </w:p>
    <w:p w14:paraId="0EFC98B4" w14:textId="77777777" w:rsidR="006B4652" w:rsidRDefault="006B4652" w:rsidP="006B4652">
      <w:pPr>
        <w:pStyle w:val="BodyText"/>
        <w:rPr>
          <w:ins w:id="2052" w:author="Lynn Felhofer" w:date="2020-02-18T15:15:00Z"/>
        </w:rPr>
      </w:pPr>
      <w:ins w:id="2053" w:author="Lynn Felhofer" w:date="2020-02-18T15:15:00Z">
        <w:r>
          <w:t>TLS 1.0 will be used with support for RSA authentication, AES encryption, and CBC SHA for integrity protection.</w:t>
        </w:r>
      </w:ins>
    </w:p>
    <w:p w14:paraId="0B7AE0C0" w14:textId="77777777" w:rsidR="006B4652" w:rsidRDefault="006B4652" w:rsidP="006B4652">
      <w:pPr>
        <w:pStyle w:val="BodyText"/>
        <w:rPr>
          <w:ins w:id="2054" w:author="Lynn Felhofer" w:date="2020-02-18T15:15:00Z"/>
        </w:rPr>
      </w:pPr>
      <w:ins w:id="2055" w:author="Lynn Felhofer" w:date="2020-02-18T15:15:00Z">
        <w:r>
          <w:t>See ITI TF-2a: 3.19.6.2.1.</w:t>
        </w:r>
      </w:ins>
    </w:p>
    <w:p w14:paraId="040CD170" w14:textId="77777777" w:rsidR="006B4652" w:rsidRPr="00B4032B" w:rsidRDefault="006B4652" w:rsidP="006B4652">
      <w:pPr>
        <w:pStyle w:val="Heading4"/>
        <w:numPr>
          <w:ilvl w:val="3"/>
          <w:numId w:val="317"/>
        </w:numPr>
        <w:tabs>
          <w:tab w:val="left" w:pos="900"/>
        </w:tabs>
        <w:rPr>
          <w:ins w:id="2056" w:author="Lynn Felhofer" w:date="2020-02-18T15:15:00Z"/>
        </w:rPr>
      </w:pPr>
      <w:ins w:id="2057" w:author="Lynn Felhofer" w:date="2020-02-18T15:15:00Z">
        <w:r>
          <w:lastRenderedPageBreak/>
          <w:t xml:space="preserve">STX: TLS 1.0 Floor using </w:t>
        </w:r>
        <w:r w:rsidRPr="00B4032B">
          <w:t>BCP195</w:t>
        </w:r>
        <w:r>
          <w:t xml:space="preserve"> Option</w:t>
        </w:r>
      </w:ins>
    </w:p>
    <w:p w14:paraId="7ACB6530" w14:textId="77777777" w:rsidR="006B4652" w:rsidRDefault="006B4652" w:rsidP="006B4652">
      <w:pPr>
        <w:rPr>
          <w:ins w:id="2058" w:author="Lynn Felhofer" w:date="2020-02-18T15:15:00Z"/>
        </w:rPr>
      </w:pPr>
      <w:ins w:id="2059" w:author="Lynn Felhofer" w:date="2020-02-18T15:15:00Z">
        <w:r>
          <w:t>Actors that support this option have the ability to both:</w:t>
        </w:r>
      </w:ins>
    </w:p>
    <w:p w14:paraId="67F5E8C8" w14:textId="77777777" w:rsidR="006B4652" w:rsidRDefault="006B4652" w:rsidP="006B4652">
      <w:pPr>
        <w:numPr>
          <w:ilvl w:val="0"/>
          <w:numId w:val="316"/>
        </w:numPr>
        <w:rPr>
          <w:ins w:id="2060" w:author="Lynn Felhofer" w:date="2020-02-18T15:15:00Z"/>
        </w:rPr>
      </w:pPr>
      <w:ins w:id="2061" w:author="Lynn Felhofer" w:date="2020-02-18T15:15:00Z">
        <w:r>
          <w:t>Operate with the highest level of protection for the TLS-protected communication channel by adopting the IETF Best Current Practice (BCP195), and</w:t>
        </w:r>
      </w:ins>
    </w:p>
    <w:p w14:paraId="5FF034B8" w14:textId="77777777" w:rsidR="006B4652" w:rsidRDefault="006B4652" w:rsidP="006B4652">
      <w:pPr>
        <w:numPr>
          <w:ilvl w:val="0"/>
          <w:numId w:val="316"/>
        </w:numPr>
        <w:rPr>
          <w:ins w:id="2062" w:author="Lynn Felhofer" w:date="2020-02-18T15:15:00Z"/>
        </w:rPr>
      </w:pPr>
      <w:ins w:id="2063" w:author="Lynn Felhofer" w:date="2020-02-18T15:15:00Z">
        <w:r>
          <w:t xml:space="preserve">Continue to interoperate with systems that do not support BCP195, by downgrading from TLS Version 1.2 to TLS Version 1.1 or Version 1.0 and/or to less secure cipher suites under specific conditions that are allowed by BCP195.  </w:t>
        </w:r>
      </w:ins>
    </w:p>
    <w:p w14:paraId="1D235E8C" w14:textId="77777777" w:rsidR="006B4652" w:rsidRPr="0041346F" w:rsidRDefault="006B4652" w:rsidP="006B4652">
      <w:pPr>
        <w:rPr>
          <w:ins w:id="2064" w:author="Lynn Felhofer" w:date="2020-02-18T15:15:00Z"/>
        </w:rPr>
      </w:pPr>
      <w:ins w:id="2065" w:author="Lynn Felhofer" w:date="2020-02-18T15:15:00Z">
        <w:r>
          <w:t xml:space="preserve">This option adopts valuable recommendations from the IETF BCP195 while providing flexibility when communicating with an installed base. </w:t>
        </w:r>
      </w:ins>
    </w:p>
    <w:p w14:paraId="70EEE351" w14:textId="77777777" w:rsidR="006B4652" w:rsidRPr="000E78A8" w:rsidRDefault="006B4652" w:rsidP="006B4652">
      <w:pPr>
        <w:rPr>
          <w:ins w:id="2066" w:author="Lynn Felhofer" w:date="2020-02-18T15:15:00Z"/>
          <w:color w:val="FF0000"/>
        </w:rPr>
      </w:pPr>
      <w:ins w:id="2067" w:author="Lynn Felhofer" w:date="2020-02-18T15:15:00Z">
        <w:r w:rsidRPr="00B4032B">
          <w:t xml:space="preserve">An </w:t>
        </w:r>
        <w:r>
          <w:t>actor</w:t>
        </w:r>
        <w:r w:rsidRPr="00B4032B">
          <w:t xml:space="preserve"> that supports the</w:t>
        </w:r>
        <w:r>
          <w:t xml:space="preserve"> STX: TLS 1.0 Floor using BCP195 Option </w:t>
        </w:r>
        <w:r w:rsidRPr="00B4032B">
          <w:t xml:space="preserve">shall </w:t>
        </w:r>
        <w:r>
          <w:t xml:space="preserve">be able to </w:t>
        </w:r>
        <w:r w:rsidRPr="00B4032B">
          <w:t>comply with BCP195</w:t>
        </w:r>
        <w:r>
          <w:t xml:space="preserve"> </w:t>
        </w:r>
        <w:r w:rsidRPr="007D69EC">
          <w:t>with the additional restrictions enumerated in ITI TF-2a: 3.19.6.</w:t>
        </w:r>
        <w:r>
          <w:t>2.2</w:t>
        </w:r>
        <w:r w:rsidRPr="007D69EC">
          <w:t>.</w:t>
        </w:r>
        <w:r>
          <w:rPr>
            <w:color w:val="FF0000"/>
          </w:rPr>
          <w:t xml:space="preserve"> </w:t>
        </w:r>
      </w:ins>
    </w:p>
    <w:p w14:paraId="17939F0D" w14:textId="77777777" w:rsidR="006B4652" w:rsidRPr="00B4032B" w:rsidRDefault="006B4652" w:rsidP="006B4652">
      <w:pPr>
        <w:pStyle w:val="Heading4"/>
        <w:numPr>
          <w:ilvl w:val="0"/>
          <w:numId w:val="0"/>
        </w:numPr>
        <w:ind w:left="900" w:hanging="900"/>
        <w:rPr>
          <w:ins w:id="2068" w:author="Lynn Felhofer" w:date="2020-02-18T15:15:00Z"/>
        </w:rPr>
      </w:pPr>
      <w:ins w:id="2069" w:author="Lynn Felhofer" w:date="2020-02-18T15:15:00Z">
        <w:r>
          <w:t xml:space="preserve">9.2.6.4 STX: TLS 1.2 Floor using </w:t>
        </w:r>
        <w:r w:rsidRPr="00B4032B">
          <w:t>BCP195</w:t>
        </w:r>
        <w:r>
          <w:t xml:space="preserve"> Option</w:t>
        </w:r>
      </w:ins>
    </w:p>
    <w:p w14:paraId="15497CAF" w14:textId="77777777" w:rsidR="006B4652" w:rsidRDefault="006B4652" w:rsidP="006B4652">
      <w:pPr>
        <w:rPr>
          <w:ins w:id="2070" w:author="Lynn Felhofer" w:date="2020-02-18T15:15:00Z"/>
        </w:rPr>
      </w:pPr>
      <w:ins w:id="2071" w:author="Lynn Felhofer" w:date="2020-02-18T15:15:00Z">
        <w:r>
          <w:t>Actors that support this option have the ability to both:</w:t>
        </w:r>
      </w:ins>
    </w:p>
    <w:p w14:paraId="3F40F993" w14:textId="77777777" w:rsidR="006B4652" w:rsidRPr="00D04310" w:rsidRDefault="006B4652" w:rsidP="006B4652">
      <w:pPr>
        <w:numPr>
          <w:ilvl w:val="0"/>
          <w:numId w:val="316"/>
        </w:numPr>
        <w:rPr>
          <w:ins w:id="2072" w:author="Lynn Felhofer" w:date="2020-02-18T15:15:00Z"/>
        </w:rPr>
      </w:pPr>
      <w:ins w:id="2073" w:author="Lynn Felhofer" w:date="2020-02-18T15:15:00Z">
        <w:r>
          <w:t>Operate with the highest level of cyber protection for the TLS-protected communication channel per the IETF Best Current Practice (BCP195</w:t>
        </w:r>
        <w:r w:rsidRPr="005D4903">
          <w:t xml:space="preserve"> </w:t>
        </w:r>
        <w:r>
          <w:t xml:space="preserve">with TLS 1.2 and selected cipher </w:t>
        </w:r>
        <w:r w:rsidRPr="00D04310">
          <w:t>suites</w:t>
        </w:r>
        <w:r>
          <w:t>), and</w:t>
        </w:r>
      </w:ins>
    </w:p>
    <w:p w14:paraId="3AB3587D" w14:textId="77777777" w:rsidR="006B4652" w:rsidRPr="000D37F9" w:rsidRDefault="006B4652" w:rsidP="006B4652">
      <w:pPr>
        <w:numPr>
          <w:ilvl w:val="0"/>
          <w:numId w:val="316"/>
        </w:numPr>
        <w:rPr>
          <w:ins w:id="2074" w:author="Lynn Felhofer" w:date="2020-02-18T15:15:00Z"/>
        </w:rPr>
      </w:pPr>
      <w:ins w:id="2075" w:author="Lynn Felhofer" w:date="2020-02-18T15:15:00Z">
        <w:r w:rsidRPr="000D37F9">
          <w:t>Restrict to the use of TLS version 1.2 [RFC5246] or higher.</w:t>
        </w:r>
      </w:ins>
    </w:p>
    <w:p w14:paraId="0D569652" w14:textId="77777777" w:rsidR="006B4652" w:rsidRPr="00E1174E" w:rsidRDefault="006B4652" w:rsidP="006B4652">
      <w:pPr>
        <w:rPr>
          <w:ins w:id="2076" w:author="Lynn Felhofer" w:date="2020-02-18T15:15:00Z"/>
        </w:rPr>
      </w:pPr>
      <w:ins w:id="2077" w:author="Lynn Felhofer" w:date="2020-02-18T15:15:00Z">
        <w:r>
          <w:t>This option adopts valuable recommendations from the IETF BCP195 and prohibits less secure behavior. It is well suited for ensuring a high level of cyber protection.</w:t>
        </w:r>
      </w:ins>
    </w:p>
    <w:p w14:paraId="4DD17246" w14:textId="77777777" w:rsidR="006B4652" w:rsidRDefault="006B4652" w:rsidP="006B4652">
      <w:pPr>
        <w:rPr>
          <w:ins w:id="2078" w:author="Lynn Felhofer" w:date="2020-02-18T15:15:00Z"/>
        </w:rPr>
      </w:pPr>
      <w:ins w:id="2079" w:author="Lynn Felhofer" w:date="2020-02-18T15:15:00Z">
        <w:r w:rsidRPr="000D37F9">
          <w:t xml:space="preserve">An actor that supports the </w:t>
        </w:r>
        <w:r>
          <w:t>STX:</w:t>
        </w:r>
        <w:r w:rsidRPr="000D37F9">
          <w:t xml:space="preserve"> TLS 1.2 Floor</w:t>
        </w:r>
        <w:r>
          <w:t xml:space="preserve"> using BCP195</w:t>
        </w:r>
        <w:r w:rsidRPr="000D37F9">
          <w:t xml:space="preserve"> Option shall be able to comply with BCP195 with the additional restrictions enumerated in ITI TF-2a: 3.19.</w:t>
        </w:r>
        <w:r>
          <w:t>6.2.3</w:t>
        </w:r>
        <w:r w:rsidRPr="000D37F9">
          <w:t>.</w:t>
        </w:r>
        <w:r>
          <w:t xml:space="preserve">   </w:t>
        </w:r>
      </w:ins>
    </w:p>
    <w:p w14:paraId="7719C0E4" w14:textId="77777777" w:rsidR="006B4652" w:rsidRDefault="006B4652" w:rsidP="006B4652">
      <w:pPr>
        <w:pStyle w:val="Heading4"/>
        <w:numPr>
          <w:ilvl w:val="0"/>
          <w:numId w:val="0"/>
        </w:numPr>
        <w:ind w:left="900" w:hanging="900"/>
        <w:rPr>
          <w:ins w:id="2080" w:author="Lynn Felhofer" w:date="2020-02-18T15:15:00Z"/>
        </w:rPr>
      </w:pPr>
      <w:ins w:id="2081" w:author="Lynn Felhofer" w:date="2020-02-18T15:15:00Z">
        <w:r>
          <w:t>9.2.6.5 STX: S/MIME Option</w:t>
        </w:r>
      </w:ins>
    </w:p>
    <w:p w14:paraId="3209E663" w14:textId="77777777" w:rsidR="006B4652" w:rsidRDefault="006B4652" w:rsidP="006B4652">
      <w:pPr>
        <w:pStyle w:val="BodyText"/>
        <w:rPr>
          <w:ins w:id="2082" w:author="Lynn Felhofer" w:date="2020-02-18T15:15:00Z"/>
        </w:rPr>
      </w:pPr>
      <w:ins w:id="2083" w:author="Lynn Felhofer" w:date="2020-02-18T15:15:00Z">
        <w:r>
          <w:t>The system will utilize S/MIME to protect the message for authentication of sender, restriction to specific recipients, encryption, and integrity protection.</w:t>
        </w:r>
        <w:r w:rsidRPr="00AD6014">
          <w:t xml:space="preserve"> </w:t>
        </w:r>
        <w:r>
          <w:t xml:space="preserve"> See ITI TF-2a: 3.19.6.5.</w:t>
        </w:r>
      </w:ins>
    </w:p>
    <w:p w14:paraId="40D82BAC" w14:textId="77777777" w:rsidR="006B4652" w:rsidRDefault="006B4652" w:rsidP="006B4652">
      <w:pPr>
        <w:pStyle w:val="Heading4"/>
        <w:numPr>
          <w:ilvl w:val="0"/>
          <w:numId w:val="0"/>
        </w:numPr>
        <w:ind w:left="900" w:hanging="900"/>
        <w:rPr>
          <w:ins w:id="2084" w:author="Lynn Felhofer" w:date="2020-02-18T15:15:00Z"/>
        </w:rPr>
      </w:pPr>
      <w:ins w:id="2085" w:author="Lynn Felhofer" w:date="2020-02-18T15:15:00Z">
        <w:r>
          <w:t>9.2.6.6 STX: WS-Security Option</w:t>
        </w:r>
      </w:ins>
    </w:p>
    <w:p w14:paraId="401038CE" w14:textId="77777777" w:rsidR="006B4652" w:rsidRDefault="006B4652" w:rsidP="006B4652">
      <w:pPr>
        <w:pStyle w:val="BodyText"/>
        <w:rPr>
          <w:ins w:id="2086" w:author="Lynn Felhofer" w:date="2020-02-18T15:15:00Z"/>
        </w:rPr>
      </w:pPr>
      <w:ins w:id="2087" w:author="Lynn Felhofer" w:date="2020-02-18T15:15:00Z">
        <w:r>
          <w:t>The system will utilize WS-Security WS-I Basic Security Profile 1.1 to protect the message for authentication of sender, restriction to specific recipients, encryption, and integrity protection.  See ITI TF-2a: 3.19.6.4.</w:t>
        </w:r>
      </w:ins>
    </w:p>
    <w:p w14:paraId="5D601545" w14:textId="77777777" w:rsidR="006B4652" w:rsidRPr="00BF0A93" w:rsidRDefault="006B4652" w:rsidP="00E22FF5">
      <w:pPr>
        <w:pStyle w:val="BodyText"/>
      </w:pPr>
    </w:p>
    <w:p w14:paraId="2BE55D0E" w14:textId="77777777" w:rsidR="00F71022" w:rsidRPr="00BF0A93" w:rsidRDefault="00F71022" w:rsidP="00E22FF5">
      <w:pPr>
        <w:pStyle w:val="Heading2"/>
        <w:numPr>
          <w:ilvl w:val="0"/>
          <w:numId w:val="0"/>
        </w:numPr>
        <w:rPr>
          <w:noProof w:val="0"/>
        </w:rPr>
      </w:pPr>
      <w:bookmarkStart w:id="2088" w:name="_Toc325615866"/>
      <w:bookmarkStart w:id="2089" w:name="_Toc487039050"/>
      <w:bookmarkStart w:id="2090" w:name="_Toc488068151"/>
      <w:bookmarkStart w:id="2091" w:name="_Toc488068584"/>
      <w:bookmarkStart w:id="2092" w:name="_Toc488074911"/>
      <w:bookmarkStart w:id="2093" w:name="_Toc13752286"/>
      <w:r w:rsidRPr="00BF0A93">
        <w:rPr>
          <w:noProof w:val="0"/>
        </w:rPr>
        <w:t>9.3 ATNA Required Actor Groupings</w:t>
      </w:r>
      <w:bookmarkEnd w:id="2088"/>
      <w:bookmarkEnd w:id="2089"/>
      <w:bookmarkEnd w:id="2090"/>
      <w:bookmarkEnd w:id="2091"/>
      <w:bookmarkEnd w:id="2092"/>
      <w:bookmarkEnd w:id="2093"/>
      <w:r w:rsidRPr="00BF0A93">
        <w:rPr>
          <w:noProof w:val="0"/>
        </w:rPr>
        <w:t xml:space="preserve"> </w:t>
      </w:r>
    </w:p>
    <w:p w14:paraId="192FB5DC" w14:textId="3E86D28B" w:rsidR="00F71022" w:rsidRPr="00BF0A93" w:rsidRDefault="00F71022" w:rsidP="00E22FF5">
      <w:pPr>
        <w:pStyle w:val="BodyText"/>
      </w:pPr>
      <w:r w:rsidRPr="00BF0A93">
        <w:t xml:space="preserve">An </w:t>
      </w:r>
      <w:r w:rsidR="005D5F3F" w:rsidRPr="00BF0A93">
        <w:t>a</w:t>
      </w:r>
      <w:r w:rsidRPr="00BF0A93">
        <w:t xml:space="preserve">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56606F3E" w14:textId="77777777" w:rsidR="00F71022" w:rsidRPr="00BF0A93" w:rsidRDefault="00F71022" w:rsidP="00E22FF5">
      <w:pPr>
        <w:pStyle w:val="TableTitle"/>
      </w:pPr>
      <w:r w:rsidRPr="00BF0A93">
        <w:lastRenderedPageBreak/>
        <w:t>Table 9.3-1: ATNA - Required Actor Groupings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890"/>
        <w:gridCol w:w="3955"/>
        <w:gridCol w:w="1530"/>
        <w:gridCol w:w="1980"/>
      </w:tblGrid>
      <w:tr w:rsidR="00F71022" w:rsidRPr="00BF0A93" w14:paraId="76BD25F3" w14:textId="77777777" w:rsidTr="000959DB">
        <w:trPr>
          <w:cantSplit/>
          <w:tblHeader/>
          <w:jc w:val="center"/>
        </w:trPr>
        <w:tc>
          <w:tcPr>
            <w:tcW w:w="1890" w:type="dxa"/>
            <w:shd w:val="pct15" w:color="auto" w:fill="FFFFFF"/>
          </w:tcPr>
          <w:p w14:paraId="4C9891D0" w14:textId="77777777" w:rsidR="00F71022" w:rsidRPr="00BF0A93" w:rsidRDefault="00F71022" w:rsidP="007F1D2D">
            <w:pPr>
              <w:pStyle w:val="TableEntryHeader"/>
            </w:pPr>
            <w:r w:rsidRPr="00BF0A93">
              <w:t>ATNA Actor</w:t>
            </w:r>
          </w:p>
        </w:tc>
        <w:tc>
          <w:tcPr>
            <w:tcW w:w="3955" w:type="dxa"/>
            <w:shd w:val="pct15" w:color="auto" w:fill="FFFFFF"/>
          </w:tcPr>
          <w:p w14:paraId="141EAECF" w14:textId="77777777" w:rsidR="00F71022" w:rsidRPr="00BF0A93" w:rsidRDefault="00F71022" w:rsidP="007F1D2D">
            <w:pPr>
              <w:pStyle w:val="TableEntryHeader"/>
            </w:pPr>
            <w:r w:rsidRPr="00BF0A93">
              <w:t>Actor to be grouped with</w:t>
            </w:r>
          </w:p>
        </w:tc>
        <w:tc>
          <w:tcPr>
            <w:tcW w:w="1530" w:type="dxa"/>
            <w:shd w:val="pct15" w:color="auto" w:fill="FFFFFF"/>
          </w:tcPr>
          <w:p w14:paraId="7824F14B" w14:textId="77777777" w:rsidR="00F71022" w:rsidRPr="00BF0A93" w:rsidRDefault="00F71022" w:rsidP="007F1D2D">
            <w:pPr>
              <w:pStyle w:val="TableEntryHeader"/>
            </w:pPr>
            <w:r w:rsidRPr="00BF0A93">
              <w:t>Reference</w:t>
            </w:r>
          </w:p>
        </w:tc>
        <w:tc>
          <w:tcPr>
            <w:tcW w:w="1980" w:type="dxa"/>
            <w:shd w:val="pct15" w:color="auto" w:fill="FFFFFF"/>
          </w:tcPr>
          <w:p w14:paraId="3C49CFFE" w14:textId="77777777" w:rsidR="00F71022" w:rsidRPr="00BF0A93" w:rsidRDefault="00F71022" w:rsidP="007F1D2D">
            <w:pPr>
              <w:pStyle w:val="TableEntryHeader"/>
            </w:pPr>
            <w:r w:rsidRPr="00BF0A93">
              <w:t>Content Bindings Reference</w:t>
            </w:r>
          </w:p>
        </w:tc>
      </w:tr>
      <w:tr w:rsidR="000959DB" w:rsidRPr="00BF0A93" w14:paraId="31AA0BD0" w14:textId="77777777" w:rsidTr="000959DB">
        <w:trPr>
          <w:cantSplit/>
          <w:trHeight w:val="332"/>
          <w:jc w:val="center"/>
        </w:trPr>
        <w:tc>
          <w:tcPr>
            <w:tcW w:w="1890" w:type="dxa"/>
            <w:vMerge w:val="restart"/>
          </w:tcPr>
          <w:p w14:paraId="5165E3F2" w14:textId="77777777" w:rsidR="000959DB" w:rsidRPr="00BF0A93" w:rsidRDefault="000959DB" w:rsidP="00E83488">
            <w:pPr>
              <w:pStyle w:val="TableEntry"/>
              <w:rPr>
                <w:noProof w:val="0"/>
              </w:rPr>
            </w:pPr>
            <w:r w:rsidRPr="00BF0A93">
              <w:rPr>
                <w:noProof w:val="0"/>
              </w:rPr>
              <w:t>Audit Record Repository</w:t>
            </w:r>
          </w:p>
        </w:tc>
        <w:tc>
          <w:tcPr>
            <w:tcW w:w="3955" w:type="dxa"/>
          </w:tcPr>
          <w:p w14:paraId="4CE6A0BE" w14:textId="77777777" w:rsidR="000959DB" w:rsidRPr="00BF0A93" w:rsidRDefault="000959DB" w:rsidP="00E83488">
            <w:pPr>
              <w:pStyle w:val="TableEntry"/>
              <w:rPr>
                <w:noProof w:val="0"/>
              </w:rPr>
            </w:pPr>
            <w:r w:rsidRPr="00BF0A93">
              <w:rPr>
                <w:noProof w:val="0"/>
              </w:rPr>
              <w:t>Consistent Time / Time Client</w:t>
            </w:r>
          </w:p>
        </w:tc>
        <w:tc>
          <w:tcPr>
            <w:tcW w:w="1530" w:type="dxa"/>
          </w:tcPr>
          <w:p w14:paraId="46B16D18" w14:textId="77777777" w:rsidR="000959DB" w:rsidRPr="00BF0A93" w:rsidRDefault="000959DB" w:rsidP="00E83488">
            <w:pPr>
              <w:pStyle w:val="TableEntry"/>
              <w:rPr>
                <w:noProof w:val="0"/>
              </w:rPr>
            </w:pPr>
            <w:r w:rsidRPr="00BF0A93">
              <w:rPr>
                <w:noProof w:val="0"/>
              </w:rPr>
              <w:t>ITI TF-1:7</w:t>
            </w:r>
          </w:p>
        </w:tc>
        <w:tc>
          <w:tcPr>
            <w:tcW w:w="1980" w:type="dxa"/>
          </w:tcPr>
          <w:p w14:paraId="1FB303EB" w14:textId="77777777" w:rsidR="000959DB" w:rsidRPr="00BF0A93" w:rsidRDefault="000959DB" w:rsidP="00E83488">
            <w:pPr>
              <w:pStyle w:val="TableEntry"/>
              <w:jc w:val="center"/>
              <w:rPr>
                <w:noProof w:val="0"/>
              </w:rPr>
            </w:pPr>
            <w:r w:rsidRPr="00BF0A93">
              <w:rPr>
                <w:noProof w:val="0"/>
              </w:rPr>
              <w:t>N/A</w:t>
            </w:r>
          </w:p>
        </w:tc>
      </w:tr>
      <w:tr w:rsidR="000959DB" w:rsidRPr="00BF0A93" w14:paraId="428B61E5" w14:textId="77777777" w:rsidTr="000959DB">
        <w:trPr>
          <w:cantSplit/>
          <w:trHeight w:val="332"/>
          <w:jc w:val="center"/>
          <w:ins w:id="2094" w:author="Lynn Felhofer" w:date="2020-02-18T15:17:00Z"/>
        </w:trPr>
        <w:tc>
          <w:tcPr>
            <w:tcW w:w="1890" w:type="dxa"/>
            <w:vMerge/>
          </w:tcPr>
          <w:p w14:paraId="385D5582" w14:textId="77777777" w:rsidR="000959DB" w:rsidRPr="00BF0A93" w:rsidRDefault="000959DB" w:rsidP="000959DB">
            <w:pPr>
              <w:pStyle w:val="TableEntry"/>
              <w:rPr>
                <w:ins w:id="2095" w:author="Lynn Felhofer" w:date="2020-02-18T15:17:00Z"/>
                <w:noProof w:val="0"/>
              </w:rPr>
            </w:pPr>
          </w:p>
        </w:tc>
        <w:tc>
          <w:tcPr>
            <w:tcW w:w="3955" w:type="dxa"/>
          </w:tcPr>
          <w:p w14:paraId="6FA63C0F" w14:textId="65C4FDAB" w:rsidR="000959DB" w:rsidRPr="000959DB" w:rsidRDefault="000959DB" w:rsidP="000959DB">
            <w:pPr>
              <w:pStyle w:val="TableEntry"/>
              <w:rPr>
                <w:ins w:id="2096" w:author="Lynn Felhofer" w:date="2020-02-18T15:17:00Z"/>
                <w:noProof w:val="0"/>
              </w:rPr>
            </w:pPr>
            <w:ins w:id="2097" w:author="Lynn Felhofer" w:date="2020-02-18T15:18:00Z">
              <w:r w:rsidRPr="000959DB">
                <w:rPr>
                  <w:noProof w:val="0"/>
                </w:rPr>
                <w:t>ATNA / Secure Node or Secure Application</w:t>
              </w:r>
            </w:ins>
          </w:p>
        </w:tc>
        <w:tc>
          <w:tcPr>
            <w:tcW w:w="1530" w:type="dxa"/>
          </w:tcPr>
          <w:p w14:paraId="575AF180" w14:textId="725BE262" w:rsidR="000959DB" w:rsidRPr="000959DB" w:rsidRDefault="000959DB" w:rsidP="000959DB">
            <w:pPr>
              <w:pStyle w:val="TableEntry"/>
              <w:rPr>
                <w:ins w:id="2098" w:author="Lynn Felhofer" w:date="2020-02-18T15:17:00Z"/>
                <w:noProof w:val="0"/>
              </w:rPr>
            </w:pPr>
            <w:ins w:id="2099" w:author="Lynn Felhofer" w:date="2020-02-18T15:18:00Z">
              <w:r w:rsidRPr="000959DB">
                <w:rPr>
                  <w:noProof w:val="0"/>
                </w:rPr>
                <w:t>ITI TF-1:9</w:t>
              </w:r>
            </w:ins>
          </w:p>
        </w:tc>
        <w:tc>
          <w:tcPr>
            <w:tcW w:w="1980" w:type="dxa"/>
          </w:tcPr>
          <w:p w14:paraId="56EFA4A0" w14:textId="4A08C336" w:rsidR="000959DB" w:rsidRPr="000959DB" w:rsidRDefault="000959DB" w:rsidP="000959DB">
            <w:pPr>
              <w:pStyle w:val="TableEntry"/>
              <w:jc w:val="center"/>
              <w:rPr>
                <w:ins w:id="2100" w:author="Lynn Felhofer" w:date="2020-02-18T15:17:00Z"/>
                <w:noProof w:val="0"/>
              </w:rPr>
            </w:pPr>
            <w:ins w:id="2101" w:author="Lynn Felhofer" w:date="2020-02-18T15:18:00Z">
              <w:r w:rsidRPr="000959DB">
                <w:rPr>
                  <w:noProof w:val="0"/>
                </w:rPr>
                <w:t>N/A</w:t>
              </w:r>
            </w:ins>
          </w:p>
        </w:tc>
      </w:tr>
      <w:tr w:rsidR="000959DB" w:rsidRPr="00BF0A93" w14:paraId="28B9C975" w14:textId="77777777" w:rsidTr="000959DB">
        <w:trPr>
          <w:cantSplit/>
          <w:trHeight w:val="332"/>
          <w:jc w:val="center"/>
        </w:trPr>
        <w:tc>
          <w:tcPr>
            <w:tcW w:w="1890" w:type="dxa"/>
            <w:vMerge w:val="restart"/>
          </w:tcPr>
          <w:p w14:paraId="6394024D" w14:textId="77777777" w:rsidR="000959DB" w:rsidRPr="00BF0A93" w:rsidRDefault="000959DB" w:rsidP="000959DB">
            <w:pPr>
              <w:pStyle w:val="TableEntry"/>
              <w:rPr>
                <w:noProof w:val="0"/>
              </w:rPr>
            </w:pPr>
            <w:r w:rsidRPr="00BF0A93">
              <w:rPr>
                <w:noProof w:val="0"/>
              </w:rPr>
              <w:t>Audit Record Forwarder</w:t>
            </w:r>
          </w:p>
        </w:tc>
        <w:tc>
          <w:tcPr>
            <w:tcW w:w="3955" w:type="dxa"/>
          </w:tcPr>
          <w:p w14:paraId="402938B6" w14:textId="77777777" w:rsidR="000959DB" w:rsidRPr="000959DB" w:rsidRDefault="000959DB" w:rsidP="000959DB">
            <w:pPr>
              <w:pStyle w:val="TableEntry"/>
              <w:rPr>
                <w:noProof w:val="0"/>
              </w:rPr>
            </w:pPr>
            <w:r w:rsidRPr="000959DB">
              <w:rPr>
                <w:noProof w:val="0"/>
              </w:rPr>
              <w:t>Consistent Time / Time Client</w:t>
            </w:r>
          </w:p>
        </w:tc>
        <w:tc>
          <w:tcPr>
            <w:tcW w:w="1530" w:type="dxa"/>
          </w:tcPr>
          <w:p w14:paraId="087177CF" w14:textId="77777777" w:rsidR="000959DB" w:rsidRPr="000959DB" w:rsidRDefault="000959DB" w:rsidP="000959DB">
            <w:pPr>
              <w:pStyle w:val="TableEntry"/>
              <w:rPr>
                <w:noProof w:val="0"/>
              </w:rPr>
            </w:pPr>
            <w:r w:rsidRPr="000959DB">
              <w:rPr>
                <w:noProof w:val="0"/>
              </w:rPr>
              <w:t>ITI TF-1:7</w:t>
            </w:r>
          </w:p>
        </w:tc>
        <w:tc>
          <w:tcPr>
            <w:tcW w:w="1980" w:type="dxa"/>
          </w:tcPr>
          <w:p w14:paraId="040E03F0" w14:textId="77777777" w:rsidR="000959DB" w:rsidRPr="000959DB" w:rsidRDefault="000959DB" w:rsidP="000959DB">
            <w:pPr>
              <w:pStyle w:val="TableEntry"/>
              <w:jc w:val="center"/>
              <w:rPr>
                <w:noProof w:val="0"/>
              </w:rPr>
            </w:pPr>
            <w:r w:rsidRPr="000959DB">
              <w:rPr>
                <w:noProof w:val="0"/>
              </w:rPr>
              <w:t>N/A</w:t>
            </w:r>
          </w:p>
        </w:tc>
      </w:tr>
      <w:tr w:rsidR="000959DB" w:rsidRPr="00BF0A93" w14:paraId="780D78CF" w14:textId="77777777" w:rsidTr="000959DB">
        <w:trPr>
          <w:cantSplit/>
          <w:trHeight w:val="332"/>
          <w:jc w:val="center"/>
          <w:ins w:id="2102" w:author="Lynn Felhofer" w:date="2020-02-18T15:18:00Z"/>
        </w:trPr>
        <w:tc>
          <w:tcPr>
            <w:tcW w:w="1890" w:type="dxa"/>
            <w:vMerge/>
          </w:tcPr>
          <w:p w14:paraId="4E0A27C7" w14:textId="77777777" w:rsidR="000959DB" w:rsidRPr="00BF0A93" w:rsidRDefault="000959DB" w:rsidP="000959DB">
            <w:pPr>
              <w:pStyle w:val="TableEntry"/>
              <w:rPr>
                <w:ins w:id="2103" w:author="Lynn Felhofer" w:date="2020-02-18T15:18:00Z"/>
                <w:noProof w:val="0"/>
              </w:rPr>
            </w:pPr>
          </w:p>
        </w:tc>
        <w:tc>
          <w:tcPr>
            <w:tcW w:w="3955" w:type="dxa"/>
          </w:tcPr>
          <w:p w14:paraId="76A4E092" w14:textId="4C257202" w:rsidR="000959DB" w:rsidRPr="000959DB" w:rsidRDefault="000959DB" w:rsidP="000959DB">
            <w:pPr>
              <w:pStyle w:val="TableEntry"/>
              <w:rPr>
                <w:ins w:id="2104" w:author="Lynn Felhofer" w:date="2020-02-18T15:18:00Z"/>
                <w:noProof w:val="0"/>
              </w:rPr>
            </w:pPr>
            <w:ins w:id="2105" w:author="Lynn Felhofer" w:date="2020-02-18T15:18:00Z">
              <w:r w:rsidRPr="000959DB">
                <w:rPr>
                  <w:noProof w:val="0"/>
                </w:rPr>
                <w:t>ATNA / Secure Node or Secure Application</w:t>
              </w:r>
            </w:ins>
          </w:p>
        </w:tc>
        <w:tc>
          <w:tcPr>
            <w:tcW w:w="1530" w:type="dxa"/>
          </w:tcPr>
          <w:p w14:paraId="2E4834BB" w14:textId="60FEC718" w:rsidR="000959DB" w:rsidRPr="000959DB" w:rsidRDefault="000959DB" w:rsidP="000959DB">
            <w:pPr>
              <w:pStyle w:val="TableEntry"/>
              <w:rPr>
                <w:ins w:id="2106" w:author="Lynn Felhofer" w:date="2020-02-18T15:18:00Z"/>
                <w:noProof w:val="0"/>
              </w:rPr>
            </w:pPr>
            <w:ins w:id="2107" w:author="Lynn Felhofer" w:date="2020-02-18T15:18:00Z">
              <w:r w:rsidRPr="000959DB">
                <w:rPr>
                  <w:noProof w:val="0"/>
                </w:rPr>
                <w:t>ITI TF-1:9</w:t>
              </w:r>
            </w:ins>
          </w:p>
        </w:tc>
        <w:tc>
          <w:tcPr>
            <w:tcW w:w="1980" w:type="dxa"/>
          </w:tcPr>
          <w:p w14:paraId="231BAECB" w14:textId="2928D636" w:rsidR="000959DB" w:rsidRPr="000959DB" w:rsidRDefault="000959DB" w:rsidP="000959DB">
            <w:pPr>
              <w:pStyle w:val="TableEntry"/>
              <w:jc w:val="center"/>
              <w:rPr>
                <w:ins w:id="2108" w:author="Lynn Felhofer" w:date="2020-02-18T15:18:00Z"/>
                <w:noProof w:val="0"/>
              </w:rPr>
            </w:pPr>
            <w:ins w:id="2109" w:author="Lynn Felhofer" w:date="2020-02-18T15:18:00Z">
              <w:r w:rsidRPr="000959DB">
                <w:rPr>
                  <w:noProof w:val="0"/>
                </w:rPr>
                <w:t>N/A</w:t>
              </w:r>
            </w:ins>
          </w:p>
        </w:tc>
      </w:tr>
      <w:tr w:rsidR="000959DB" w:rsidRPr="00BF0A93" w14:paraId="1EEAAF8D" w14:textId="77777777" w:rsidTr="000959DB">
        <w:trPr>
          <w:cantSplit/>
          <w:trHeight w:val="332"/>
          <w:jc w:val="center"/>
        </w:trPr>
        <w:tc>
          <w:tcPr>
            <w:tcW w:w="1890" w:type="dxa"/>
          </w:tcPr>
          <w:p w14:paraId="7A725AFA" w14:textId="77777777" w:rsidR="000959DB" w:rsidRPr="00BF0A93" w:rsidRDefault="000959DB" w:rsidP="000959DB">
            <w:pPr>
              <w:pStyle w:val="TableEntry"/>
              <w:rPr>
                <w:noProof w:val="0"/>
              </w:rPr>
            </w:pPr>
            <w:r w:rsidRPr="00BF0A93">
              <w:rPr>
                <w:noProof w:val="0"/>
              </w:rPr>
              <w:t>Secure Node</w:t>
            </w:r>
          </w:p>
        </w:tc>
        <w:tc>
          <w:tcPr>
            <w:tcW w:w="3955" w:type="dxa"/>
          </w:tcPr>
          <w:p w14:paraId="101921FC"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2F396916" w14:textId="77777777" w:rsidR="000959DB" w:rsidRPr="00BF0A93" w:rsidRDefault="000959DB" w:rsidP="000959DB">
            <w:pPr>
              <w:pStyle w:val="TableEntry"/>
              <w:rPr>
                <w:noProof w:val="0"/>
              </w:rPr>
            </w:pPr>
            <w:r w:rsidRPr="00BF0A93">
              <w:rPr>
                <w:noProof w:val="0"/>
              </w:rPr>
              <w:t>ITI TF-1:7</w:t>
            </w:r>
          </w:p>
        </w:tc>
        <w:tc>
          <w:tcPr>
            <w:tcW w:w="1980" w:type="dxa"/>
          </w:tcPr>
          <w:p w14:paraId="48812EBC" w14:textId="77777777" w:rsidR="000959DB" w:rsidRPr="00BF0A93" w:rsidRDefault="000959DB" w:rsidP="000959DB">
            <w:pPr>
              <w:pStyle w:val="TableEntry"/>
              <w:jc w:val="center"/>
              <w:rPr>
                <w:noProof w:val="0"/>
              </w:rPr>
            </w:pPr>
            <w:r w:rsidRPr="00BF0A93">
              <w:rPr>
                <w:noProof w:val="0"/>
              </w:rPr>
              <w:t>N/A</w:t>
            </w:r>
          </w:p>
        </w:tc>
      </w:tr>
      <w:tr w:rsidR="000959DB" w:rsidRPr="00BF0A93" w14:paraId="1E83ED21" w14:textId="77777777" w:rsidTr="000959DB">
        <w:trPr>
          <w:cantSplit/>
          <w:trHeight w:val="332"/>
          <w:jc w:val="center"/>
        </w:trPr>
        <w:tc>
          <w:tcPr>
            <w:tcW w:w="1890" w:type="dxa"/>
          </w:tcPr>
          <w:p w14:paraId="2C5D721D" w14:textId="77777777" w:rsidR="000959DB" w:rsidRPr="00BF0A93" w:rsidRDefault="000959DB" w:rsidP="000959DB">
            <w:pPr>
              <w:pStyle w:val="TableEntry"/>
              <w:rPr>
                <w:noProof w:val="0"/>
              </w:rPr>
            </w:pPr>
            <w:r w:rsidRPr="00BF0A93">
              <w:rPr>
                <w:noProof w:val="0"/>
              </w:rPr>
              <w:t>Secure Application</w:t>
            </w:r>
          </w:p>
        </w:tc>
        <w:tc>
          <w:tcPr>
            <w:tcW w:w="3955" w:type="dxa"/>
          </w:tcPr>
          <w:p w14:paraId="17EF9DBA"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5E829E38" w14:textId="77777777" w:rsidR="000959DB" w:rsidRPr="00BF0A93" w:rsidRDefault="000959DB" w:rsidP="000959DB">
            <w:pPr>
              <w:pStyle w:val="TableEntry"/>
              <w:rPr>
                <w:noProof w:val="0"/>
              </w:rPr>
            </w:pPr>
            <w:r w:rsidRPr="00BF0A93">
              <w:rPr>
                <w:noProof w:val="0"/>
              </w:rPr>
              <w:t>ITI TF-1:7</w:t>
            </w:r>
          </w:p>
        </w:tc>
        <w:tc>
          <w:tcPr>
            <w:tcW w:w="1980" w:type="dxa"/>
          </w:tcPr>
          <w:p w14:paraId="53FCA648" w14:textId="77777777" w:rsidR="000959DB" w:rsidRPr="00BF0A93" w:rsidRDefault="000959DB" w:rsidP="000959DB">
            <w:pPr>
              <w:pStyle w:val="TableEntry"/>
              <w:jc w:val="center"/>
              <w:rPr>
                <w:noProof w:val="0"/>
              </w:rPr>
            </w:pPr>
            <w:r w:rsidRPr="00BF0A93">
              <w:rPr>
                <w:noProof w:val="0"/>
              </w:rPr>
              <w:t>N/A</w:t>
            </w:r>
          </w:p>
        </w:tc>
      </w:tr>
    </w:tbl>
    <w:p w14:paraId="462CBDB7" w14:textId="42136432" w:rsidR="00F71022" w:rsidRPr="00BF0A93" w:rsidRDefault="00F71022" w:rsidP="00E22FF5">
      <w:pPr>
        <w:pStyle w:val="Heading3"/>
        <w:numPr>
          <w:ilvl w:val="0"/>
          <w:numId w:val="0"/>
        </w:numPr>
        <w:rPr>
          <w:noProof w:val="0"/>
        </w:rPr>
      </w:pPr>
      <w:bookmarkStart w:id="2110" w:name="_Toc325615867"/>
      <w:bookmarkStart w:id="2111" w:name="_Toc487039051"/>
      <w:bookmarkStart w:id="2112" w:name="_Toc488068152"/>
      <w:bookmarkStart w:id="2113" w:name="_Toc488068585"/>
      <w:bookmarkStart w:id="2114" w:name="_Toc488074912"/>
      <w:bookmarkStart w:id="2115" w:name="_Toc13752287"/>
      <w:r w:rsidRPr="00BF0A93">
        <w:rPr>
          <w:noProof w:val="0"/>
        </w:rPr>
        <w:t>9.3.1 Grouping implications</w:t>
      </w:r>
      <w:bookmarkEnd w:id="2110"/>
      <w:bookmarkEnd w:id="2111"/>
      <w:bookmarkEnd w:id="2112"/>
      <w:bookmarkEnd w:id="2113"/>
      <w:bookmarkEnd w:id="2114"/>
      <w:bookmarkEnd w:id="2115"/>
    </w:p>
    <w:p w14:paraId="3D76EE32" w14:textId="77777777" w:rsidR="00F71022" w:rsidRPr="00BF0A93" w:rsidRDefault="00F71022" w:rsidP="00E22FF5">
      <w:pPr>
        <w:pStyle w:val="BodyText"/>
      </w:pPr>
      <w:r w:rsidRPr="00BF0A93">
        <w:t>When an IHE profile requires a grouping of an actor with either Secure Node or Secure Application, then the ATNA requirements apply to all actors in the implementation.</w:t>
      </w:r>
    </w:p>
    <w:p w14:paraId="169CD067" w14:textId="77777777" w:rsidR="00F71022" w:rsidRPr="00BF0A93" w:rsidRDefault="00F71022" w:rsidP="00E22FF5">
      <w:pPr>
        <w:pStyle w:val="Heading2"/>
        <w:numPr>
          <w:ilvl w:val="0"/>
          <w:numId w:val="0"/>
        </w:numPr>
        <w:rPr>
          <w:noProof w:val="0"/>
        </w:rPr>
      </w:pPr>
      <w:bookmarkStart w:id="2116" w:name="_Toc325615868"/>
      <w:bookmarkStart w:id="2117" w:name="_Toc487039052"/>
      <w:bookmarkStart w:id="2118" w:name="_Toc488068153"/>
      <w:bookmarkStart w:id="2119" w:name="_Toc488068586"/>
      <w:bookmarkStart w:id="2120" w:name="_Toc488074913"/>
      <w:bookmarkStart w:id="2121" w:name="_Toc13752288"/>
      <w:r w:rsidRPr="00BF0A93">
        <w:rPr>
          <w:noProof w:val="0"/>
        </w:rPr>
        <w:t>9.4 ATNA Overview</w:t>
      </w:r>
      <w:bookmarkEnd w:id="2116"/>
      <w:bookmarkEnd w:id="2117"/>
      <w:bookmarkEnd w:id="2118"/>
      <w:bookmarkEnd w:id="2119"/>
      <w:bookmarkEnd w:id="2120"/>
      <w:bookmarkEnd w:id="2121"/>
    </w:p>
    <w:p w14:paraId="18F3C9E6" w14:textId="77777777" w:rsidR="00F71022" w:rsidRPr="00BF0A93" w:rsidRDefault="00F71022" w:rsidP="00E22FF5">
      <w:r w:rsidRPr="00BF0A93">
        <w:t>The Audit Trail and Node Authentication (ATNA) Profile specifies foundational components that are part of an overall privacy and security system</w:t>
      </w:r>
      <w:r w:rsidR="005D1672" w:rsidRPr="00BF0A93">
        <w:t xml:space="preserve">. </w:t>
      </w:r>
      <w:r w:rsidRPr="00BF0A93">
        <w:t>These are:</w:t>
      </w:r>
    </w:p>
    <w:p w14:paraId="5B954529" w14:textId="77777777" w:rsidR="00F71022" w:rsidRPr="00BF0A93" w:rsidRDefault="00F71022" w:rsidP="00E22FF5">
      <w:pPr>
        <w:pStyle w:val="ListBullet2"/>
        <w:numPr>
          <w:ilvl w:val="0"/>
          <w:numId w:val="40"/>
        </w:numPr>
      </w:pPr>
      <w:r w:rsidRPr="00BF0A93">
        <w:t>Node Authentication</w:t>
      </w:r>
    </w:p>
    <w:p w14:paraId="088B101D" w14:textId="77777777" w:rsidR="00F71022" w:rsidRPr="00BF0A93" w:rsidRDefault="00F71022" w:rsidP="00E22FF5">
      <w:pPr>
        <w:pStyle w:val="ListBullet2"/>
        <w:numPr>
          <w:ilvl w:val="0"/>
          <w:numId w:val="40"/>
        </w:numPr>
      </w:pPr>
      <w:r w:rsidRPr="00BF0A93">
        <w:t xml:space="preserve">Access Control </w:t>
      </w:r>
    </w:p>
    <w:p w14:paraId="59F5D052" w14:textId="77777777" w:rsidR="00F71022" w:rsidRPr="00BF0A93" w:rsidRDefault="00F71022" w:rsidP="00E22FF5">
      <w:pPr>
        <w:pStyle w:val="ListBullet2"/>
        <w:numPr>
          <w:ilvl w:val="0"/>
          <w:numId w:val="40"/>
        </w:numPr>
      </w:pPr>
      <w:r w:rsidRPr="00BF0A93">
        <w:t>Event Logging (Audit)</w:t>
      </w:r>
    </w:p>
    <w:p w14:paraId="4645C4F0" w14:textId="77777777" w:rsidR="00F71022" w:rsidRPr="00BF0A93" w:rsidRDefault="00F71022" w:rsidP="00E22FF5">
      <w:pPr>
        <w:pStyle w:val="ListBullet2"/>
        <w:numPr>
          <w:ilvl w:val="0"/>
          <w:numId w:val="40"/>
        </w:numPr>
      </w:pPr>
      <w:r w:rsidRPr="00BF0A93">
        <w:t>Secure Communications</w:t>
      </w:r>
    </w:p>
    <w:p w14:paraId="7DA0FB48" w14:textId="77777777" w:rsidR="00F71022" w:rsidRPr="00BF0A93" w:rsidRDefault="00F71022" w:rsidP="00E22FF5">
      <w:r w:rsidRPr="00BF0A93">
        <w:t>Successful implementation of ATNA also depends on the existence and support of:</w:t>
      </w:r>
    </w:p>
    <w:p w14:paraId="23D50007" w14:textId="77777777" w:rsidR="00F71022" w:rsidRPr="00BF0A93" w:rsidRDefault="00F71022" w:rsidP="00E22FF5">
      <w:pPr>
        <w:pStyle w:val="ListBullet2"/>
        <w:numPr>
          <w:ilvl w:val="0"/>
          <w:numId w:val="40"/>
        </w:numPr>
      </w:pPr>
      <w:r w:rsidRPr="00BF0A93">
        <w:t>System Security Services</w:t>
      </w:r>
    </w:p>
    <w:p w14:paraId="3D6EE496" w14:textId="77777777" w:rsidR="00F71022" w:rsidRPr="00BF0A93" w:rsidRDefault="00F71022" w:rsidP="00E22FF5">
      <w:pPr>
        <w:pStyle w:val="ListBullet2"/>
        <w:numPr>
          <w:ilvl w:val="0"/>
          <w:numId w:val="40"/>
        </w:numPr>
        <w:rPr>
          <w:b/>
          <w:bCs/>
        </w:rPr>
      </w:pPr>
      <w:r w:rsidRPr="00BF0A93">
        <w:t>Privacy and Security Governance.</w:t>
      </w:r>
    </w:p>
    <w:p w14:paraId="62441260" w14:textId="77777777" w:rsidR="00F71022" w:rsidRPr="00BF0A93" w:rsidRDefault="00F71022" w:rsidP="00E22FF5">
      <w:r w:rsidRPr="00BF0A93">
        <w:rPr>
          <w:b/>
          <w:bCs/>
        </w:rPr>
        <w:t>Node authentication</w:t>
      </w:r>
      <w:r w:rsidRPr="00BF0A93">
        <w:t xml:space="preserve"> enables communications participants to:</w:t>
      </w:r>
    </w:p>
    <w:p w14:paraId="6881DC71" w14:textId="77777777" w:rsidR="00F71022" w:rsidRPr="00BF0A93" w:rsidRDefault="00F71022" w:rsidP="00E22FF5">
      <w:pPr>
        <w:pStyle w:val="ListBullet2"/>
        <w:numPr>
          <w:ilvl w:val="0"/>
          <w:numId w:val="40"/>
        </w:numPr>
      </w:pPr>
      <w:r w:rsidRPr="00BF0A93">
        <w:t>Confirm that the server is indeed the authorized server system.</w:t>
      </w:r>
    </w:p>
    <w:p w14:paraId="58F2C6A6" w14:textId="77777777" w:rsidR="00F71022" w:rsidRPr="00BF0A93" w:rsidRDefault="00F71022" w:rsidP="00E22FF5">
      <w:pPr>
        <w:pStyle w:val="ListBullet2"/>
        <w:numPr>
          <w:ilvl w:val="0"/>
          <w:numId w:val="40"/>
        </w:numPr>
      </w:pPr>
      <w:r w:rsidRPr="00BF0A93">
        <w:t>Confirm that the client is indeed an authorized client.</w:t>
      </w:r>
    </w:p>
    <w:p w14:paraId="74BBA1D9" w14:textId="77777777" w:rsidR="00F71022" w:rsidRPr="00BF0A93" w:rsidRDefault="00F71022" w:rsidP="00E22FF5">
      <w:r w:rsidRPr="00BF0A93">
        <w:t>This enables the use of system or machine-level access controls that limit access to only authorized and authenticated machines</w:t>
      </w:r>
      <w:r w:rsidR="005D1672" w:rsidRPr="00BF0A93">
        <w:t xml:space="preserve">. </w:t>
      </w:r>
      <w:r w:rsidRPr="00BF0A93">
        <w:t>The local governance policies will determine whether machine level access control rules are used.</w:t>
      </w:r>
    </w:p>
    <w:p w14:paraId="5D3CEFFA" w14:textId="43273C61" w:rsidR="00F71022" w:rsidRPr="00BF0A93" w:rsidRDefault="00F71022" w:rsidP="00E22FF5">
      <w:r w:rsidRPr="00BF0A93">
        <w:rPr>
          <w:bCs/>
        </w:rPr>
        <w:t xml:space="preserve">ATNA requires user </w:t>
      </w:r>
      <w:r w:rsidRPr="00BF0A93">
        <w:rPr>
          <w:b/>
          <w:bCs/>
        </w:rPr>
        <w:t>Access</w:t>
      </w:r>
      <w:r w:rsidRPr="00BF0A93">
        <w:rPr>
          <w:bCs/>
        </w:rPr>
        <w:t xml:space="preserve"> </w:t>
      </w:r>
      <w:r w:rsidRPr="00BF0A93">
        <w:rPr>
          <w:b/>
          <w:bCs/>
        </w:rPr>
        <w:t>Control</w:t>
      </w:r>
      <w:r w:rsidRPr="00BF0A93">
        <w:rPr>
          <w:bCs/>
        </w:rPr>
        <w:t>. User</w:t>
      </w:r>
      <w:r w:rsidRPr="00BF0A93">
        <w:rPr>
          <w:b/>
          <w:bCs/>
        </w:rPr>
        <w:t xml:space="preserve"> </w:t>
      </w:r>
      <w:r w:rsidRPr="00BF0A93">
        <w:rPr>
          <w:bCs/>
        </w:rPr>
        <w:t xml:space="preserve">Access Control </w:t>
      </w:r>
      <w:r w:rsidRPr="00BF0A93">
        <w:t>determines whether the user has access to particular information or system services</w:t>
      </w:r>
      <w:r w:rsidR="005D1672" w:rsidRPr="00BF0A93">
        <w:t xml:space="preserve">. </w:t>
      </w:r>
      <w:r w:rsidRPr="00BF0A93">
        <w:t>ATNA also requires that some form of user authentication be performed</w:t>
      </w:r>
      <w:r w:rsidR="005D1672" w:rsidRPr="00BF0A93">
        <w:t xml:space="preserve">. </w:t>
      </w:r>
      <w:r w:rsidRPr="00BF0A93">
        <w:t>It allows the system and deployment to choose an appropriate method, but all users shall be identified and authenticated. It uses these identities in the event audit log to identify users</w:t>
      </w:r>
      <w:r w:rsidR="005D1672" w:rsidRPr="00BF0A93">
        <w:t xml:space="preserve">. </w:t>
      </w:r>
      <w:r w:rsidRPr="00BF0A93">
        <w:t xml:space="preserve">It requires that access control use these identities (and other </w:t>
      </w:r>
      <w:r w:rsidRPr="00BF0A93">
        <w:lastRenderedPageBreak/>
        <w:t>information) to determine what data and services are available to that user. Other system security services may also use the user identities</w:t>
      </w:r>
      <w:r w:rsidR="005D1672" w:rsidRPr="00BF0A93">
        <w:t>.</w:t>
      </w:r>
    </w:p>
    <w:p w14:paraId="05CF2443" w14:textId="77777777" w:rsidR="00F71022" w:rsidRPr="00BF0A93" w:rsidRDefault="00F71022" w:rsidP="00E22FF5">
      <w:r w:rsidRPr="00BF0A93">
        <w:t>IHE offers several profiles for different methods of user authentication</w:t>
      </w:r>
      <w:r w:rsidR="005D1672" w:rsidRPr="00BF0A93">
        <w:t xml:space="preserve">. </w:t>
      </w:r>
      <w:r w:rsidRPr="00BF0A93">
        <w:t>ATNA expects that local governance determines which methods of user authentication will be used</w:t>
      </w:r>
      <w:r w:rsidR="005D1672" w:rsidRPr="00BF0A93">
        <w:t xml:space="preserve">. </w:t>
      </w:r>
      <w:r w:rsidRPr="00BF0A93">
        <w:t>Use of the IHE profile methods such as XUA or EUA are not required</w:t>
      </w:r>
      <w:r w:rsidR="005D1672" w:rsidRPr="00BF0A93">
        <w:t xml:space="preserve">. </w:t>
      </w:r>
      <w:r w:rsidRPr="00BF0A93">
        <w:t xml:space="preserve">Other approaches are permitted. </w:t>
      </w:r>
    </w:p>
    <w:p w14:paraId="76AEDB07" w14:textId="77777777" w:rsidR="00F71022" w:rsidRPr="00BF0A93" w:rsidRDefault="00F71022" w:rsidP="00E22FF5">
      <w:r w:rsidRPr="00BF0A93">
        <w:t xml:space="preserve">For </w:t>
      </w:r>
      <w:r w:rsidRPr="00BF0A93">
        <w:rPr>
          <w:b/>
          <w:bCs/>
        </w:rPr>
        <w:t>event audit logging</w:t>
      </w:r>
      <w:r w:rsidRPr="00BF0A93">
        <w:t>, ATNA specifies:</w:t>
      </w:r>
    </w:p>
    <w:p w14:paraId="2D15A0B1" w14:textId="77777777" w:rsidR="00F71022" w:rsidRPr="00BF0A93" w:rsidRDefault="00F71022" w:rsidP="00E22FF5">
      <w:pPr>
        <w:pStyle w:val="ListBullet2"/>
        <w:numPr>
          <w:ilvl w:val="0"/>
          <w:numId w:val="40"/>
        </w:numPr>
      </w:pPr>
      <w:r w:rsidRPr="00BF0A93">
        <w:t>A standard schema for encoding a reported event</w:t>
      </w:r>
    </w:p>
    <w:p w14:paraId="31C27799" w14:textId="77777777" w:rsidR="00F71022" w:rsidRPr="00BF0A93" w:rsidRDefault="00F71022" w:rsidP="00E22FF5">
      <w:pPr>
        <w:pStyle w:val="ListBullet2"/>
        <w:numPr>
          <w:ilvl w:val="0"/>
          <w:numId w:val="40"/>
        </w:numPr>
      </w:pPr>
      <w:r w:rsidRPr="00BF0A93">
        <w:t>Standard events to be reported:</w:t>
      </w:r>
    </w:p>
    <w:p w14:paraId="0C73057F" w14:textId="77777777" w:rsidR="00F71022" w:rsidRPr="00BF0A93" w:rsidRDefault="00F71022" w:rsidP="00E22FF5">
      <w:pPr>
        <w:pStyle w:val="ListBullet3"/>
        <w:numPr>
          <w:ilvl w:val="0"/>
          <w:numId w:val="41"/>
        </w:numPr>
      </w:pPr>
      <w:r w:rsidRPr="00BF0A93">
        <w:t>Events that are related to system activities, e.g., “Login Failure”.</w:t>
      </w:r>
    </w:p>
    <w:p w14:paraId="33A6959B" w14:textId="77777777" w:rsidR="00F71022" w:rsidRPr="00BF0A93" w:rsidRDefault="00F71022" w:rsidP="00E22FF5">
      <w:pPr>
        <w:pStyle w:val="ListBullet3"/>
        <w:numPr>
          <w:ilvl w:val="0"/>
          <w:numId w:val="41"/>
        </w:numPr>
      </w:pPr>
      <w:r w:rsidRPr="00BF0A93">
        <w:t>Events that are related to IHE transactions</w:t>
      </w:r>
      <w:r w:rsidR="005D1672" w:rsidRPr="00BF0A93">
        <w:t xml:space="preserve">. </w:t>
      </w:r>
      <w:r w:rsidRPr="00BF0A93">
        <w:t>These are described in the technical framework sections that describe the transaction.</w:t>
      </w:r>
    </w:p>
    <w:p w14:paraId="18C62531" w14:textId="77777777" w:rsidR="00F71022" w:rsidRPr="00BF0A93" w:rsidRDefault="00F71022" w:rsidP="00E22FF5">
      <w:pPr>
        <w:pStyle w:val="ListBullet2"/>
        <w:numPr>
          <w:ilvl w:val="0"/>
          <w:numId w:val="40"/>
        </w:numPr>
      </w:pPr>
      <w:r w:rsidRPr="00BF0A93">
        <w:t>Two alternatives for transport of the event report from the reporting system to an Audit Record Repository.</w:t>
      </w:r>
    </w:p>
    <w:p w14:paraId="048D8007" w14:textId="77777777" w:rsidR="00F71022" w:rsidRPr="00BF0A93" w:rsidRDefault="00F71022" w:rsidP="00E22FF5">
      <w:pPr>
        <w:pStyle w:val="ListBullet2"/>
        <w:numPr>
          <w:ilvl w:val="0"/>
          <w:numId w:val="40"/>
        </w:numPr>
      </w:pPr>
      <w:r w:rsidRPr="00BF0A93">
        <w:t>An Audit Record Repository for collecting and reporting on the event audit logs.</w:t>
      </w:r>
    </w:p>
    <w:p w14:paraId="5D74CB20" w14:textId="5547FCAE" w:rsidR="00F71022" w:rsidRPr="00BF0A93" w:rsidRDefault="00F71022" w:rsidP="00AA50EB">
      <w:pPr>
        <w:pStyle w:val="BodyText"/>
      </w:pPr>
      <w:r w:rsidRPr="00BF0A93">
        <w:rPr>
          <w:b/>
        </w:rPr>
        <w:t>Secure Communications</w:t>
      </w:r>
      <w:r w:rsidRPr="00BF0A93">
        <w:t xml:space="preserve"> are provided by the use of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BF0A93" w:rsidRDefault="00F71022" w:rsidP="00AA50EB">
      <w:pPr>
        <w:pStyle w:val="BodyText"/>
      </w:pPr>
      <w:r w:rsidRPr="00BF0A93">
        <w:t>ATNA does not restrict implementations and deployments to only use the ATNA specified methods</w:t>
      </w:r>
      <w:r w:rsidR="005D1672" w:rsidRPr="00BF0A93">
        <w:t xml:space="preserve">. </w:t>
      </w:r>
      <w:r w:rsidRPr="00BF0A93">
        <w:t>For interoperability reasons, TLS must be implemented and available to be configured</w:t>
      </w:r>
      <w:r w:rsidR="005D1672" w:rsidRPr="00BF0A93">
        <w:t xml:space="preserve">. </w:t>
      </w:r>
      <w:r w:rsidR="008B06DD" w:rsidRPr="00BF0A93">
        <w:t>The RFC7525 “Recommendations for Secure Use of Transport Layer Security (TLS) and Datagram Transport Layer Security (DTLS)” covers many configuration options</w:t>
      </w:r>
      <w:r w:rsidR="00BF0A93" w:rsidRPr="00BF0A93">
        <w:t xml:space="preserve">. </w:t>
      </w:r>
      <w:r w:rsidR="008B06DD" w:rsidRPr="00BF0A93">
        <w:t>Deployments often follow these recommendations and make them part of their security policies</w:t>
      </w:r>
      <w:r w:rsidR="00BF0A93" w:rsidRPr="00BF0A93">
        <w:t xml:space="preserve">. </w:t>
      </w:r>
      <w:r w:rsidR="008B06DD" w:rsidRPr="00BF0A93">
        <w:t>A deployment’s security analysis may lead to different choices</w:t>
      </w:r>
      <w:r w:rsidR="00BF0A93" w:rsidRPr="00BF0A93">
        <w:t xml:space="preserve">. </w:t>
      </w:r>
      <w:r w:rsidR="008B06DD" w:rsidRPr="00BF0A93">
        <w:t>Therefore, it is important that implementations allow configuring different protocol versions, algorithms, etc.</w:t>
      </w:r>
    </w:p>
    <w:p w14:paraId="64A1661C" w14:textId="5F061171" w:rsidR="00F71022" w:rsidRPr="00BF0A93" w:rsidRDefault="00F71022" w:rsidP="00AA50EB">
      <w:pPr>
        <w:pStyle w:val="BodyText"/>
      </w:pPr>
      <w:r w:rsidRPr="00BF0A93">
        <w:t xml:space="preserve">Other equivalent methods may be chosen </w:t>
      </w:r>
      <w:r w:rsidR="008B06DD" w:rsidRPr="00BF0A93">
        <w:t xml:space="preserve">by </w:t>
      </w:r>
      <w:r w:rsidRPr="00BF0A93">
        <w:t>deployments.</w:t>
      </w:r>
    </w:p>
    <w:p w14:paraId="1ED7380F" w14:textId="77777777" w:rsidR="00F71022" w:rsidRPr="00BF0A93" w:rsidRDefault="00F71022" w:rsidP="00E22FF5">
      <w:pPr>
        <w:pStyle w:val="Heading3"/>
        <w:keepNext w:val="0"/>
        <w:numPr>
          <w:ilvl w:val="0"/>
          <w:numId w:val="0"/>
        </w:numPr>
        <w:rPr>
          <w:bCs/>
          <w:noProof w:val="0"/>
        </w:rPr>
      </w:pPr>
      <w:bookmarkStart w:id="2122" w:name="_Toc325615869"/>
      <w:bookmarkStart w:id="2123" w:name="_Toc487039053"/>
      <w:bookmarkStart w:id="2124" w:name="_Toc488068154"/>
      <w:bookmarkStart w:id="2125" w:name="_Toc488068587"/>
      <w:bookmarkStart w:id="2126" w:name="_Toc488074914"/>
      <w:bookmarkStart w:id="2127" w:name="_Toc13752289"/>
      <w:r w:rsidRPr="00BF0A93">
        <w:rPr>
          <w:bCs/>
          <w:noProof w:val="0"/>
        </w:rPr>
        <w:t>9.4.1 Concepts</w:t>
      </w:r>
      <w:bookmarkEnd w:id="2122"/>
      <w:bookmarkEnd w:id="2123"/>
      <w:bookmarkEnd w:id="2124"/>
      <w:bookmarkEnd w:id="2125"/>
      <w:bookmarkEnd w:id="2126"/>
      <w:bookmarkEnd w:id="2127"/>
    </w:p>
    <w:p w14:paraId="418E62E7" w14:textId="77777777" w:rsidR="00F71022" w:rsidRPr="00BF0A93" w:rsidRDefault="00F71022" w:rsidP="00E22FF5">
      <w:pPr>
        <w:pStyle w:val="BodyText"/>
      </w:pPr>
      <w:r w:rsidRPr="00BF0A93">
        <w:t>Cybersecurity activities include a variety of operational, technical, and administrative activities</w:t>
      </w:r>
      <w:r w:rsidR="005D1672" w:rsidRPr="00BF0A93">
        <w:t xml:space="preserve">. </w:t>
      </w:r>
      <w:r w:rsidRPr="00BF0A93">
        <w:t>These are specified in some areas by law or regulation</w:t>
      </w:r>
      <w:r w:rsidR="005D1672" w:rsidRPr="00BF0A93">
        <w:t xml:space="preserve">. </w:t>
      </w:r>
      <w:r w:rsidRPr="00BF0A93">
        <w:t>All of the laws and regulations are consistent in requiring an overall governance model, various technical tools, and operational behaviors</w:t>
      </w:r>
      <w:r w:rsidR="005D1672" w:rsidRPr="00BF0A93">
        <w:t xml:space="preserve">. </w:t>
      </w:r>
      <w:r w:rsidRPr="00BF0A93">
        <w:t>The technical tool requirements always include system authentication, user authentication, event logging (audit), and telecommunications encryption</w:t>
      </w:r>
      <w:r w:rsidR="005D1672" w:rsidRPr="00BF0A93">
        <w:t xml:space="preserve">. </w:t>
      </w:r>
      <w:r w:rsidRPr="00BF0A93">
        <w:t>They also include many other technical features regarding access control, confidentiality, user administration, backups, etc</w:t>
      </w:r>
      <w:r w:rsidR="005D1672" w:rsidRPr="00BF0A93">
        <w:t xml:space="preserve">. </w:t>
      </w:r>
      <w:r w:rsidRPr="00BF0A93">
        <w:t>There are typically also significant operational and administrative requirements.</w:t>
      </w:r>
    </w:p>
    <w:p w14:paraId="0E750E63" w14:textId="45B5856A" w:rsidR="00F71022" w:rsidRPr="00BF0A93" w:rsidRDefault="00F71022" w:rsidP="00E22FF5">
      <w:pPr>
        <w:pStyle w:val="BodyText"/>
      </w:pPr>
      <w:r w:rsidRPr="00BF0A93">
        <w:t>This profile specifies node authentication, user authentication, event logging (audit), and telecommunications encryption</w:t>
      </w:r>
      <w:r w:rsidR="005D1672" w:rsidRPr="00BF0A93">
        <w:t xml:space="preserve">. </w:t>
      </w:r>
      <w:r w:rsidRPr="00BF0A93">
        <w:t>It assumes that the ATNA actors will be installed into an environment that complies with all the other governance requirements</w:t>
      </w:r>
      <w:r w:rsidR="005D1672" w:rsidRPr="00BF0A93">
        <w:t xml:space="preserve">. </w:t>
      </w:r>
      <w:r w:rsidRPr="00BF0A93">
        <w:t xml:space="preserve">Compliance with the </w:t>
      </w:r>
      <w:r w:rsidRPr="00BF0A93">
        <w:lastRenderedPageBreak/>
        <w:t xml:space="preserve">ATNA </w:t>
      </w:r>
      <w:r w:rsidR="005D5F3F" w:rsidRPr="00BF0A93">
        <w:t>Profile</w:t>
      </w:r>
      <w:r w:rsidRPr="00BF0A93">
        <w:t xml:space="preserve"> alone, without also performing the other cybersecurity activities, is not sufficient to provide adequate cybersecurity.</w:t>
      </w:r>
    </w:p>
    <w:p w14:paraId="3BB5B6F8" w14:textId="362E1644" w:rsidR="00F71022" w:rsidRPr="00BF0A93" w:rsidRDefault="00F71022" w:rsidP="00E22FF5">
      <w:pPr>
        <w:pStyle w:val="Heading4"/>
        <w:numPr>
          <w:ilvl w:val="0"/>
          <w:numId w:val="0"/>
        </w:numPr>
        <w:rPr>
          <w:noProof w:val="0"/>
        </w:rPr>
      </w:pPr>
      <w:bookmarkStart w:id="2128" w:name="_Toc325615870"/>
      <w:r w:rsidRPr="00BF0A93">
        <w:rPr>
          <w:noProof w:val="0"/>
        </w:rPr>
        <w:t>9.4.1.1</w:t>
      </w:r>
      <w:r w:rsidR="00D15F29">
        <w:rPr>
          <w:noProof w:val="0"/>
        </w:rPr>
        <w:t xml:space="preserve"> </w:t>
      </w:r>
      <w:r w:rsidRPr="00BF0A93">
        <w:rPr>
          <w:noProof w:val="0"/>
        </w:rPr>
        <w:t>Governance</w:t>
      </w:r>
      <w:bookmarkEnd w:id="2128"/>
    </w:p>
    <w:p w14:paraId="45391B1D" w14:textId="77777777" w:rsidR="00F71022" w:rsidRPr="00BF0A93" w:rsidRDefault="00F71022" w:rsidP="00E22FF5">
      <w:pPr>
        <w:pStyle w:val="BodyText"/>
      </w:pPr>
      <w:r w:rsidRPr="00BF0A93">
        <w:t>The specific requirements for cybersecurity vary for different locations and purposes</w:t>
      </w:r>
      <w:r w:rsidR="005D1672" w:rsidRPr="00BF0A93">
        <w:t xml:space="preserve">. </w:t>
      </w:r>
      <w:r w:rsidRPr="00BF0A93">
        <w:t>The overall goals always include protecting confidentiality of data, integrity of data and systems, and availability of systems</w:t>
      </w:r>
      <w:r w:rsidR="005D1672" w:rsidRPr="00BF0A93">
        <w:t xml:space="preserve">. </w:t>
      </w:r>
      <w:r w:rsidRPr="00BF0A93">
        <w:t>The requirements affect</w:t>
      </w:r>
      <w:r w:rsidR="000515E2" w:rsidRPr="00BF0A93">
        <w:t>:</w:t>
      </w:r>
      <w:r w:rsidRPr="00BF0A93">
        <w:t xml:space="preserve"> </w:t>
      </w:r>
    </w:p>
    <w:p w14:paraId="3AD20B44" w14:textId="77777777" w:rsidR="00F71022" w:rsidRPr="00BF0A93" w:rsidRDefault="00F71022" w:rsidP="00E22FF5">
      <w:pPr>
        <w:pStyle w:val="ListBullet2"/>
        <w:numPr>
          <w:ilvl w:val="0"/>
          <w:numId w:val="40"/>
        </w:numPr>
      </w:pPr>
      <w:r w:rsidRPr="00BF0A93">
        <w:t>administrative policies, such as the policies to be used when authenticating and provisioning a new user,</w:t>
      </w:r>
    </w:p>
    <w:p w14:paraId="2707007A" w14:textId="77777777" w:rsidR="00F71022" w:rsidRPr="00BF0A93" w:rsidRDefault="00F71022" w:rsidP="00E22FF5">
      <w:pPr>
        <w:pStyle w:val="ListBullet2"/>
        <w:numPr>
          <w:ilvl w:val="0"/>
          <w:numId w:val="40"/>
        </w:numPr>
      </w:pPr>
      <w:r w:rsidRPr="00BF0A93">
        <w:t>technical capabilities, such as performing real time access control, and</w:t>
      </w:r>
    </w:p>
    <w:p w14:paraId="52AA1AD1" w14:textId="77777777" w:rsidR="00F71022" w:rsidRPr="00BF0A93" w:rsidRDefault="00F71022" w:rsidP="00E22FF5">
      <w:pPr>
        <w:pStyle w:val="ListBullet2"/>
        <w:numPr>
          <w:ilvl w:val="0"/>
          <w:numId w:val="40"/>
        </w:numPr>
      </w:pPr>
      <w:r w:rsidRPr="00BF0A93">
        <w:t>operational activities, such as maintaining backup facilities and having continuity of service plans.</w:t>
      </w:r>
    </w:p>
    <w:p w14:paraId="62D39D3D" w14:textId="77777777" w:rsidR="00F71022" w:rsidRPr="00BF0A93" w:rsidRDefault="00F71022" w:rsidP="00E22FF5">
      <w:pPr>
        <w:pStyle w:val="BodyText"/>
      </w:pPr>
      <w:r w:rsidRPr="00BF0A93">
        <w:t>It is not practical or reasonable for IHE to profile those requirements</w:t>
      </w:r>
      <w:r w:rsidR="005D1672" w:rsidRPr="00BF0A93">
        <w:t xml:space="preserve">. </w:t>
      </w:r>
      <w:r w:rsidRPr="00BF0A93">
        <w:t>They are too varied, and cover much more than just interoperability of systems.</w:t>
      </w:r>
    </w:p>
    <w:p w14:paraId="6B441AC7" w14:textId="77777777" w:rsidR="00F71022" w:rsidRPr="00BF0A93" w:rsidRDefault="00F71022" w:rsidP="00E22FF5">
      <w:pPr>
        <w:pStyle w:val="BodyText"/>
      </w:pPr>
      <w:r w:rsidRPr="00BF0A93">
        <w:t>The ATNA Profile assumes that governance is established that is similar to the recommendations found in the NIST 500, 800, and 1800 series of publications on computer security and cybersecurity practices</w:t>
      </w:r>
      <w:r w:rsidR="005D1672" w:rsidRPr="00BF0A93">
        <w:t xml:space="preserve">. </w:t>
      </w:r>
      <w:r w:rsidRPr="00BF0A93">
        <w:t xml:space="preserve">These can be found at </w:t>
      </w:r>
      <w:hyperlink r:id="rId68" w:history="1">
        <w:r w:rsidRPr="00BF0A93">
          <w:rPr>
            <w:rStyle w:val="Hyperlink"/>
          </w:rPr>
          <w:t>http://csrc.nist.gov/publications/PubsSPs.html</w:t>
        </w:r>
      </w:hyperlink>
      <w:r w:rsidR="005D1672" w:rsidRPr="00BF0A93">
        <w:t xml:space="preserve">. </w:t>
      </w:r>
    </w:p>
    <w:p w14:paraId="2EC43A88" w14:textId="2118EFD1" w:rsidR="00F71022" w:rsidRPr="00BF0A93" w:rsidRDefault="00F71022" w:rsidP="00E22FF5">
      <w:pPr>
        <w:pStyle w:val="Heading4"/>
        <w:numPr>
          <w:ilvl w:val="0"/>
          <w:numId w:val="0"/>
        </w:numPr>
        <w:rPr>
          <w:noProof w:val="0"/>
        </w:rPr>
      </w:pPr>
      <w:bookmarkStart w:id="2129" w:name="_Toc325615871"/>
      <w:r w:rsidRPr="00BF0A93">
        <w:rPr>
          <w:noProof w:val="0"/>
        </w:rPr>
        <w:t>9.4.1.2</w:t>
      </w:r>
      <w:r w:rsidR="00D15F29">
        <w:rPr>
          <w:noProof w:val="0"/>
        </w:rPr>
        <w:t xml:space="preserve"> </w:t>
      </w:r>
      <w:r w:rsidRPr="00BF0A93">
        <w:rPr>
          <w:noProof w:val="0"/>
        </w:rPr>
        <w:t>Authentication</w:t>
      </w:r>
      <w:bookmarkEnd w:id="2129"/>
    </w:p>
    <w:p w14:paraId="39063F29" w14:textId="77777777" w:rsidR="00F71022" w:rsidRPr="00BF0A93" w:rsidRDefault="00F71022" w:rsidP="00E22FF5">
      <w:pPr>
        <w:pStyle w:val="BodyText"/>
      </w:pPr>
      <w:r w:rsidRPr="00BF0A93">
        <w:t>ATNA requires that both users and machines be authenticated.</w:t>
      </w:r>
    </w:p>
    <w:p w14:paraId="3FB1D3DF" w14:textId="54B4F8D8" w:rsidR="00F71022" w:rsidRPr="00BF0A93" w:rsidRDefault="00F71022" w:rsidP="00E22FF5">
      <w:pPr>
        <w:pStyle w:val="Heading5"/>
        <w:numPr>
          <w:ilvl w:val="0"/>
          <w:numId w:val="0"/>
        </w:numPr>
        <w:rPr>
          <w:noProof w:val="0"/>
        </w:rPr>
      </w:pPr>
      <w:bookmarkStart w:id="2130" w:name="_Toc325615872"/>
      <w:r w:rsidRPr="00BF0A93">
        <w:rPr>
          <w:noProof w:val="0"/>
        </w:rPr>
        <w:t>9.4.1.2.1</w:t>
      </w:r>
      <w:r w:rsidR="00D15F29">
        <w:rPr>
          <w:noProof w:val="0"/>
        </w:rPr>
        <w:t xml:space="preserve"> </w:t>
      </w:r>
      <w:r w:rsidRPr="00BF0A93">
        <w:rPr>
          <w:noProof w:val="0"/>
        </w:rPr>
        <w:t>Users</w:t>
      </w:r>
      <w:bookmarkEnd w:id="2130"/>
    </w:p>
    <w:p w14:paraId="2419F2E5" w14:textId="77777777" w:rsidR="00F71022" w:rsidRPr="00BF0A93" w:rsidRDefault="00F71022" w:rsidP="00E22FF5">
      <w:pPr>
        <w:pStyle w:val="BodyText"/>
      </w:pPr>
      <w:r w:rsidRPr="00BF0A93">
        <w:t>The specific method for user authentication is not specified by ATNA</w:t>
      </w:r>
      <w:r w:rsidR="005D1672" w:rsidRPr="00BF0A93">
        <w:t xml:space="preserve">. </w:t>
      </w:r>
      <w:r w:rsidRPr="00BF0A93">
        <w:t>IHE has profiles that specify particular kinds of user authentication</w:t>
      </w:r>
      <w:r w:rsidR="005D1672" w:rsidRPr="00BF0A93">
        <w:t xml:space="preserve">. </w:t>
      </w:r>
      <w:r w:rsidRPr="00BF0A93">
        <w:t>These can be used, as can other non-IHE methods for user authentication</w:t>
      </w:r>
      <w:r w:rsidR="005D1672" w:rsidRPr="00BF0A93">
        <w:t xml:space="preserve">. </w:t>
      </w:r>
      <w:r w:rsidRPr="00BF0A93">
        <w:t>What is important is that the authenticated identity of each user be available for purposes such as access control and event audit logging.</w:t>
      </w:r>
    </w:p>
    <w:p w14:paraId="12880FB7" w14:textId="3DBB6118" w:rsidR="00F71022" w:rsidRPr="00BF0A93" w:rsidRDefault="00F71022" w:rsidP="00E22FF5">
      <w:pPr>
        <w:pStyle w:val="Heading5"/>
        <w:numPr>
          <w:ilvl w:val="0"/>
          <w:numId w:val="0"/>
        </w:numPr>
        <w:rPr>
          <w:noProof w:val="0"/>
        </w:rPr>
      </w:pPr>
      <w:bookmarkStart w:id="2131" w:name="_Toc325615873"/>
      <w:r w:rsidRPr="00BF0A93">
        <w:rPr>
          <w:noProof w:val="0"/>
        </w:rPr>
        <w:t>9.4.1.2.2</w:t>
      </w:r>
      <w:r w:rsidR="00D15F29">
        <w:rPr>
          <w:noProof w:val="0"/>
        </w:rPr>
        <w:t xml:space="preserve"> </w:t>
      </w:r>
      <w:r w:rsidRPr="00BF0A93">
        <w:rPr>
          <w:noProof w:val="0"/>
        </w:rPr>
        <w:t>Machine to Machine Connections</w:t>
      </w:r>
      <w:bookmarkEnd w:id="2131"/>
    </w:p>
    <w:p w14:paraId="08CF8EC4" w14:textId="77777777" w:rsidR="00F71022" w:rsidRPr="00BF0A93" w:rsidRDefault="00F71022" w:rsidP="00E22FF5">
      <w:pPr>
        <w:pStyle w:val="BodyText"/>
      </w:pPr>
      <w:r w:rsidRPr="00BF0A93">
        <w:t>ATNA specifies that connections between machines be authenticated and use TLS</w:t>
      </w:r>
      <w:r w:rsidR="005D1672" w:rsidRPr="00BF0A93">
        <w:t xml:space="preserve">. </w:t>
      </w:r>
      <w:r w:rsidRPr="00BF0A93">
        <w:t>Some sites prefer to use an alternative, so products can be configurable to use an equivalent alternative for those sites. The TLS machine authentication is based upon the use of public and private certificates</w:t>
      </w:r>
      <w:r w:rsidR="005D1672" w:rsidRPr="00BF0A93">
        <w:t xml:space="preserve">. </w:t>
      </w:r>
      <w:r w:rsidRPr="00BF0A93">
        <w:t>This is the method used to authenticate many financial transactions on the Internet.</w:t>
      </w:r>
    </w:p>
    <w:p w14:paraId="1DA499EC" w14:textId="77777777" w:rsidR="00F71022" w:rsidRPr="00BF0A93" w:rsidRDefault="00F71022" w:rsidP="00E22FF5">
      <w:pPr>
        <w:pStyle w:val="BodyText"/>
      </w:pPr>
      <w:r w:rsidRPr="00BF0A93">
        <w:t>Unlike the typical Internet browser setup, within a healthcare setting:</w:t>
      </w:r>
    </w:p>
    <w:p w14:paraId="4EB1A65C" w14:textId="77777777" w:rsidR="00F71022" w:rsidRPr="00BF0A93" w:rsidRDefault="00F71022" w:rsidP="00E22FF5">
      <w:pPr>
        <w:pStyle w:val="ListBullet2"/>
        <w:numPr>
          <w:ilvl w:val="0"/>
          <w:numId w:val="40"/>
        </w:numPr>
      </w:pPr>
      <w:r w:rsidRPr="00BF0A93">
        <w:t>Individual direct comparison for validation of certificates can be practical and appropriate</w:t>
      </w:r>
      <w:r w:rsidR="005D1672" w:rsidRPr="00BF0A93">
        <w:t xml:space="preserve">. </w:t>
      </w:r>
      <w:r w:rsidRPr="00BF0A93">
        <w:t>For example, it can be reasonable to use direct comparison and provide the public certificate for an Image Archive directly to each of the authorized users of the Image Archive.</w:t>
      </w:r>
    </w:p>
    <w:p w14:paraId="1047F709" w14:textId="77777777" w:rsidR="00F71022" w:rsidRPr="00BF0A93" w:rsidRDefault="00F71022" w:rsidP="00E22FF5">
      <w:pPr>
        <w:pStyle w:val="ListBullet2"/>
        <w:numPr>
          <w:ilvl w:val="0"/>
          <w:numId w:val="40"/>
        </w:numPr>
      </w:pPr>
      <w:r w:rsidRPr="00BF0A93">
        <w:lastRenderedPageBreak/>
        <w:t>Chain of trust signed certificates can be practical and appropriate</w:t>
      </w:r>
      <w:r w:rsidR="005D1672" w:rsidRPr="00BF0A93">
        <w:t xml:space="preserve">. </w:t>
      </w:r>
      <w:r w:rsidRPr="00BF0A93">
        <w:t>It can be reasonable to have a hospital security system provide the trusted root authority for authenticating that a particular machine is an authenticated member of the hospital network.</w:t>
      </w:r>
    </w:p>
    <w:p w14:paraId="33DCBF0E" w14:textId="77777777" w:rsidR="00F71022" w:rsidRPr="00BF0A93" w:rsidRDefault="00F71022" w:rsidP="00E22FF5">
      <w:pPr>
        <w:pStyle w:val="ListBullet2"/>
        <w:numPr>
          <w:ilvl w:val="0"/>
          <w:numId w:val="40"/>
        </w:numPr>
      </w:pPr>
      <w:r w:rsidRPr="00BF0A93">
        <w:t>The commonly used root certificate authorities for browsers are much less likely to be appropriate for a chain of trust method</w:t>
      </w:r>
      <w:r w:rsidR="005D1672" w:rsidRPr="00BF0A93">
        <w:t xml:space="preserve">. </w:t>
      </w:r>
      <w:r w:rsidRPr="00BF0A93">
        <w:t>Their certificate policies are designed for financial risk reduction, not healthcare system authentication.</w:t>
      </w:r>
    </w:p>
    <w:p w14:paraId="369A4B10" w14:textId="77777777" w:rsidR="00F71022" w:rsidRPr="00BF0A93" w:rsidRDefault="00F71022" w:rsidP="00E22FF5">
      <w:pPr>
        <w:pStyle w:val="BodyText"/>
      </w:pPr>
      <w:r w:rsidRPr="00BF0A93">
        <w:t>A means must be provided to install the required certificates to any ATNA implementation so that the systems can be configured to match the local governance</w:t>
      </w:r>
      <w:r w:rsidR="005D1672" w:rsidRPr="00BF0A93">
        <w:t xml:space="preserve">. </w:t>
      </w:r>
      <w:r w:rsidRPr="00BF0A93">
        <w:t xml:space="preserve">The common browser root certificate list is not sufficient. </w:t>
      </w:r>
    </w:p>
    <w:p w14:paraId="583E6985" w14:textId="58889B67" w:rsidR="00F71022" w:rsidRPr="00BF0A93" w:rsidRDefault="00F71022" w:rsidP="00E22FF5">
      <w:pPr>
        <w:pStyle w:val="Heading4"/>
        <w:numPr>
          <w:ilvl w:val="0"/>
          <w:numId w:val="0"/>
        </w:numPr>
        <w:rPr>
          <w:noProof w:val="0"/>
        </w:rPr>
      </w:pPr>
      <w:bookmarkStart w:id="2132" w:name="_Toc325615874"/>
      <w:r w:rsidRPr="00BF0A93">
        <w:rPr>
          <w:noProof w:val="0"/>
        </w:rPr>
        <w:t>9.4.1.3</w:t>
      </w:r>
      <w:r w:rsidR="00D15F29">
        <w:rPr>
          <w:noProof w:val="0"/>
        </w:rPr>
        <w:t xml:space="preserve"> </w:t>
      </w:r>
      <w:r w:rsidRPr="00BF0A93">
        <w:rPr>
          <w:noProof w:val="0"/>
        </w:rPr>
        <w:t>Event Logging</w:t>
      </w:r>
      <w:bookmarkEnd w:id="2132"/>
    </w:p>
    <w:p w14:paraId="6D6302CF" w14:textId="77777777" w:rsidR="00F71022" w:rsidRPr="00BF0A93" w:rsidRDefault="00F71022" w:rsidP="00E22FF5">
      <w:pPr>
        <w:pStyle w:val="BodyText"/>
      </w:pPr>
      <w:r w:rsidRPr="00BF0A93">
        <w:t>ATNA event audit logging is intended to provide a surveillance logging function</w:t>
      </w:r>
      <w:r w:rsidR="005D1672" w:rsidRPr="00BF0A93">
        <w:t xml:space="preserve">. </w:t>
      </w:r>
      <w:r w:rsidRPr="00BF0A93">
        <w:t>This means that it captures:</w:t>
      </w:r>
    </w:p>
    <w:p w14:paraId="0A6FA3D5" w14:textId="77777777" w:rsidR="00F71022" w:rsidRPr="00BF0A93" w:rsidRDefault="00F71022" w:rsidP="00E22FF5">
      <w:pPr>
        <w:pStyle w:val="ListBullet2"/>
        <w:numPr>
          <w:ilvl w:val="0"/>
          <w:numId w:val="40"/>
        </w:numPr>
      </w:pPr>
      <w:r w:rsidRPr="00BF0A93">
        <w:t>All security events that are detected.</w:t>
      </w:r>
    </w:p>
    <w:p w14:paraId="77ECD3C1" w14:textId="77777777" w:rsidR="00F71022" w:rsidRPr="00BF0A93" w:rsidRDefault="00F71022" w:rsidP="00E22FF5">
      <w:pPr>
        <w:pStyle w:val="ListBullet2"/>
        <w:numPr>
          <w:ilvl w:val="0"/>
          <w:numId w:val="40"/>
        </w:numPr>
      </w:pPr>
      <w:r w:rsidRPr="00BF0A93">
        <w:t>A full set of activity and transaction events describing ongoing operations</w:t>
      </w:r>
      <w:r w:rsidR="005D1672" w:rsidRPr="00BF0A93">
        <w:t xml:space="preserve">. </w:t>
      </w:r>
      <w:r w:rsidRPr="00BF0A93">
        <w:t>These are used to establish a baseline for what is normal operation, and are monitored for deviations from that baseline. The level of detail is subject to judgment</w:t>
      </w:r>
      <w:r w:rsidR="005D1672" w:rsidRPr="00BF0A93">
        <w:t xml:space="preserve">. </w:t>
      </w:r>
      <w:r w:rsidRPr="00BF0A93">
        <w:t>Details that do not matter in terms of establishing what is normal are left out, especially if they would reveal PHI</w:t>
      </w:r>
      <w:r w:rsidR="005D1672" w:rsidRPr="00BF0A93">
        <w:t xml:space="preserve">. </w:t>
      </w:r>
    </w:p>
    <w:p w14:paraId="538487DA" w14:textId="77777777" w:rsidR="00F71022" w:rsidRPr="00BF0A93" w:rsidRDefault="00F71022" w:rsidP="00E22FF5">
      <w:r w:rsidRPr="00BF0A93">
        <w:t>The event logging is not designed for:</w:t>
      </w:r>
    </w:p>
    <w:p w14:paraId="1E5C9009" w14:textId="77777777" w:rsidR="00F71022" w:rsidRPr="00BF0A93" w:rsidRDefault="00F71022" w:rsidP="00E22FF5">
      <w:pPr>
        <w:pStyle w:val="ListBullet2"/>
        <w:numPr>
          <w:ilvl w:val="0"/>
          <w:numId w:val="40"/>
        </w:numPr>
      </w:pPr>
      <w:r w:rsidRPr="00BF0A93">
        <w:t>Detailed forensic analysis, such as will be performed when surveillance reveals suspicious activity or after a security event is detected</w:t>
      </w:r>
      <w:r w:rsidR="005D1672" w:rsidRPr="00BF0A93">
        <w:t xml:space="preserve">. </w:t>
      </w:r>
      <w:r w:rsidRPr="00BF0A93">
        <w:t>This often needs to be at a level of detail that involves specific design aspects of specific products</w:t>
      </w:r>
      <w:r w:rsidR="005D1672" w:rsidRPr="00BF0A93">
        <w:t xml:space="preserve">. </w:t>
      </w:r>
      <w:r w:rsidRPr="00BF0A93">
        <w:t>ATNA expects that there is a forensic level log for products, and that those products document the design and specific details of their event reports</w:t>
      </w:r>
      <w:r w:rsidR="005D1672" w:rsidRPr="00BF0A93">
        <w:t xml:space="preserve">. </w:t>
      </w:r>
      <w:r w:rsidRPr="00BF0A93">
        <w:t>The forensic log may also use the ATNA schema and transactions, or it may be different.</w:t>
      </w:r>
    </w:p>
    <w:p w14:paraId="600E7AF1" w14:textId="77777777" w:rsidR="00F71022" w:rsidRPr="00BF0A93" w:rsidRDefault="00F71022" w:rsidP="00E22FF5">
      <w:pPr>
        <w:pStyle w:val="ListBullet2"/>
        <w:numPr>
          <w:ilvl w:val="0"/>
          <w:numId w:val="40"/>
        </w:numPr>
      </w:pPr>
      <w:r w:rsidRPr="00BF0A93">
        <w:t>Workflow performance analysis log, such as is typical in tightly coordinated system controls</w:t>
      </w:r>
      <w:r w:rsidR="005D1672" w:rsidRPr="00BF0A93">
        <w:t xml:space="preserve">. </w:t>
      </w:r>
      <w:r w:rsidRPr="00BF0A93">
        <w:t>The ATNA events were chosen for privacy and security surveillance, not for system or staff performance purposes</w:t>
      </w:r>
      <w:r w:rsidR="005D1672" w:rsidRPr="00BF0A93">
        <w:t xml:space="preserve">. </w:t>
      </w:r>
      <w:r w:rsidRPr="00BF0A93">
        <w:t>A workflow analysis log may also use the ATNA schema and transactions, or it may be different.</w:t>
      </w:r>
    </w:p>
    <w:p w14:paraId="268F48F1" w14:textId="0BBE956A" w:rsidR="00F71022" w:rsidRPr="00BF0A93" w:rsidRDefault="00F71022" w:rsidP="00E22FF5">
      <w:pPr>
        <w:pStyle w:val="Heading5"/>
        <w:numPr>
          <w:ilvl w:val="0"/>
          <w:numId w:val="0"/>
        </w:numPr>
        <w:rPr>
          <w:noProof w:val="0"/>
        </w:rPr>
      </w:pPr>
      <w:bookmarkStart w:id="2133" w:name="_Toc325615875"/>
      <w:r w:rsidRPr="00BF0A93">
        <w:rPr>
          <w:noProof w:val="0"/>
        </w:rPr>
        <w:t>9.4.1.3.1</w:t>
      </w:r>
      <w:r w:rsidR="00D15F29">
        <w:rPr>
          <w:noProof w:val="0"/>
        </w:rPr>
        <w:t xml:space="preserve"> </w:t>
      </w:r>
      <w:r w:rsidRPr="00BF0A93">
        <w:rPr>
          <w:noProof w:val="0"/>
        </w:rPr>
        <w:t>Events</w:t>
      </w:r>
      <w:bookmarkEnd w:id="2133"/>
    </w:p>
    <w:p w14:paraId="61EE13C6" w14:textId="2976B291" w:rsidR="00F71022" w:rsidRPr="00BF0A93" w:rsidRDefault="00F71022" w:rsidP="00E22FF5">
      <w:pPr>
        <w:pStyle w:val="Heading6"/>
        <w:numPr>
          <w:ilvl w:val="0"/>
          <w:numId w:val="0"/>
        </w:numPr>
        <w:rPr>
          <w:noProof w:val="0"/>
        </w:rPr>
      </w:pPr>
      <w:bookmarkStart w:id="2134" w:name="_Toc325615876"/>
      <w:r w:rsidRPr="00BF0A93">
        <w:rPr>
          <w:noProof w:val="0"/>
        </w:rPr>
        <w:t>9.4.1.3.1.1</w:t>
      </w:r>
      <w:r w:rsidR="00D15F29">
        <w:rPr>
          <w:noProof w:val="0"/>
        </w:rPr>
        <w:t xml:space="preserve"> </w:t>
      </w:r>
      <w:r w:rsidRPr="00BF0A93">
        <w:rPr>
          <w:noProof w:val="0"/>
        </w:rPr>
        <w:t>Activity</w:t>
      </w:r>
      <w:bookmarkEnd w:id="2134"/>
    </w:p>
    <w:p w14:paraId="0579850D" w14:textId="5FCC040E" w:rsidR="00F71022" w:rsidRPr="00BF0A93" w:rsidRDefault="00F71022" w:rsidP="00E22FF5">
      <w:pPr>
        <w:pStyle w:val="BodyText"/>
      </w:pPr>
      <w:r w:rsidRPr="00BF0A93">
        <w:t xml:space="preserve">The ATNA </w:t>
      </w:r>
      <w:r w:rsidR="005D5F3F" w:rsidRPr="00BF0A93">
        <w:t>Profile</w:t>
      </w:r>
      <w:r w:rsidRPr="00BF0A93">
        <w:t xml:space="preserve"> defines events related to activities of the IHE actors and system components that are grouped with a secure actor</w:t>
      </w:r>
      <w:r w:rsidR="005D1672" w:rsidRPr="00BF0A93">
        <w:t xml:space="preserve">. </w:t>
      </w:r>
      <w:r w:rsidRPr="00BF0A93">
        <w:t>These include events such as system startup, user login (both success and failure), access control violation, etc</w:t>
      </w:r>
      <w:r w:rsidR="005D1672" w:rsidRPr="00BF0A93">
        <w:t xml:space="preserve">. </w:t>
      </w:r>
      <w:r w:rsidRPr="00BF0A93">
        <w:t>ATNA requires that these be detected and reported.</w:t>
      </w:r>
    </w:p>
    <w:p w14:paraId="21F1E957" w14:textId="77777777" w:rsidR="00F71022" w:rsidRPr="00BF0A93" w:rsidRDefault="00F71022" w:rsidP="00E22FF5">
      <w:pPr>
        <w:pStyle w:val="BodyText"/>
      </w:pPr>
      <w:r w:rsidRPr="00BF0A93">
        <w:t>These events are described in ITI TF-2a: 3.20. Further event description information may also be found in DICOM PS3.15 Annex A.5.</w:t>
      </w:r>
    </w:p>
    <w:p w14:paraId="58916920" w14:textId="49AD1AD9" w:rsidR="00F71022" w:rsidRPr="00BF0A93" w:rsidRDefault="00F71022" w:rsidP="00E22FF5">
      <w:pPr>
        <w:pStyle w:val="Heading6"/>
        <w:numPr>
          <w:ilvl w:val="0"/>
          <w:numId w:val="0"/>
        </w:numPr>
        <w:rPr>
          <w:noProof w:val="0"/>
        </w:rPr>
      </w:pPr>
      <w:bookmarkStart w:id="2135" w:name="_Toc325615877"/>
      <w:r w:rsidRPr="00BF0A93">
        <w:rPr>
          <w:noProof w:val="0"/>
        </w:rPr>
        <w:lastRenderedPageBreak/>
        <w:t>9.4.1.3.1.2</w:t>
      </w:r>
      <w:r w:rsidR="00D15F29">
        <w:rPr>
          <w:noProof w:val="0"/>
        </w:rPr>
        <w:t xml:space="preserve"> </w:t>
      </w:r>
      <w:r w:rsidRPr="00BF0A93">
        <w:rPr>
          <w:noProof w:val="0"/>
        </w:rPr>
        <w:t>Transaction</w:t>
      </w:r>
      <w:bookmarkEnd w:id="2135"/>
    </w:p>
    <w:p w14:paraId="5D7AC525" w14:textId="77777777" w:rsidR="00F71022" w:rsidRPr="00BF0A93" w:rsidRDefault="00F71022" w:rsidP="00E22FF5">
      <w:pPr>
        <w:pStyle w:val="BodyText"/>
      </w:pPr>
      <w:r w:rsidRPr="00BF0A93">
        <w:t>IHE profiles that define transactions may define events and specify the event reporting structure for those events</w:t>
      </w:r>
      <w:r w:rsidR="005D1672" w:rsidRPr="00BF0A93">
        <w:t xml:space="preserve">. </w:t>
      </w:r>
      <w:r w:rsidRPr="00BF0A93">
        <w:t>These definitions are found in the Security Considerations section of transaction specifications in Volume 2 of the ITI Technical Framework and technical frameworks in other IHE domains</w:t>
      </w:r>
    </w:p>
    <w:p w14:paraId="49E9F216" w14:textId="77777777" w:rsidR="00F71022" w:rsidRPr="00BF0A93" w:rsidRDefault="00F71022" w:rsidP="00AA50EB">
      <w:pPr>
        <w:pStyle w:val="Heading6"/>
        <w:numPr>
          <w:ilvl w:val="0"/>
          <w:numId w:val="0"/>
        </w:numPr>
        <w:rPr>
          <w:noProof w:val="0"/>
        </w:rPr>
      </w:pPr>
      <w:bookmarkStart w:id="2136" w:name="_Toc325615878"/>
      <w:r w:rsidRPr="00BF0A93">
        <w:rPr>
          <w:noProof w:val="0"/>
        </w:rPr>
        <w:t>9.4.1.3.1.3 Product Specific</w:t>
      </w:r>
      <w:bookmarkEnd w:id="2136"/>
    </w:p>
    <w:p w14:paraId="2EF90112" w14:textId="77777777" w:rsidR="00F71022" w:rsidRPr="00BF0A93" w:rsidRDefault="00F71022" w:rsidP="00E22FF5">
      <w:pPr>
        <w:pStyle w:val="BodyText"/>
      </w:pPr>
      <w:r w:rsidRPr="00BF0A93">
        <w:t>Individual products are permitted to report other events and use the DICOM event structure for this purpose</w:t>
      </w:r>
      <w:r w:rsidR="005D1672" w:rsidRPr="00BF0A93">
        <w:t xml:space="preserve">. </w:t>
      </w:r>
      <w:r w:rsidRPr="00BF0A93">
        <w:t>Audit Report Repositories shall accept any such reports into the repository.</w:t>
      </w:r>
    </w:p>
    <w:p w14:paraId="21AAE988" w14:textId="10EBDD30" w:rsidR="00F71022" w:rsidRPr="00BF0A93" w:rsidRDefault="00F71022" w:rsidP="00E22FF5">
      <w:pPr>
        <w:pStyle w:val="Heading5"/>
        <w:numPr>
          <w:ilvl w:val="0"/>
          <w:numId w:val="0"/>
        </w:numPr>
        <w:rPr>
          <w:noProof w:val="0"/>
        </w:rPr>
      </w:pPr>
      <w:bookmarkStart w:id="2137" w:name="_Toc325615879"/>
      <w:r w:rsidRPr="00BF0A93">
        <w:rPr>
          <w:noProof w:val="0"/>
        </w:rPr>
        <w:t>9.4.1.3.2</w:t>
      </w:r>
      <w:r w:rsidR="00D15F29">
        <w:rPr>
          <w:noProof w:val="0"/>
        </w:rPr>
        <w:t xml:space="preserve"> </w:t>
      </w:r>
      <w:r w:rsidRPr="00BF0A93">
        <w:rPr>
          <w:noProof w:val="0"/>
        </w:rPr>
        <w:t>Encoding</w:t>
      </w:r>
      <w:bookmarkEnd w:id="2137"/>
    </w:p>
    <w:p w14:paraId="34CDBFA7" w14:textId="77777777" w:rsidR="00F71022" w:rsidRPr="00BF0A93" w:rsidRDefault="00F71022" w:rsidP="00E22FF5">
      <w:pPr>
        <w:pStyle w:val="BodyText"/>
      </w:pPr>
      <w:r w:rsidRPr="00BF0A93">
        <w:t>Events are encoded in accordance with DICOM PS3.15 Annex A.5</w:t>
      </w:r>
      <w:r w:rsidR="005D1672" w:rsidRPr="00BF0A93">
        <w:t xml:space="preserve">. </w:t>
      </w:r>
      <w:r w:rsidRPr="00BF0A93">
        <w:t>This is an extensible XML schema definition.</w:t>
      </w:r>
    </w:p>
    <w:p w14:paraId="543E3AD0" w14:textId="4391328F" w:rsidR="00F71022" w:rsidRPr="00BF0A93" w:rsidRDefault="00F71022" w:rsidP="00E22FF5">
      <w:pPr>
        <w:pStyle w:val="Heading5"/>
        <w:numPr>
          <w:ilvl w:val="0"/>
          <w:numId w:val="0"/>
        </w:numPr>
        <w:rPr>
          <w:noProof w:val="0"/>
        </w:rPr>
      </w:pPr>
      <w:bookmarkStart w:id="2138" w:name="_Toc325615880"/>
      <w:r w:rsidRPr="00BF0A93">
        <w:rPr>
          <w:noProof w:val="0"/>
        </w:rPr>
        <w:t>9.4.1.3.3</w:t>
      </w:r>
      <w:r w:rsidR="00D15F29">
        <w:rPr>
          <w:noProof w:val="0"/>
        </w:rPr>
        <w:t xml:space="preserve"> </w:t>
      </w:r>
      <w:r w:rsidRPr="00BF0A93">
        <w:rPr>
          <w:noProof w:val="0"/>
        </w:rPr>
        <w:t>Transport</w:t>
      </w:r>
      <w:bookmarkEnd w:id="2138"/>
    </w:p>
    <w:p w14:paraId="726332E6" w14:textId="77777777" w:rsidR="00F71022" w:rsidRPr="00BF0A93" w:rsidRDefault="00F71022" w:rsidP="00E22FF5">
      <w:pPr>
        <w:pStyle w:val="BodyText"/>
      </w:pPr>
      <w:r w:rsidRPr="00BF0A93">
        <w:t>The ATNA Profile specifies the use of transports from DICOM PS3.15 Annex A.5</w:t>
      </w:r>
      <w:r w:rsidR="005D1672" w:rsidRPr="00BF0A93">
        <w:t xml:space="preserve">. </w:t>
      </w:r>
      <w:r w:rsidRPr="00BF0A93">
        <w:t xml:space="preserve">It specifies Syslog Protocols as the mechanism for logging audit record messages to the audit record repository. </w:t>
      </w:r>
    </w:p>
    <w:p w14:paraId="62A48CA0" w14:textId="77777777" w:rsidR="00F71022" w:rsidRPr="00BF0A93" w:rsidRDefault="00F71022" w:rsidP="00E22FF5">
      <w:r w:rsidRPr="00BF0A93">
        <w:t>There are two standard transports specified in ITI TF-2a: 3.20</w:t>
      </w:r>
      <w:r w:rsidR="005D1672" w:rsidRPr="00BF0A93">
        <w:t xml:space="preserve">. </w:t>
      </w:r>
      <w:r w:rsidRPr="00BF0A93">
        <w:t>The Audit Record Repository shall support both transports</w:t>
      </w:r>
      <w:r w:rsidR="005D1672" w:rsidRPr="00BF0A93">
        <w:t xml:space="preserve">. </w:t>
      </w:r>
      <w:r w:rsidRPr="00BF0A93">
        <w:t>The Secure Node and Secure Application implementations can choose either transport.</w:t>
      </w:r>
    </w:p>
    <w:p w14:paraId="5DB3C5B1" w14:textId="77777777" w:rsidR="00F71022" w:rsidRPr="00BF0A93" w:rsidRDefault="00F71022" w:rsidP="00E22FF5">
      <w:pPr>
        <w:pStyle w:val="BodyText"/>
      </w:pPr>
      <w:r w:rsidRPr="00BF0A93">
        <w:t>The choice of transport can be made to fit the needs of individual deployments and nodes</w:t>
      </w:r>
      <w:r w:rsidR="005D1672" w:rsidRPr="00BF0A93">
        <w:t xml:space="preserve">. </w:t>
      </w:r>
      <w:r w:rsidRPr="00BF0A93">
        <w:t>Both transports are widely used in the IT industry.</w:t>
      </w:r>
    </w:p>
    <w:p w14:paraId="54B402E6" w14:textId="77777777" w:rsidR="00F71022" w:rsidRPr="00BF0A93" w:rsidRDefault="00F71022" w:rsidP="00E22FF5">
      <w:pPr>
        <w:pStyle w:val="Heading3"/>
        <w:keepNext w:val="0"/>
        <w:numPr>
          <w:ilvl w:val="0"/>
          <w:numId w:val="0"/>
        </w:numPr>
        <w:rPr>
          <w:bCs/>
          <w:noProof w:val="0"/>
        </w:rPr>
      </w:pPr>
      <w:bookmarkStart w:id="2139" w:name="_Toc325615881"/>
      <w:bookmarkStart w:id="2140" w:name="_Toc487039054"/>
      <w:bookmarkStart w:id="2141" w:name="_Toc488068155"/>
      <w:bookmarkStart w:id="2142" w:name="_Toc488068588"/>
      <w:bookmarkStart w:id="2143" w:name="_Toc488074915"/>
      <w:bookmarkStart w:id="2144" w:name="_Toc13752290"/>
      <w:r w:rsidRPr="00BF0A93">
        <w:rPr>
          <w:bCs/>
          <w:noProof w:val="0"/>
        </w:rPr>
        <w:t>9.4.2 Use Cases</w:t>
      </w:r>
      <w:bookmarkEnd w:id="2139"/>
      <w:bookmarkEnd w:id="2140"/>
      <w:bookmarkEnd w:id="2141"/>
      <w:bookmarkEnd w:id="2142"/>
      <w:bookmarkEnd w:id="2143"/>
      <w:bookmarkEnd w:id="2144"/>
    </w:p>
    <w:p w14:paraId="18E0051A" w14:textId="77777777" w:rsidR="00F71022" w:rsidRPr="00BF0A93" w:rsidRDefault="00F71022" w:rsidP="00E22FF5">
      <w:pPr>
        <w:pStyle w:val="BodyText"/>
      </w:pPr>
      <w:r w:rsidRPr="00BF0A93">
        <w:t>The security measures in the Audit Trail and Node Authentication Integration Profile are user authentication, node authentication, and generation of audit records. Node authentication and user authentication define a number of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BF0A93" w:rsidRDefault="00F71022" w:rsidP="00E22FF5">
      <w:pPr>
        <w:pStyle w:val="ListNumber2"/>
        <w:numPr>
          <w:ilvl w:val="0"/>
          <w:numId w:val="23"/>
        </w:numPr>
      </w:pPr>
      <w:r w:rsidRPr="00BF0A93">
        <w:t xml:space="preserve">Messages formatted in accordance with the IHE Audit Message format. This is a combination of the DICOM Audit Messages format and IHE extensions. </w:t>
      </w:r>
    </w:p>
    <w:p w14:paraId="1067515D" w14:textId="77777777" w:rsidR="00F71022" w:rsidRPr="00BF0A93" w:rsidRDefault="00F71022" w:rsidP="00E22FF5">
      <w:pPr>
        <w:pStyle w:val="ListNumber2"/>
        <w:numPr>
          <w:ilvl w:val="0"/>
          <w:numId w:val="23"/>
        </w:numPr>
      </w:pPr>
      <w:r w:rsidRPr="00BF0A93">
        <w:t>The predecessor IHE Provisional Audit Message format. This format is preserved to provide backwards compatibility for older systems.</w:t>
      </w:r>
    </w:p>
    <w:p w14:paraId="66A90B8A" w14:textId="77777777" w:rsidR="00F71022" w:rsidRPr="00BF0A93" w:rsidRDefault="00F71022" w:rsidP="00E22FF5">
      <w:pPr>
        <w:pStyle w:val="BodyText"/>
      </w:pPr>
      <w:r w:rsidRPr="00BF0A93">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BF0A93" w:rsidRDefault="00F71022" w:rsidP="00E22FF5">
      <w:pPr>
        <w:pStyle w:val="Heading4"/>
        <w:numPr>
          <w:ilvl w:val="0"/>
          <w:numId w:val="0"/>
        </w:numPr>
        <w:rPr>
          <w:noProof w:val="0"/>
        </w:rPr>
      </w:pPr>
      <w:bookmarkStart w:id="2145" w:name="_Toc430278724"/>
      <w:bookmarkStart w:id="2146" w:name="_Toc325615882"/>
      <w:r w:rsidRPr="00BF0A93">
        <w:rPr>
          <w:noProof w:val="0"/>
        </w:rPr>
        <w:lastRenderedPageBreak/>
        <w:t>9.4.2.1</w:t>
      </w:r>
      <w:r w:rsidR="00D15F29">
        <w:rPr>
          <w:noProof w:val="0"/>
        </w:rPr>
        <w:t xml:space="preserve"> </w:t>
      </w:r>
      <w:r w:rsidRPr="00BF0A93">
        <w:rPr>
          <w:noProof w:val="0"/>
        </w:rPr>
        <w:t>Normal Node Process Flow</w:t>
      </w:r>
      <w:bookmarkEnd w:id="2145"/>
      <w:bookmarkEnd w:id="2146"/>
    </w:p>
    <w:p w14:paraId="0F3CB95F" w14:textId="77777777" w:rsidR="00F71022" w:rsidRPr="00BF0A93" w:rsidRDefault="00F71022" w:rsidP="00E22FF5">
      <w:pPr>
        <w:pStyle w:val="BodyText"/>
      </w:pPr>
      <w:r w:rsidRPr="00BF0A93">
        <w:t>The following scenario shows how the IHE security measures operate for authorized access to PHI from an authorized node in the network:</w:t>
      </w:r>
    </w:p>
    <w:p w14:paraId="27A02849" w14:textId="77777777" w:rsidR="00F71022" w:rsidRPr="00BF0A93" w:rsidRDefault="00F71022" w:rsidP="00AA50EB">
      <w:pPr>
        <w:pStyle w:val="ListNumber2"/>
        <w:numPr>
          <w:ilvl w:val="0"/>
          <w:numId w:val="221"/>
        </w:numPr>
        <w:rPr>
          <w:rStyle w:val="LineNumber"/>
        </w:rPr>
      </w:pPr>
      <w:r w:rsidRPr="00BF0A93">
        <w:rPr>
          <w:rStyle w:val="LineNumber"/>
        </w:rPr>
        <w:t>Time synchronization occurs independently. These transactions may take place at any time. Correct time is needed to generate audit records with a correct timestamp.</w:t>
      </w:r>
    </w:p>
    <w:p w14:paraId="463649E4" w14:textId="77777777" w:rsidR="00F71022" w:rsidRPr="00BF0A93" w:rsidRDefault="00F71022" w:rsidP="00AA50EB">
      <w:pPr>
        <w:pStyle w:val="ListNumber2"/>
        <w:numPr>
          <w:ilvl w:val="0"/>
          <w:numId w:val="221"/>
        </w:numPr>
        <w:rPr>
          <w:rStyle w:val="LineNumber"/>
        </w:rPr>
      </w:pPr>
      <w:r w:rsidRPr="00BF0A93">
        <w:rPr>
          <w:rStyle w:val="LineNumber"/>
        </w:rPr>
        <w:t>A user logs on to Image Display.</w:t>
      </w:r>
      <w:r w:rsidRPr="00BF0A93">
        <w:rPr>
          <w:rStyle w:val="LineNumber"/>
        </w:rPr>
        <w:br/>
        <w:t>The user enters valid credentials and is authorized to access the node.</w:t>
      </w:r>
    </w:p>
    <w:p w14:paraId="2BBD93B6" w14:textId="77777777" w:rsidR="00F71022" w:rsidRPr="00BF0A93" w:rsidRDefault="00F71022" w:rsidP="00AA50EB">
      <w:pPr>
        <w:pStyle w:val="ListNumber2"/>
        <w:numPr>
          <w:ilvl w:val="0"/>
          <w:numId w:val="221"/>
        </w:numPr>
        <w:rPr>
          <w:rStyle w:val="LineNumber"/>
        </w:rPr>
      </w:pPr>
      <w:r w:rsidRPr="00BF0A93">
        <w:rPr>
          <w:rStyle w:val="LineNumber"/>
        </w:rPr>
        <w:t>The Image Display generates audit records.</w:t>
      </w:r>
    </w:p>
    <w:p w14:paraId="22D86577" w14:textId="77777777" w:rsidR="00F71022" w:rsidRPr="00BF0A93" w:rsidRDefault="00F71022" w:rsidP="00AA50EB">
      <w:pPr>
        <w:pStyle w:val="ListNumber2"/>
        <w:numPr>
          <w:ilvl w:val="0"/>
          <w:numId w:val="221"/>
        </w:numPr>
        <w:rPr>
          <w:rStyle w:val="LineNumber"/>
        </w:rPr>
      </w:pPr>
      <w:r w:rsidRPr="00BF0A93">
        <w:rPr>
          <w:rStyle w:val="LineNumber"/>
        </w:rPr>
        <w:t>The user wants to query/retrieve and view some images.</w:t>
      </w:r>
      <w:r w:rsidRPr="00BF0A93">
        <w:rPr>
          <w:rStyle w:val="LineNumber"/>
        </w:rPr>
        <w:br/>
        <w:t>Before image transactions can take place, an authentication process between the Image Display and the Image Manager takes place.</w:t>
      </w:r>
    </w:p>
    <w:p w14:paraId="62B9507C" w14:textId="77777777" w:rsidR="00F71022" w:rsidRPr="00BF0A93" w:rsidRDefault="00F71022" w:rsidP="00AA50EB">
      <w:pPr>
        <w:pStyle w:val="ListNumber2"/>
        <w:numPr>
          <w:ilvl w:val="0"/>
          <w:numId w:val="221"/>
        </w:numPr>
        <w:rPr>
          <w:rStyle w:val="LineNumber"/>
        </w:rPr>
      </w:pPr>
      <w:r w:rsidRPr="00BF0A93">
        <w:rPr>
          <w:rStyle w:val="LineNumber"/>
        </w:rPr>
        <w:t>Following node authentication, the Image Display initiates the query/retrieve transactions.</w:t>
      </w:r>
    </w:p>
    <w:p w14:paraId="7A517F1C" w14:textId="77777777" w:rsidR="00F71022" w:rsidRPr="00BF0A93" w:rsidRDefault="00F71022" w:rsidP="00AA50EB">
      <w:pPr>
        <w:pStyle w:val="ListNumber2"/>
        <w:numPr>
          <w:ilvl w:val="0"/>
          <w:numId w:val="221"/>
        </w:numPr>
        <w:rPr>
          <w:rStyle w:val="LineNumber"/>
        </w:rPr>
      </w:pPr>
      <w:r w:rsidRPr="00BF0A93">
        <w:rPr>
          <w:rStyle w:val="LineNumber"/>
        </w:rPr>
        <w:t>The Image Display and Image Manager generate audit records.</w:t>
      </w:r>
    </w:p>
    <w:p w14:paraId="23863BC0" w14:textId="77777777" w:rsidR="00F71022" w:rsidRPr="00BF0A93" w:rsidRDefault="00F71022" w:rsidP="00E22FF5">
      <w:pPr>
        <w:pStyle w:val="BodyText"/>
      </w:pPr>
    </w:p>
    <w:p w14:paraId="6FAF01D9" w14:textId="77777777" w:rsidR="00F71022" w:rsidRPr="00BF0A93" w:rsidRDefault="008105ED" w:rsidP="00E22FF5">
      <w:pPr>
        <w:pStyle w:val="BodyText"/>
        <w:jc w:val="center"/>
      </w:pPr>
      <w:r w:rsidRPr="00BF0A93">
        <w:rPr>
          <w:noProof/>
        </w:rPr>
        <w:object w:dxaOrig="9071" w:dyaOrig="10418" w14:anchorId="22845267">
          <v:shape id="_x0000_i1087" type="#_x0000_t75" alt="" style="width:453.75pt;height:546.8pt;mso-width-percent:0;mso-height-percent:0;mso-width-percent:0;mso-height-percent:0" o:ole="" filled="t">
            <v:fill color2="black"/>
            <v:imagedata r:id="rId69" o:title=""/>
          </v:shape>
          <o:OLEObject Type="Embed" ProgID="Word.Picture.8" ShapeID="_x0000_i1087" DrawAspect="Content" ObjectID="_1646729185" r:id="rId70"/>
        </w:object>
      </w:r>
      <w:r w:rsidR="00F71022" w:rsidRPr="00BF0A93">
        <w:t xml:space="preserve"> </w:t>
      </w:r>
    </w:p>
    <w:p w14:paraId="27E6DE84" w14:textId="77777777" w:rsidR="00F71022" w:rsidRPr="00BF0A93" w:rsidRDefault="00F71022" w:rsidP="00E22FF5">
      <w:pPr>
        <w:pStyle w:val="FigureTitle"/>
      </w:pPr>
      <w:r w:rsidRPr="00BF0A93">
        <w:t>Figure 9.4.2.1-1: Authorized Node Process Flow</w:t>
      </w:r>
    </w:p>
    <w:p w14:paraId="5EF32B05" w14:textId="1A5B00D3" w:rsidR="00F71022" w:rsidRPr="00BF0A93" w:rsidRDefault="00F71022" w:rsidP="00E22FF5">
      <w:pPr>
        <w:pStyle w:val="Heading4"/>
        <w:numPr>
          <w:ilvl w:val="0"/>
          <w:numId w:val="0"/>
        </w:numPr>
        <w:rPr>
          <w:noProof w:val="0"/>
        </w:rPr>
      </w:pPr>
      <w:bookmarkStart w:id="2147" w:name="_Toc430278725"/>
      <w:bookmarkStart w:id="2148" w:name="_Toc325615883"/>
      <w:r w:rsidRPr="00BF0A93">
        <w:rPr>
          <w:noProof w:val="0"/>
        </w:rPr>
        <w:lastRenderedPageBreak/>
        <w:t>9.4.2.2</w:t>
      </w:r>
      <w:r w:rsidR="00D15F29">
        <w:rPr>
          <w:noProof w:val="0"/>
        </w:rPr>
        <w:t xml:space="preserve"> </w:t>
      </w:r>
      <w:r w:rsidRPr="00BF0A93">
        <w:rPr>
          <w:noProof w:val="0"/>
        </w:rPr>
        <w:t>Unauthorized Node Process Flow</w:t>
      </w:r>
      <w:bookmarkEnd w:id="2147"/>
      <w:bookmarkEnd w:id="2148"/>
    </w:p>
    <w:p w14:paraId="31C63A15" w14:textId="77777777" w:rsidR="00F71022" w:rsidRPr="00BF0A93" w:rsidRDefault="00F71022" w:rsidP="00E22FF5">
      <w:pPr>
        <w:pStyle w:val="BodyText"/>
        <w:tabs>
          <w:tab w:val="left" w:pos="5940"/>
        </w:tabs>
      </w:pPr>
      <w:r w:rsidRPr="00BF0A93">
        <w:t>The following scenario shows how the IHE security measures help to prevent unauthorized access to PHI from an unauthorized node in the network:</w:t>
      </w:r>
    </w:p>
    <w:p w14:paraId="1CAEF440" w14:textId="30C4710B" w:rsidR="00F71022" w:rsidRPr="00BF0A93" w:rsidRDefault="00F71022" w:rsidP="00390562">
      <w:pPr>
        <w:pStyle w:val="ListNumber2"/>
        <w:numPr>
          <w:ilvl w:val="0"/>
          <w:numId w:val="93"/>
        </w:numPr>
      </w:pPr>
      <w:r w:rsidRPr="00BF0A93">
        <w:t>An unauthorized node tries to query the Lab Automation Manager/Secure Node for information. This fails because no authentication has taken place, and an audit record is generated.</w:t>
      </w:r>
    </w:p>
    <w:p w14:paraId="7EDCECB3" w14:textId="77777777" w:rsidR="00F71022" w:rsidRPr="00BF0A93" w:rsidRDefault="00F71022" w:rsidP="00DB1659">
      <w:pPr>
        <w:pStyle w:val="ListNumber2"/>
        <w:numPr>
          <w:ilvl w:val="0"/>
          <w:numId w:val="93"/>
        </w:numPr>
      </w:pPr>
      <w:r w:rsidRPr="00BF0A93">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BF0A93" w:rsidRDefault="00F71022" w:rsidP="00E22FF5">
      <w:pPr>
        <w:pStyle w:val="BodyText"/>
      </w:pPr>
      <w:r w:rsidRPr="00BF0A93">
        <w:t>Note that the sequencing of the transactions is just one example</w:t>
      </w:r>
      <w:r w:rsidR="005D1672" w:rsidRPr="00BF0A93">
        <w:t xml:space="preserve">. </w:t>
      </w:r>
      <w:r w:rsidRPr="00BF0A93">
        <w:t>Transactions from an unauthorized node are totally unpredictable and may happen in any order.</w:t>
      </w:r>
    </w:p>
    <w:p w14:paraId="2AE423F1" w14:textId="77777777" w:rsidR="00F71022" w:rsidRPr="00BF0A93" w:rsidRDefault="00F71022" w:rsidP="00E22FF5">
      <w:pPr>
        <w:pStyle w:val="BodyText"/>
      </w:pPr>
    </w:p>
    <w:p w14:paraId="0D439FB5" w14:textId="77777777" w:rsidR="00F71022" w:rsidRPr="00BF0A93" w:rsidRDefault="008105ED" w:rsidP="00E22FF5">
      <w:pPr>
        <w:pStyle w:val="BodyText"/>
        <w:jc w:val="center"/>
      </w:pPr>
      <w:r w:rsidRPr="00BF0A93">
        <w:rPr>
          <w:noProof/>
        </w:rPr>
        <w:object w:dxaOrig="9072" w:dyaOrig="5490" w14:anchorId="49DE7639">
          <v:shape id="_x0000_i1086" type="#_x0000_t75" alt="" style="width:453.75pt;height:266.25pt;mso-width-percent:0;mso-height-percent:0;mso-width-percent:0;mso-height-percent:0" o:ole="" filled="t">
            <v:fill color2="black"/>
            <v:imagedata r:id="rId71" o:title="" cropbottom="5156f"/>
          </v:shape>
          <o:OLEObject Type="Embed" ProgID="Word.Picture.8" ShapeID="_x0000_i1086" DrawAspect="Content" ObjectID="_1646729186" r:id="rId72"/>
        </w:object>
      </w:r>
    </w:p>
    <w:p w14:paraId="76529D58" w14:textId="77777777" w:rsidR="00F71022" w:rsidRPr="00BF0A93" w:rsidRDefault="00F71022" w:rsidP="00E22FF5">
      <w:pPr>
        <w:pStyle w:val="FigureTitle"/>
      </w:pPr>
      <w:r w:rsidRPr="00BF0A93">
        <w:t>Figure 9.4.2.2-1: Unauthorized Node Process Flow</w:t>
      </w:r>
    </w:p>
    <w:p w14:paraId="450907D0" w14:textId="303B5DBE" w:rsidR="00F71022" w:rsidRPr="00BF0A93" w:rsidRDefault="00F71022" w:rsidP="00E22FF5">
      <w:pPr>
        <w:pStyle w:val="Heading4"/>
        <w:numPr>
          <w:ilvl w:val="0"/>
          <w:numId w:val="0"/>
        </w:numPr>
        <w:rPr>
          <w:noProof w:val="0"/>
        </w:rPr>
      </w:pPr>
      <w:bookmarkStart w:id="2149" w:name="_Toc430278726"/>
      <w:bookmarkStart w:id="2150" w:name="_Toc325615884"/>
      <w:r w:rsidRPr="00BF0A93">
        <w:rPr>
          <w:noProof w:val="0"/>
        </w:rPr>
        <w:t>9.4.2.3</w:t>
      </w:r>
      <w:r w:rsidR="00D15F29">
        <w:rPr>
          <w:noProof w:val="0"/>
        </w:rPr>
        <w:t xml:space="preserve"> </w:t>
      </w:r>
      <w:r w:rsidRPr="00BF0A93">
        <w:rPr>
          <w:noProof w:val="0"/>
        </w:rPr>
        <w:t>Unauthorized User Process Flow</w:t>
      </w:r>
      <w:bookmarkEnd w:id="2149"/>
      <w:bookmarkEnd w:id="2150"/>
    </w:p>
    <w:p w14:paraId="067D8205" w14:textId="77777777" w:rsidR="00F71022" w:rsidRPr="00BF0A93" w:rsidRDefault="00F71022" w:rsidP="00E22FF5">
      <w:pPr>
        <w:pStyle w:val="BodyText"/>
      </w:pPr>
      <w:r w:rsidRPr="00BF0A93">
        <w:t>The following scenario shows how the IHE security measures help to prevent unauthorized access to PHI from an unauthorized user in the healthcare enterprise:</w:t>
      </w:r>
    </w:p>
    <w:p w14:paraId="17F1A9EC" w14:textId="7B31724F" w:rsidR="00F71022" w:rsidRPr="00BF0A93" w:rsidRDefault="00F71022" w:rsidP="00390562">
      <w:pPr>
        <w:pStyle w:val="ListNumber2"/>
        <w:numPr>
          <w:ilvl w:val="0"/>
          <w:numId w:val="94"/>
        </w:numPr>
      </w:pPr>
      <w:r w:rsidRPr="00BF0A93">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BF0A93" w:rsidRDefault="00F71022" w:rsidP="00E22FF5">
      <w:pPr>
        <w:pStyle w:val="BodyText"/>
      </w:pPr>
    </w:p>
    <w:p w14:paraId="6F1A5EAE" w14:textId="77777777" w:rsidR="00F71022" w:rsidRPr="00BF0A93" w:rsidRDefault="008105ED" w:rsidP="00E22FF5">
      <w:pPr>
        <w:pStyle w:val="BodyText"/>
      </w:pPr>
      <w:r w:rsidRPr="00BF0A93">
        <w:rPr>
          <w:noProof/>
        </w:rPr>
        <w:object w:dxaOrig="9071" w:dyaOrig="5220" w14:anchorId="1121B103">
          <v:shape id="_x0000_i1085" type="#_x0000_t75" alt="" style="width:453.75pt;height:273.75pt;mso-width-percent:0;mso-height-percent:0;mso-width-percent:0;mso-height-percent:0" o:ole="" filled="t">
            <v:fill color2="black"/>
            <v:imagedata r:id="rId73" o:title=""/>
          </v:shape>
          <o:OLEObject Type="Embed" ProgID="Word.Picture.8" ShapeID="_x0000_i1085" DrawAspect="Content" ObjectID="_1646729187" r:id="rId74"/>
        </w:object>
      </w:r>
    </w:p>
    <w:p w14:paraId="61AF1CF0" w14:textId="77777777" w:rsidR="00F71022" w:rsidRPr="00BF0A93" w:rsidRDefault="00F71022" w:rsidP="00E22FF5">
      <w:pPr>
        <w:pStyle w:val="FigureTitle"/>
      </w:pPr>
      <w:r w:rsidRPr="00BF0A93">
        <w:t>Figure 9.4.2.3-1: Unauthorized User Process Flow</w:t>
      </w:r>
    </w:p>
    <w:p w14:paraId="1D5F9486" w14:textId="77777777" w:rsidR="00F71022" w:rsidRPr="00BF0A93" w:rsidRDefault="00F71022" w:rsidP="00E22FF5">
      <w:pPr>
        <w:pStyle w:val="Heading2"/>
        <w:numPr>
          <w:ilvl w:val="0"/>
          <w:numId w:val="0"/>
        </w:numPr>
        <w:rPr>
          <w:noProof w:val="0"/>
        </w:rPr>
      </w:pPr>
      <w:bookmarkStart w:id="2151" w:name="_Toc325615885"/>
      <w:bookmarkStart w:id="2152" w:name="_Toc487039055"/>
      <w:bookmarkStart w:id="2153" w:name="_Toc488068156"/>
      <w:bookmarkStart w:id="2154" w:name="_Toc488068589"/>
      <w:bookmarkStart w:id="2155" w:name="_Toc488074916"/>
      <w:bookmarkStart w:id="2156" w:name="_Toc13752291"/>
      <w:r w:rsidRPr="00BF0A93">
        <w:rPr>
          <w:noProof w:val="0"/>
        </w:rPr>
        <w:t>9.5 ATNA Security Considerations</w:t>
      </w:r>
      <w:bookmarkEnd w:id="2151"/>
      <w:bookmarkEnd w:id="2152"/>
      <w:bookmarkEnd w:id="2153"/>
      <w:bookmarkEnd w:id="2154"/>
      <w:bookmarkEnd w:id="2155"/>
      <w:bookmarkEnd w:id="2156"/>
    </w:p>
    <w:p w14:paraId="76D18782" w14:textId="77777777" w:rsidR="00F71022" w:rsidRPr="00BF0A93" w:rsidRDefault="00F71022" w:rsidP="00E22FF5">
      <w:pPr>
        <w:pStyle w:val="BodyText"/>
      </w:pPr>
      <w:r w:rsidRPr="00BF0A93">
        <w:t>See Section 9.4.</w:t>
      </w:r>
    </w:p>
    <w:p w14:paraId="5F487438" w14:textId="77777777" w:rsidR="00F71022" w:rsidRPr="00BF0A93" w:rsidRDefault="00F71022" w:rsidP="00E22FF5">
      <w:pPr>
        <w:pStyle w:val="Heading2"/>
        <w:numPr>
          <w:ilvl w:val="0"/>
          <w:numId w:val="0"/>
        </w:numPr>
        <w:rPr>
          <w:noProof w:val="0"/>
        </w:rPr>
      </w:pPr>
      <w:bookmarkStart w:id="2157" w:name="_Toc325615886"/>
      <w:bookmarkStart w:id="2158" w:name="_Toc487039056"/>
      <w:bookmarkStart w:id="2159" w:name="_Toc488068157"/>
      <w:bookmarkStart w:id="2160" w:name="_Toc488068590"/>
      <w:bookmarkStart w:id="2161" w:name="_Toc488074917"/>
      <w:bookmarkStart w:id="2162" w:name="_Toc13752292"/>
      <w:r w:rsidRPr="00BF0A93">
        <w:rPr>
          <w:noProof w:val="0"/>
        </w:rPr>
        <w:t>9.6 ATNA Cross Profile Considerations</w:t>
      </w:r>
      <w:bookmarkEnd w:id="2157"/>
      <w:bookmarkEnd w:id="2158"/>
      <w:bookmarkEnd w:id="2159"/>
      <w:bookmarkEnd w:id="2160"/>
      <w:bookmarkEnd w:id="2161"/>
      <w:bookmarkEnd w:id="2162"/>
    </w:p>
    <w:p w14:paraId="799F7B0E" w14:textId="77777777" w:rsidR="00F71022" w:rsidRPr="00BF0A93" w:rsidRDefault="00F71022" w:rsidP="00E22FF5">
      <w:r w:rsidRPr="00BF0A93">
        <w:t>The ITI Technical Framework includes a variety of profiles for other security related purposes</w:t>
      </w:r>
      <w:r w:rsidR="005D1672" w:rsidRPr="00BF0A93">
        <w:t xml:space="preserve">. </w:t>
      </w:r>
      <w:r w:rsidRPr="00BF0A93">
        <w:t>There are also security related aspects of other profiles</w:t>
      </w:r>
      <w:r w:rsidR="005D1672" w:rsidRPr="00BF0A93">
        <w:t xml:space="preserve">. </w:t>
      </w:r>
      <w:r w:rsidRPr="00BF0A93">
        <w:t>For example, the SOAP transport can convey user identification and authentication information.</w:t>
      </w:r>
    </w:p>
    <w:p w14:paraId="7640CBCF" w14:textId="77777777" w:rsidR="00F71022" w:rsidRPr="00BF0A93" w:rsidRDefault="00F71022" w:rsidP="00DB1659">
      <w:r w:rsidRPr="00BF0A93">
        <w:t>These profiles may depend upon the underlying system being a Secure Node or a Secure Applications.</w:t>
      </w:r>
      <w:r w:rsidRPr="00BF0A93">
        <w:rPr>
          <w:rStyle w:val="DeleteText"/>
          <w:b w:val="0"/>
          <w:strike w:val="0"/>
        </w:rPr>
        <w:t xml:space="preserve"> </w:t>
      </w:r>
    </w:p>
    <w:p w14:paraId="2ED7AAA1" w14:textId="77777777" w:rsidR="00F71022" w:rsidRPr="00BF0A93" w:rsidRDefault="00F71022" w:rsidP="00CE43D1">
      <w:pPr>
        <w:pStyle w:val="Heading1"/>
        <w:numPr>
          <w:ilvl w:val="0"/>
          <w:numId w:val="150"/>
        </w:numPr>
        <w:rPr>
          <w:noProof w:val="0"/>
        </w:rPr>
      </w:pPr>
      <w:bookmarkStart w:id="2163" w:name="_Toc237146004"/>
      <w:bookmarkStart w:id="2164" w:name="_1144849850"/>
      <w:bookmarkStart w:id="2165" w:name="_1144849947"/>
      <w:bookmarkStart w:id="2166" w:name="_1148305909"/>
      <w:bookmarkStart w:id="2167" w:name="_1148328221"/>
      <w:bookmarkStart w:id="2168" w:name="_1148328295"/>
      <w:bookmarkStart w:id="2169" w:name="_1148328711"/>
      <w:bookmarkStart w:id="2170" w:name="_1148370985"/>
      <w:bookmarkStart w:id="2171" w:name="_1148371112"/>
      <w:bookmarkStart w:id="2172" w:name="_1148371150"/>
      <w:bookmarkStart w:id="2173" w:name="_1148371205"/>
      <w:bookmarkStart w:id="2174" w:name="_1148371251"/>
      <w:bookmarkStart w:id="2175" w:name="_1148372738"/>
      <w:bookmarkStart w:id="2176" w:name="_1152388861"/>
      <w:bookmarkStart w:id="2177" w:name="_1152640655"/>
      <w:bookmarkStart w:id="2178" w:name="_1152640907"/>
      <w:bookmarkStart w:id="2179" w:name="_1152640953"/>
      <w:bookmarkStart w:id="2180" w:name="_1152645878"/>
      <w:bookmarkStart w:id="2181" w:name="_1184099521"/>
      <w:bookmarkStart w:id="2182" w:name="_1101201765"/>
      <w:bookmarkStart w:id="2183" w:name="_1152389033"/>
      <w:bookmarkStart w:id="2184" w:name="_1152643802"/>
      <w:bookmarkStart w:id="2185" w:name="_1152643948"/>
      <w:bookmarkStart w:id="2186" w:name="_1152645879"/>
      <w:bookmarkStart w:id="2187" w:name="_Toc428962003"/>
      <w:bookmarkStart w:id="2188" w:name="_Toc428962395"/>
      <w:bookmarkStart w:id="2189" w:name="_Toc428963284"/>
      <w:bookmarkStart w:id="2190" w:name="_Toc428963786"/>
      <w:bookmarkStart w:id="2191" w:name="_Toc428968268"/>
      <w:bookmarkStart w:id="2192" w:name="_Toc428974672"/>
      <w:bookmarkStart w:id="2193" w:name="_Toc428976293"/>
      <w:bookmarkStart w:id="2194" w:name="_Toc428989515"/>
      <w:bookmarkStart w:id="2195" w:name="_Toc428989908"/>
      <w:bookmarkStart w:id="2196" w:name="_1078171386"/>
      <w:bookmarkStart w:id="2197" w:name="_1144230476"/>
      <w:bookmarkStart w:id="2198" w:name="_1152389116"/>
      <w:bookmarkStart w:id="2199" w:name="_1152643996"/>
      <w:bookmarkStart w:id="2200" w:name="_1152645881"/>
      <w:bookmarkStart w:id="2201" w:name="_1073501307"/>
      <w:bookmarkStart w:id="2202" w:name="_1078171529"/>
      <w:bookmarkStart w:id="2203" w:name="_1078238224"/>
      <w:bookmarkStart w:id="2204" w:name="_1144230526"/>
      <w:bookmarkStart w:id="2205" w:name="_1152644037"/>
      <w:bookmarkStart w:id="2206" w:name="_1152645882"/>
      <w:bookmarkStart w:id="2207" w:name="_Toc332818643"/>
      <w:bookmarkStart w:id="2208" w:name="_Toc332818937"/>
      <w:bookmarkStart w:id="2209" w:name="_Toc334022162"/>
      <w:bookmarkStart w:id="2210" w:name="_Toc210747739"/>
      <w:bookmarkStart w:id="2211" w:name="_Toc214425629"/>
      <w:bookmarkStart w:id="2212" w:name="_Toc487039057"/>
      <w:bookmarkStart w:id="2213" w:name="_Toc488068158"/>
      <w:bookmarkStart w:id="2214" w:name="_Toc488068591"/>
      <w:bookmarkStart w:id="2215" w:name="_Toc488074918"/>
      <w:bookmarkStart w:id="2216" w:name="_Toc13752293"/>
      <w:bookmarkStart w:id="2217" w:name="_1109709213"/>
      <w:bookmarkStart w:id="2218" w:name="_1078170983"/>
      <w:bookmarkStart w:id="2219" w:name="_1078171098"/>
      <w:bookmarkStart w:id="2220" w:name="_1073496495"/>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r w:rsidRPr="00BF0A93">
        <w:rPr>
          <w:noProof w:val="0"/>
        </w:rPr>
        <w:lastRenderedPageBreak/>
        <w:t>Cross-Enterprise Document Sharing (XDS.b)</w:t>
      </w:r>
      <w:bookmarkEnd w:id="2210"/>
      <w:bookmarkEnd w:id="2211"/>
      <w:bookmarkEnd w:id="2212"/>
      <w:bookmarkEnd w:id="2213"/>
      <w:bookmarkEnd w:id="2214"/>
      <w:bookmarkEnd w:id="2215"/>
      <w:bookmarkEnd w:id="2216"/>
    </w:p>
    <w:p w14:paraId="22B9A1A8" w14:textId="77777777" w:rsidR="00F71022" w:rsidRPr="00BF0A93" w:rsidRDefault="00F71022">
      <w:pPr>
        <w:pStyle w:val="BodyText"/>
      </w:pPr>
      <w:r w:rsidRPr="00BF0A93">
        <w:t xml:space="preserve">The </w:t>
      </w:r>
      <w:r w:rsidRPr="00BF0A93">
        <w:rPr>
          <w:b/>
          <w:bCs/>
          <w:i/>
          <w:iCs/>
        </w:rPr>
        <w:t xml:space="preserve">Cross-Enterprise Document Sharing </w:t>
      </w:r>
      <w:r w:rsidRPr="00BF0A93">
        <w:rPr>
          <w:bCs/>
          <w:iCs/>
        </w:rPr>
        <w:t xml:space="preserve">(XDS.b) </w:t>
      </w:r>
      <w:r w:rsidRPr="00BF0A93">
        <w:t xml:space="preserve">IHE Integration Profile facilitates the registration, distribution and access across health enterprises of patient electronic health records. </w:t>
      </w:r>
    </w:p>
    <w:p w14:paraId="467B623A" w14:textId="77777777" w:rsidR="00F71022" w:rsidRPr="00BF0A93" w:rsidRDefault="00F71022">
      <w:pPr>
        <w:pStyle w:val="BodyText"/>
      </w:pPr>
      <w:r w:rsidRPr="00BF0A93">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BF0A93" w:rsidRDefault="00F71022" w:rsidP="00A52BAE">
      <w:pPr>
        <w:pStyle w:val="BodyText"/>
      </w:pPr>
      <w:r w:rsidRPr="00BF0A93">
        <w:t xml:space="preserve">In the rest of the ITI Technical Framework the term XDS refers generically to any flavor of XDS, currently only XDS.b. </w:t>
      </w:r>
    </w:p>
    <w:p w14:paraId="320C010F" w14:textId="7088199D" w:rsidR="00F71022" w:rsidRPr="00BF0A93" w:rsidRDefault="00F71022" w:rsidP="00A52BAE">
      <w:pPr>
        <w:pStyle w:val="BodyText"/>
      </w:pPr>
      <w:r w:rsidRPr="00BF0A93">
        <w:t>The XDS.b</w:t>
      </w:r>
      <w:r w:rsidR="00CC06A2">
        <w:t xml:space="preserve"> </w:t>
      </w:r>
      <w:r w:rsidRPr="00BF0A93">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BF0A93" w:rsidRDefault="00F71022">
      <w:pPr>
        <w:pStyle w:val="BodyText"/>
      </w:pPr>
      <w:r w:rsidRPr="00BF0A93">
        <w:t>Examples of XDS Affinity Domains include:</w:t>
      </w:r>
    </w:p>
    <w:p w14:paraId="107FF415" w14:textId="77777777" w:rsidR="00F71022" w:rsidRPr="00BF0A93" w:rsidRDefault="00F71022" w:rsidP="00BC2927">
      <w:pPr>
        <w:pStyle w:val="ListBullet2"/>
        <w:numPr>
          <w:ilvl w:val="0"/>
          <w:numId w:val="53"/>
        </w:numPr>
      </w:pPr>
      <w:r w:rsidRPr="00BF0A93">
        <w:t>Community of Care supported by a regional health information organization in order to serve all patients in a given region.</w:t>
      </w:r>
    </w:p>
    <w:p w14:paraId="17C37577" w14:textId="77777777" w:rsidR="00F71022" w:rsidRPr="00BF0A93" w:rsidRDefault="00F71022" w:rsidP="00BC2927">
      <w:pPr>
        <w:pStyle w:val="ListBullet2"/>
        <w:numPr>
          <w:ilvl w:val="0"/>
          <w:numId w:val="53"/>
        </w:numPr>
      </w:pPr>
      <w:r w:rsidRPr="00BF0A93">
        <w:t>Nationwide EHR</w:t>
      </w:r>
    </w:p>
    <w:p w14:paraId="407E13AC" w14:textId="77777777" w:rsidR="00F71022" w:rsidRPr="00BF0A93" w:rsidRDefault="00F71022" w:rsidP="00BC2927">
      <w:pPr>
        <w:pStyle w:val="ListBullet2"/>
        <w:numPr>
          <w:ilvl w:val="0"/>
          <w:numId w:val="53"/>
        </w:numPr>
      </w:pPr>
      <w:r w:rsidRPr="00BF0A93">
        <w:t xml:space="preserve">Specialized or Disease-oriented Care </w:t>
      </w:r>
    </w:p>
    <w:p w14:paraId="3FC5853A" w14:textId="77777777" w:rsidR="00F71022" w:rsidRPr="00BF0A93" w:rsidRDefault="00F71022" w:rsidP="00AA50EB">
      <w:pPr>
        <w:pStyle w:val="ListBullet3"/>
        <w:rPr>
          <w:rStyle w:val="BodyTextCharChar"/>
          <w:noProof w:val="0"/>
        </w:rPr>
      </w:pPr>
      <w:r w:rsidRPr="00BF0A93">
        <w:rPr>
          <w:rStyle w:val="BodyTextCharChar"/>
          <w:noProof w:val="0"/>
        </w:rPr>
        <w:t>Cardiology Specialists and an Acute Cardiology Center</w:t>
      </w:r>
    </w:p>
    <w:p w14:paraId="1794D073" w14:textId="77777777" w:rsidR="00F71022" w:rsidRPr="00BF0A93" w:rsidRDefault="00F71022" w:rsidP="00AA50EB">
      <w:pPr>
        <w:pStyle w:val="ListBullet3"/>
        <w:rPr>
          <w:rStyle w:val="BodyTextCharChar"/>
          <w:noProof w:val="0"/>
        </w:rPr>
      </w:pPr>
      <w:r w:rsidRPr="00BF0A93">
        <w:rPr>
          <w:rStyle w:val="BodyTextCharChar"/>
          <w:noProof w:val="0"/>
        </w:rPr>
        <w:t>Oncology network</w:t>
      </w:r>
    </w:p>
    <w:p w14:paraId="430D7F1A" w14:textId="77777777" w:rsidR="00F71022" w:rsidRPr="00BF0A93" w:rsidRDefault="00F71022" w:rsidP="00AA50EB">
      <w:pPr>
        <w:pStyle w:val="ListBullet3"/>
        <w:rPr>
          <w:rStyle w:val="BodyTextCharChar"/>
          <w:noProof w:val="0"/>
        </w:rPr>
      </w:pPr>
      <w:r w:rsidRPr="00BF0A93">
        <w:rPr>
          <w:rStyle w:val="BodyTextCharChar"/>
          <w:noProof w:val="0"/>
        </w:rPr>
        <w:t>Diabetes network</w:t>
      </w:r>
    </w:p>
    <w:p w14:paraId="77D1F28A" w14:textId="77777777" w:rsidR="00F71022" w:rsidRPr="00BF0A93" w:rsidRDefault="00F71022" w:rsidP="00BC2927">
      <w:pPr>
        <w:pStyle w:val="ListBullet2"/>
        <w:numPr>
          <w:ilvl w:val="0"/>
          <w:numId w:val="53"/>
        </w:numPr>
      </w:pPr>
      <w:r w:rsidRPr="00BF0A93">
        <w:t>Federation of enterprises</w:t>
      </w:r>
    </w:p>
    <w:p w14:paraId="4C52A021" w14:textId="77777777" w:rsidR="00F71022" w:rsidRPr="00BF0A93" w:rsidRDefault="00F71022" w:rsidP="00AA50EB">
      <w:pPr>
        <w:pStyle w:val="ListBullet3"/>
        <w:rPr>
          <w:rStyle w:val="BodyTextCharChar"/>
          <w:noProof w:val="0"/>
        </w:rPr>
      </w:pPr>
      <w:r w:rsidRPr="00BF0A93">
        <w:rPr>
          <w:rStyle w:val="BodyTextCharChar"/>
          <w:noProof w:val="0"/>
        </w:rPr>
        <w:t>A regional federation made up of several local hospitals and healthcare providers</w:t>
      </w:r>
    </w:p>
    <w:p w14:paraId="18D5DF8B" w14:textId="77777777" w:rsidR="00F71022" w:rsidRPr="00BF0A93" w:rsidRDefault="00F71022" w:rsidP="00BC2927">
      <w:pPr>
        <w:pStyle w:val="ListBullet2"/>
        <w:numPr>
          <w:ilvl w:val="0"/>
          <w:numId w:val="53"/>
        </w:numPr>
      </w:pPr>
      <w:r w:rsidRPr="00BF0A93">
        <w:t>Government sponsored facilities (e.g., VA or Military)</w:t>
      </w:r>
    </w:p>
    <w:p w14:paraId="5FED8AE5" w14:textId="77777777" w:rsidR="00F71022" w:rsidRPr="00BF0A93" w:rsidRDefault="00F71022" w:rsidP="00BC2927">
      <w:pPr>
        <w:pStyle w:val="ListBullet2"/>
        <w:numPr>
          <w:ilvl w:val="0"/>
          <w:numId w:val="53"/>
        </w:numPr>
      </w:pPr>
      <w:r w:rsidRPr="00BF0A93">
        <w:t>Insurance Provider Supported Communities</w:t>
      </w:r>
    </w:p>
    <w:p w14:paraId="36F66442" w14:textId="77777777" w:rsidR="00F71022" w:rsidRPr="00BF0A93" w:rsidRDefault="00F71022">
      <w:pPr>
        <w:pStyle w:val="BodyText"/>
      </w:pPr>
      <w:r w:rsidRPr="00BF0A93">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BF0A93" w:rsidRDefault="00F71022" w:rsidP="00BC2927">
      <w:pPr>
        <w:pStyle w:val="ListBullet2"/>
        <w:numPr>
          <w:ilvl w:val="0"/>
          <w:numId w:val="53"/>
        </w:numPr>
      </w:pPr>
      <w:r w:rsidRPr="00BF0A93">
        <w:t>A document repository is responsible for storing documents in a transparent, secure, reliable and persistent manner and responding to document retrieval requests.</w:t>
      </w:r>
    </w:p>
    <w:p w14:paraId="7E522A42" w14:textId="77777777" w:rsidR="00F71022" w:rsidRPr="00BF0A93" w:rsidRDefault="00F71022" w:rsidP="00BC2927">
      <w:pPr>
        <w:pStyle w:val="ListBullet2"/>
        <w:numPr>
          <w:ilvl w:val="0"/>
          <w:numId w:val="53"/>
        </w:numPr>
      </w:pPr>
      <w:r w:rsidRPr="00BF0A93">
        <w:lastRenderedPageBreak/>
        <w:t xml:space="preserve">A document registry is responsible for storing information about those documents so that the documents of interest for the care of a patient may be easily found, selected and retrieved irrespective of the repository where they are actually stored. </w:t>
      </w:r>
    </w:p>
    <w:p w14:paraId="312C1B9D" w14:textId="304B82D7" w:rsidR="00F71022" w:rsidRPr="00BF0A93" w:rsidRDefault="00F71022">
      <w:pPr>
        <w:pStyle w:val="BodyText"/>
      </w:pPr>
      <w:r w:rsidRPr="00BF0A93">
        <w:t xml:space="preserve">By specifying separate Document Registry and Document Repository </w:t>
      </w:r>
      <w:r w:rsidR="002C5D6C">
        <w:t>Actor</w:t>
      </w:r>
      <w:r w:rsidRPr="00BF0A93">
        <w:t>s, XDS offers additional flexibility of having a single Document Registry index content for multiple Document Repositories. The ebRIM portion of the registry standard supports this possibility though the ExternalIdentifier object type, see ITI TF-3: 4.2.3.1.1. A Document Repository may hold documents that are not indexed in a Document Registry.</w:t>
      </w:r>
    </w:p>
    <w:p w14:paraId="042C36C6" w14:textId="77777777" w:rsidR="00F71022" w:rsidRPr="00BF0A93" w:rsidRDefault="00F71022">
      <w:pPr>
        <w:pStyle w:val="BodyText"/>
      </w:pPr>
      <w:r w:rsidRPr="00BF0A93">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BF0A93">
        <w:rPr>
          <w:iCs/>
        </w:rPr>
        <w:t>e.g.</w:t>
      </w:r>
      <w:r w:rsidRPr="00BF0A93">
        <w:rPr>
          <w:i/>
          <w:iCs/>
        </w:rPr>
        <w:t>,</w:t>
      </w:r>
      <w:r w:rsidRPr="00BF0A93">
        <w:t xml:space="preserve"> HL7 CDA Release 1), images (</w:t>
      </w:r>
      <w:r w:rsidRPr="00BF0A93">
        <w:rPr>
          <w:iCs/>
        </w:rPr>
        <w:t>e.g.</w:t>
      </w:r>
      <w:r w:rsidRPr="00BF0A93">
        <w:t>, DICOM) or structured and vocabulary coded clinical information (</w:t>
      </w:r>
      <w:r w:rsidRPr="00BF0A93">
        <w:rPr>
          <w:iCs/>
        </w:rPr>
        <w:t>e.g.</w:t>
      </w:r>
      <w:r w:rsidRPr="00BF0A93">
        <w:t xml:space="preserve">, CDA Release 2, CCR, CEN ENV 13606, DICOM SR). In order to ensure the necessary interoperability between the document sources and the document consumers, the XDS Affinity Domain must adopt policies concerning document format, structure and content. </w:t>
      </w:r>
    </w:p>
    <w:p w14:paraId="2F3DEA26" w14:textId="77777777" w:rsidR="00F71022" w:rsidRPr="00BF0A93" w:rsidRDefault="00F71022">
      <w:pPr>
        <w:pStyle w:val="BodyText"/>
      </w:pPr>
      <w:r w:rsidRPr="00BF0A93">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BF0A93" w:rsidRDefault="00F71022" w:rsidP="00F049BF">
      <w:pPr>
        <w:pStyle w:val="ListNumber2"/>
        <w:numPr>
          <w:ilvl w:val="0"/>
          <w:numId w:val="58"/>
        </w:numPr>
      </w:pPr>
      <w:r w:rsidRPr="00BF0A93">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BF0A93" w:rsidRDefault="00F71022" w:rsidP="00BC2927">
      <w:pPr>
        <w:pStyle w:val="ListNumber2"/>
        <w:numPr>
          <w:ilvl w:val="0"/>
          <w:numId w:val="58"/>
        </w:numPr>
      </w:pPr>
      <w:r w:rsidRPr="00BF0A93">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(ePrescription, eReferral) may be expected as separate Integration Profiles in the future.</w:t>
      </w:r>
    </w:p>
    <w:p w14:paraId="1D77EA86" w14:textId="5BE72DAC" w:rsidR="00F71022" w:rsidRPr="00BF0A93" w:rsidRDefault="00F71022" w:rsidP="00BC2927">
      <w:pPr>
        <w:pStyle w:val="ListNumber2"/>
        <w:numPr>
          <w:ilvl w:val="0"/>
          <w:numId w:val="58"/>
        </w:numPr>
      </w:pPr>
      <w:r w:rsidRPr="00BF0A93">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t>a</w:t>
      </w:r>
      <w:r w:rsidRPr="00BF0A93">
        <w:t xml:space="preserve">ctors with actors from the </w:t>
      </w:r>
      <w:r w:rsidRPr="00BF0A93">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BF0A93" w:rsidRDefault="00F71022" w:rsidP="00BC2927">
      <w:pPr>
        <w:pStyle w:val="ListNumber2"/>
        <w:numPr>
          <w:ilvl w:val="0"/>
          <w:numId w:val="58"/>
        </w:numPr>
      </w:pPr>
      <w:r w:rsidRPr="00BF0A93">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BF0A93" w:rsidRDefault="00F71022" w:rsidP="00BC2927">
      <w:pPr>
        <w:pStyle w:val="ListNumber2"/>
        <w:numPr>
          <w:ilvl w:val="0"/>
          <w:numId w:val="58"/>
        </w:numPr>
      </w:pPr>
      <w:r w:rsidRPr="00BF0A93">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BF0A93" w:rsidRDefault="00F71022" w:rsidP="00CE43D1">
      <w:pPr>
        <w:pStyle w:val="Heading2"/>
        <w:numPr>
          <w:ilvl w:val="1"/>
          <w:numId w:val="150"/>
        </w:numPr>
        <w:rPr>
          <w:noProof w:val="0"/>
        </w:rPr>
      </w:pPr>
      <w:bookmarkStart w:id="2221" w:name="_Toc210747740"/>
      <w:bookmarkStart w:id="2222" w:name="_Toc214425630"/>
      <w:bookmarkStart w:id="2223" w:name="_Toc487039058"/>
      <w:bookmarkStart w:id="2224" w:name="_Toc488068159"/>
      <w:bookmarkStart w:id="2225" w:name="_Toc488068592"/>
      <w:bookmarkStart w:id="2226" w:name="_Toc488074919"/>
      <w:bookmarkStart w:id="2227" w:name="_Toc13752294"/>
      <w:r w:rsidRPr="00BF0A93">
        <w:rPr>
          <w:noProof w:val="0"/>
        </w:rPr>
        <w:t>XDS.b Actors/Transactions</w:t>
      </w:r>
      <w:bookmarkEnd w:id="2221"/>
      <w:bookmarkEnd w:id="2222"/>
      <w:bookmarkEnd w:id="2223"/>
      <w:bookmarkEnd w:id="2224"/>
      <w:bookmarkEnd w:id="2225"/>
      <w:bookmarkEnd w:id="2226"/>
      <w:bookmarkEnd w:id="2227"/>
    </w:p>
    <w:p w14:paraId="5C7C75B3" w14:textId="4ED008D5" w:rsidR="00F71022" w:rsidRPr="00BF0A93" w:rsidRDefault="00F71022" w:rsidP="00E27D80">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75" w:anchor="GenIntro" w:history="1">
        <w:r w:rsidR="001E624F" w:rsidRPr="00BF0A93">
          <w:rPr>
            <w:rStyle w:val="Hyperlink"/>
          </w:rPr>
          <w:t>http://ihe.net/TF_Intro_Appendices</w:t>
        </w:r>
      </w:hyperlink>
      <w:r w:rsidR="001E624F" w:rsidRPr="00BF0A93">
        <w:t>.</w:t>
      </w:r>
    </w:p>
    <w:p w14:paraId="2DBC30CA" w14:textId="1DEFBC0E" w:rsidR="00F71022" w:rsidRPr="00BF0A93" w:rsidRDefault="00F71022" w:rsidP="00E27D80">
      <w:pPr>
        <w:pStyle w:val="BodyText"/>
        <w:rPr>
          <w:i/>
        </w:rPr>
      </w:pPr>
      <w:r w:rsidRPr="00BF0A93">
        <w:t xml:space="preserve">Figure 10.1-1 shows the actors directly involved in the </w:t>
      </w:r>
      <w:r w:rsidR="002C5D6C">
        <w:t>XDS.b</w:t>
      </w:r>
      <w:r w:rsidRPr="00BF0A93">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BF0A93" w:rsidRDefault="00F71022" w:rsidP="00390562">
      <w:pPr>
        <w:pStyle w:val="BodyText"/>
      </w:pPr>
    </w:p>
    <w:bookmarkStart w:id="2228" w:name="_1085643610"/>
    <w:bookmarkStart w:id="2229" w:name="_1085646413"/>
    <w:bookmarkStart w:id="2230" w:name="_1085646454"/>
    <w:bookmarkStart w:id="2231" w:name="_1085648259"/>
    <w:bookmarkStart w:id="2232" w:name="_1085648426"/>
    <w:bookmarkStart w:id="2233" w:name="_1085648437"/>
    <w:bookmarkStart w:id="2234" w:name="_1085648521"/>
    <w:bookmarkStart w:id="2235" w:name="_1085643387"/>
    <w:bookmarkEnd w:id="2228"/>
    <w:bookmarkEnd w:id="2229"/>
    <w:bookmarkEnd w:id="2230"/>
    <w:bookmarkEnd w:id="2231"/>
    <w:bookmarkEnd w:id="2232"/>
    <w:bookmarkEnd w:id="2233"/>
    <w:bookmarkEnd w:id="2234"/>
    <w:p w14:paraId="07CD97EB" w14:textId="77777777" w:rsidR="00F71022" w:rsidRPr="00BF0A93" w:rsidRDefault="008105ED" w:rsidP="00FD34D8">
      <w:pPr>
        <w:pStyle w:val="BodyText"/>
        <w:jc w:val="center"/>
      </w:pPr>
      <w:r w:rsidRPr="00BF0A93">
        <w:rPr>
          <w:noProof/>
        </w:rPr>
        <w:object w:dxaOrig="13039" w:dyaOrig="7260" w14:anchorId="7E92DDA7">
          <v:shape id="_x0000_i1084" type="#_x0000_t75" alt="" style="width:438.8pt;height:262.2pt;mso-width-percent:0;mso-height-percent:0;mso-width-percent:0;mso-height-percent:0" o:ole="">
            <v:imagedata r:id="rId76" o:title="" croptop="-7213f" cropbottom="-47545f" cropright="-47909f"/>
          </v:shape>
          <o:OLEObject Type="Embed" ProgID="Word.Picture.8" ShapeID="_x0000_i1084" DrawAspect="Content" ObjectID="_1646729188" r:id="rId77"/>
        </w:object>
      </w:r>
    </w:p>
    <w:p w14:paraId="7549C8D7" w14:textId="77777777" w:rsidR="00F71022" w:rsidRPr="00BF0A93" w:rsidRDefault="00F71022" w:rsidP="00FD34D8">
      <w:pPr>
        <w:pStyle w:val="FigureTitle"/>
      </w:pPr>
      <w:r w:rsidRPr="00BF0A93">
        <w:t>Figure 10.1-1b: Cross-Enterprise Document Sharing – b (XDS.b) Diagram</w:t>
      </w:r>
    </w:p>
    <w:p w14:paraId="04FCE8B2" w14:textId="01074401" w:rsidR="00F71022" w:rsidRPr="00BF0A93" w:rsidRDefault="00F71022" w:rsidP="00AA50EB">
      <w:pPr>
        <w:pStyle w:val="BodyText"/>
      </w:pPr>
      <w:r w:rsidRPr="00BF0A93">
        <w:t xml:space="preserve">Table 10.1-1 lists the transactions for each actor directly involved in the </w:t>
      </w:r>
      <w:r w:rsidR="009A7B14" w:rsidRPr="00BF0A93">
        <w:t>XDS.b</w:t>
      </w:r>
      <w:r w:rsidRPr="00BF0A93">
        <w:t xml:space="preserve"> Profile. To claim compliance with this </w:t>
      </w:r>
      <w:r w:rsidR="005D5F3F" w:rsidRPr="00BF0A93">
        <w:t>p</w:t>
      </w:r>
      <w:r w:rsidRPr="00BF0A93">
        <w:t xml:space="preserve">rofile, an actor shall support all required transactions (labeled “R”) and may support the optional transactions (labeled “O”). </w:t>
      </w:r>
    </w:p>
    <w:p w14:paraId="75779E8C" w14:textId="77777777" w:rsidR="00F71022" w:rsidRPr="00BF0A93" w:rsidRDefault="00F71022" w:rsidP="00FD34D8">
      <w:pPr>
        <w:pStyle w:val="TableTitle"/>
      </w:pPr>
      <w:r w:rsidRPr="00BF0A93">
        <w:t>Table 10.1-1b: XDS.b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BF0A93" w14:paraId="3C91FA75" w14:textId="77777777" w:rsidTr="00034130">
        <w:trPr>
          <w:tblHeader/>
          <w:jc w:val="center"/>
        </w:trPr>
        <w:tc>
          <w:tcPr>
            <w:tcW w:w="2340" w:type="dxa"/>
            <w:shd w:val="pct15" w:color="auto" w:fill="FFFFFF"/>
          </w:tcPr>
          <w:p w14:paraId="090A4F4F" w14:textId="77777777" w:rsidR="00F71022" w:rsidRPr="00BF0A93" w:rsidRDefault="00F71022" w:rsidP="007F1D2D">
            <w:pPr>
              <w:pStyle w:val="TableEntryHeader"/>
            </w:pPr>
            <w:r w:rsidRPr="00BF0A93">
              <w:t>Actors</w:t>
            </w:r>
          </w:p>
        </w:tc>
        <w:tc>
          <w:tcPr>
            <w:tcW w:w="3300" w:type="dxa"/>
            <w:shd w:val="pct15" w:color="auto" w:fill="FFFFFF"/>
          </w:tcPr>
          <w:p w14:paraId="6B913348" w14:textId="77777777" w:rsidR="00F71022" w:rsidRPr="00BF0A93" w:rsidRDefault="00F71022" w:rsidP="007F1D2D">
            <w:pPr>
              <w:pStyle w:val="TableEntryHeader"/>
            </w:pPr>
            <w:r w:rsidRPr="00BF0A93">
              <w:t xml:space="preserve">Transactions </w:t>
            </w:r>
          </w:p>
        </w:tc>
        <w:tc>
          <w:tcPr>
            <w:tcW w:w="1650" w:type="dxa"/>
            <w:shd w:val="pct15" w:color="auto" w:fill="FFFFFF"/>
          </w:tcPr>
          <w:p w14:paraId="3C694A17" w14:textId="77777777" w:rsidR="00F71022" w:rsidRPr="00BF0A93" w:rsidRDefault="00F71022" w:rsidP="007F1D2D">
            <w:pPr>
              <w:pStyle w:val="TableEntryHeader"/>
            </w:pPr>
            <w:r w:rsidRPr="00BF0A93">
              <w:t>Optionality</w:t>
            </w:r>
          </w:p>
        </w:tc>
        <w:tc>
          <w:tcPr>
            <w:tcW w:w="1735" w:type="dxa"/>
            <w:shd w:val="pct15" w:color="auto" w:fill="FFFFFF"/>
          </w:tcPr>
          <w:p w14:paraId="2E4C34CA" w14:textId="77777777" w:rsidR="00F71022" w:rsidRPr="00BF0A93" w:rsidRDefault="00F71022" w:rsidP="007F1D2D">
            <w:pPr>
              <w:pStyle w:val="TableEntryHeader"/>
            </w:pPr>
            <w:r w:rsidRPr="00BF0A93">
              <w:t>Section</w:t>
            </w:r>
          </w:p>
        </w:tc>
      </w:tr>
      <w:tr w:rsidR="00F71022" w:rsidRPr="00BF0A93" w14:paraId="3DE838B9" w14:textId="77777777" w:rsidTr="00034130">
        <w:trPr>
          <w:cantSplit/>
          <w:jc w:val="center"/>
        </w:trPr>
        <w:tc>
          <w:tcPr>
            <w:tcW w:w="2340" w:type="dxa"/>
            <w:vMerge w:val="restart"/>
          </w:tcPr>
          <w:p w14:paraId="47422283" w14:textId="77777777" w:rsidR="00F71022" w:rsidRPr="00BF0A93" w:rsidRDefault="00F71022" w:rsidP="00B06E2D">
            <w:pPr>
              <w:pStyle w:val="TableEntry"/>
              <w:rPr>
                <w:noProof w:val="0"/>
              </w:rPr>
            </w:pPr>
            <w:r w:rsidRPr="00BF0A93">
              <w:rPr>
                <w:noProof w:val="0"/>
              </w:rPr>
              <w:t>Document Consumer</w:t>
            </w:r>
          </w:p>
        </w:tc>
        <w:tc>
          <w:tcPr>
            <w:tcW w:w="3300" w:type="dxa"/>
          </w:tcPr>
          <w:p w14:paraId="4F32C46B"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69A62BFD" w14:textId="77777777" w:rsidR="00F71022" w:rsidRPr="00BF0A93" w:rsidRDefault="00F71022" w:rsidP="0063458A">
            <w:pPr>
              <w:pStyle w:val="TableEntry"/>
              <w:jc w:val="center"/>
              <w:rPr>
                <w:noProof w:val="0"/>
              </w:rPr>
            </w:pPr>
            <w:r w:rsidRPr="00BF0A93">
              <w:rPr>
                <w:noProof w:val="0"/>
              </w:rPr>
              <w:t>R</w:t>
            </w:r>
          </w:p>
        </w:tc>
        <w:tc>
          <w:tcPr>
            <w:tcW w:w="1735" w:type="dxa"/>
          </w:tcPr>
          <w:p w14:paraId="26F27110" w14:textId="77777777" w:rsidR="00F71022" w:rsidRPr="00BF0A93" w:rsidRDefault="00F71022" w:rsidP="00B06E2D">
            <w:pPr>
              <w:pStyle w:val="TableEntry"/>
              <w:rPr>
                <w:noProof w:val="0"/>
              </w:rPr>
            </w:pPr>
            <w:r w:rsidRPr="00BF0A93">
              <w:rPr>
                <w:noProof w:val="0"/>
              </w:rPr>
              <w:t>ITI TF-2a: 3.18</w:t>
            </w:r>
          </w:p>
        </w:tc>
      </w:tr>
      <w:tr w:rsidR="00F71022" w:rsidRPr="00BF0A93" w14:paraId="0BF60A80" w14:textId="77777777" w:rsidTr="00034130">
        <w:trPr>
          <w:cantSplit/>
          <w:jc w:val="center"/>
        </w:trPr>
        <w:tc>
          <w:tcPr>
            <w:tcW w:w="2340" w:type="dxa"/>
            <w:vMerge/>
          </w:tcPr>
          <w:p w14:paraId="10D4D6BE" w14:textId="77777777" w:rsidR="00F71022" w:rsidRPr="00BF0A93" w:rsidRDefault="00F71022" w:rsidP="00B06E2D">
            <w:pPr>
              <w:pStyle w:val="TableEntry"/>
              <w:rPr>
                <w:noProof w:val="0"/>
              </w:rPr>
            </w:pPr>
          </w:p>
        </w:tc>
        <w:tc>
          <w:tcPr>
            <w:tcW w:w="3300" w:type="dxa"/>
          </w:tcPr>
          <w:p w14:paraId="503F0014"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BF2DCEE" w14:textId="77777777" w:rsidR="00F71022" w:rsidRPr="00BF0A93" w:rsidRDefault="00F71022" w:rsidP="0063458A">
            <w:pPr>
              <w:pStyle w:val="TableEntry"/>
              <w:jc w:val="center"/>
              <w:rPr>
                <w:noProof w:val="0"/>
              </w:rPr>
            </w:pPr>
            <w:r w:rsidRPr="00BF0A93">
              <w:rPr>
                <w:noProof w:val="0"/>
              </w:rPr>
              <w:t>R</w:t>
            </w:r>
          </w:p>
        </w:tc>
        <w:tc>
          <w:tcPr>
            <w:tcW w:w="1735" w:type="dxa"/>
          </w:tcPr>
          <w:p w14:paraId="4F124BE2" w14:textId="77777777" w:rsidR="00F71022" w:rsidRPr="00BF0A93" w:rsidRDefault="00F71022" w:rsidP="00B06E2D">
            <w:pPr>
              <w:pStyle w:val="TableEntry"/>
              <w:rPr>
                <w:noProof w:val="0"/>
              </w:rPr>
            </w:pPr>
            <w:r w:rsidRPr="00BF0A93">
              <w:rPr>
                <w:noProof w:val="0"/>
              </w:rPr>
              <w:t>ITI TF-2b: 3.43</w:t>
            </w:r>
          </w:p>
        </w:tc>
      </w:tr>
      <w:tr w:rsidR="00F71022" w:rsidRPr="00BF0A93" w14:paraId="470798A1" w14:textId="77777777" w:rsidTr="00034130">
        <w:trPr>
          <w:cantSplit/>
          <w:jc w:val="center"/>
        </w:trPr>
        <w:tc>
          <w:tcPr>
            <w:tcW w:w="2340" w:type="dxa"/>
          </w:tcPr>
          <w:p w14:paraId="78FD8B77" w14:textId="77777777" w:rsidR="00F71022" w:rsidRPr="00BF0A93" w:rsidRDefault="00F71022" w:rsidP="00B06E2D">
            <w:pPr>
              <w:pStyle w:val="TableEntry"/>
              <w:rPr>
                <w:noProof w:val="0"/>
              </w:rPr>
            </w:pPr>
            <w:r w:rsidRPr="00BF0A93">
              <w:rPr>
                <w:noProof w:val="0"/>
              </w:rPr>
              <w:t>Document Source</w:t>
            </w:r>
          </w:p>
        </w:tc>
        <w:tc>
          <w:tcPr>
            <w:tcW w:w="3300" w:type="dxa"/>
          </w:tcPr>
          <w:p w14:paraId="31DC529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6C581B60" w14:textId="77777777" w:rsidR="00F71022" w:rsidRPr="00BF0A93" w:rsidRDefault="00F71022" w:rsidP="0063458A">
            <w:pPr>
              <w:pStyle w:val="TableEntry"/>
              <w:jc w:val="center"/>
              <w:rPr>
                <w:noProof w:val="0"/>
              </w:rPr>
            </w:pPr>
            <w:r w:rsidRPr="00BF0A93">
              <w:rPr>
                <w:noProof w:val="0"/>
              </w:rPr>
              <w:t>R</w:t>
            </w:r>
          </w:p>
        </w:tc>
        <w:tc>
          <w:tcPr>
            <w:tcW w:w="1735" w:type="dxa"/>
          </w:tcPr>
          <w:p w14:paraId="0B1F3381" w14:textId="77777777" w:rsidR="00F71022" w:rsidRPr="00BF0A93" w:rsidRDefault="00F71022" w:rsidP="00B06E2D">
            <w:pPr>
              <w:pStyle w:val="TableEntry"/>
              <w:rPr>
                <w:noProof w:val="0"/>
              </w:rPr>
            </w:pPr>
            <w:r w:rsidRPr="00BF0A93">
              <w:rPr>
                <w:noProof w:val="0"/>
              </w:rPr>
              <w:t>ITI TF-2b: 3.41</w:t>
            </w:r>
          </w:p>
        </w:tc>
      </w:tr>
      <w:tr w:rsidR="00F71022" w:rsidRPr="00BF0A93" w14:paraId="4249F505" w14:textId="77777777" w:rsidTr="00034130">
        <w:trPr>
          <w:cantSplit/>
          <w:jc w:val="center"/>
        </w:trPr>
        <w:tc>
          <w:tcPr>
            <w:tcW w:w="2340" w:type="dxa"/>
            <w:vMerge w:val="restart"/>
          </w:tcPr>
          <w:p w14:paraId="09773E3F" w14:textId="77777777" w:rsidR="00F71022" w:rsidRPr="00BF0A93" w:rsidRDefault="00F71022" w:rsidP="00B06E2D">
            <w:pPr>
              <w:pStyle w:val="TableEntry"/>
              <w:rPr>
                <w:noProof w:val="0"/>
              </w:rPr>
            </w:pPr>
            <w:r w:rsidRPr="00BF0A93">
              <w:rPr>
                <w:noProof w:val="0"/>
              </w:rPr>
              <w:t>Document Repository</w:t>
            </w:r>
          </w:p>
        </w:tc>
        <w:tc>
          <w:tcPr>
            <w:tcW w:w="3300" w:type="dxa"/>
          </w:tcPr>
          <w:p w14:paraId="3E9B9DA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72FAD971" w14:textId="77777777" w:rsidR="00F71022" w:rsidRPr="00BF0A93" w:rsidRDefault="00F71022" w:rsidP="0063458A">
            <w:pPr>
              <w:pStyle w:val="TableEntry"/>
              <w:jc w:val="center"/>
              <w:rPr>
                <w:noProof w:val="0"/>
              </w:rPr>
            </w:pPr>
            <w:r w:rsidRPr="00BF0A93">
              <w:rPr>
                <w:noProof w:val="0"/>
              </w:rPr>
              <w:t>R</w:t>
            </w:r>
          </w:p>
        </w:tc>
        <w:tc>
          <w:tcPr>
            <w:tcW w:w="1735" w:type="dxa"/>
          </w:tcPr>
          <w:p w14:paraId="1C74A77C" w14:textId="77777777" w:rsidR="00F71022" w:rsidRPr="00BF0A93" w:rsidRDefault="00F71022" w:rsidP="00B06E2D">
            <w:pPr>
              <w:pStyle w:val="TableEntry"/>
              <w:rPr>
                <w:noProof w:val="0"/>
              </w:rPr>
            </w:pPr>
            <w:r w:rsidRPr="00BF0A93">
              <w:rPr>
                <w:noProof w:val="0"/>
              </w:rPr>
              <w:t>ITI TF-2b: 3.41</w:t>
            </w:r>
          </w:p>
        </w:tc>
      </w:tr>
      <w:tr w:rsidR="00F71022" w:rsidRPr="00BF0A93" w14:paraId="3DBA0A30" w14:textId="77777777" w:rsidTr="00034130">
        <w:trPr>
          <w:cantSplit/>
          <w:jc w:val="center"/>
        </w:trPr>
        <w:tc>
          <w:tcPr>
            <w:tcW w:w="2340" w:type="dxa"/>
            <w:vMerge/>
          </w:tcPr>
          <w:p w14:paraId="2A49AAC4" w14:textId="77777777" w:rsidR="00F71022" w:rsidRPr="00BF0A93" w:rsidRDefault="00F71022" w:rsidP="00B06E2D">
            <w:pPr>
              <w:pStyle w:val="TableEntry"/>
              <w:rPr>
                <w:noProof w:val="0"/>
              </w:rPr>
            </w:pPr>
          </w:p>
        </w:tc>
        <w:tc>
          <w:tcPr>
            <w:tcW w:w="3300" w:type="dxa"/>
          </w:tcPr>
          <w:p w14:paraId="6728F4E5"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2947F146" w14:textId="77777777" w:rsidR="00F71022" w:rsidRPr="00BF0A93" w:rsidRDefault="00F71022" w:rsidP="0063458A">
            <w:pPr>
              <w:pStyle w:val="TableEntry"/>
              <w:jc w:val="center"/>
              <w:rPr>
                <w:noProof w:val="0"/>
              </w:rPr>
            </w:pPr>
            <w:r w:rsidRPr="00BF0A93">
              <w:rPr>
                <w:noProof w:val="0"/>
              </w:rPr>
              <w:t>R</w:t>
            </w:r>
          </w:p>
        </w:tc>
        <w:tc>
          <w:tcPr>
            <w:tcW w:w="1735" w:type="dxa"/>
          </w:tcPr>
          <w:p w14:paraId="47FFDC7A" w14:textId="77777777" w:rsidR="00F71022" w:rsidRPr="00BF0A93" w:rsidRDefault="00F71022" w:rsidP="00B06E2D">
            <w:pPr>
              <w:pStyle w:val="TableEntry"/>
              <w:rPr>
                <w:noProof w:val="0"/>
              </w:rPr>
            </w:pPr>
            <w:r w:rsidRPr="00BF0A93">
              <w:rPr>
                <w:noProof w:val="0"/>
              </w:rPr>
              <w:t>ITI TF-2b: 3.42</w:t>
            </w:r>
          </w:p>
        </w:tc>
      </w:tr>
      <w:tr w:rsidR="00F71022" w:rsidRPr="00BF0A93" w14:paraId="30B352EC" w14:textId="77777777" w:rsidTr="00034130">
        <w:trPr>
          <w:cantSplit/>
          <w:jc w:val="center"/>
        </w:trPr>
        <w:tc>
          <w:tcPr>
            <w:tcW w:w="2340" w:type="dxa"/>
            <w:vMerge/>
          </w:tcPr>
          <w:p w14:paraId="2525B36C" w14:textId="77777777" w:rsidR="00F71022" w:rsidRPr="00BF0A93" w:rsidRDefault="00F71022" w:rsidP="00B06E2D">
            <w:pPr>
              <w:pStyle w:val="TableEntry"/>
              <w:rPr>
                <w:noProof w:val="0"/>
              </w:rPr>
            </w:pPr>
          </w:p>
        </w:tc>
        <w:tc>
          <w:tcPr>
            <w:tcW w:w="3300" w:type="dxa"/>
          </w:tcPr>
          <w:p w14:paraId="326103DC" w14:textId="77777777" w:rsidR="00F71022" w:rsidRPr="00BF0A93" w:rsidRDefault="00F71022">
            <w:pPr>
              <w:pStyle w:val="TableEntry"/>
              <w:rPr>
                <w:noProof w:val="0"/>
              </w:rPr>
            </w:pPr>
            <w:r w:rsidRPr="00BF0A93">
              <w:rPr>
                <w:noProof w:val="0"/>
              </w:rPr>
              <w:t>Retrieve Document Set [ITI-43]</w:t>
            </w:r>
          </w:p>
        </w:tc>
        <w:tc>
          <w:tcPr>
            <w:tcW w:w="1650" w:type="dxa"/>
          </w:tcPr>
          <w:p w14:paraId="4EDDEFA7" w14:textId="77777777" w:rsidR="00F71022" w:rsidRPr="00BF0A93" w:rsidRDefault="00F71022" w:rsidP="0063458A">
            <w:pPr>
              <w:pStyle w:val="TableEntry"/>
              <w:jc w:val="center"/>
              <w:rPr>
                <w:noProof w:val="0"/>
              </w:rPr>
            </w:pPr>
            <w:r w:rsidRPr="00BF0A93">
              <w:rPr>
                <w:noProof w:val="0"/>
              </w:rPr>
              <w:t>R</w:t>
            </w:r>
          </w:p>
        </w:tc>
        <w:tc>
          <w:tcPr>
            <w:tcW w:w="1735" w:type="dxa"/>
          </w:tcPr>
          <w:p w14:paraId="333FC69D" w14:textId="77777777" w:rsidR="00F71022" w:rsidRPr="00BF0A93" w:rsidRDefault="00F71022" w:rsidP="00B06E2D">
            <w:pPr>
              <w:pStyle w:val="TableEntry"/>
              <w:rPr>
                <w:noProof w:val="0"/>
              </w:rPr>
            </w:pPr>
            <w:r w:rsidRPr="00BF0A93">
              <w:rPr>
                <w:noProof w:val="0"/>
              </w:rPr>
              <w:t>ITI TF-2b: 3.43</w:t>
            </w:r>
          </w:p>
        </w:tc>
      </w:tr>
      <w:tr w:rsidR="00F71022" w:rsidRPr="00BF0A93" w14:paraId="63205711" w14:textId="77777777" w:rsidTr="00034130">
        <w:trPr>
          <w:cantSplit/>
          <w:jc w:val="center"/>
        </w:trPr>
        <w:tc>
          <w:tcPr>
            <w:tcW w:w="2340" w:type="dxa"/>
            <w:vMerge w:val="restart"/>
          </w:tcPr>
          <w:p w14:paraId="6A80F210" w14:textId="77777777" w:rsidR="00F71022" w:rsidRPr="00BF0A93" w:rsidRDefault="00F71022" w:rsidP="00B06E2D">
            <w:pPr>
              <w:pStyle w:val="TableEntry"/>
              <w:rPr>
                <w:noProof w:val="0"/>
              </w:rPr>
            </w:pPr>
            <w:r w:rsidRPr="00BF0A93">
              <w:rPr>
                <w:noProof w:val="0"/>
              </w:rPr>
              <w:t>Document Registry</w:t>
            </w:r>
          </w:p>
        </w:tc>
        <w:tc>
          <w:tcPr>
            <w:tcW w:w="3300" w:type="dxa"/>
          </w:tcPr>
          <w:p w14:paraId="6FD330D8"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1405B0ED" w14:textId="77777777" w:rsidR="00F71022" w:rsidRPr="00BF0A93" w:rsidRDefault="00F71022" w:rsidP="0063458A">
            <w:pPr>
              <w:pStyle w:val="TableEntry"/>
              <w:jc w:val="center"/>
              <w:rPr>
                <w:noProof w:val="0"/>
              </w:rPr>
            </w:pPr>
            <w:r w:rsidRPr="00BF0A93">
              <w:rPr>
                <w:noProof w:val="0"/>
              </w:rPr>
              <w:t>R</w:t>
            </w:r>
          </w:p>
        </w:tc>
        <w:tc>
          <w:tcPr>
            <w:tcW w:w="1735" w:type="dxa"/>
          </w:tcPr>
          <w:p w14:paraId="396141A6" w14:textId="77777777" w:rsidR="00F71022" w:rsidRPr="00BF0A93" w:rsidRDefault="00F71022" w:rsidP="00B06E2D">
            <w:pPr>
              <w:pStyle w:val="TableEntry"/>
              <w:rPr>
                <w:noProof w:val="0"/>
              </w:rPr>
            </w:pPr>
            <w:r w:rsidRPr="00BF0A93">
              <w:rPr>
                <w:noProof w:val="0"/>
              </w:rPr>
              <w:t>ITI TF-2b: 3.42</w:t>
            </w:r>
          </w:p>
        </w:tc>
      </w:tr>
      <w:tr w:rsidR="00F71022" w:rsidRPr="00BF0A93" w14:paraId="3A0B8B5A" w14:textId="77777777" w:rsidTr="00034130">
        <w:trPr>
          <w:cantSplit/>
          <w:jc w:val="center"/>
        </w:trPr>
        <w:tc>
          <w:tcPr>
            <w:tcW w:w="2340" w:type="dxa"/>
            <w:vMerge/>
          </w:tcPr>
          <w:p w14:paraId="6AB9183E" w14:textId="77777777" w:rsidR="00F71022" w:rsidRPr="00BF0A93" w:rsidRDefault="00F71022" w:rsidP="00B06E2D">
            <w:pPr>
              <w:pStyle w:val="TableEntry"/>
              <w:rPr>
                <w:noProof w:val="0"/>
              </w:rPr>
            </w:pPr>
          </w:p>
        </w:tc>
        <w:tc>
          <w:tcPr>
            <w:tcW w:w="3300" w:type="dxa"/>
          </w:tcPr>
          <w:p w14:paraId="59E3E008"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1616871F" w14:textId="77777777" w:rsidR="00F71022" w:rsidRPr="00BF0A93" w:rsidRDefault="00F71022" w:rsidP="0063458A">
            <w:pPr>
              <w:pStyle w:val="TableEntry"/>
              <w:jc w:val="center"/>
              <w:rPr>
                <w:noProof w:val="0"/>
              </w:rPr>
            </w:pPr>
            <w:r w:rsidRPr="00BF0A93">
              <w:rPr>
                <w:noProof w:val="0"/>
              </w:rPr>
              <w:t>R</w:t>
            </w:r>
          </w:p>
        </w:tc>
        <w:tc>
          <w:tcPr>
            <w:tcW w:w="1735" w:type="dxa"/>
          </w:tcPr>
          <w:p w14:paraId="794A7F88" w14:textId="77777777" w:rsidR="00F71022" w:rsidRPr="00BF0A93" w:rsidRDefault="00F71022" w:rsidP="00B06E2D">
            <w:pPr>
              <w:pStyle w:val="TableEntry"/>
              <w:rPr>
                <w:noProof w:val="0"/>
              </w:rPr>
            </w:pPr>
            <w:r w:rsidRPr="00BF0A93">
              <w:rPr>
                <w:noProof w:val="0"/>
              </w:rPr>
              <w:t>ITI TF-2a: 3.18</w:t>
            </w:r>
          </w:p>
        </w:tc>
      </w:tr>
      <w:tr w:rsidR="00F71022" w:rsidRPr="00BF0A93" w14:paraId="4804A660" w14:textId="77777777" w:rsidTr="00034130">
        <w:trPr>
          <w:cantSplit/>
          <w:jc w:val="center"/>
        </w:trPr>
        <w:tc>
          <w:tcPr>
            <w:tcW w:w="2340" w:type="dxa"/>
            <w:vMerge/>
          </w:tcPr>
          <w:p w14:paraId="67EDDAC7" w14:textId="77777777" w:rsidR="00F71022" w:rsidRPr="00BF0A93" w:rsidRDefault="00F71022" w:rsidP="00B06E2D">
            <w:pPr>
              <w:pStyle w:val="TableEntry"/>
              <w:rPr>
                <w:noProof w:val="0"/>
              </w:rPr>
            </w:pPr>
          </w:p>
        </w:tc>
        <w:tc>
          <w:tcPr>
            <w:tcW w:w="3300" w:type="dxa"/>
          </w:tcPr>
          <w:p w14:paraId="2AEEF164"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2BAF4ECA" w14:textId="77777777" w:rsidR="00F71022" w:rsidRPr="00BF0A93" w:rsidRDefault="00F71022" w:rsidP="0063458A">
            <w:pPr>
              <w:pStyle w:val="TableEntry"/>
              <w:jc w:val="center"/>
              <w:rPr>
                <w:noProof w:val="0"/>
              </w:rPr>
            </w:pPr>
            <w:r w:rsidRPr="00BF0A93">
              <w:rPr>
                <w:noProof w:val="0"/>
              </w:rPr>
              <w:t>O (Note 2)</w:t>
            </w:r>
          </w:p>
        </w:tc>
        <w:tc>
          <w:tcPr>
            <w:tcW w:w="1735" w:type="dxa"/>
          </w:tcPr>
          <w:p w14:paraId="7F6E5D77" w14:textId="77777777" w:rsidR="00F71022" w:rsidRPr="00BF0A93" w:rsidRDefault="00F71022" w:rsidP="00B06E2D">
            <w:pPr>
              <w:pStyle w:val="TableEntry"/>
              <w:rPr>
                <w:noProof w:val="0"/>
              </w:rPr>
            </w:pPr>
            <w:r w:rsidRPr="00BF0A93">
              <w:rPr>
                <w:noProof w:val="0"/>
              </w:rPr>
              <w:t>ITI TF-2a: 3.8</w:t>
            </w:r>
          </w:p>
        </w:tc>
      </w:tr>
      <w:tr w:rsidR="00F71022" w:rsidRPr="00BF0A93" w14:paraId="4D66B15E" w14:textId="77777777" w:rsidTr="00034130">
        <w:trPr>
          <w:cantSplit/>
          <w:jc w:val="center"/>
        </w:trPr>
        <w:tc>
          <w:tcPr>
            <w:tcW w:w="2340" w:type="dxa"/>
            <w:vMerge/>
          </w:tcPr>
          <w:p w14:paraId="756F8C5C" w14:textId="77777777" w:rsidR="00F71022" w:rsidRPr="00BF0A93" w:rsidRDefault="00F71022" w:rsidP="00B06E2D">
            <w:pPr>
              <w:pStyle w:val="TableEntry"/>
              <w:rPr>
                <w:noProof w:val="0"/>
              </w:rPr>
            </w:pPr>
          </w:p>
        </w:tc>
        <w:tc>
          <w:tcPr>
            <w:tcW w:w="3300" w:type="dxa"/>
          </w:tcPr>
          <w:p w14:paraId="53689D4E"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6F67AB26" w14:textId="77777777" w:rsidR="00F71022" w:rsidRPr="00BF0A93" w:rsidRDefault="00F71022" w:rsidP="0063458A">
            <w:pPr>
              <w:pStyle w:val="TableEntry"/>
              <w:jc w:val="center"/>
              <w:rPr>
                <w:noProof w:val="0"/>
              </w:rPr>
            </w:pPr>
            <w:r w:rsidRPr="00BF0A93">
              <w:rPr>
                <w:noProof w:val="0"/>
              </w:rPr>
              <w:t>O (Note 2)</w:t>
            </w:r>
          </w:p>
        </w:tc>
        <w:tc>
          <w:tcPr>
            <w:tcW w:w="1735" w:type="dxa"/>
          </w:tcPr>
          <w:p w14:paraId="771DCDA2" w14:textId="77777777" w:rsidR="00F71022" w:rsidRPr="00BF0A93" w:rsidRDefault="00F71022" w:rsidP="00B06E2D">
            <w:pPr>
              <w:pStyle w:val="TableEntry"/>
              <w:rPr>
                <w:noProof w:val="0"/>
              </w:rPr>
            </w:pPr>
            <w:r w:rsidRPr="00BF0A93">
              <w:rPr>
                <w:noProof w:val="0"/>
              </w:rPr>
              <w:t>ITI TF-2b: 3.44</w:t>
            </w:r>
          </w:p>
        </w:tc>
      </w:tr>
      <w:tr w:rsidR="00F71022" w:rsidRPr="00BF0A93" w14:paraId="06EC7B9B" w14:textId="77777777" w:rsidTr="00034130">
        <w:trPr>
          <w:cantSplit/>
          <w:jc w:val="center"/>
        </w:trPr>
        <w:tc>
          <w:tcPr>
            <w:tcW w:w="2340" w:type="dxa"/>
            <w:vMerge/>
          </w:tcPr>
          <w:p w14:paraId="77AF442D" w14:textId="77777777" w:rsidR="00F71022" w:rsidRPr="00BF0A93" w:rsidRDefault="00F71022" w:rsidP="00B06E2D">
            <w:pPr>
              <w:pStyle w:val="TableEntry"/>
              <w:rPr>
                <w:noProof w:val="0"/>
              </w:rPr>
            </w:pPr>
          </w:p>
        </w:tc>
        <w:tc>
          <w:tcPr>
            <w:tcW w:w="3300" w:type="dxa"/>
          </w:tcPr>
          <w:p w14:paraId="19D77B2B"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7A9CEE2B" w14:textId="77777777" w:rsidR="00F71022" w:rsidRPr="00BF0A93" w:rsidRDefault="00F71022" w:rsidP="0063458A">
            <w:pPr>
              <w:pStyle w:val="TableEntry"/>
              <w:jc w:val="center"/>
              <w:rPr>
                <w:noProof w:val="0"/>
              </w:rPr>
            </w:pPr>
            <w:r w:rsidRPr="00BF0A93">
              <w:rPr>
                <w:noProof w:val="0"/>
              </w:rPr>
              <w:t>O</w:t>
            </w:r>
          </w:p>
        </w:tc>
        <w:tc>
          <w:tcPr>
            <w:tcW w:w="1735" w:type="dxa"/>
          </w:tcPr>
          <w:p w14:paraId="7169E7BF" w14:textId="77777777" w:rsidR="00F71022" w:rsidRPr="00BF0A93" w:rsidRDefault="00F71022" w:rsidP="00B06E2D">
            <w:pPr>
              <w:pStyle w:val="TableEntry"/>
              <w:rPr>
                <w:noProof w:val="0"/>
              </w:rPr>
            </w:pPr>
            <w:r w:rsidRPr="00BF0A93">
              <w:rPr>
                <w:noProof w:val="0"/>
              </w:rPr>
              <w:t>ITI TF-2b: 3.61</w:t>
            </w:r>
          </w:p>
        </w:tc>
      </w:tr>
      <w:tr w:rsidR="00F71022" w:rsidRPr="00BF0A93" w14:paraId="7C7DB8E0" w14:textId="77777777" w:rsidTr="00034130">
        <w:trPr>
          <w:cantSplit/>
          <w:jc w:val="center"/>
        </w:trPr>
        <w:tc>
          <w:tcPr>
            <w:tcW w:w="2340" w:type="dxa"/>
          </w:tcPr>
          <w:p w14:paraId="394EAE78" w14:textId="77777777" w:rsidR="00F71022" w:rsidRPr="00BF0A93" w:rsidRDefault="00F71022" w:rsidP="00B06E2D">
            <w:pPr>
              <w:pStyle w:val="TableEntry"/>
              <w:rPr>
                <w:noProof w:val="0"/>
              </w:rPr>
            </w:pPr>
            <w:r w:rsidRPr="00BF0A93">
              <w:rPr>
                <w:noProof w:val="0"/>
              </w:rPr>
              <w:t>Integrated Document Source/Repository</w:t>
            </w:r>
          </w:p>
        </w:tc>
        <w:tc>
          <w:tcPr>
            <w:tcW w:w="3300" w:type="dxa"/>
          </w:tcPr>
          <w:p w14:paraId="1A87FE2C"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6E2EA9E2" w14:textId="77777777" w:rsidR="00F71022" w:rsidRPr="00BF0A93" w:rsidRDefault="00F71022" w:rsidP="0063458A">
            <w:pPr>
              <w:pStyle w:val="TableEntry"/>
              <w:jc w:val="center"/>
              <w:rPr>
                <w:noProof w:val="0"/>
              </w:rPr>
            </w:pPr>
            <w:r w:rsidRPr="00BF0A93">
              <w:rPr>
                <w:noProof w:val="0"/>
              </w:rPr>
              <w:t>R</w:t>
            </w:r>
          </w:p>
        </w:tc>
        <w:tc>
          <w:tcPr>
            <w:tcW w:w="1735" w:type="dxa"/>
          </w:tcPr>
          <w:p w14:paraId="0F384362" w14:textId="77777777" w:rsidR="00F71022" w:rsidRPr="00BF0A93" w:rsidRDefault="00F71022" w:rsidP="00B06E2D">
            <w:pPr>
              <w:pStyle w:val="TableEntry"/>
              <w:rPr>
                <w:noProof w:val="0"/>
              </w:rPr>
            </w:pPr>
            <w:r w:rsidRPr="00BF0A93">
              <w:rPr>
                <w:noProof w:val="0"/>
              </w:rPr>
              <w:t>ITI TF-2b: 3.42</w:t>
            </w:r>
          </w:p>
        </w:tc>
      </w:tr>
      <w:tr w:rsidR="00F71022" w:rsidRPr="00BF0A93" w14:paraId="6E7AC550" w14:textId="77777777" w:rsidTr="00034130">
        <w:trPr>
          <w:cantSplit/>
          <w:jc w:val="center"/>
        </w:trPr>
        <w:tc>
          <w:tcPr>
            <w:tcW w:w="2340" w:type="dxa"/>
          </w:tcPr>
          <w:p w14:paraId="7E2A6501" w14:textId="77777777" w:rsidR="00F71022" w:rsidRPr="00BF0A93" w:rsidRDefault="00F71022" w:rsidP="00B06E2D">
            <w:pPr>
              <w:pStyle w:val="TableEntry"/>
              <w:rPr>
                <w:noProof w:val="0"/>
              </w:rPr>
            </w:pPr>
          </w:p>
        </w:tc>
        <w:tc>
          <w:tcPr>
            <w:tcW w:w="3300" w:type="dxa"/>
          </w:tcPr>
          <w:p w14:paraId="3B71CC7A"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7BE3A91" w14:textId="77777777" w:rsidR="00F71022" w:rsidRPr="00BF0A93" w:rsidRDefault="00F71022" w:rsidP="0063458A">
            <w:pPr>
              <w:pStyle w:val="TableEntry"/>
              <w:jc w:val="center"/>
              <w:rPr>
                <w:noProof w:val="0"/>
              </w:rPr>
            </w:pPr>
            <w:r w:rsidRPr="00BF0A93">
              <w:rPr>
                <w:noProof w:val="0"/>
              </w:rPr>
              <w:t>R</w:t>
            </w:r>
          </w:p>
        </w:tc>
        <w:tc>
          <w:tcPr>
            <w:tcW w:w="1735" w:type="dxa"/>
          </w:tcPr>
          <w:p w14:paraId="77D982C5" w14:textId="77777777" w:rsidR="00F71022" w:rsidRPr="00BF0A93" w:rsidRDefault="00F71022" w:rsidP="00B06E2D">
            <w:pPr>
              <w:pStyle w:val="TableEntry"/>
              <w:rPr>
                <w:noProof w:val="0"/>
              </w:rPr>
            </w:pPr>
            <w:r w:rsidRPr="00BF0A93">
              <w:rPr>
                <w:noProof w:val="0"/>
              </w:rPr>
              <w:t>ITI TF-2b: 3.43</w:t>
            </w:r>
          </w:p>
        </w:tc>
      </w:tr>
      <w:tr w:rsidR="00F71022" w:rsidRPr="00BF0A93" w14:paraId="0C7D1E6D" w14:textId="77777777" w:rsidTr="00034130">
        <w:trPr>
          <w:cantSplit/>
          <w:jc w:val="center"/>
        </w:trPr>
        <w:tc>
          <w:tcPr>
            <w:tcW w:w="2340" w:type="dxa"/>
            <w:vMerge w:val="restart"/>
          </w:tcPr>
          <w:p w14:paraId="76F070BD" w14:textId="77777777" w:rsidR="00F71022" w:rsidRPr="00BF0A93" w:rsidRDefault="00F71022" w:rsidP="00B06E2D">
            <w:pPr>
              <w:pStyle w:val="TableEntry"/>
              <w:rPr>
                <w:noProof w:val="0"/>
              </w:rPr>
            </w:pPr>
            <w:r w:rsidRPr="00BF0A93">
              <w:rPr>
                <w:noProof w:val="0"/>
              </w:rPr>
              <w:t>Patient Identity Source</w:t>
            </w:r>
          </w:p>
        </w:tc>
        <w:tc>
          <w:tcPr>
            <w:tcW w:w="3300" w:type="dxa"/>
          </w:tcPr>
          <w:p w14:paraId="01220B69"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121C5B4B"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4E6FCCD" w14:textId="77777777" w:rsidR="00F71022" w:rsidRPr="00BF0A93" w:rsidRDefault="00F71022" w:rsidP="00B06E2D">
            <w:pPr>
              <w:pStyle w:val="TableEntry"/>
              <w:rPr>
                <w:noProof w:val="0"/>
              </w:rPr>
            </w:pPr>
            <w:r w:rsidRPr="00BF0A93">
              <w:rPr>
                <w:noProof w:val="0"/>
              </w:rPr>
              <w:t>ITI TF-2a: 3.8</w:t>
            </w:r>
          </w:p>
        </w:tc>
      </w:tr>
      <w:tr w:rsidR="00F71022" w:rsidRPr="00BF0A93" w14:paraId="29BD951D" w14:textId="77777777" w:rsidTr="00034130">
        <w:trPr>
          <w:cantSplit/>
          <w:jc w:val="center"/>
        </w:trPr>
        <w:tc>
          <w:tcPr>
            <w:tcW w:w="2340" w:type="dxa"/>
            <w:vMerge/>
          </w:tcPr>
          <w:p w14:paraId="37050494" w14:textId="77777777" w:rsidR="00F71022" w:rsidRPr="00BF0A93" w:rsidRDefault="00F71022" w:rsidP="00B06E2D">
            <w:pPr>
              <w:pStyle w:val="TableEntry"/>
              <w:rPr>
                <w:noProof w:val="0"/>
              </w:rPr>
            </w:pPr>
          </w:p>
        </w:tc>
        <w:tc>
          <w:tcPr>
            <w:tcW w:w="3300" w:type="dxa"/>
          </w:tcPr>
          <w:p w14:paraId="568D7875"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0C53006A"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743A92A" w14:textId="77777777" w:rsidR="00F71022" w:rsidRPr="00BF0A93" w:rsidRDefault="00F71022" w:rsidP="00B06E2D">
            <w:pPr>
              <w:pStyle w:val="TableEntry"/>
              <w:rPr>
                <w:noProof w:val="0"/>
              </w:rPr>
            </w:pPr>
            <w:r w:rsidRPr="00BF0A93">
              <w:rPr>
                <w:noProof w:val="0"/>
              </w:rPr>
              <w:t>ITI TF-2b :3.44</w:t>
            </w:r>
          </w:p>
        </w:tc>
      </w:tr>
      <w:tr w:rsidR="00F71022" w:rsidRPr="00BF0A93" w14:paraId="7BF59565" w14:textId="77777777" w:rsidTr="00034130">
        <w:trPr>
          <w:cantSplit/>
          <w:jc w:val="center"/>
        </w:trPr>
        <w:tc>
          <w:tcPr>
            <w:tcW w:w="2340" w:type="dxa"/>
            <w:vMerge w:val="restart"/>
          </w:tcPr>
          <w:p w14:paraId="690E3FBE" w14:textId="77777777" w:rsidR="00F71022" w:rsidRPr="00BF0A93" w:rsidRDefault="00F71022" w:rsidP="00B06E2D">
            <w:pPr>
              <w:pStyle w:val="TableEntry"/>
              <w:rPr>
                <w:noProof w:val="0"/>
              </w:rPr>
            </w:pPr>
            <w:r w:rsidRPr="00BF0A93">
              <w:rPr>
                <w:noProof w:val="0"/>
              </w:rPr>
              <w:t>On-Demand Document Source</w:t>
            </w:r>
          </w:p>
        </w:tc>
        <w:tc>
          <w:tcPr>
            <w:tcW w:w="3300" w:type="dxa"/>
          </w:tcPr>
          <w:p w14:paraId="62B03D6E"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1E3183E6" w14:textId="77777777" w:rsidR="00F71022" w:rsidRPr="00BF0A93" w:rsidRDefault="00F71022" w:rsidP="0063458A">
            <w:pPr>
              <w:pStyle w:val="TableEntry"/>
              <w:jc w:val="center"/>
              <w:rPr>
                <w:noProof w:val="0"/>
              </w:rPr>
            </w:pPr>
            <w:r w:rsidRPr="00BF0A93">
              <w:rPr>
                <w:noProof w:val="0"/>
              </w:rPr>
              <w:t>R</w:t>
            </w:r>
          </w:p>
        </w:tc>
        <w:tc>
          <w:tcPr>
            <w:tcW w:w="1735" w:type="dxa"/>
          </w:tcPr>
          <w:p w14:paraId="6C9DC759" w14:textId="77777777" w:rsidR="00F71022" w:rsidRPr="00BF0A93" w:rsidRDefault="00F71022" w:rsidP="006971FF">
            <w:pPr>
              <w:pStyle w:val="TableEntry"/>
              <w:rPr>
                <w:noProof w:val="0"/>
              </w:rPr>
            </w:pPr>
            <w:r w:rsidRPr="00BF0A93">
              <w:rPr>
                <w:noProof w:val="0"/>
              </w:rPr>
              <w:t>ITI TF-2b: 3.61</w:t>
            </w:r>
          </w:p>
        </w:tc>
      </w:tr>
      <w:tr w:rsidR="00F71022" w:rsidRPr="00BF0A93" w14:paraId="4FB7ED90" w14:textId="77777777" w:rsidTr="00034130">
        <w:trPr>
          <w:cantSplit/>
          <w:jc w:val="center"/>
        </w:trPr>
        <w:tc>
          <w:tcPr>
            <w:tcW w:w="2340" w:type="dxa"/>
            <w:vMerge/>
          </w:tcPr>
          <w:p w14:paraId="17712B78" w14:textId="77777777" w:rsidR="00F71022" w:rsidRPr="00BF0A93" w:rsidRDefault="00F71022" w:rsidP="00B06E2D">
            <w:pPr>
              <w:pStyle w:val="TableEntry"/>
              <w:rPr>
                <w:noProof w:val="0"/>
              </w:rPr>
            </w:pPr>
          </w:p>
        </w:tc>
        <w:tc>
          <w:tcPr>
            <w:tcW w:w="3300" w:type="dxa"/>
          </w:tcPr>
          <w:p w14:paraId="6B9D6419"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015F431" w14:textId="77777777" w:rsidR="00F71022" w:rsidRPr="00BF0A93" w:rsidRDefault="00F71022" w:rsidP="0063458A">
            <w:pPr>
              <w:pStyle w:val="TableEntry"/>
              <w:jc w:val="center"/>
              <w:rPr>
                <w:noProof w:val="0"/>
              </w:rPr>
            </w:pPr>
            <w:r w:rsidRPr="00BF0A93">
              <w:rPr>
                <w:noProof w:val="0"/>
              </w:rPr>
              <w:t>R</w:t>
            </w:r>
          </w:p>
        </w:tc>
        <w:tc>
          <w:tcPr>
            <w:tcW w:w="1735" w:type="dxa"/>
          </w:tcPr>
          <w:p w14:paraId="3545BEDD" w14:textId="77777777" w:rsidR="00F71022" w:rsidRPr="00BF0A93" w:rsidRDefault="00F71022" w:rsidP="006971FF">
            <w:pPr>
              <w:pStyle w:val="TableEntry"/>
              <w:rPr>
                <w:noProof w:val="0"/>
              </w:rPr>
            </w:pPr>
            <w:r w:rsidRPr="00BF0A93">
              <w:rPr>
                <w:noProof w:val="0"/>
              </w:rPr>
              <w:t>ITI TF-2b: 3.43</w:t>
            </w:r>
          </w:p>
        </w:tc>
      </w:tr>
    </w:tbl>
    <w:p w14:paraId="5E219FE0" w14:textId="77777777" w:rsidR="00F71022" w:rsidRPr="00BF0A93" w:rsidRDefault="00F71022" w:rsidP="00FD34D8">
      <w:pPr>
        <w:pStyle w:val="Note"/>
        <w:rPr>
          <w:szCs w:val="18"/>
        </w:rPr>
      </w:pPr>
      <w:r w:rsidRPr="00BF0A93">
        <w:rPr>
          <w:szCs w:val="18"/>
        </w:rPr>
        <w:t xml:space="preserve">Note 1: </w:t>
      </w:r>
      <w:r w:rsidRPr="00BF0A93">
        <w:rPr>
          <w:szCs w:val="18"/>
        </w:rPr>
        <w:tab/>
        <w:t>If Assigning Authority of Patient ID presents in the Patient Identity Feed [ITI-8] or Patient Identity Feed HL7v3 [ITI-44]</w:t>
      </w:r>
      <w:r w:rsidR="008276BF" w:rsidRPr="00BF0A93">
        <w:rPr>
          <w:szCs w:val="18"/>
        </w:rPr>
        <w:t xml:space="preserve"> </w:t>
      </w:r>
      <w:r w:rsidRPr="00BF0A93">
        <w:rPr>
          <w:szCs w:val="18"/>
        </w:rPr>
        <w:t>transaction, the Patient Identity Source is required to use an OID to identify the Assigning Authority. For technical details of the assigning authority information, see ITI TF-2a: 3.8.</w:t>
      </w:r>
    </w:p>
    <w:p w14:paraId="4AFF4A29" w14:textId="0EC892CA" w:rsidR="00F71022" w:rsidRPr="00BF0A93" w:rsidRDefault="00F71022" w:rsidP="00D464A6">
      <w:pPr>
        <w:pStyle w:val="Note"/>
        <w:rPr>
          <w:szCs w:val="18"/>
        </w:rPr>
      </w:pPr>
      <w:r w:rsidRPr="00BF0A93">
        <w:rPr>
          <w:szCs w:val="18"/>
        </w:rPr>
        <w:t>Note 2:</w:t>
      </w:r>
      <w:r w:rsidRPr="00BF0A93">
        <w:rPr>
          <w:szCs w:val="18"/>
        </w:rPr>
        <w:tab/>
        <w:t>Document Registry and Patient Identify Source shall implement at least one of Patient Identity Feed [ITI-8] or Patient Identity Feed HL7v3 [ITI</w:t>
      </w:r>
      <w:r w:rsidR="00CF571B" w:rsidRPr="00BF0A93">
        <w:rPr>
          <w:szCs w:val="18"/>
        </w:rPr>
        <w:t>-</w:t>
      </w:r>
      <w:r w:rsidRPr="00BF0A93">
        <w:rPr>
          <w:szCs w:val="18"/>
        </w:rPr>
        <w:t>44].</w:t>
      </w:r>
    </w:p>
    <w:p w14:paraId="3ECCF56A" w14:textId="77777777" w:rsidR="00536A35" w:rsidRPr="00BF0A93" w:rsidRDefault="00536A35" w:rsidP="00AA50EB">
      <w:pPr>
        <w:pStyle w:val="BodyText"/>
      </w:pPr>
    </w:p>
    <w:p w14:paraId="57EFBA46" w14:textId="77777777" w:rsidR="00F71022" w:rsidRPr="00D03BAD" w:rsidRDefault="00F71022" w:rsidP="00AB4C28">
      <w:pPr>
        <w:pStyle w:val="Heading3"/>
        <w:numPr>
          <w:ilvl w:val="2"/>
          <w:numId w:val="158"/>
        </w:numPr>
        <w:ind w:left="0" w:firstLine="0"/>
        <w:rPr>
          <w:bCs/>
          <w:noProof w:val="0"/>
        </w:rPr>
      </w:pPr>
      <w:bookmarkStart w:id="2236" w:name="_Toc487039059"/>
      <w:bookmarkStart w:id="2237" w:name="_Toc488068160"/>
      <w:bookmarkStart w:id="2238" w:name="_Toc488068593"/>
      <w:bookmarkStart w:id="2239" w:name="_Toc488074920"/>
      <w:bookmarkStart w:id="2240" w:name="_Toc13752295"/>
      <w:r w:rsidRPr="00D03BAD">
        <w:rPr>
          <w:bCs/>
          <w:noProof w:val="0"/>
        </w:rPr>
        <w:t>Actor Descriptions and Actor Profile Requirements</w:t>
      </w:r>
      <w:bookmarkEnd w:id="2236"/>
      <w:bookmarkEnd w:id="2237"/>
      <w:bookmarkEnd w:id="2238"/>
      <w:bookmarkEnd w:id="2239"/>
      <w:bookmarkEnd w:id="2240"/>
    </w:p>
    <w:p w14:paraId="22C9F64F" w14:textId="77777777" w:rsidR="00F71022" w:rsidRPr="00BF0A93" w:rsidRDefault="00F71022" w:rsidP="00390562">
      <w:pPr>
        <w:pStyle w:val="BodyText"/>
      </w:pPr>
      <w:r w:rsidRPr="00BF0A93">
        <w:t>Most requirements are documented in Transactions (Volume 2). This section documents any additional requirements on this profile’s actors.</w:t>
      </w:r>
    </w:p>
    <w:p w14:paraId="38FAF73C" w14:textId="77777777" w:rsidR="00F71022" w:rsidRPr="00BF0A93" w:rsidRDefault="00F71022" w:rsidP="00CE43D1">
      <w:pPr>
        <w:pStyle w:val="Heading4"/>
        <w:numPr>
          <w:ilvl w:val="3"/>
          <w:numId w:val="150"/>
        </w:numPr>
        <w:rPr>
          <w:noProof w:val="0"/>
        </w:rPr>
      </w:pPr>
      <w:r w:rsidRPr="00BF0A93">
        <w:rPr>
          <w:noProof w:val="0"/>
        </w:rPr>
        <w:t>Document Source</w:t>
      </w:r>
    </w:p>
    <w:p w14:paraId="0EEB9E07" w14:textId="7693FDF7" w:rsidR="00F71022" w:rsidRPr="00BF0A93" w:rsidRDefault="00F71022">
      <w:pPr>
        <w:pStyle w:val="BodyText"/>
      </w:pPr>
      <w:r w:rsidRPr="00BF0A93">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7A716BCA" w:rsidR="00F71022" w:rsidRPr="00BF0A93" w:rsidRDefault="00F71022">
      <w:pPr>
        <w:pStyle w:val="BodyText"/>
      </w:pPr>
      <w:r w:rsidRPr="00BF0A93">
        <w:t>An implementation of the Document Source shall be able to submit documents. Whether a submission contains a single</w:t>
      </w:r>
      <w:r w:rsidR="007E4336">
        <w:t xml:space="preserve"> document</w:t>
      </w:r>
      <w:r w:rsidRPr="00BF0A93">
        <w:t xml:space="preserve"> or multiple documents depends on workflows, policies, and other external factors which are outside of the scope of this Profile.</w:t>
      </w:r>
    </w:p>
    <w:p w14:paraId="0878E53D" w14:textId="77777777" w:rsidR="00F71022" w:rsidRPr="00BF0A93" w:rsidRDefault="00F71022" w:rsidP="00CE43D1">
      <w:pPr>
        <w:pStyle w:val="Heading4"/>
        <w:numPr>
          <w:ilvl w:val="3"/>
          <w:numId w:val="150"/>
        </w:numPr>
        <w:rPr>
          <w:noProof w:val="0"/>
        </w:rPr>
      </w:pPr>
      <w:r w:rsidRPr="00BF0A93">
        <w:rPr>
          <w:noProof w:val="0"/>
        </w:rPr>
        <w:t>Document Consumer</w:t>
      </w:r>
    </w:p>
    <w:p w14:paraId="20FF0F9C" w14:textId="110E356A" w:rsidR="00F71022" w:rsidRPr="00BF0A93" w:rsidRDefault="00F71022">
      <w:pPr>
        <w:pStyle w:val="BodyText"/>
      </w:pPr>
      <w:r w:rsidRPr="00BF0A93">
        <w:t xml:space="preserve">The Document Consumer queries a Document Registry for documents meeting certain criteria, and retrieves selected documents from one or more Document Repository </w:t>
      </w:r>
      <w:r w:rsidR="002C5D6C">
        <w:t>Actor</w:t>
      </w:r>
      <w:r w:rsidRPr="00BF0A93">
        <w:t>s.</w:t>
      </w:r>
    </w:p>
    <w:p w14:paraId="7406893C" w14:textId="77777777" w:rsidR="00F71022" w:rsidRPr="00BF0A93" w:rsidRDefault="00F71022" w:rsidP="00CE43D1">
      <w:pPr>
        <w:pStyle w:val="Heading4"/>
        <w:numPr>
          <w:ilvl w:val="3"/>
          <w:numId w:val="150"/>
        </w:numPr>
        <w:rPr>
          <w:noProof w:val="0"/>
        </w:rPr>
      </w:pPr>
      <w:r w:rsidRPr="00BF0A93">
        <w:rPr>
          <w:noProof w:val="0"/>
        </w:rPr>
        <w:t>Document Registry</w:t>
      </w:r>
    </w:p>
    <w:p w14:paraId="39CBAEE2" w14:textId="6923CC31" w:rsidR="00F71022" w:rsidRPr="00BF0A93" w:rsidRDefault="00F71022">
      <w:pPr>
        <w:pStyle w:val="BodyText"/>
      </w:pPr>
      <w:r w:rsidRPr="00BF0A93">
        <w:t xml:space="preserve">The Document Registry maintains metadata about each registered document in a document entry. This includes a link to the Document in the Repository where it is stored. The Document Registry responds to queries from Document Consumer </w:t>
      </w:r>
      <w:r w:rsidR="002C5D6C">
        <w:t>Actor</w:t>
      </w:r>
      <w:r w:rsidRPr="00BF0A93">
        <w:t xml:space="preserve">s about documents meeting specific criteria. It also enforces some healthcare specific technical policies at the time of document registration. </w:t>
      </w:r>
    </w:p>
    <w:p w14:paraId="5600DB82" w14:textId="77777777" w:rsidR="00F71022" w:rsidRPr="00BF0A93" w:rsidRDefault="00F71022" w:rsidP="00CE43D1">
      <w:pPr>
        <w:pStyle w:val="Heading4"/>
        <w:numPr>
          <w:ilvl w:val="3"/>
          <w:numId w:val="150"/>
        </w:numPr>
        <w:rPr>
          <w:noProof w:val="0"/>
        </w:rPr>
      </w:pPr>
      <w:r w:rsidRPr="00BF0A93">
        <w:rPr>
          <w:noProof w:val="0"/>
        </w:rPr>
        <w:t>Document Repository</w:t>
      </w:r>
    </w:p>
    <w:p w14:paraId="79F1E809" w14:textId="77777777" w:rsidR="00F71022" w:rsidRPr="00BF0A93" w:rsidRDefault="00F71022" w:rsidP="002A67CC">
      <w:pPr>
        <w:pStyle w:val="BodyText"/>
      </w:pPr>
      <w:r w:rsidRPr="00BF0A93">
        <w:t>The Document Repository is responsible for both the persistent storage of these documents as well as for their registration with the appropriate Document Registry. It assigns a uniqueId to documents for subsequent retrieval by a Document Consumer.</w:t>
      </w:r>
    </w:p>
    <w:p w14:paraId="505F8AFE" w14:textId="77777777" w:rsidR="00F71022" w:rsidRPr="00BF0A93" w:rsidRDefault="00F71022" w:rsidP="00CE43D1">
      <w:pPr>
        <w:pStyle w:val="Heading4"/>
        <w:numPr>
          <w:ilvl w:val="3"/>
          <w:numId w:val="150"/>
        </w:numPr>
        <w:rPr>
          <w:noProof w:val="0"/>
        </w:rPr>
      </w:pPr>
      <w:r w:rsidRPr="00BF0A93">
        <w:rPr>
          <w:noProof w:val="0"/>
        </w:rPr>
        <w:lastRenderedPageBreak/>
        <w:t>Patient Identity Source</w:t>
      </w:r>
    </w:p>
    <w:p w14:paraId="7C641780" w14:textId="10F48712" w:rsidR="00F71022" w:rsidRPr="00BF0A93" w:rsidRDefault="00F71022">
      <w:pPr>
        <w:pStyle w:val="BodyText"/>
      </w:pPr>
      <w:r w:rsidRPr="00BF0A93">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BF0A93" w:rsidRDefault="00F71022" w:rsidP="00CE43D1">
      <w:pPr>
        <w:pStyle w:val="Heading4"/>
        <w:numPr>
          <w:ilvl w:val="3"/>
          <w:numId w:val="150"/>
        </w:numPr>
        <w:rPr>
          <w:noProof w:val="0"/>
        </w:rPr>
      </w:pPr>
      <w:r w:rsidRPr="00BF0A93">
        <w:rPr>
          <w:noProof w:val="0"/>
        </w:rPr>
        <w:t>Integrated Document Source/Repository</w:t>
      </w:r>
    </w:p>
    <w:p w14:paraId="71C5582C" w14:textId="0FEE7584" w:rsidR="00F71022" w:rsidRPr="00BF0A93" w:rsidRDefault="00F71022">
      <w:pPr>
        <w:pStyle w:val="BodyText"/>
        <w:rPr>
          <w:szCs w:val="24"/>
        </w:rPr>
      </w:pPr>
      <w:r w:rsidRPr="00BF0A93">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BF0A93" w:rsidRDefault="00F71022" w:rsidP="00DE05FF">
      <w:pPr>
        <w:pStyle w:val="Heading4"/>
        <w:numPr>
          <w:ilvl w:val="0"/>
          <w:numId w:val="0"/>
        </w:numPr>
        <w:rPr>
          <w:noProof w:val="0"/>
        </w:rPr>
      </w:pPr>
      <w:r w:rsidRPr="00BF0A93">
        <w:rPr>
          <w:noProof w:val="0"/>
        </w:rPr>
        <w:t>10.1.1.7 On-Demand Document Source</w:t>
      </w:r>
    </w:p>
    <w:p w14:paraId="050E9165" w14:textId="77777777" w:rsidR="00F71022" w:rsidRPr="00BF0A93" w:rsidRDefault="00F71022" w:rsidP="000E2934">
      <w:pPr>
        <w:pStyle w:val="BodyText"/>
      </w:pPr>
      <w:r w:rsidRPr="00BF0A93">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D03BAD" w:rsidRDefault="00F71022" w:rsidP="00AB4C28">
      <w:pPr>
        <w:pStyle w:val="Heading3"/>
        <w:numPr>
          <w:ilvl w:val="2"/>
          <w:numId w:val="158"/>
        </w:numPr>
        <w:ind w:left="0" w:firstLine="0"/>
        <w:rPr>
          <w:bCs/>
          <w:noProof w:val="0"/>
        </w:rPr>
      </w:pPr>
      <w:bookmarkStart w:id="2241" w:name="_Toc397945303"/>
      <w:bookmarkStart w:id="2242" w:name="_Toc397949729"/>
      <w:bookmarkStart w:id="2243" w:name="_Toc397953356"/>
      <w:bookmarkStart w:id="2244" w:name="_Toc397969474"/>
      <w:bookmarkStart w:id="2245" w:name="_Toc397969848"/>
      <w:bookmarkStart w:id="2246" w:name="_Toc397970220"/>
      <w:bookmarkStart w:id="2247" w:name="_Toc399066425"/>
      <w:bookmarkStart w:id="2248" w:name="_Toc399066800"/>
      <w:bookmarkStart w:id="2249" w:name="_Toc399067175"/>
      <w:bookmarkStart w:id="2250" w:name="_Toc399067551"/>
      <w:bookmarkStart w:id="2251" w:name="_Toc399067928"/>
      <w:bookmarkStart w:id="2252" w:name="_Toc399068305"/>
      <w:bookmarkStart w:id="2253" w:name="_Toc399142014"/>
      <w:bookmarkStart w:id="2254" w:name="_Toc399148034"/>
      <w:bookmarkStart w:id="2255" w:name="_Toc399152935"/>
      <w:bookmarkStart w:id="2256" w:name="_Toc399153347"/>
      <w:bookmarkStart w:id="2257" w:name="_Toc210744887"/>
      <w:bookmarkStart w:id="2258" w:name="_Toc487039060"/>
      <w:bookmarkStart w:id="2259" w:name="_Toc488068161"/>
      <w:bookmarkStart w:id="2260" w:name="_Toc488068594"/>
      <w:bookmarkStart w:id="2261" w:name="_Toc488074921"/>
      <w:bookmarkStart w:id="2262" w:name="_Toc13752296"/>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r w:rsidRPr="00D03BAD">
        <w:rPr>
          <w:bCs/>
          <w:noProof w:val="0"/>
        </w:rPr>
        <w:t>Transactions</w:t>
      </w:r>
      <w:bookmarkEnd w:id="2258"/>
      <w:bookmarkEnd w:id="2259"/>
      <w:bookmarkEnd w:id="2260"/>
      <w:bookmarkEnd w:id="2261"/>
      <w:bookmarkEnd w:id="2262"/>
    </w:p>
    <w:p w14:paraId="00A16114" w14:textId="77777777" w:rsidR="00F71022" w:rsidRPr="00BF0A93" w:rsidRDefault="00F71022" w:rsidP="00CE43D1">
      <w:pPr>
        <w:pStyle w:val="Heading4"/>
        <w:numPr>
          <w:ilvl w:val="3"/>
          <w:numId w:val="150"/>
        </w:numPr>
        <w:rPr>
          <w:noProof w:val="0"/>
        </w:rPr>
      </w:pPr>
      <w:r w:rsidRPr="00BF0A93">
        <w:rPr>
          <w:noProof w:val="0"/>
        </w:rPr>
        <w:t>Provide and Register Document Set</w:t>
      </w:r>
    </w:p>
    <w:p w14:paraId="4A15F151" w14:textId="1FF80E75" w:rsidR="00F71022" w:rsidRPr="00BF0A93" w:rsidRDefault="00F71022" w:rsidP="002E532C">
      <w:pPr>
        <w:pStyle w:val="BodyText"/>
      </w:pPr>
      <w:r w:rsidRPr="00BF0A93">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BF0A93" w:rsidRDefault="00F71022" w:rsidP="002E532C">
      <w:pPr>
        <w:pStyle w:val="BodyText"/>
      </w:pPr>
      <w:r w:rsidRPr="00BF0A93">
        <w:t>In XDS, the documents and metadata go to the Document Repository and then the metadata is forwarded on to the Document Registry Actor. They move in this direction for several reasons:</w:t>
      </w:r>
    </w:p>
    <w:p w14:paraId="5395CA38" w14:textId="77777777" w:rsidR="00F71022" w:rsidRPr="00BF0A93" w:rsidRDefault="00F71022" w:rsidP="00AA50EB">
      <w:pPr>
        <w:pStyle w:val="ListBullet2"/>
      </w:pPr>
      <w:r w:rsidRPr="00BF0A93">
        <w:t>It allows best reuse of ebXML Registry specified metadata and web services protocols</w:t>
      </w:r>
    </w:p>
    <w:p w14:paraId="347BBAC9" w14:textId="77777777" w:rsidR="00F71022" w:rsidRPr="00BF0A93" w:rsidRDefault="00F71022" w:rsidP="00AA50EB">
      <w:pPr>
        <w:pStyle w:val="ListBullet2"/>
      </w:pPr>
      <w:r w:rsidRPr="00BF0A93">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BF0A93" w:rsidRDefault="00F71022" w:rsidP="00AA50EB">
      <w:pPr>
        <w:pStyle w:val="ListBullet2"/>
      </w:pPr>
      <w:r w:rsidRPr="00BF0A93">
        <w:t>The resulting protocols are simpler</w:t>
      </w:r>
    </w:p>
    <w:p w14:paraId="29DDDBF7" w14:textId="77777777" w:rsidR="00F71022" w:rsidRPr="00BF0A93" w:rsidRDefault="00F71022" w:rsidP="00AA50EB">
      <w:pPr>
        <w:pStyle w:val="ListBullet2"/>
      </w:pPr>
      <w:r w:rsidRPr="00BF0A93">
        <w:t>It simplifies the common case where the Document Source and the Document Repository are grouped.</w:t>
      </w:r>
    </w:p>
    <w:p w14:paraId="3F4C4C80" w14:textId="77777777" w:rsidR="00F71022" w:rsidRPr="00BF0A93" w:rsidRDefault="00F71022" w:rsidP="00AA50EB">
      <w:pPr>
        <w:pStyle w:val="BodyText"/>
      </w:pPr>
      <w:r w:rsidRPr="00BF0A93">
        <w:t>This transaction cannot carry an On-Demand DocumentEntry but can be used to replace an On-Demand DocumentEntry with a Stable DocumentEntry.</w:t>
      </w:r>
    </w:p>
    <w:p w14:paraId="6D1FA60F" w14:textId="77777777" w:rsidR="00F71022" w:rsidRPr="00BF0A93" w:rsidRDefault="00F71022" w:rsidP="00CE43D1">
      <w:pPr>
        <w:pStyle w:val="Heading4"/>
        <w:numPr>
          <w:ilvl w:val="3"/>
          <w:numId w:val="150"/>
        </w:numPr>
        <w:rPr>
          <w:noProof w:val="0"/>
        </w:rPr>
      </w:pPr>
      <w:r w:rsidRPr="00BF0A93">
        <w:rPr>
          <w:noProof w:val="0"/>
        </w:rPr>
        <w:lastRenderedPageBreak/>
        <w:t>Register Document Set</w:t>
      </w:r>
    </w:p>
    <w:p w14:paraId="72328C4D" w14:textId="35E05AE8" w:rsidR="00F71022" w:rsidRPr="00BF0A93" w:rsidRDefault="00F71022">
      <w:pPr>
        <w:pStyle w:val="BodyText"/>
      </w:pPr>
      <w:r w:rsidRPr="00BF0A93">
        <w:t>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fails as a whole.</w:t>
      </w:r>
    </w:p>
    <w:p w14:paraId="183D53BF" w14:textId="77777777" w:rsidR="00F71022" w:rsidRPr="00BF0A93" w:rsidRDefault="00F71022">
      <w:pPr>
        <w:pStyle w:val="BodyText"/>
      </w:pPr>
      <w:r w:rsidRPr="00BF0A93">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BF0A93" w:rsidRDefault="00F71022">
      <w:pPr>
        <w:pStyle w:val="BodyText"/>
      </w:pPr>
      <w:r w:rsidRPr="00BF0A93">
        <w:t>This transaction may also include Associations. For example, an Association may be included to replace an On-Demand DocumentEntry with a Stable DocumentEntry.</w:t>
      </w:r>
    </w:p>
    <w:p w14:paraId="57651DF9" w14:textId="77777777" w:rsidR="00F71022" w:rsidRPr="00BF0A93" w:rsidRDefault="00F71022">
      <w:pPr>
        <w:pStyle w:val="BodyText"/>
      </w:pPr>
      <w:r w:rsidRPr="00BF0A93">
        <w:t>This transaction cannot carry an On-Demand DocumentEntry but can be used to replace an On-Demand DocumentEntry with a Stable DocumentEntry.</w:t>
      </w:r>
    </w:p>
    <w:p w14:paraId="5D3BBA7D" w14:textId="77777777" w:rsidR="00F71022" w:rsidRPr="00BF0A93" w:rsidRDefault="00F71022" w:rsidP="00CE43D1">
      <w:pPr>
        <w:pStyle w:val="Heading4"/>
        <w:numPr>
          <w:ilvl w:val="3"/>
          <w:numId w:val="150"/>
        </w:numPr>
        <w:rPr>
          <w:noProof w:val="0"/>
        </w:rPr>
      </w:pPr>
      <w:r w:rsidRPr="00BF0A93">
        <w:rPr>
          <w:noProof w:val="0"/>
        </w:rPr>
        <w:t>Intentional</w:t>
      </w:r>
      <w:r w:rsidR="00175034" w:rsidRPr="00BF0A93">
        <w:rPr>
          <w:noProof w:val="0"/>
        </w:rPr>
        <w:t>ly L</w:t>
      </w:r>
      <w:r w:rsidRPr="00BF0A93">
        <w:rPr>
          <w:noProof w:val="0"/>
        </w:rPr>
        <w:t xml:space="preserve">eft </w:t>
      </w:r>
      <w:r w:rsidR="00175034" w:rsidRPr="00BF0A93">
        <w:rPr>
          <w:noProof w:val="0"/>
        </w:rPr>
        <w:t>B</w:t>
      </w:r>
      <w:r w:rsidRPr="00BF0A93">
        <w:rPr>
          <w:noProof w:val="0"/>
        </w:rPr>
        <w:t>lank</w:t>
      </w:r>
    </w:p>
    <w:p w14:paraId="576E2FDD" w14:textId="77777777" w:rsidR="00F71022" w:rsidRPr="00BF0A93" w:rsidRDefault="00F71022" w:rsidP="00CE43D1">
      <w:pPr>
        <w:pStyle w:val="Heading4"/>
        <w:numPr>
          <w:ilvl w:val="3"/>
          <w:numId w:val="150"/>
        </w:numPr>
        <w:rPr>
          <w:noProof w:val="0"/>
        </w:rPr>
      </w:pPr>
      <w:r w:rsidRPr="00BF0A93">
        <w:rPr>
          <w:noProof w:val="0"/>
        </w:rPr>
        <w:t>Registry Stored Query</w:t>
      </w:r>
    </w:p>
    <w:p w14:paraId="392F250D" w14:textId="1E8513D0" w:rsidR="00F71022" w:rsidRPr="00BF0A93" w:rsidRDefault="00F71022" w:rsidP="00046886">
      <w:pPr>
        <w:pStyle w:val="BodyText"/>
      </w:pPr>
      <w:r w:rsidRPr="00BF0A93">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BF0A93" w:rsidRDefault="00F71022" w:rsidP="00046886">
      <w:pPr>
        <w:pStyle w:val="BodyText"/>
      </w:pPr>
      <w:r w:rsidRPr="00BF0A93">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BF0A93" w:rsidRDefault="00F71022" w:rsidP="00BC2927">
      <w:pPr>
        <w:pStyle w:val="ListNumber2"/>
        <w:numPr>
          <w:ilvl w:val="0"/>
          <w:numId w:val="59"/>
        </w:numPr>
      </w:pPr>
      <w:r w:rsidRPr="00BF0A93">
        <w:t>Malicious SQL transactions cannot be introduced</w:t>
      </w:r>
    </w:p>
    <w:p w14:paraId="554DD962" w14:textId="77777777" w:rsidR="00F71022" w:rsidRPr="00BF0A93" w:rsidRDefault="00F71022" w:rsidP="00BC2927">
      <w:pPr>
        <w:pStyle w:val="ListNumber2"/>
        <w:numPr>
          <w:ilvl w:val="0"/>
          <w:numId w:val="59"/>
        </w:numPr>
      </w:pPr>
      <w:r w:rsidRPr="00BF0A93">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BF0A93" w:rsidRDefault="00F71022" w:rsidP="00046886">
      <w:pPr>
        <w:pStyle w:val="BodyText"/>
      </w:pPr>
      <w:r w:rsidRPr="00BF0A93">
        <w:t>This profile does not define how Stored Queries are loaded into or implemented in the Document Registry Actor.</w:t>
      </w:r>
    </w:p>
    <w:p w14:paraId="6410EEFF" w14:textId="77777777" w:rsidR="00F71022" w:rsidRPr="00BF0A93" w:rsidRDefault="00F71022" w:rsidP="00CE43D1">
      <w:pPr>
        <w:pStyle w:val="Heading4"/>
        <w:numPr>
          <w:ilvl w:val="3"/>
          <w:numId w:val="150"/>
        </w:numPr>
        <w:rPr>
          <w:noProof w:val="0"/>
        </w:rPr>
      </w:pPr>
      <w:r w:rsidRPr="00BF0A93">
        <w:rPr>
          <w:noProof w:val="0"/>
        </w:rPr>
        <w:t>Intentionally Left Blank</w:t>
      </w:r>
    </w:p>
    <w:p w14:paraId="78ADA797" w14:textId="77777777" w:rsidR="00F71022" w:rsidRPr="00BF0A93" w:rsidRDefault="00F71022" w:rsidP="00CE43D1">
      <w:pPr>
        <w:pStyle w:val="Heading4"/>
        <w:numPr>
          <w:ilvl w:val="3"/>
          <w:numId w:val="150"/>
        </w:numPr>
        <w:rPr>
          <w:noProof w:val="0"/>
        </w:rPr>
      </w:pPr>
      <w:r w:rsidRPr="00BF0A93">
        <w:rPr>
          <w:noProof w:val="0"/>
        </w:rPr>
        <w:t>Patient Identity Feed</w:t>
      </w:r>
    </w:p>
    <w:p w14:paraId="39034ED5" w14:textId="77777777" w:rsidR="00F71022" w:rsidRPr="00BF0A93" w:rsidRDefault="00F71022" w:rsidP="00EE3ACB">
      <w:pPr>
        <w:pStyle w:val="BodyText"/>
      </w:pPr>
      <w:r w:rsidRPr="00BF0A93">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BF0A93">
        <w:lastRenderedPageBreak/>
        <w:t>Integration Profile is to populate the registry with patient identifiers that have been registered for the XDS Affinity Domains.</w:t>
      </w:r>
    </w:p>
    <w:p w14:paraId="4EF40856" w14:textId="77777777" w:rsidR="00F71022" w:rsidRPr="00BF0A93" w:rsidRDefault="00F71022" w:rsidP="00EE3ACB">
      <w:pPr>
        <w:pStyle w:val="BodyText"/>
      </w:pPr>
      <w:r w:rsidRPr="00BF0A93">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BF0A93" w:rsidRDefault="00F71022" w:rsidP="00EE3ACB">
      <w:pPr>
        <w:pStyle w:val="BodyText"/>
      </w:pPr>
      <w:r w:rsidRPr="00BF0A93">
        <w:t xml:space="preserve">When combined with the other XDS transactions, Document Registry </w:t>
      </w:r>
      <w:r w:rsidR="002C5D6C">
        <w:t>Actor</w:t>
      </w:r>
      <w:r w:rsidRPr="00BF0A93">
        <w:t>s and other actors that receive HL7 data with Patient Identifiers are required to map the data received in the HL7 message to the format specified in those other XDS transactions. In those transactions, the Patient ID is treated using ebXML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BF0A93" w:rsidRDefault="00F71022">
      <w:pPr>
        <w:pStyle w:val="BodyText"/>
      </w:pPr>
      <w:r w:rsidRPr="00BF0A93">
        <w:t>XDS.b implementations shall support either Patient Identity Feed (ITI TF-2a: 3.8) or Patient Identity Feed HL7v3 (ITI TF-2b: 3.44) or both. It is important to note that the version of HL7 implemented by XDS.b and Patient Identity Feed in a single domain or community need to match in order to allow interoperability. In the case of mixed scenarios, translation between Patient Identity Feed (ITI TF-2a:</w:t>
      </w:r>
      <w:r w:rsidR="00A9676E" w:rsidRPr="00BF0A93">
        <w:t xml:space="preserve"> </w:t>
      </w:r>
      <w:r w:rsidRPr="00BF0A93">
        <w:t>3.8) and Patient Identity Feed HL7v3 (ITI TF-2b: 3.44) will be required via a bridge or interface engine.</w:t>
      </w:r>
    </w:p>
    <w:p w14:paraId="663E9099" w14:textId="77777777" w:rsidR="00F71022" w:rsidRPr="00BF0A93" w:rsidRDefault="00F71022" w:rsidP="00CE43D1">
      <w:pPr>
        <w:pStyle w:val="Heading4"/>
        <w:numPr>
          <w:ilvl w:val="3"/>
          <w:numId w:val="150"/>
        </w:numPr>
        <w:rPr>
          <w:noProof w:val="0"/>
        </w:rPr>
      </w:pPr>
      <w:r w:rsidRPr="00BF0A93">
        <w:rPr>
          <w:noProof w:val="0"/>
        </w:rPr>
        <w:t>Retrieve Document Set</w:t>
      </w:r>
    </w:p>
    <w:p w14:paraId="093E2570" w14:textId="7255D03A" w:rsidR="00F71022" w:rsidRPr="00BF0A93" w:rsidRDefault="00F71022" w:rsidP="00A07263">
      <w:pPr>
        <w:pStyle w:val="BodyText"/>
      </w:pPr>
      <w:r w:rsidRPr="00BF0A93">
        <w:t>A Document Consumer initiates the Retrieve Document Set transaction. The Document Repository or On-Demand Document Source shall return the document set that was specified by the Document Consumer.</w:t>
      </w:r>
    </w:p>
    <w:p w14:paraId="302EE3B9" w14:textId="77777777" w:rsidR="00F71022" w:rsidRPr="00BF0A93" w:rsidRDefault="00F71022" w:rsidP="00DE05FF">
      <w:pPr>
        <w:pStyle w:val="Heading4"/>
        <w:numPr>
          <w:ilvl w:val="0"/>
          <w:numId w:val="0"/>
        </w:numPr>
        <w:rPr>
          <w:noProof w:val="0"/>
        </w:rPr>
      </w:pPr>
      <w:r w:rsidRPr="00BF0A93">
        <w:rPr>
          <w:noProof w:val="0"/>
        </w:rPr>
        <w:t>10.1.2.8 Register On-Demand Document Entry</w:t>
      </w:r>
    </w:p>
    <w:p w14:paraId="11E3063A" w14:textId="77777777" w:rsidR="00F71022" w:rsidRPr="00BF0A93" w:rsidRDefault="00F71022" w:rsidP="000E2934">
      <w:pPr>
        <w:pStyle w:val="BodyText"/>
      </w:pPr>
      <w:r w:rsidRPr="00BF0A93">
        <w:t>The Register On-Demand Document Entry transaction is used by the On-Demand Document Source to register one or more On-Demand Document Entries in the Document Registry.</w:t>
      </w:r>
    </w:p>
    <w:p w14:paraId="4D72A6A0" w14:textId="77777777" w:rsidR="00F71022" w:rsidRPr="00BF0A93" w:rsidRDefault="00F71022" w:rsidP="000E2934">
      <w:pPr>
        <w:pStyle w:val="BodyText"/>
      </w:pPr>
      <w:r w:rsidRPr="00BF0A93">
        <w:t>This transaction may also include Associations. For example, an Association may be included to replace an On-Demand DocumentEntry with a new On-Demand DocumentEntry, replace a Stable DocumentEntry with an On-Demand DocumentEntry, or add an On-Demand DocumentEntry to a Folder.</w:t>
      </w:r>
    </w:p>
    <w:p w14:paraId="426F33DF" w14:textId="77777777" w:rsidR="00F71022" w:rsidRPr="00D03BAD" w:rsidRDefault="00F71022" w:rsidP="00AB4C28">
      <w:pPr>
        <w:pStyle w:val="Heading3"/>
        <w:numPr>
          <w:ilvl w:val="2"/>
          <w:numId w:val="158"/>
        </w:numPr>
        <w:ind w:left="0" w:firstLine="0"/>
        <w:rPr>
          <w:bCs/>
          <w:noProof w:val="0"/>
        </w:rPr>
      </w:pPr>
      <w:bookmarkStart w:id="2263" w:name="_Toc397945305"/>
      <w:bookmarkStart w:id="2264" w:name="_Toc397949731"/>
      <w:bookmarkStart w:id="2265" w:name="_Toc397953358"/>
      <w:bookmarkStart w:id="2266" w:name="_Toc397969476"/>
      <w:bookmarkStart w:id="2267" w:name="_Toc397969850"/>
      <w:bookmarkStart w:id="2268" w:name="_Toc397970222"/>
      <w:bookmarkStart w:id="2269" w:name="_Toc399066427"/>
      <w:bookmarkStart w:id="2270" w:name="_Toc399066802"/>
      <w:bookmarkStart w:id="2271" w:name="_Toc399067177"/>
      <w:bookmarkStart w:id="2272" w:name="_Toc399067553"/>
      <w:bookmarkStart w:id="2273" w:name="_Toc399067930"/>
      <w:bookmarkStart w:id="2274" w:name="_Toc399068307"/>
      <w:bookmarkStart w:id="2275" w:name="_Toc399142016"/>
      <w:bookmarkStart w:id="2276" w:name="_Toc399148036"/>
      <w:bookmarkStart w:id="2277" w:name="_Toc399152937"/>
      <w:bookmarkStart w:id="2278" w:name="_Toc399153349"/>
      <w:bookmarkStart w:id="2279" w:name="_Toc210744895"/>
      <w:bookmarkStart w:id="2280" w:name="_Toc487039061"/>
      <w:bookmarkStart w:id="2281" w:name="_Toc488068162"/>
      <w:bookmarkStart w:id="2282" w:name="_Toc488068595"/>
      <w:bookmarkStart w:id="2283" w:name="_Toc488074922"/>
      <w:bookmarkStart w:id="2284" w:name="_Toc13752297"/>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r w:rsidRPr="00D03BAD">
        <w:rPr>
          <w:bCs/>
          <w:noProof w:val="0"/>
        </w:rPr>
        <w:t>XDS Document Contents Support</w:t>
      </w:r>
      <w:bookmarkEnd w:id="2280"/>
      <w:bookmarkEnd w:id="2281"/>
      <w:bookmarkEnd w:id="2282"/>
      <w:bookmarkEnd w:id="2283"/>
      <w:bookmarkEnd w:id="2284"/>
    </w:p>
    <w:p w14:paraId="292F6EAD" w14:textId="61222DB7" w:rsidR="00F71022" w:rsidRPr="00BF0A93" w:rsidRDefault="00F71022" w:rsidP="004E7A3D">
      <w:pPr>
        <w:pStyle w:val="BodyText"/>
      </w:pPr>
      <w:r w:rsidRPr="00BF0A93">
        <w:t xml:space="preserve">The following table lists a few of the document contents supported in other IHE Integration Profiles, which specify concrete content types for sharing of clinical documents in various domains. These profiles are built on the XDS Profile, and may define additional constraints and semantics for cross-enterprise document sharing in their specific use cases. </w:t>
      </w:r>
    </w:p>
    <w:p w14:paraId="1BB5BDE3" w14:textId="77777777" w:rsidR="00F71022" w:rsidRPr="00BF0A93" w:rsidRDefault="00F71022">
      <w:pPr>
        <w:pStyle w:val="TableTitle"/>
      </w:pPr>
      <w:r w:rsidRPr="00BF0A93">
        <w:lastRenderedPageBreak/>
        <w:t>Table 10.1-1: List of IHE Integration Profiles and Document Types They Support</w:t>
      </w:r>
    </w:p>
    <w:tbl>
      <w:tblPr>
        <w:tblW w:w="9575" w:type="dxa"/>
        <w:tblInd w:w="-5" w:type="dxa"/>
        <w:tblLayout w:type="fixed"/>
        <w:tblCellMar>
          <w:left w:w="115" w:type="dxa"/>
          <w:right w:w="115" w:type="dxa"/>
        </w:tblCellMar>
        <w:tblLook w:val="0000" w:firstRow="0" w:lastRow="0" w:firstColumn="0" w:lastColumn="0" w:noHBand="0" w:noVBand="0"/>
      </w:tblPr>
      <w:tblGrid>
        <w:gridCol w:w="1964"/>
        <w:gridCol w:w="4246"/>
        <w:gridCol w:w="3365"/>
      </w:tblGrid>
      <w:tr w:rsidR="00F71022" w:rsidRPr="00BF0A93" w14:paraId="36ABA04A" w14:textId="77777777" w:rsidTr="0063458A">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BF0A93" w:rsidRDefault="00F71022" w:rsidP="007F1D2D">
            <w:pPr>
              <w:pStyle w:val="TableEntryHeader"/>
            </w:pPr>
            <w:r w:rsidRPr="00BF0A93">
              <w:t>IHE Technical Framework Domain</w:t>
            </w:r>
          </w:p>
        </w:tc>
        <w:tc>
          <w:tcPr>
            <w:tcW w:w="4246" w:type="dxa"/>
            <w:tcBorders>
              <w:top w:val="single" w:sz="4" w:space="0" w:color="000000"/>
              <w:left w:val="single" w:sz="4" w:space="0" w:color="000000"/>
              <w:bottom w:val="single" w:sz="4" w:space="0" w:color="000000"/>
            </w:tcBorders>
            <w:shd w:val="clear" w:color="auto" w:fill="D9D9D9"/>
          </w:tcPr>
          <w:p w14:paraId="5F8A414F" w14:textId="77777777" w:rsidR="00F71022" w:rsidRPr="00BF0A93" w:rsidRDefault="00F71022" w:rsidP="007F1D2D">
            <w:pPr>
              <w:pStyle w:val="TableEntryHeader"/>
            </w:pPr>
            <w:r w:rsidRPr="00BF0A93">
              <w:t>Integration Profile Name</w:t>
            </w:r>
          </w:p>
        </w:tc>
        <w:tc>
          <w:tcPr>
            <w:tcW w:w="3365"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BF0A93" w:rsidRDefault="00F71022" w:rsidP="007F1D2D">
            <w:pPr>
              <w:pStyle w:val="TableEntryHeader"/>
            </w:pPr>
            <w:r w:rsidRPr="00BF0A93">
              <w:t>Document Content Supported</w:t>
            </w:r>
          </w:p>
        </w:tc>
      </w:tr>
      <w:tr w:rsidR="00F71022" w:rsidRPr="00BF0A93" w14:paraId="218C2BC1"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BF0A93" w:rsidRDefault="00F71022">
            <w:pPr>
              <w:pStyle w:val="TableEntry"/>
              <w:snapToGrid w:val="0"/>
              <w:rPr>
                <w:noProof w:val="0"/>
              </w:rPr>
            </w:pPr>
            <w:r w:rsidRPr="00BF0A93">
              <w:rPr>
                <w:noProof w:val="0"/>
              </w:rPr>
              <w:t>IT Infrastructure</w:t>
            </w:r>
          </w:p>
        </w:tc>
        <w:tc>
          <w:tcPr>
            <w:tcW w:w="4246"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BF0A93" w:rsidRDefault="00F71022">
            <w:pPr>
              <w:pStyle w:val="TableEntry"/>
              <w:snapToGrid w:val="0"/>
              <w:rPr>
                <w:noProof w:val="0"/>
              </w:rPr>
            </w:pPr>
            <w:r w:rsidRPr="00BF0A93">
              <w:rPr>
                <w:noProof w:val="0"/>
              </w:rPr>
              <w:t>An example of an ITI domain content profile defining a document that may be exchanged using XDS is Cross-Enterprise Sharing of Scanned Documents (XDS-SD). Refer to ITI TF-3:5 for other ITI content specifications.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BF0A93" w:rsidRDefault="00F71022">
            <w:pPr>
              <w:pStyle w:val="TableEntry"/>
              <w:snapToGrid w:val="0"/>
              <w:rPr>
                <w:noProof w:val="0"/>
              </w:rPr>
            </w:pPr>
            <w:r w:rsidRPr="00BF0A93">
              <w:rPr>
                <w:noProof w:val="0"/>
              </w:rPr>
              <w:t>Scanned document, plain text or PDF/A, in HL7 CDA R2 format</w:t>
            </w:r>
          </w:p>
        </w:tc>
      </w:tr>
      <w:tr w:rsidR="00F71022" w:rsidRPr="00BF0A93" w14:paraId="433EEE2C"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BF0A93" w:rsidRDefault="00F71022">
            <w:pPr>
              <w:pStyle w:val="TableEntry"/>
              <w:snapToGrid w:val="0"/>
              <w:rPr>
                <w:noProof w:val="0"/>
              </w:rPr>
            </w:pPr>
            <w:r w:rsidRPr="00BF0A93">
              <w:rPr>
                <w:noProof w:val="0"/>
              </w:rPr>
              <w:t>Patient Care Coordination</w:t>
            </w:r>
          </w:p>
        </w:tc>
        <w:tc>
          <w:tcPr>
            <w:tcW w:w="4246"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BF0A93" w:rsidRDefault="00F71022">
            <w:pPr>
              <w:pStyle w:val="TableEntry"/>
              <w:snapToGrid w:val="0"/>
              <w:rPr>
                <w:noProof w:val="0"/>
              </w:rPr>
            </w:pPr>
            <w:r w:rsidRPr="00BF0A93">
              <w:rPr>
                <w:noProof w:val="0"/>
              </w:rPr>
              <w:t>An example of a PCC domain content profile defining a document that may be exchanged using XDS is Cross-Enterprise Sharing of Medical Summaries (XDS-MS). Refer to PCC TF-1 for other document content profiles.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BF0A93" w:rsidRDefault="00F71022">
            <w:pPr>
              <w:pStyle w:val="TableEntry"/>
              <w:snapToGrid w:val="0"/>
              <w:rPr>
                <w:noProof w:val="0"/>
              </w:rPr>
            </w:pPr>
            <w:r w:rsidRPr="00BF0A93">
              <w:rPr>
                <w:noProof w:val="0"/>
              </w:rPr>
              <w:t>Medical Summary in the HL7 CDA format</w:t>
            </w:r>
          </w:p>
        </w:tc>
      </w:tr>
      <w:tr w:rsidR="00F71022" w:rsidRPr="00BF0A93" w14:paraId="1006502E" w14:textId="77777777" w:rsidTr="0063458A">
        <w:trPr>
          <w:cantSplit/>
          <w:trHeight w:hRule="exact" w:val="297"/>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BF0A93" w:rsidRDefault="00F71022">
            <w:pPr>
              <w:pStyle w:val="TableEntry"/>
              <w:snapToGrid w:val="0"/>
              <w:rPr>
                <w:noProof w:val="0"/>
              </w:rPr>
            </w:pPr>
            <w:r w:rsidRPr="00BF0A93">
              <w:rPr>
                <w:noProof w:val="0"/>
              </w:rPr>
              <w:t>Radiology</w:t>
            </w:r>
          </w:p>
        </w:tc>
        <w:tc>
          <w:tcPr>
            <w:tcW w:w="4246"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BF0A93" w:rsidRDefault="00F71022">
            <w:pPr>
              <w:pStyle w:val="TableEntry"/>
              <w:snapToGrid w:val="0"/>
              <w:rPr>
                <w:noProof w:val="0"/>
              </w:rPr>
            </w:pPr>
            <w:r w:rsidRPr="00BF0A93">
              <w:rPr>
                <w:noProof w:val="0"/>
              </w:rPr>
              <w:t>Cross-Enterprise Document Sharing for Imaging (XDS-I)</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BF0A93" w:rsidRDefault="00F71022">
            <w:pPr>
              <w:pStyle w:val="TableEntry"/>
              <w:snapToGrid w:val="0"/>
              <w:rPr>
                <w:noProof w:val="0"/>
              </w:rPr>
            </w:pPr>
            <w:r w:rsidRPr="00BF0A93">
              <w:rPr>
                <w:noProof w:val="0"/>
              </w:rPr>
              <w:t>Radiology Diagnostic Report in the plain text or PDF formats</w:t>
            </w:r>
          </w:p>
        </w:tc>
      </w:tr>
      <w:tr w:rsidR="00F71022" w:rsidRPr="00BF0A93" w14:paraId="295D2EB7" w14:textId="77777777" w:rsidTr="0063458A">
        <w:trPr>
          <w:cantSplit/>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BF0A93" w:rsidRDefault="00F71022"/>
        </w:tc>
        <w:tc>
          <w:tcPr>
            <w:tcW w:w="4246"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BF0A93" w:rsidRDefault="00F71022"/>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BF0A93" w:rsidRDefault="00F71022">
            <w:pPr>
              <w:pStyle w:val="TableEntry"/>
              <w:snapToGrid w:val="0"/>
              <w:rPr>
                <w:noProof w:val="0"/>
              </w:rPr>
            </w:pPr>
            <w:r w:rsidRPr="00BF0A93">
              <w:rPr>
                <w:noProof w:val="0"/>
              </w:rPr>
              <w:t xml:space="preserve">Reference to a collection of DICOM SOP Instances in a manifest document in the DICOM Key Object Selection format </w:t>
            </w:r>
          </w:p>
        </w:tc>
      </w:tr>
    </w:tbl>
    <w:p w14:paraId="7AB012BF" w14:textId="701DCCF3" w:rsidR="0035085E" w:rsidRDefault="0035085E" w:rsidP="0035085E">
      <w:pPr>
        <w:pStyle w:val="Heading3"/>
        <w:rPr>
          <w:ins w:id="2285" w:author="Lynn Felhofer" w:date="2020-03-20T16:58:00Z"/>
        </w:rPr>
      </w:pPr>
      <w:ins w:id="2286" w:author="Lynn Felhofer" w:date="2020-03-20T16:59:00Z">
        <w:r>
          <w:t>XDS.b</w:t>
        </w:r>
      </w:ins>
      <w:ins w:id="2287" w:author="Lynn Felhofer" w:date="2020-03-20T16:58:00Z">
        <w:r>
          <w:t xml:space="preserve"> Required Actor </w:t>
        </w:r>
        <w:r w:rsidRPr="00BF0A93">
          <w:t>Grouping</w:t>
        </w:r>
        <w:r>
          <w:t>s</w:t>
        </w:r>
      </w:ins>
    </w:p>
    <w:p w14:paraId="4FCC19DA" w14:textId="77777777" w:rsidR="0035085E" w:rsidRDefault="0035085E" w:rsidP="0035085E">
      <w:pPr>
        <w:pStyle w:val="BodyText"/>
        <w:rPr>
          <w:ins w:id="2288" w:author="Lynn Felhofer" w:date="2020-03-20T16:58:00Z"/>
        </w:rPr>
      </w:pPr>
      <w:ins w:id="2289" w:author="Lynn Felhofer" w:date="2020-03-20T16:5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408B2C2" w14:textId="1A9B380E" w:rsidR="0035085E" w:rsidRPr="0013655E" w:rsidRDefault="0035085E" w:rsidP="0035085E">
      <w:pPr>
        <w:pStyle w:val="BodyText"/>
        <w:jc w:val="center"/>
        <w:rPr>
          <w:ins w:id="2290" w:author="Lynn Felhofer" w:date="2020-03-20T16:58:00Z"/>
          <w:rFonts w:ascii="Arial" w:hAnsi="Arial" w:cs="Arial"/>
          <w:b/>
          <w:bCs/>
          <w:sz w:val="22"/>
          <w:szCs w:val="22"/>
        </w:rPr>
      </w:pPr>
      <w:ins w:id="2291" w:author="Lynn Felhofer" w:date="2020-03-20T16:58:00Z">
        <w:r w:rsidRPr="0013655E">
          <w:rPr>
            <w:rFonts w:ascii="Arial" w:hAnsi="Arial" w:cs="Arial"/>
            <w:b/>
            <w:bCs/>
            <w:sz w:val="22"/>
            <w:szCs w:val="22"/>
          </w:rPr>
          <w:t xml:space="preserve">Table </w:t>
        </w:r>
      </w:ins>
      <w:ins w:id="2292" w:author="Lynn Felhofer" w:date="2020-03-20T17:00:00Z">
        <w:r>
          <w:rPr>
            <w:rFonts w:ascii="Arial" w:hAnsi="Arial" w:cs="Arial"/>
            <w:b/>
            <w:bCs/>
            <w:sz w:val="22"/>
            <w:szCs w:val="22"/>
          </w:rPr>
          <w:t>10.1.4</w:t>
        </w:r>
      </w:ins>
      <w:ins w:id="2293" w:author="Lynn Felhofer" w:date="2020-03-20T16:58:00Z">
        <w:r w:rsidRPr="0013655E">
          <w:rPr>
            <w:rFonts w:ascii="Arial" w:hAnsi="Arial" w:cs="Arial"/>
            <w:b/>
            <w:bCs/>
            <w:sz w:val="22"/>
            <w:szCs w:val="22"/>
          </w:rPr>
          <w:t xml:space="preserve">-1: </w:t>
        </w:r>
      </w:ins>
      <w:ins w:id="2294" w:author="Lynn Felhofer" w:date="2020-03-20T17:00:00Z">
        <w:r>
          <w:rPr>
            <w:rFonts w:ascii="Arial" w:hAnsi="Arial" w:cs="Arial"/>
            <w:b/>
            <w:bCs/>
            <w:sz w:val="22"/>
            <w:szCs w:val="22"/>
          </w:rPr>
          <w:t>XDS.b</w:t>
        </w:r>
      </w:ins>
      <w:ins w:id="2295" w:author="Lynn Felhofer" w:date="2020-03-20T16:58: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870"/>
        <w:gridCol w:w="1890"/>
      </w:tblGrid>
      <w:tr w:rsidR="0035085E" w:rsidRPr="00D26514" w14:paraId="6A494EF6" w14:textId="77777777" w:rsidTr="00D26B3B">
        <w:trPr>
          <w:cantSplit/>
          <w:tblHeader/>
          <w:ins w:id="2296" w:author="Lynn Felhofer" w:date="2020-03-20T16:58:00Z"/>
        </w:trPr>
        <w:tc>
          <w:tcPr>
            <w:tcW w:w="2785" w:type="dxa"/>
            <w:shd w:val="clear" w:color="auto" w:fill="D9D9D9" w:themeFill="background1" w:themeFillShade="D9"/>
          </w:tcPr>
          <w:p w14:paraId="3CBEB244" w14:textId="6BF5B7CA" w:rsidR="0035085E" w:rsidRPr="00D26514" w:rsidRDefault="0035085E" w:rsidP="007F1D2D">
            <w:pPr>
              <w:pStyle w:val="TableEntryHeader"/>
              <w:rPr>
                <w:ins w:id="2297" w:author="Lynn Felhofer" w:date="2020-03-20T16:58:00Z"/>
              </w:rPr>
            </w:pPr>
            <w:ins w:id="2298" w:author="Lynn Felhofer" w:date="2020-03-20T17:00:00Z">
              <w:r>
                <w:t>XDS.b</w:t>
              </w:r>
            </w:ins>
            <w:ins w:id="2299" w:author="Lynn Felhofer" w:date="2020-03-20T16:58:00Z">
              <w:r>
                <w:t xml:space="preserve"> Ac</w:t>
              </w:r>
              <w:r w:rsidRPr="00D26514">
                <w:t>tor</w:t>
              </w:r>
            </w:ins>
          </w:p>
        </w:tc>
        <w:tc>
          <w:tcPr>
            <w:tcW w:w="3870" w:type="dxa"/>
            <w:shd w:val="clear" w:color="auto" w:fill="D9D9D9" w:themeFill="background1" w:themeFillShade="D9"/>
          </w:tcPr>
          <w:p w14:paraId="7AC9A2DB" w14:textId="77777777" w:rsidR="0035085E" w:rsidRPr="00D26514" w:rsidRDefault="0035085E" w:rsidP="007F1D2D">
            <w:pPr>
              <w:pStyle w:val="TableEntryHeader"/>
              <w:rPr>
                <w:ins w:id="2300" w:author="Lynn Felhofer" w:date="2020-03-20T16:58:00Z"/>
              </w:rPr>
            </w:pPr>
            <w:ins w:id="2301" w:author="Lynn Felhofer" w:date="2020-03-20T16:58:00Z">
              <w:r w:rsidRPr="00D26514">
                <w:t>Actor(s) to be grouped with</w:t>
              </w:r>
            </w:ins>
          </w:p>
        </w:tc>
        <w:tc>
          <w:tcPr>
            <w:tcW w:w="1890" w:type="dxa"/>
            <w:shd w:val="clear" w:color="auto" w:fill="D9D9D9" w:themeFill="background1" w:themeFillShade="D9"/>
          </w:tcPr>
          <w:p w14:paraId="2479A8B1" w14:textId="77777777" w:rsidR="0035085E" w:rsidRPr="00D26514" w:rsidRDefault="0035085E" w:rsidP="007F1D2D">
            <w:pPr>
              <w:pStyle w:val="TableEntryHeader"/>
              <w:rPr>
                <w:ins w:id="2302" w:author="Lynn Felhofer" w:date="2020-03-20T16:58:00Z"/>
              </w:rPr>
            </w:pPr>
            <w:ins w:id="2303" w:author="Lynn Felhofer" w:date="2020-03-20T16:58:00Z">
              <w:r w:rsidRPr="00D26514">
                <w:t>Reference</w:t>
              </w:r>
            </w:ins>
          </w:p>
        </w:tc>
      </w:tr>
      <w:tr w:rsidR="00D26B3B" w:rsidRPr="009715AF" w14:paraId="328E241B" w14:textId="77777777" w:rsidTr="00D26B3B">
        <w:trPr>
          <w:cantSplit/>
          <w:ins w:id="2304" w:author="Lynn Felhofer" w:date="2020-03-20T16:58:00Z"/>
        </w:trPr>
        <w:tc>
          <w:tcPr>
            <w:tcW w:w="2785" w:type="dxa"/>
            <w:vMerge w:val="restart"/>
          </w:tcPr>
          <w:p w14:paraId="19672A35" w14:textId="34B249FF" w:rsidR="00D26B3B" w:rsidRPr="009715AF" w:rsidRDefault="00D26B3B" w:rsidP="0035085E">
            <w:pPr>
              <w:pStyle w:val="TableEntry"/>
              <w:rPr>
                <w:ins w:id="2305" w:author="Lynn Felhofer" w:date="2020-03-20T16:58:00Z"/>
              </w:rPr>
            </w:pPr>
            <w:ins w:id="2306" w:author="Lynn Felhofer" w:date="2020-03-20T17:00:00Z">
              <w:r>
                <w:t>Document Source</w:t>
              </w:r>
            </w:ins>
          </w:p>
        </w:tc>
        <w:tc>
          <w:tcPr>
            <w:tcW w:w="3870" w:type="dxa"/>
          </w:tcPr>
          <w:p w14:paraId="25CAE9E1" w14:textId="68D76001" w:rsidR="00D26B3B" w:rsidRPr="009715AF" w:rsidRDefault="00D26B3B" w:rsidP="00D26B3B">
            <w:pPr>
              <w:pStyle w:val="TableEntry"/>
              <w:ind w:left="0"/>
              <w:rPr>
                <w:ins w:id="2307" w:author="Lynn Felhofer" w:date="2020-03-20T16:58:00Z"/>
                <w:szCs w:val="18"/>
              </w:rPr>
            </w:pPr>
            <w:ins w:id="2308" w:author="Lynn Felhofer" w:date="2020-03-20T17:03:00Z">
              <w:r>
                <w:rPr>
                  <w:szCs w:val="18"/>
                </w:rPr>
                <w:t xml:space="preserve"> </w:t>
              </w:r>
            </w:ins>
            <w:ins w:id="2309" w:author="Lynn Felhofer" w:date="2020-03-20T17:05:00Z">
              <w:r>
                <w:rPr>
                  <w:szCs w:val="18"/>
                </w:rPr>
                <w:t xml:space="preserve"> </w:t>
              </w:r>
            </w:ins>
            <w:ins w:id="2310" w:author="Lynn Felhofer" w:date="2020-03-20T17:03:00Z">
              <w:r>
                <w:rPr>
                  <w:szCs w:val="18"/>
                </w:rPr>
                <w:t>CT / Consistent Time</w:t>
              </w:r>
            </w:ins>
          </w:p>
        </w:tc>
        <w:tc>
          <w:tcPr>
            <w:tcW w:w="1890" w:type="dxa"/>
          </w:tcPr>
          <w:p w14:paraId="747B202C" w14:textId="4AD9A279" w:rsidR="00D26B3B" w:rsidRPr="009715AF" w:rsidRDefault="00D26B3B" w:rsidP="0035085E">
            <w:pPr>
              <w:pStyle w:val="TableEntry"/>
              <w:rPr>
                <w:ins w:id="2311" w:author="Lynn Felhofer" w:date="2020-03-20T16:58:00Z"/>
                <w:szCs w:val="18"/>
              </w:rPr>
            </w:pPr>
            <w:ins w:id="2312" w:author="Lynn Felhofer" w:date="2020-03-20T17:04:00Z">
              <w:r>
                <w:rPr>
                  <w:szCs w:val="18"/>
                </w:rPr>
                <w:t>ITI TF-1: 7.1</w:t>
              </w:r>
            </w:ins>
          </w:p>
        </w:tc>
      </w:tr>
      <w:tr w:rsidR="00D26B3B" w:rsidRPr="009715AF" w14:paraId="4FF65746" w14:textId="77777777" w:rsidTr="00D26B3B">
        <w:trPr>
          <w:cantSplit/>
          <w:trHeight w:val="323"/>
          <w:ins w:id="2313" w:author="Lynn Felhofer" w:date="2020-03-20T16:58:00Z"/>
        </w:trPr>
        <w:tc>
          <w:tcPr>
            <w:tcW w:w="2785" w:type="dxa"/>
            <w:vMerge/>
          </w:tcPr>
          <w:p w14:paraId="120BFDD9" w14:textId="61E8878C" w:rsidR="00D26B3B" w:rsidRPr="009715AF" w:rsidRDefault="00D26B3B" w:rsidP="0035085E">
            <w:pPr>
              <w:pStyle w:val="TableEntry"/>
              <w:rPr>
                <w:ins w:id="2314" w:author="Lynn Felhofer" w:date="2020-03-20T16:58:00Z"/>
              </w:rPr>
            </w:pPr>
          </w:p>
        </w:tc>
        <w:tc>
          <w:tcPr>
            <w:tcW w:w="3870" w:type="dxa"/>
          </w:tcPr>
          <w:p w14:paraId="71161FBB" w14:textId="2A0E9FD5" w:rsidR="00D26B3B" w:rsidRPr="009715AF" w:rsidRDefault="00D26B3B" w:rsidP="0035085E">
            <w:pPr>
              <w:pStyle w:val="TableEntry"/>
              <w:rPr>
                <w:ins w:id="2315" w:author="Lynn Felhofer" w:date="2020-03-20T16:58:00Z"/>
                <w:szCs w:val="18"/>
              </w:rPr>
            </w:pPr>
            <w:ins w:id="2316" w:author="Lynn Felhofer" w:date="2020-03-20T17:04:00Z">
              <w:r>
                <w:rPr>
                  <w:szCs w:val="18"/>
                </w:rPr>
                <w:t xml:space="preserve">ATNA </w:t>
              </w:r>
            </w:ins>
            <w:ins w:id="2317" w:author="Lynn Felhofer" w:date="2020-03-23T13:05:00Z">
              <w:r w:rsidR="007F1D2D">
                <w:rPr>
                  <w:szCs w:val="18"/>
                </w:rPr>
                <w:t xml:space="preserve">/ </w:t>
              </w:r>
            </w:ins>
            <w:ins w:id="2318" w:author="Lynn Felhofer" w:date="2020-03-20T17:04:00Z">
              <w:r>
                <w:rPr>
                  <w:szCs w:val="18"/>
                </w:rPr>
                <w:t>Secure Node or Secure Application</w:t>
              </w:r>
            </w:ins>
          </w:p>
        </w:tc>
        <w:tc>
          <w:tcPr>
            <w:tcW w:w="1890" w:type="dxa"/>
          </w:tcPr>
          <w:p w14:paraId="78CC4815" w14:textId="25DA16CE" w:rsidR="00D26B3B" w:rsidRPr="009715AF" w:rsidRDefault="00D26B3B" w:rsidP="0035085E">
            <w:pPr>
              <w:pStyle w:val="TableEntry"/>
              <w:rPr>
                <w:ins w:id="2319" w:author="Lynn Felhofer" w:date="2020-03-20T16:58:00Z"/>
                <w:szCs w:val="18"/>
              </w:rPr>
            </w:pPr>
            <w:ins w:id="2320" w:author="Lynn Felhofer" w:date="2020-03-20T17:05:00Z">
              <w:r>
                <w:rPr>
                  <w:szCs w:val="18"/>
                </w:rPr>
                <w:t>ITI TF-1: 9.1</w:t>
              </w:r>
            </w:ins>
          </w:p>
        </w:tc>
      </w:tr>
      <w:tr w:rsidR="00D26B3B" w:rsidRPr="009715AF" w14:paraId="709AF86B" w14:textId="77777777" w:rsidTr="00D26B3B">
        <w:trPr>
          <w:cantSplit/>
          <w:trHeight w:val="323"/>
          <w:ins w:id="2321" w:author="Lynn Felhofer" w:date="2020-03-20T17:00:00Z"/>
        </w:trPr>
        <w:tc>
          <w:tcPr>
            <w:tcW w:w="2785" w:type="dxa"/>
            <w:vMerge w:val="restart"/>
          </w:tcPr>
          <w:p w14:paraId="520B6C92" w14:textId="445317B9" w:rsidR="00D26B3B" w:rsidRDefault="00D26B3B" w:rsidP="00D26B3B">
            <w:pPr>
              <w:pStyle w:val="TableEntry"/>
              <w:rPr>
                <w:ins w:id="2322" w:author="Lynn Felhofer" w:date="2020-03-20T17:00:00Z"/>
              </w:rPr>
            </w:pPr>
            <w:ins w:id="2323" w:author="Lynn Felhofer" w:date="2020-03-20T17:02:00Z">
              <w:r>
                <w:t>Document Repository</w:t>
              </w:r>
            </w:ins>
          </w:p>
        </w:tc>
        <w:tc>
          <w:tcPr>
            <w:tcW w:w="3870" w:type="dxa"/>
          </w:tcPr>
          <w:p w14:paraId="1B50ED5D" w14:textId="7B775CC9" w:rsidR="00D26B3B" w:rsidRDefault="00D26B3B" w:rsidP="00D26B3B">
            <w:pPr>
              <w:pStyle w:val="TableEntry"/>
              <w:rPr>
                <w:ins w:id="2324" w:author="Lynn Felhofer" w:date="2020-03-20T17:00:00Z"/>
                <w:szCs w:val="18"/>
              </w:rPr>
            </w:pPr>
            <w:ins w:id="2325" w:author="Lynn Felhofer" w:date="2020-03-20T17:05:00Z">
              <w:r>
                <w:rPr>
                  <w:szCs w:val="18"/>
                </w:rPr>
                <w:t xml:space="preserve"> CT / Consistent Time</w:t>
              </w:r>
            </w:ins>
          </w:p>
        </w:tc>
        <w:tc>
          <w:tcPr>
            <w:tcW w:w="1890" w:type="dxa"/>
          </w:tcPr>
          <w:p w14:paraId="0AAED7D7" w14:textId="5A7EE29C" w:rsidR="00D26B3B" w:rsidRDefault="00D26B3B" w:rsidP="00D26B3B">
            <w:pPr>
              <w:pStyle w:val="TableEntry"/>
              <w:rPr>
                <w:ins w:id="2326" w:author="Lynn Felhofer" w:date="2020-03-20T17:00:00Z"/>
                <w:szCs w:val="18"/>
              </w:rPr>
            </w:pPr>
            <w:ins w:id="2327" w:author="Lynn Felhofer" w:date="2020-03-20T17:05:00Z">
              <w:r>
                <w:rPr>
                  <w:szCs w:val="18"/>
                </w:rPr>
                <w:t>ITI TF-1: 7.1</w:t>
              </w:r>
            </w:ins>
          </w:p>
        </w:tc>
      </w:tr>
      <w:tr w:rsidR="00D26B3B" w:rsidRPr="009715AF" w14:paraId="4FF29179" w14:textId="77777777" w:rsidTr="00D26B3B">
        <w:trPr>
          <w:cantSplit/>
          <w:trHeight w:val="323"/>
          <w:ins w:id="2328" w:author="Lynn Felhofer" w:date="2020-03-20T17:00:00Z"/>
        </w:trPr>
        <w:tc>
          <w:tcPr>
            <w:tcW w:w="2785" w:type="dxa"/>
            <w:vMerge/>
          </w:tcPr>
          <w:p w14:paraId="2A8555EB" w14:textId="77777777" w:rsidR="00D26B3B" w:rsidRDefault="00D26B3B" w:rsidP="00D26B3B">
            <w:pPr>
              <w:pStyle w:val="TableEntry"/>
              <w:rPr>
                <w:ins w:id="2329" w:author="Lynn Felhofer" w:date="2020-03-20T17:00:00Z"/>
              </w:rPr>
            </w:pPr>
          </w:p>
        </w:tc>
        <w:tc>
          <w:tcPr>
            <w:tcW w:w="3870" w:type="dxa"/>
          </w:tcPr>
          <w:p w14:paraId="583DEC97" w14:textId="74AF4DE8" w:rsidR="00D26B3B" w:rsidRDefault="00D26B3B" w:rsidP="00D26B3B">
            <w:pPr>
              <w:pStyle w:val="TableEntry"/>
              <w:rPr>
                <w:ins w:id="2330" w:author="Lynn Felhofer" w:date="2020-03-20T17:00:00Z"/>
                <w:szCs w:val="18"/>
              </w:rPr>
            </w:pPr>
            <w:ins w:id="2331" w:author="Lynn Felhofer" w:date="2020-03-20T17:05:00Z">
              <w:r>
                <w:rPr>
                  <w:szCs w:val="18"/>
                </w:rPr>
                <w:t xml:space="preserve">ATNA </w:t>
              </w:r>
            </w:ins>
            <w:ins w:id="2332" w:author="Lynn Felhofer" w:date="2020-03-23T13:06:00Z">
              <w:r w:rsidR="007F1D2D">
                <w:rPr>
                  <w:szCs w:val="18"/>
                </w:rPr>
                <w:t xml:space="preserve">/ </w:t>
              </w:r>
            </w:ins>
            <w:ins w:id="2333" w:author="Lynn Felhofer" w:date="2020-03-20T17:05:00Z">
              <w:r>
                <w:rPr>
                  <w:szCs w:val="18"/>
                </w:rPr>
                <w:t>Secure Node or Secure Application</w:t>
              </w:r>
            </w:ins>
          </w:p>
        </w:tc>
        <w:tc>
          <w:tcPr>
            <w:tcW w:w="1890" w:type="dxa"/>
          </w:tcPr>
          <w:p w14:paraId="5AAA3CFD" w14:textId="32E89A09" w:rsidR="00D26B3B" w:rsidRDefault="00D26B3B" w:rsidP="00D26B3B">
            <w:pPr>
              <w:pStyle w:val="TableEntry"/>
              <w:rPr>
                <w:ins w:id="2334" w:author="Lynn Felhofer" w:date="2020-03-20T17:00:00Z"/>
                <w:szCs w:val="18"/>
              </w:rPr>
            </w:pPr>
            <w:ins w:id="2335" w:author="Lynn Felhofer" w:date="2020-03-20T17:05:00Z">
              <w:r>
                <w:rPr>
                  <w:szCs w:val="18"/>
                </w:rPr>
                <w:t>ITI TF-1: 9.1</w:t>
              </w:r>
            </w:ins>
          </w:p>
        </w:tc>
      </w:tr>
      <w:tr w:rsidR="00D26B3B" w:rsidRPr="009715AF" w14:paraId="47365629" w14:textId="77777777" w:rsidTr="00D26B3B">
        <w:trPr>
          <w:cantSplit/>
          <w:trHeight w:val="323"/>
          <w:ins w:id="2336" w:author="Lynn Felhofer" w:date="2020-03-20T17:00:00Z"/>
        </w:trPr>
        <w:tc>
          <w:tcPr>
            <w:tcW w:w="2785" w:type="dxa"/>
            <w:vMerge w:val="restart"/>
          </w:tcPr>
          <w:p w14:paraId="057038CA" w14:textId="53CB96A7" w:rsidR="00D26B3B" w:rsidRDefault="00D26B3B" w:rsidP="00D26B3B">
            <w:pPr>
              <w:pStyle w:val="TableEntry"/>
              <w:rPr>
                <w:ins w:id="2337" w:author="Lynn Felhofer" w:date="2020-03-20T17:00:00Z"/>
              </w:rPr>
            </w:pPr>
            <w:ins w:id="2338" w:author="Lynn Felhofer" w:date="2020-03-20T17:02:00Z">
              <w:r>
                <w:t>Document Registry</w:t>
              </w:r>
            </w:ins>
          </w:p>
        </w:tc>
        <w:tc>
          <w:tcPr>
            <w:tcW w:w="3870" w:type="dxa"/>
          </w:tcPr>
          <w:p w14:paraId="3D3F5A13" w14:textId="383FCBF6" w:rsidR="00D26B3B" w:rsidRDefault="00D26B3B" w:rsidP="00D26B3B">
            <w:pPr>
              <w:pStyle w:val="TableEntry"/>
              <w:rPr>
                <w:ins w:id="2339" w:author="Lynn Felhofer" w:date="2020-03-20T17:00:00Z"/>
                <w:szCs w:val="18"/>
              </w:rPr>
            </w:pPr>
            <w:ins w:id="2340" w:author="Lynn Felhofer" w:date="2020-03-20T17:05:00Z">
              <w:r>
                <w:rPr>
                  <w:szCs w:val="18"/>
                </w:rPr>
                <w:t xml:space="preserve"> CT / Consistent Time</w:t>
              </w:r>
            </w:ins>
          </w:p>
        </w:tc>
        <w:tc>
          <w:tcPr>
            <w:tcW w:w="1890" w:type="dxa"/>
          </w:tcPr>
          <w:p w14:paraId="426F69B0" w14:textId="7C6C4E85" w:rsidR="00D26B3B" w:rsidRDefault="00D26B3B" w:rsidP="00D26B3B">
            <w:pPr>
              <w:pStyle w:val="TableEntry"/>
              <w:rPr>
                <w:ins w:id="2341" w:author="Lynn Felhofer" w:date="2020-03-20T17:00:00Z"/>
                <w:szCs w:val="18"/>
              </w:rPr>
            </w:pPr>
            <w:ins w:id="2342" w:author="Lynn Felhofer" w:date="2020-03-20T17:05:00Z">
              <w:r>
                <w:rPr>
                  <w:szCs w:val="18"/>
                </w:rPr>
                <w:t>ITI TF-1: 7.1</w:t>
              </w:r>
            </w:ins>
          </w:p>
        </w:tc>
      </w:tr>
      <w:tr w:rsidR="00D26B3B" w:rsidRPr="009715AF" w14:paraId="76CC4FB0" w14:textId="77777777" w:rsidTr="00D26B3B">
        <w:trPr>
          <w:cantSplit/>
          <w:trHeight w:val="323"/>
          <w:ins w:id="2343" w:author="Lynn Felhofer" w:date="2020-03-20T17:02:00Z"/>
        </w:trPr>
        <w:tc>
          <w:tcPr>
            <w:tcW w:w="2785" w:type="dxa"/>
            <w:vMerge/>
          </w:tcPr>
          <w:p w14:paraId="2D5F54BF" w14:textId="77777777" w:rsidR="00D26B3B" w:rsidRDefault="00D26B3B" w:rsidP="00D26B3B">
            <w:pPr>
              <w:pStyle w:val="TableEntry"/>
              <w:rPr>
                <w:ins w:id="2344" w:author="Lynn Felhofer" w:date="2020-03-20T17:02:00Z"/>
              </w:rPr>
            </w:pPr>
          </w:p>
        </w:tc>
        <w:tc>
          <w:tcPr>
            <w:tcW w:w="3870" w:type="dxa"/>
          </w:tcPr>
          <w:p w14:paraId="3D42F62F" w14:textId="404B23EB" w:rsidR="00D26B3B" w:rsidRDefault="00D26B3B" w:rsidP="00D26B3B">
            <w:pPr>
              <w:pStyle w:val="TableEntry"/>
              <w:rPr>
                <w:ins w:id="2345" w:author="Lynn Felhofer" w:date="2020-03-20T17:02:00Z"/>
                <w:szCs w:val="18"/>
              </w:rPr>
            </w:pPr>
            <w:ins w:id="2346" w:author="Lynn Felhofer" w:date="2020-03-20T17:05:00Z">
              <w:r>
                <w:rPr>
                  <w:szCs w:val="18"/>
                </w:rPr>
                <w:t xml:space="preserve">ATNA </w:t>
              </w:r>
            </w:ins>
            <w:ins w:id="2347" w:author="Lynn Felhofer" w:date="2020-03-23T13:06:00Z">
              <w:r w:rsidR="007F1D2D">
                <w:rPr>
                  <w:szCs w:val="18"/>
                </w:rPr>
                <w:t xml:space="preserve">/ </w:t>
              </w:r>
            </w:ins>
            <w:ins w:id="2348" w:author="Lynn Felhofer" w:date="2020-03-20T17:05:00Z">
              <w:r>
                <w:rPr>
                  <w:szCs w:val="18"/>
                </w:rPr>
                <w:t>Secure Node or Secure Application</w:t>
              </w:r>
            </w:ins>
          </w:p>
        </w:tc>
        <w:tc>
          <w:tcPr>
            <w:tcW w:w="1890" w:type="dxa"/>
          </w:tcPr>
          <w:p w14:paraId="4CEB37E6" w14:textId="31B437F2" w:rsidR="00D26B3B" w:rsidRDefault="00D26B3B" w:rsidP="00D26B3B">
            <w:pPr>
              <w:pStyle w:val="TableEntry"/>
              <w:rPr>
                <w:ins w:id="2349" w:author="Lynn Felhofer" w:date="2020-03-20T17:02:00Z"/>
                <w:szCs w:val="18"/>
              </w:rPr>
            </w:pPr>
            <w:ins w:id="2350" w:author="Lynn Felhofer" w:date="2020-03-20T17:05:00Z">
              <w:r>
                <w:rPr>
                  <w:szCs w:val="18"/>
                </w:rPr>
                <w:t>ITI TF-1: 9.1</w:t>
              </w:r>
            </w:ins>
          </w:p>
        </w:tc>
      </w:tr>
      <w:tr w:rsidR="00D26B3B" w:rsidRPr="009715AF" w14:paraId="31671D76" w14:textId="77777777" w:rsidTr="00D26B3B">
        <w:trPr>
          <w:cantSplit/>
          <w:trHeight w:val="323"/>
          <w:ins w:id="2351" w:author="Lynn Felhofer" w:date="2020-03-20T17:02:00Z"/>
        </w:trPr>
        <w:tc>
          <w:tcPr>
            <w:tcW w:w="2785" w:type="dxa"/>
            <w:vMerge w:val="restart"/>
          </w:tcPr>
          <w:p w14:paraId="54F754A4" w14:textId="2CFEC451" w:rsidR="00D26B3B" w:rsidRDefault="00D26B3B" w:rsidP="00D26B3B">
            <w:pPr>
              <w:pStyle w:val="TableEntry"/>
              <w:rPr>
                <w:ins w:id="2352" w:author="Lynn Felhofer" w:date="2020-03-20T17:02:00Z"/>
              </w:rPr>
            </w:pPr>
            <w:ins w:id="2353" w:author="Lynn Felhofer" w:date="2020-03-20T17:03:00Z">
              <w:r w:rsidRPr="00BF0A93">
                <w:rPr>
                  <w:noProof w:val="0"/>
                </w:rPr>
                <w:t>Integrated Document Source / Repository</w:t>
              </w:r>
            </w:ins>
          </w:p>
        </w:tc>
        <w:tc>
          <w:tcPr>
            <w:tcW w:w="3870" w:type="dxa"/>
          </w:tcPr>
          <w:p w14:paraId="2F7709B2" w14:textId="155DCC6D" w:rsidR="00D26B3B" w:rsidRDefault="00D26B3B" w:rsidP="00D26B3B">
            <w:pPr>
              <w:pStyle w:val="TableEntry"/>
              <w:rPr>
                <w:ins w:id="2354" w:author="Lynn Felhofer" w:date="2020-03-20T17:02:00Z"/>
                <w:szCs w:val="18"/>
              </w:rPr>
            </w:pPr>
            <w:ins w:id="2355" w:author="Lynn Felhofer" w:date="2020-03-20T17:05:00Z">
              <w:r>
                <w:rPr>
                  <w:szCs w:val="18"/>
                </w:rPr>
                <w:t xml:space="preserve"> CT / Consistent Time</w:t>
              </w:r>
            </w:ins>
          </w:p>
        </w:tc>
        <w:tc>
          <w:tcPr>
            <w:tcW w:w="1890" w:type="dxa"/>
          </w:tcPr>
          <w:p w14:paraId="04BBBDA5" w14:textId="63717D51" w:rsidR="00D26B3B" w:rsidRDefault="00D26B3B" w:rsidP="00D26B3B">
            <w:pPr>
              <w:pStyle w:val="TableEntry"/>
              <w:rPr>
                <w:ins w:id="2356" w:author="Lynn Felhofer" w:date="2020-03-20T17:02:00Z"/>
                <w:szCs w:val="18"/>
              </w:rPr>
            </w:pPr>
            <w:ins w:id="2357" w:author="Lynn Felhofer" w:date="2020-03-20T17:05:00Z">
              <w:r>
                <w:rPr>
                  <w:szCs w:val="18"/>
                </w:rPr>
                <w:t>ITI TF-1: 7.1</w:t>
              </w:r>
            </w:ins>
          </w:p>
        </w:tc>
      </w:tr>
      <w:tr w:rsidR="00D26B3B" w:rsidRPr="009715AF" w14:paraId="2D1986B7" w14:textId="77777777" w:rsidTr="00D26B3B">
        <w:trPr>
          <w:cantSplit/>
          <w:trHeight w:val="323"/>
          <w:ins w:id="2358" w:author="Lynn Felhofer" w:date="2020-03-20T17:02:00Z"/>
        </w:trPr>
        <w:tc>
          <w:tcPr>
            <w:tcW w:w="2785" w:type="dxa"/>
            <w:vMerge/>
          </w:tcPr>
          <w:p w14:paraId="4B88DB45" w14:textId="77777777" w:rsidR="00D26B3B" w:rsidRDefault="00D26B3B" w:rsidP="00D26B3B">
            <w:pPr>
              <w:pStyle w:val="TableEntry"/>
              <w:rPr>
                <w:ins w:id="2359" w:author="Lynn Felhofer" w:date="2020-03-20T17:02:00Z"/>
              </w:rPr>
            </w:pPr>
          </w:p>
        </w:tc>
        <w:tc>
          <w:tcPr>
            <w:tcW w:w="3870" w:type="dxa"/>
          </w:tcPr>
          <w:p w14:paraId="5C50B736" w14:textId="40986455" w:rsidR="00D26B3B" w:rsidRDefault="00D26B3B" w:rsidP="00D26B3B">
            <w:pPr>
              <w:pStyle w:val="TableEntry"/>
              <w:rPr>
                <w:ins w:id="2360" w:author="Lynn Felhofer" w:date="2020-03-20T17:02:00Z"/>
                <w:szCs w:val="18"/>
              </w:rPr>
            </w:pPr>
            <w:ins w:id="2361" w:author="Lynn Felhofer" w:date="2020-03-20T17:05:00Z">
              <w:r>
                <w:rPr>
                  <w:szCs w:val="18"/>
                </w:rPr>
                <w:t xml:space="preserve">ATNA </w:t>
              </w:r>
            </w:ins>
            <w:ins w:id="2362" w:author="Lynn Felhofer" w:date="2020-03-23T13:06:00Z">
              <w:r w:rsidR="007F1D2D">
                <w:rPr>
                  <w:szCs w:val="18"/>
                </w:rPr>
                <w:t xml:space="preserve">/ </w:t>
              </w:r>
            </w:ins>
            <w:ins w:id="2363" w:author="Lynn Felhofer" w:date="2020-03-20T17:05:00Z">
              <w:r>
                <w:rPr>
                  <w:szCs w:val="18"/>
                </w:rPr>
                <w:t>Secure Node or Secure Application</w:t>
              </w:r>
            </w:ins>
          </w:p>
        </w:tc>
        <w:tc>
          <w:tcPr>
            <w:tcW w:w="1890" w:type="dxa"/>
          </w:tcPr>
          <w:p w14:paraId="1F9187F5" w14:textId="4CAC4761" w:rsidR="00D26B3B" w:rsidRDefault="00D26B3B" w:rsidP="00D26B3B">
            <w:pPr>
              <w:pStyle w:val="TableEntry"/>
              <w:rPr>
                <w:ins w:id="2364" w:author="Lynn Felhofer" w:date="2020-03-20T17:02:00Z"/>
                <w:szCs w:val="18"/>
              </w:rPr>
            </w:pPr>
            <w:ins w:id="2365" w:author="Lynn Felhofer" w:date="2020-03-20T17:05:00Z">
              <w:r>
                <w:rPr>
                  <w:szCs w:val="18"/>
                </w:rPr>
                <w:t>ITI TF-1: 9.1</w:t>
              </w:r>
            </w:ins>
          </w:p>
        </w:tc>
      </w:tr>
      <w:tr w:rsidR="00D26B3B" w:rsidRPr="009715AF" w14:paraId="6669C426" w14:textId="77777777" w:rsidTr="00D26B3B">
        <w:trPr>
          <w:cantSplit/>
          <w:trHeight w:val="323"/>
          <w:ins w:id="2366" w:author="Lynn Felhofer" w:date="2020-03-20T17:02:00Z"/>
        </w:trPr>
        <w:tc>
          <w:tcPr>
            <w:tcW w:w="2785" w:type="dxa"/>
            <w:vMerge w:val="restart"/>
          </w:tcPr>
          <w:p w14:paraId="70AE285B" w14:textId="13B9B0E7" w:rsidR="00D26B3B" w:rsidRDefault="00D26B3B" w:rsidP="00D26B3B">
            <w:pPr>
              <w:pStyle w:val="TableEntry"/>
              <w:rPr>
                <w:ins w:id="2367" w:author="Lynn Felhofer" w:date="2020-03-20T17:02:00Z"/>
              </w:rPr>
            </w:pPr>
            <w:ins w:id="2368" w:author="Lynn Felhofer" w:date="2020-03-20T17:03:00Z">
              <w:r>
                <w:t>Document Consumer</w:t>
              </w:r>
            </w:ins>
          </w:p>
        </w:tc>
        <w:tc>
          <w:tcPr>
            <w:tcW w:w="3870" w:type="dxa"/>
          </w:tcPr>
          <w:p w14:paraId="644F14C8" w14:textId="317EA8F2" w:rsidR="00D26B3B" w:rsidRDefault="00D26B3B" w:rsidP="00D26B3B">
            <w:pPr>
              <w:pStyle w:val="TableEntry"/>
              <w:rPr>
                <w:ins w:id="2369" w:author="Lynn Felhofer" w:date="2020-03-20T17:02:00Z"/>
                <w:szCs w:val="18"/>
              </w:rPr>
            </w:pPr>
            <w:ins w:id="2370" w:author="Lynn Felhofer" w:date="2020-03-20T17:05:00Z">
              <w:r>
                <w:rPr>
                  <w:szCs w:val="18"/>
                </w:rPr>
                <w:t xml:space="preserve"> CT / Consistent Time</w:t>
              </w:r>
            </w:ins>
          </w:p>
        </w:tc>
        <w:tc>
          <w:tcPr>
            <w:tcW w:w="1890" w:type="dxa"/>
          </w:tcPr>
          <w:p w14:paraId="48DD21E2" w14:textId="27D1C95A" w:rsidR="00D26B3B" w:rsidRDefault="00D26B3B" w:rsidP="00D26B3B">
            <w:pPr>
              <w:pStyle w:val="TableEntry"/>
              <w:rPr>
                <w:ins w:id="2371" w:author="Lynn Felhofer" w:date="2020-03-20T17:02:00Z"/>
                <w:szCs w:val="18"/>
              </w:rPr>
            </w:pPr>
            <w:ins w:id="2372" w:author="Lynn Felhofer" w:date="2020-03-20T17:05:00Z">
              <w:r>
                <w:rPr>
                  <w:szCs w:val="18"/>
                </w:rPr>
                <w:t>ITI TF-1: 7.1</w:t>
              </w:r>
            </w:ins>
          </w:p>
        </w:tc>
      </w:tr>
      <w:tr w:rsidR="00D26B3B" w:rsidRPr="009715AF" w14:paraId="65D2B782" w14:textId="77777777" w:rsidTr="00D26B3B">
        <w:trPr>
          <w:cantSplit/>
          <w:trHeight w:val="323"/>
          <w:ins w:id="2373" w:author="Lynn Felhofer" w:date="2020-03-20T17:02:00Z"/>
        </w:trPr>
        <w:tc>
          <w:tcPr>
            <w:tcW w:w="2785" w:type="dxa"/>
            <w:vMerge/>
          </w:tcPr>
          <w:p w14:paraId="6770FA7F" w14:textId="77777777" w:rsidR="00D26B3B" w:rsidRDefault="00D26B3B" w:rsidP="00D26B3B">
            <w:pPr>
              <w:pStyle w:val="TableEntry"/>
              <w:rPr>
                <w:ins w:id="2374" w:author="Lynn Felhofer" w:date="2020-03-20T17:02:00Z"/>
              </w:rPr>
            </w:pPr>
          </w:p>
        </w:tc>
        <w:tc>
          <w:tcPr>
            <w:tcW w:w="3870" w:type="dxa"/>
          </w:tcPr>
          <w:p w14:paraId="7446BF70" w14:textId="4A40FAF7" w:rsidR="00D26B3B" w:rsidRDefault="00D26B3B" w:rsidP="00D26B3B">
            <w:pPr>
              <w:pStyle w:val="TableEntry"/>
              <w:rPr>
                <w:ins w:id="2375" w:author="Lynn Felhofer" w:date="2020-03-20T17:02:00Z"/>
                <w:szCs w:val="18"/>
              </w:rPr>
            </w:pPr>
            <w:ins w:id="2376" w:author="Lynn Felhofer" w:date="2020-03-20T17:05:00Z">
              <w:r>
                <w:rPr>
                  <w:szCs w:val="18"/>
                </w:rPr>
                <w:t xml:space="preserve">ATNA </w:t>
              </w:r>
            </w:ins>
            <w:ins w:id="2377" w:author="Lynn Felhofer" w:date="2020-03-23T13:06:00Z">
              <w:r w:rsidR="007F1D2D">
                <w:rPr>
                  <w:szCs w:val="18"/>
                </w:rPr>
                <w:t xml:space="preserve">/ </w:t>
              </w:r>
            </w:ins>
            <w:ins w:id="2378" w:author="Lynn Felhofer" w:date="2020-03-20T17:05:00Z">
              <w:r>
                <w:rPr>
                  <w:szCs w:val="18"/>
                </w:rPr>
                <w:t>Secure Node or Secure Application</w:t>
              </w:r>
            </w:ins>
          </w:p>
        </w:tc>
        <w:tc>
          <w:tcPr>
            <w:tcW w:w="1890" w:type="dxa"/>
          </w:tcPr>
          <w:p w14:paraId="592B1BB4" w14:textId="7411BC4C" w:rsidR="00D26B3B" w:rsidRDefault="00D26B3B" w:rsidP="00D26B3B">
            <w:pPr>
              <w:pStyle w:val="TableEntry"/>
              <w:rPr>
                <w:ins w:id="2379" w:author="Lynn Felhofer" w:date="2020-03-20T17:02:00Z"/>
                <w:szCs w:val="18"/>
              </w:rPr>
            </w:pPr>
            <w:ins w:id="2380" w:author="Lynn Felhofer" w:date="2020-03-20T17:05:00Z">
              <w:r>
                <w:rPr>
                  <w:szCs w:val="18"/>
                </w:rPr>
                <w:t>ITI TF-1: 9.1</w:t>
              </w:r>
            </w:ins>
          </w:p>
        </w:tc>
      </w:tr>
      <w:tr w:rsidR="00D26B3B" w:rsidRPr="009715AF" w14:paraId="42F6821D" w14:textId="77777777" w:rsidTr="00D26B3B">
        <w:trPr>
          <w:cantSplit/>
          <w:trHeight w:val="323"/>
          <w:ins w:id="2381" w:author="Lynn Felhofer" w:date="2020-03-20T17:02:00Z"/>
        </w:trPr>
        <w:tc>
          <w:tcPr>
            <w:tcW w:w="2785" w:type="dxa"/>
            <w:vMerge w:val="restart"/>
          </w:tcPr>
          <w:p w14:paraId="610BB30E" w14:textId="264F4B0D" w:rsidR="00D26B3B" w:rsidRDefault="00D26B3B" w:rsidP="00D26B3B">
            <w:pPr>
              <w:pStyle w:val="TableEntry"/>
              <w:rPr>
                <w:ins w:id="2382" w:author="Lynn Felhofer" w:date="2020-03-20T17:02:00Z"/>
              </w:rPr>
            </w:pPr>
            <w:ins w:id="2383" w:author="Lynn Felhofer" w:date="2020-03-20T17:03:00Z">
              <w:r>
                <w:t>Patient Identity Source</w:t>
              </w:r>
            </w:ins>
          </w:p>
        </w:tc>
        <w:tc>
          <w:tcPr>
            <w:tcW w:w="3870" w:type="dxa"/>
          </w:tcPr>
          <w:p w14:paraId="18E0FBE0" w14:textId="226D10EA" w:rsidR="00D26B3B" w:rsidRDefault="00D26B3B" w:rsidP="00D26B3B">
            <w:pPr>
              <w:pStyle w:val="TableEntry"/>
              <w:rPr>
                <w:ins w:id="2384" w:author="Lynn Felhofer" w:date="2020-03-20T17:02:00Z"/>
                <w:szCs w:val="18"/>
              </w:rPr>
            </w:pPr>
            <w:ins w:id="2385" w:author="Lynn Felhofer" w:date="2020-03-20T17:05:00Z">
              <w:r>
                <w:rPr>
                  <w:szCs w:val="18"/>
                </w:rPr>
                <w:t xml:space="preserve"> CT / Consistent Time</w:t>
              </w:r>
            </w:ins>
          </w:p>
        </w:tc>
        <w:tc>
          <w:tcPr>
            <w:tcW w:w="1890" w:type="dxa"/>
          </w:tcPr>
          <w:p w14:paraId="0A2B8769" w14:textId="454B971C" w:rsidR="00D26B3B" w:rsidRDefault="00D26B3B" w:rsidP="00D26B3B">
            <w:pPr>
              <w:pStyle w:val="TableEntry"/>
              <w:rPr>
                <w:ins w:id="2386" w:author="Lynn Felhofer" w:date="2020-03-20T17:02:00Z"/>
                <w:szCs w:val="18"/>
              </w:rPr>
            </w:pPr>
            <w:ins w:id="2387" w:author="Lynn Felhofer" w:date="2020-03-20T17:05:00Z">
              <w:r>
                <w:rPr>
                  <w:szCs w:val="18"/>
                </w:rPr>
                <w:t>ITI TF-1: 7.1</w:t>
              </w:r>
            </w:ins>
          </w:p>
        </w:tc>
      </w:tr>
      <w:tr w:rsidR="00D26B3B" w:rsidRPr="009715AF" w14:paraId="42C730A1" w14:textId="77777777" w:rsidTr="00D26B3B">
        <w:trPr>
          <w:cantSplit/>
          <w:trHeight w:val="323"/>
          <w:ins w:id="2388" w:author="Lynn Felhofer" w:date="2020-03-20T17:03:00Z"/>
        </w:trPr>
        <w:tc>
          <w:tcPr>
            <w:tcW w:w="2785" w:type="dxa"/>
            <w:vMerge/>
          </w:tcPr>
          <w:p w14:paraId="2C57860B" w14:textId="77777777" w:rsidR="00D26B3B" w:rsidRDefault="00D26B3B" w:rsidP="00D26B3B">
            <w:pPr>
              <w:pStyle w:val="TableEntry"/>
              <w:rPr>
                <w:ins w:id="2389" w:author="Lynn Felhofer" w:date="2020-03-20T17:03:00Z"/>
              </w:rPr>
            </w:pPr>
          </w:p>
        </w:tc>
        <w:tc>
          <w:tcPr>
            <w:tcW w:w="3870" w:type="dxa"/>
          </w:tcPr>
          <w:p w14:paraId="34BE2BF7" w14:textId="5C7F3B3F" w:rsidR="00D26B3B" w:rsidRDefault="00D26B3B" w:rsidP="00D26B3B">
            <w:pPr>
              <w:pStyle w:val="TableEntry"/>
              <w:rPr>
                <w:ins w:id="2390" w:author="Lynn Felhofer" w:date="2020-03-20T17:03:00Z"/>
                <w:szCs w:val="18"/>
              </w:rPr>
            </w:pPr>
            <w:ins w:id="2391" w:author="Lynn Felhofer" w:date="2020-03-20T17:05:00Z">
              <w:r>
                <w:rPr>
                  <w:szCs w:val="18"/>
                </w:rPr>
                <w:t xml:space="preserve">ATNA </w:t>
              </w:r>
            </w:ins>
            <w:ins w:id="2392" w:author="Lynn Felhofer" w:date="2020-03-23T13:06:00Z">
              <w:r w:rsidR="007F1D2D">
                <w:rPr>
                  <w:szCs w:val="18"/>
                </w:rPr>
                <w:t xml:space="preserve">/ </w:t>
              </w:r>
            </w:ins>
            <w:ins w:id="2393" w:author="Lynn Felhofer" w:date="2020-03-20T17:05:00Z">
              <w:r>
                <w:rPr>
                  <w:szCs w:val="18"/>
                </w:rPr>
                <w:t>Secure Node or Secure Application</w:t>
              </w:r>
            </w:ins>
          </w:p>
        </w:tc>
        <w:tc>
          <w:tcPr>
            <w:tcW w:w="1890" w:type="dxa"/>
          </w:tcPr>
          <w:p w14:paraId="7EA95FA5" w14:textId="5859AA12" w:rsidR="00D26B3B" w:rsidRDefault="00D26B3B" w:rsidP="00D26B3B">
            <w:pPr>
              <w:pStyle w:val="TableEntry"/>
              <w:rPr>
                <w:ins w:id="2394" w:author="Lynn Felhofer" w:date="2020-03-20T17:03:00Z"/>
                <w:szCs w:val="18"/>
              </w:rPr>
            </w:pPr>
            <w:ins w:id="2395" w:author="Lynn Felhofer" w:date="2020-03-20T17:05:00Z">
              <w:r>
                <w:rPr>
                  <w:szCs w:val="18"/>
                </w:rPr>
                <w:t>ITI TF-1: 9.1</w:t>
              </w:r>
            </w:ins>
          </w:p>
        </w:tc>
      </w:tr>
      <w:tr w:rsidR="00D26B3B" w:rsidRPr="009715AF" w14:paraId="124533AC" w14:textId="77777777" w:rsidTr="00D26B3B">
        <w:trPr>
          <w:cantSplit/>
          <w:trHeight w:val="323"/>
          <w:ins w:id="2396" w:author="Lynn Felhofer" w:date="2020-03-20T17:03:00Z"/>
        </w:trPr>
        <w:tc>
          <w:tcPr>
            <w:tcW w:w="2785" w:type="dxa"/>
            <w:vMerge w:val="restart"/>
          </w:tcPr>
          <w:p w14:paraId="68CBF5BD" w14:textId="2CE71D4F" w:rsidR="00D26B3B" w:rsidRDefault="00D26B3B" w:rsidP="00D26B3B">
            <w:pPr>
              <w:pStyle w:val="TableEntry"/>
              <w:rPr>
                <w:ins w:id="2397" w:author="Lynn Felhofer" w:date="2020-03-20T17:03:00Z"/>
              </w:rPr>
            </w:pPr>
            <w:ins w:id="2398" w:author="Lynn Felhofer" w:date="2020-03-20T17:03:00Z">
              <w:r>
                <w:t>On-Demand Document Source</w:t>
              </w:r>
            </w:ins>
          </w:p>
        </w:tc>
        <w:tc>
          <w:tcPr>
            <w:tcW w:w="3870" w:type="dxa"/>
          </w:tcPr>
          <w:p w14:paraId="739F4805" w14:textId="029CBAB3" w:rsidR="00D26B3B" w:rsidRDefault="00D26B3B" w:rsidP="00D26B3B">
            <w:pPr>
              <w:pStyle w:val="TableEntry"/>
              <w:rPr>
                <w:ins w:id="2399" w:author="Lynn Felhofer" w:date="2020-03-20T17:03:00Z"/>
                <w:szCs w:val="18"/>
              </w:rPr>
            </w:pPr>
            <w:ins w:id="2400" w:author="Lynn Felhofer" w:date="2020-03-20T17:05:00Z">
              <w:r>
                <w:rPr>
                  <w:szCs w:val="18"/>
                </w:rPr>
                <w:t xml:space="preserve"> CT / Consistent Time</w:t>
              </w:r>
            </w:ins>
          </w:p>
        </w:tc>
        <w:tc>
          <w:tcPr>
            <w:tcW w:w="1890" w:type="dxa"/>
          </w:tcPr>
          <w:p w14:paraId="409AEB64" w14:textId="7EB39529" w:rsidR="00D26B3B" w:rsidRDefault="00D26B3B" w:rsidP="00D26B3B">
            <w:pPr>
              <w:pStyle w:val="TableEntry"/>
              <w:rPr>
                <w:ins w:id="2401" w:author="Lynn Felhofer" w:date="2020-03-20T17:03:00Z"/>
                <w:szCs w:val="18"/>
              </w:rPr>
            </w:pPr>
            <w:ins w:id="2402" w:author="Lynn Felhofer" w:date="2020-03-20T17:05:00Z">
              <w:r>
                <w:rPr>
                  <w:szCs w:val="18"/>
                </w:rPr>
                <w:t>ITI TF-1: 7.1</w:t>
              </w:r>
            </w:ins>
          </w:p>
        </w:tc>
      </w:tr>
      <w:tr w:rsidR="00D26B3B" w:rsidRPr="009715AF" w14:paraId="4882C48A" w14:textId="77777777" w:rsidTr="00D26B3B">
        <w:trPr>
          <w:cantSplit/>
          <w:trHeight w:val="323"/>
          <w:ins w:id="2403" w:author="Lynn Felhofer" w:date="2020-03-20T17:03:00Z"/>
        </w:trPr>
        <w:tc>
          <w:tcPr>
            <w:tcW w:w="2785" w:type="dxa"/>
            <w:vMerge/>
          </w:tcPr>
          <w:p w14:paraId="47D4E724" w14:textId="77777777" w:rsidR="00D26B3B" w:rsidRDefault="00D26B3B" w:rsidP="00D26B3B">
            <w:pPr>
              <w:pStyle w:val="TableEntry"/>
              <w:rPr>
                <w:ins w:id="2404" w:author="Lynn Felhofer" w:date="2020-03-20T17:03:00Z"/>
              </w:rPr>
            </w:pPr>
          </w:p>
        </w:tc>
        <w:tc>
          <w:tcPr>
            <w:tcW w:w="3870" w:type="dxa"/>
          </w:tcPr>
          <w:p w14:paraId="4DB42246" w14:textId="355C5244" w:rsidR="00D26B3B" w:rsidRDefault="00D26B3B" w:rsidP="00D26B3B">
            <w:pPr>
              <w:pStyle w:val="TableEntry"/>
              <w:rPr>
                <w:ins w:id="2405" w:author="Lynn Felhofer" w:date="2020-03-20T17:03:00Z"/>
                <w:szCs w:val="18"/>
              </w:rPr>
            </w:pPr>
            <w:ins w:id="2406" w:author="Lynn Felhofer" w:date="2020-03-20T17:05:00Z">
              <w:r>
                <w:rPr>
                  <w:szCs w:val="18"/>
                </w:rPr>
                <w:t xml:space="preserve">ATNA </w:t>
              </w:r>
            </w:ins>
            <w:ins w:id="2407" w:author="Lynn Felhofer" w:date="2020-03-23T13:06:00Z">
              <w:r w:rsidR="007F1D2D">
                <w:rPr>
                  <w:szCs w:val="18"/>
                </w:rPr>
                <w:t xml:space="preserve">/ </w:t>
              </w:r>
            </w:ins>
            <w:ins w:id="2408" w:author="Lynn Felhofer" w:date="2020-03-20T17:05:00Z">
              <w:r>
                <w:rPr>
                  <w:szCs w:val="18"/>
                </w:rPr>
                <w:t>Secure Node or Secure Application</w:t>
              </w:r>
            </w:ins>
          </w:p>
        </w:tc>
        <w:tc>
          <w:tcPr>
            <w:tcW w:w="1890" w:type="dxa"/>
          </w:tcPr>
          <w:p w14:paraId="1293BB3D" w14:textId="01D7B22D" w:rsidR="00D26B3B" w:rsidRDefault="00D26B3B" w:rsidP="00D26B3B">
            <w:pPr>
              <w:pStyle w:val="TableEntry"/>
              <w:rPr>
                <w:ins w:id="2409" w:author="Lynn Felhofer" w:date="2020-03-20T17:03:00Z"/>
                <w:szCs w:val="18"/>
              </w:rPr>
            </w:pPr>
            <w:ins w:id="2410" w:author="Lynn Felhofer" w:date="2020-03-20T17:05:00Z">
              <w:r>
                <w:rPr>
                  <w:szCs w:val="18"/>
                </w:rPr>
                <w:t>ITI TF-1: 9.1</w:t>
              </w:r>
            </w:ins>
          </w:p>
        </w:tc>
      </w:tr>
    </w:tbl>
    <w:p w14:paraId="76D5EAA2" w14:textId="77777777" w:rsidR="00F71022" w:rsidRPr="00BF0A93" w:rsidRDefault="00F71022" w:rsidP="00BC2927">
      <w:pPr>
        <w:pStyle w:val="BodyText"/>
      </w:pPr>
    </w:p>
    <w:p w14:paraId="079745FC" w14:textId="77777777" w:rsidR="00F71022" w:rsidRPr="00BF0A93" w:rsidRDefault="00F71022" w:rsidP="00CE43D1">
      <w:pPr>
        <w:pStyle w:val="Heading2"/>
        <w:numPr>
          <w:ilvl w:val="1"/>
          <w:numId w:val="150"/>
        </w:numPr>
        <w:rPr>
          <w:noProof w:val="0"/>
        </w:rPr>
      </w:pPr>
      <w:r w:rsidRPr="00BF0A93">
        <w:rPr>
          <w:noProof w:val="0"/>
        </w:rPr>
        <w:lastRenderedPageBreak/>
        <w:t xml:space="preserve"> </w:t>
      </w:r>
      <w:bookmarkStart w:id="2411" w:name="_Toc210747741"/>
      <w:bookmarkStart w:id="2412" w:name="_Toc214425631"/>
      <w:bookmarkStart w:id="2413" w:name="_Toc487039062"/>
      <w:bookmarkStart w:id="2414" w:name="_Toc488068163"/>
      <w:bookmarkStart w:id="2415" w:name="_Toc488068596"/>
      <w:bookmarkStart w:id="2416" w:name="_Toc488074923"/>
      <w:bookmarkStart w:id="2417" w:name="_Toc13752298"/>
      <w:r w:rsidRPr="00BF0A93">
        <w:rPr>
          <w:noProof w:val="0"/>
        </w:rPr>
        <w:t>XDS.b Actor Options</w:t>
      </w:r>
      <w:bookmarkEnd w:id="2411"/>
      <w:bookmarkEnd w:id="2412"/>
      <w:bookmarkEnd w:id="2413"/>
      <w:bookmarkEnd w:id="2414"/>
      <w:bookmarkEnd w:id="2415"/>
      <w:bookmarkEnd w:id="2416"/>
      <w:bookmarkEnd w:id="2417"/>
    </w:p>
    <w:p w14:paraId="1ABD0918" w14:textId="7740AE01" w:rsidR="00F71022" w:rsidRPr="00BF0A93" w:rsidRDefault="00F71022" w:rsidP="006720E8">
      <w:pPr>
        <w:pStyle w:val="BodyText"/>
      </w:pPr>
      <w:r w:rsidRPr="00BF0A93">
        <w:t>Options that may be selected for each actor in this profile, if any, are listed in Table 10.2-1. Dependencies between options when applicable are specified in notes.</w:t>
      </w:r>
    </w:p>
    <w:p w14:paraId="61129457" w14:textId="77777777" w:rsidR="00F71022" w:rsidRPr="00BF0A93" w:rsidRDefault="00F71022" w:rsidP="008C6D46">
      <w:pPr>
        <w:pStyle w:val="TableTitle"/>
      </w:pPr>
      <w:r w:rsidRPr="00BF0A93">
        <w:t>Table 10.2-1b: XDS.b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BF0A93" w14:paraId="5E8B4C04" w14:textId="77777777" w:rsidTr="00B06E2D">
        <w:trPr>
          <w:tblHeader/>
          <w:jc w:val="center"/>
        </w:trPr>
        <w:tc>
          <w:tcPr>
            <w:tcW w:w="0" w:type="auto"/>
            <w:shd w:val="pct15" w:color="auto" w:fill="FFFFFF"/>
          </w:tcPr>
          <w:p w14:paraId="20D1B768" w14:textId="77777777" w:rsidR="00F71022" w:rsidRPr="00BF0A93" w:rsidRDefault="00F71022" w:rsidP="007F1D2D">
            <w:pPr>
              <w:pStyle w:val="TableEntryHeader"/>
            </w:pPr>
            <w:r w:rsidRPr="00BF0A93">
              <w:t>Actor</w:t>
            </w:r>
          </w:p>
        </w:tc>
        <w:tc>
          <w:tcPr>
            <w:tcW w:w="4218" w:type="dxa"/>
            <w:shd w:val="pct15" w:color="auto" w:fill="FFFFFF"/>
          </w:tcPr>
          <w:p w14:paraId="2875D68B" w14:textId="77777777" w:rsidR="00F71022" w:rsidRPr="00BF0A93" w:rsidRDefault="00F71022" w:rsidP="007F1D2D">
            <w:pPr>
              <w:pStyle w:val="TableEntryHeader"/>
            </w:pPr>
            <w:r w:rsidRPr="00BF0A93">
              <w:t>Options</w:t>
            </w:r>
          </w:p>
        </w:tc>
        <w:tc>
          <w:tcPr>
            <w:tcW w:w="2096" w:type="dxa"/>
            <w:shd w:val="pct15" w:color="auto" w:fill="FFFFFF"/>
          </w:tcPr>
          <w:p w14:paraId="4BB44A18" w14:textId="77777777" w:rsidR="00F71022" w:rsidRPr="00BF0A93" w:rsidRDefault="00F71022" w:rsidP="007F1D2D">
            <w:pPr>
              <w:pStyle w:val="TableEntryHeader"/>
            </w:pPr>
            <w:r w:rsidRPr="00BF0A93">
              <w:t>Vol. &amp; Section</w:t>
            </w:r>
          </w:p>
        </w:tc>
      </w:tr>
      <w:tr w:rsidR="00F71022" w:rsidRPr="00BF0A93" w14:paraId="2CD9F861" w14:textId="77777777" w:rsidTr="00B06E2D">
        <w:trPr>
          <w:cantSplit/>
          <w:trHeight w:val="332"/>
          <w:jc w:val="center"/>
        </w:trPr>
        <w:tc>
          <w:tcPr>
            <w:tcW w:w="0" w:type="auto"/>
            <w:vMerge w:val="restart"/>
          </w:tcPr>
          <w:p w14:paraId="20F0125E" w14:textId="77777777" w:rsidR="00F71022" w:rsidRPr="00BF0A93" w:rsidRDefault="00F71022" w:rsidP="00B06E2D">
            <w:pPr>
              <w:pStyle w:val="TableEntry"/>
              <w:rPr>
                <w:noProof w:val="0"/>
              </w:rPr>
            </w:pPr>
            <w:r w:rsidRPr="00BF0A93">
              <w:rPr>
                <w:noProof w:val="0"/>
              </w:rPr>
              <w:t>Document Source</w:t>
            </w:r>
          </w:p>
        </w:tc>
        <w:tc>
          <w:tcPr>
            <w:tcW w:w="4218" w:type="dxa"/>
          </w:tcPr>
          <w:p w14:paraId="34FD5C9E" w14:textId="77777777" w:rsidR="00F71022" w:rsidRPr="00BF0A93" w:rsidRDefault="00F71022" w:rsidP="00B06E2D">
            <w:pPr>
              <w:pStyle w:val="TableEntry"/>
              <w:rPr>
                <w:noProof w:val="0"/>
              </w:rPr>
            </w:pPr>
            <w:r w:rsidRPr="00BF0A93">
              <w:rPr>
                <w:noProof w:val="0"/>
              </w:rPr>
              <w:t>Document Replacement</w:t>
            </w:r>
          </w:p>
        </w:tc>
        <w:tc>
          <w:tcPr>
            <w:tcW w:w="2096" w:type="dxa"/>
          </w:tcPr>
          <w:p w14:paraId="76D6E346" w14:textId="77777777" w:rsidR="00F71022" w:rsidRPr="00BF0A93" w:rsidRDefault="00F71022" w:rsidP="00B06E2D">
            <w:pPr>
              <w:pStyle w:val="TableEntry"/>
              <w:rPr>
                <w:noProof w:val="0"/>
              </w:rPr>
            </w:pPr>
            <w:r w:rsidRPr="00BF0A93">
              <w:rPr>
                <w:noProof w:val="0"/>
              </w:rPr>
              <w:t>ITI TF-1: 10.2.1</w:t>
            </w:r>
          </w:p>
        </w:tc>
      </w:tr>
      <w:tr w:rsidR="00F71022" w:rsidRPr="00BF0A93" w14:paraId="53A8959B" w14:textId="77777777" w:rsidTr="00B06E2D">
        <w:trPr>
          <w:cantSplit/>
          <w:trHeight w:val="332"/>
          <w:jc w:val="center"/>
        </w:trPr>
        <w:tc>
          <w:tcPr>
            <w:tcW w:w="0" w:type="auto"/>
            <w:vMerge/>
          </w:tcPr>
          <w:p w14:paraId="411A7622" w14:textId="77777777" w:rsidR="00F71022" w:rsidRPr="00BF0A93" w:rsidRDefault="00F71022" w:rsidP="00B06E2D">
            <w:pPr>
              <w:pStyle w:val="TableEntry"/>
              <w:rPr>
                <w:noProof w:val="0"/>
              </w:rPr>
            </w:pPr>
          </w:p>
        </w:tc>
        <w:tc>
          <w:tcPr>
            <w:tcW w:w="4218" w:type="dxa"/>
          </w:tcPr>
          <w:p w14:paraId="2F32C879" w14:textId="77777777" w:rsidR="00F71022" w:rsidRPr="00BF0A93" w:rsidRDefault="00F71022" w:rsidP="00B06E2D">
            <w:pPr>
              <w:pStyle w:val="TableEntry"/>
              <w:rPr>
                <w:noProof w:val="0"/>
              </w:rPr>
            </w:pPr>
            <w:r w:rsidRPr="00BF0A93">
              <w:rPr>
                <w:noProof w:val="0"/>
              </w:rPr>
              <w:t>Document Addendum</w:t>
            </w:r>
          </w:p>
        </w:tc>
        <w:tc>
          <w:tcPr>
            <w:tcW w:w="2096" w:type="dxa"/>
          </w:tcPr>
          <w:p w14:paraId="4A41A6CB" w14:textId="77777777" w:rsidR="00F71022" w:rsidRPr="00BF0A93" w:rsidRDefault="00F71022" w:rsidP="00B06E2D">
            <w:pPr>
              <w:pStyle w:val="TableEntry"/>
              <w:rPr>
                <w:noProof w:val="0"/>
              </w:rPr>
            </w:pPr>
            <w:r w:rsidRPr="00BF0A93">
              <w:rPr>
                <w:noProof w:val="0"/>
              </w:rPr>
              <w:t>ITI TF-1: 10.2.2</w:t>
            </w:r>
          </w:p>
        </w:tc>
      </w:tr>
      <w:tr w:rsidR="00F71022" w:rsidRPr="00BF0A93" w14:paraId="410CDD1F" w14:textId="77777777" w:rsidTr="00B06E2D">
        <w:trPr>
          <w:cantSplit/>
          <w:trHeight w:val="61"/>
          <w:jc w:val="center"/>
        </w:trPr>
        <w:tc>
          <w:tcPr>
            <w:tcW w:w="0" w:type="auto"/>
            <w:vMerge/>
          </w:tcPr>
          <w:p w14:paraId="05804FAD" w14:textId="77777777" w:rsidR="00F71022" w:rsidRPr="00BF0A93" w:rsidRDefault="00F71022" w:rsidP="00B06E2D">
            <w:pPr>
              <w:pStyle w:val="TableEntry"/>
              <w:rPr>
                <w:noProof w:val="0"/>
              </w:rPr>
            </w:pPr>
          </w:p>
        </w:tc>
        <w:tc>
          <w:tcPr>
            <w:tcW w:w="4218" w:type="dxa"/>
          </w:tcPr>
          <w:p w14:paraId="267D56B2" w14:textId="77777777" w:rsidR="00F71022" w:rsidRPr="00BF0A93" w:rsidRDefault="00F71022" w:rsidP="00B06E2D">
            <w:pPr>
              <w:pStyle w:val="TableEntry"/>
              <w:rPr>
                <w:noProof w:val="0"/>
              </w:rPr>
            </w:pPr>
            <w:r w:rsidRPr="00BF0A93">
              <w:rPr>
                <w:noProof w:val="0"/>
              </w:rPr>
              <w:t>Document Transformation</w:t>
            </w:r>
          </w:p>
        </w:tc>
        <w:tc>
          <w:tcPr>
            <w:tcW w:w="2096" w:type="dxa"/>
          </w:tcPr>
          <w:p w14:paraId="3173C301" w14:textId="77777777" w:rsidR="00F71022" w:rsidRPr="00BF0A93" w:rsidRDefault="00F71022" w:rsidP="00B06E2D">
            <w:pPr>
              <w:pStyle w:val="TableEntry"/>
              <w:rPr>
                <w:noProof w:val="0"/>
              </w:rPr>
            </w:pPr>
            <w:r w:rsidRPr="00BF0A93">
              <w:rPr>
                <w:noProof w:val="0"/>
              </w:rPr>
              <w:t>ITI TF-1: 10.2.3</w:t>
            </w:r>
          </w:p>
        </w:tc>
      </w:tr>
      <w:tr w:rsidR="00F71022" w:rsidRPr="00BF0A93" w14:paraId="52886260" w14:textId="77777777" w:rsidTr="00B06E2D">
        <w:trPr>
          <w:cantSplit/>
          <w:trHeight w:val="61"/>
          <w:jc w:val="center"/>
        </w:trPr>
        <w:tc>
          <w:tcPr>
            <w:tcW w:w="0" w:type="auto"/>
            <w:vMerge/>
          </w:tcPr>
          <w:p w14:paraId="258BCD59" w14:textId="77777777" w:rsidR="00F71022" w:rsidRPr="00BF0A93" w:rsidRDefault="00F71022" w:rsidP="00B06E2D">
            <w:pPr>
              <w:pStyle w:val="TableEntry"/>
              <w:rPr>
                <w:noProof w:val="0"/>
              </w:rPr>
            </w:pPr>
          </w:p>
        </w:tc>
        <w:tc>
          <w:tcPr>
            <w:tcW w:w="4218" w:type="dxa"/>
          </w:tcPr>
          <w:p w14:paraId="7F519610" w14:textId="77777777" w:rsidR="00F71022" w:rsidRPr="00BF0A93" w:rsidRDefault="00F71022" w:rsidP="00B06E2D">
            <w:pPr>
              <w:pStyle w:val="TableEntry"/>
              <w:rPr>
                <w:noProof w:val="0"/>
              </w:rPr>
            </w:pPr>
            <w:r w:rsidRPr="00BF0A93">
              <w:rPr>
                <w:noProof w:val="0"/>
              </w:rPr>
              <w:t>Folder Management</w:t>
            </w:r>
          </w:p>
        </w:tc>
        <w:tc>
          <w:tcPr>
            <w:tcW w:w="2096" w:type="dxa"/>
          </w:tcPr>
          <w:p w14:paraId="77F6CFA2" w14:textId="77777777" w:rsidR="00F71022" w:rsidRPr="00BF0A93" w:rsidRDefault="00F71022" w:rsidP="00B06E2D">
            <w:pPr>
              <w:pStyle w:val="TableEntry"/>
              <w:rPr>
                <w:noProof w:val="0"/>
              </w:rPr>
            </w:pPr>
            <w:r w:rsidRPr="00BF0A93">
              <w:rPr>
                <w:noProof w:val="0"/>
              </w:rPr>
              <w:t>ITI TF-1: 10.2.4</w:t>
            </w:r>
          </w:p>
        </w:tc>
      </w:tr>
      <w:tr w:rsidR="00F71022" w:rsidRPr="00BF0A93" w14:paraId="585E0DBA" w14:textId="77777777" w:rsidTr="00B06E2D">
        <w:trPr>
          <w:trHeight w:val="332"/>
          <w:jc w:val="center"/>
        </w:trPr>
        <w:tc>
          <w:tcPr>
            <w:tcW w:w="0" w:type="auto"/>
            <w:vMerge/>
          </w:tcPr>
          <w:p w14:paraId="5532E5B3" w14:textId="77777777" w:rsidR="00F71022" w:rsidRPr="00BF0A93" w:rsidRDefault="00F71022" w:rsidP="00B06E2D">
            <w:pPr>
              <w:pStyle w:val="TableEntry"/>
              <w:rPr>
                <w:noProof w:val="0"/>
              </w:rPr>
            </w:pPr>
          </w:p>
        </w:tc>
        <w:tc>
          <w:tcPr>
            <w:tcW w:w="4218" w:type="dxa"/>
          </w:tcPr>
          <w:p w14:paraId="1CA2E24A" w14:textId="77777777" w:rsidR="00F71022" w:rsidRPr="00BF0A93" w:rsidRDefault="00F71022" w:rsidP="00B06E2D">
            <w:pPr>
              <w:pStyle w:val="TableEntry"/>
              <w:rPr>
                <w:noProof w:val="0"/>
              </w:rPr>
            </w:pPr>
            <w:r w:rsidRPr="00BF0A93">
              <w:rPr>
                <w:noProof w:val="0"/>
              </w:rPr>
              <w:t>Basic Patient Privacy Enforcement</w:t>
            </w:r>
          </w:p>
        </w:tc>
        <w:tc>
          <w:tcPr>
            <w:tcW w:w="2096" w:type="dxa"/>
          </w:tcPr>
          <w:p w14:paraId="2FCFF7B1" w14:textId="77777777" w:rsidR="00F71022" w:rsidRPr="00BF0A93" w:rsidRDefault="00F71022">
            <w:pPr>
              <w:pStyle w:val="TableEntry"/>
              <w:rPr>
                <w:noProof w:val="0"/>
              </w:rPr>
            </w:pPr>
            <w:r w:rsidRPr="00BF0A93">
              <w:rPr>
                <w:noProof w:val="0"/>
              </w:rPr>
              <w:t>ITI TF-1: 10.2.9</w:t>
            </w:r>
          </w:p>
        </w:tc>
      </w:tr>
      <w:tr w:rsidR="00F71022" w:rsidRPr="00BF0A93" w14:paraId="561D5C0A" w14:textId="77777777" w:rsidTr="00B06E2D">
        <w:trPr>
          <w:trHeight w:val="332"/>
          <w:jc w:val="center"/>
        </w:trPr>
        <w:tc>
          <w:tcPr>
            <w:tcW w:w="0" w:type="auto"/>
            <w:vMerge/>
          </w:tcPr>
          <w:p w14:paraId="2B417CE7" w14:textId="77777777" w:rsidR="00F71022" w:rsidRPr="00BF0A93" w:rsidRDefault="00F71022" w:rsidP="00B06E2D">
            <w:pPr>
              <w:pStyle w:val="TableEntry"/>
              <w:rPr>
                <w:noProof w:val="0"/>
              </w:rPr>
            </w:pPr>
          </w:p>
        </w:tc>
        <w:tc>
          <w:tcPr>
            <w:tcW w:w="4218" w:type="dxa"/>
          </w:tcPr>
          <w:p w14:paraId="0A6165B7"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587CF02" w14:textId="77777777" w:rsidR="00F71022" w:rsidRPr="00BF0A93" w:rsidRDefault="00F71022" w:rsidP="00B06E2D">
            <w:pPr>
              <w:pStyle w:val="TableEntry"/>
              <w:rPr>
                <w:noProof w:val="0"/>
              </w:rPr>
            </w:pPr>
            <w:r w:rsidRPr="00BF0A93">
              <w:rPr>
                <w:noProof w:val="0"/>
              </w:rPr>
              <w:t>ITI TF-1: 10.2.5</w:t>
            </w:r>
          </w:p>
        </w:tc>
      </w:tr>
      <w:tr w:rsidR="00F71022" w:rsidRPr="00BF0A93" w14:paraId="2AAF8855" w14:textId="77777777" w:rsidTr="00B06E2D">
        <w:trPr>
          <w:trHeight w:val="332"/>
          <w:jc w:val="center"/>
        </w:trPr>
        <w:tc>
          <w:tcPr>
            <w:tcW w:w="0" w:type="auto"/>
          </w:tcPr>
          <w:p w14:paraId="3F60BD15" w14:textId="77777777" w:rsidR="00F71022" w:rsidRPr="00BF0A93" w:rsidRDefault="00F71022" w:rsidP="00B06E2D">
            <w:pPr>
              <w:pStyle w:val="TableEntry"/>
              <w:rPr>
                <w:noProof w:val="0"/>
              </w:rPr>
            </w:pPr>
            <w:r w:rsidRPr="00BF0A93">
              <w:rPr>
                <w:noProof w:val="0"/>
              </w:rPr>
              <w:t>Document Repository</w:t>
            </w:r>
          </w:p>
        </w:tc>
        <w:tc>
          <w:tcPr>
            <w:tcW w:w="4218" w:type="dxa"/>
          </w:tcPr>
          <w:p w14:paraId="7D42931C"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7E129A1F" w14:textId="77777777" w:rsidR="00F71022" w:rsidRPr="00BF0A93" w:rsidRDefault="00F71022" w:rsidP="00B06E2D">
            <w:pPr>
              <w:pStyle w:val="TableEntry"/>
              <w:rPr>
                <w:noProof w:val="0"/>
              </w:rPr>
            </w:pPr>
            <w:r w:rsidRPr="00BF0A93">
              <w:rPr>
                <w:noProof w:val="0"/>
              </w:rPr>
              <w:t>ITI TF-1: 10.2.5</w:t>
            </w:r>
          </w:p>
        </w:tc>
      </w:tr>
      <w:tr w:rsidR="00F71022" w:rsidRPr="00BF0A93" w14:paraId="3A623784" w14:textId="77777777" w:rsidTr="00B06E2D">
        <w:trPr>
          <w:trHeight w:val="332"/>
          <w:jc w:val="center"/>
        </w:trPr>
        <w:tc>
          <w:tcPr>
            <w:tcW w:w="0" w:type="auto"/>
            <w:vMerge w:val="restart"/>
          </w:tcPr>
          <w:p w14:paraId="2B0DDC1A" w14:textId="77777777" w:rsidR="00F71022" w:rsidRPr="00BF0A93" w:rsidRDefault="00F71022" w:rsidP="00B06E2D">
            <w:pPr>
              <w:pStyle w:val="TableEntry"/>
              <w:rPr>
                <w:noProof w:val="0"/>
              </w:rPr>
            </w:pPr>
            <w:r w:rsidRPr="00BF0A93">
              <w:rPr>
                <w:noProof w:val="0"/>
              </w:rPr>
              <w:t>Document Registry</w:t>
            </w:r>
          </w:p>
        </w:tc>
        <w:tc>
          <w:tcPr>
            <w:tcW w:w="4218" w:type="dxa"/>
          </w:tcPr>
          <w:p w14:paraId="4DC1A643" w14:textId="77777777" w:rsidR="00F71022" w:rsidRPr="00BF0A93" w:rsidRDefault="00F71022" w:rsidP="00B06E2D">
            <w:pPr>
              <w:pStyle w:val="TableEntry"/>
              <w:rPr>
                <w:noProof w:val="0"/>
              </w:rPr>
            </w:pPr>
            <w:r w:rsidRPr="00BF0A93">
              <w:rPr>
                <w:noProof w:val="0"/>
              </w:rPr>
              <w:t>Patient Identity Feed (Note 1)</w:t>
            </w:r>
          </w:p>
        </w:tc>
        <w:tc>
          <w:tcPr>
            <w:tcW w:w="2096" w:type="dxa"/>
          </w:tcPr>
          <w:p w14:paraId="191449DC" w14:textId="77777777" w:rsidR="00F71022" w:rsidRPr="00BF0A93" w:rsidRDefault="00F71022" w:rsidP="00B06E2D">
            <w:pPr>
              <w:pStyle w:val="TableEntry"/>
              <w:rPr>
                <w:noProof w:val="0"/>
              </w:rPr>
            </w:pPr>
            <w:r w:rsidRPr="00BF0A93">
              <w:rPr>
                <w:noProof w:val="0"/>
              </w:rPr>
              <w:t>ITI TF-2a: 3.8</w:t>
            </w:r>
          </w:p>
        </w:tc>
      </w:tr>
      <w:tr w:rsidR="00F71022" w:rsidRPr="00BF0A93" w14:paraId="1166C807" w14:textId="77777777" w:rsidTr="00B06E2D">
        <w:trPr>
          <w:trHeight w:val="332"/>
          <w:jc w:val="center"/>
        </w:trPr>
        <w:tc>
          <w:tcPr>
            <w:tcW w:w="0" w:type="auto"/>
            <w:vMerge/>
          </w:tcPr>
          <w:p w14:paraId="64F89E70" w14:textId="77777777" w:rsidR="00F71022" w:rsidRPr="00BF0A93" w:rsidRDefault="00F71022" w:rsidP="00B06E2D">
            <w:pPr>
              <w:pStyle w:val="TableEntry"/>
              <w:rPr>
                <w:noProof w:val="0"/>
              </w:rPr>
            </w:pPr>
          </w:p>
        </w:tc>
        <w:tc>
          <w:tcPr>
            <w:tcW w:w="4218" w:type="dxa"/>
          </w:tcPr>
          <w:p w14:paraId="30E32693" w14:textId="77777777" w:rsidR="00F71022" w:rsidRPr="00BF0A93" w:rsidRDefault="00F71022" w:rsidP="00B06E2D">
            <w:pPr>
              <w:pStyle w:val="TableEntry"/>
              <w:rPr>
                <w:noProof w:val="0"/>
              </w:rPr>
            </w:pPr>
            <w:r w:rsidRPr="00BF0A93">
              <w:rPr>
                <w:noProof w:val="0"/>
              </w:rPr>
              <w:t>Patient Identity Feed HL7v3 (Note 1)</w:t>
            </w:r>
          </w:p>
        </w:tc>
        <w:tc>
          <w:tcPr>
            <w:tcW w:w="2096" w:type="dxa"/>
          </w:tcPr>
          <w:p w14:paraId="154BA0DC" w14:textId="77777777" w:rsidR="00F71022" w:rsidRPr="00BF0A93" w:rsidRDefault="00F71022" w:rsidP="00B06E2D">
            <w:pPr>
              <w:pStyle w:val="TableEntry"/>
              <w:rPr>
                <w:noProof w:val="0"/>
              </w:rPr>
            </w:pPr>
            <w:r w:rsidRPr="00BF0A93">
              <w:rPr>
                <w:noProof w:val="0"/>
              </w:rPr>
              <w:t>ITI TF-2b: 3.44</w:t>
            </w:r>
          </w:p>
        </w:tc>
      </w:tr>
      <w:tr w:rsidR="00F71022" w:rsidRPr="00BF0A93" w14:paraId="36908B5E" w14:textId="77777777" w:rsidTr="00B06E2D">
        <w:trPr>
          <w:trHeight w:val="332"/>
          <w:jc w:val="center"/>
        </w:trPr>
        <w:tc>
          <w:tcPr>
            <w:tcW w:w="0" w:type="auto"/>
            <w:vMerge/>
          </w:tcPr>
          <w:p w14:paraId="2F147F8C" w14:textId="77777777" w:rsidR="00F71022" w:rsidRPr="00BF0A93" w:rsidRDefault="00F71022" w:rsidP="00B06E2D">
            <w:pPr>
              <w:pStyle w:val="TableEntry"/>
              <w:rPr>
                <w:noProof w:val="0"/>
              </w:rPr>
            </w:pPr>
          </w:p>
        </w:tc>
        <w:tc>
          <w:tcPr>
            <w:tcW w:w="4218" w:type="dxa"/>
          </w:tcPr>
          <w:p w14:paraId="406DF0E1"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4BECB78" w14:textId="77777777" w:rsidR="00F71022" w:rsidRPr="00BF0A93" w:rsidRDefault="00F71022" w:rsidP="00B06E2D">
            <w:pPr>
              <w:pStyle w:val="TableEntry"/>
              <w:rPr>
                <w:noProof w:val="0"/>
              </w:rPr>
            </w:pPr>
            <w:r w:rsidRPr="00BF0A93">
              <w:rPr>
                <w:noProof w:val="0"/>
              </w:rPr>
              <w:t>ITI TF-1: 10.2.5</w:t>
            </w:r>
          </w:p>
        </w:tc>
      </w:tr>
      <w:tr w:rsidR="00F71022" w:rsidRPr="00BF0A93" w14:paraId="63705AAB" w14:textId="77777777" w:rsidTr="00B06E2D">
        <w:trPr>
          <w:trHeight w:val="332"/>
          <w:jc w:val="center"/>
        </w:trPr>
        <w:tc>
          <w:tcPr>
            <w:tcW w:w="0" w:type="auto"/>
            <w:vMerge/>
          </w:tcPr>
          <w:p w14:paraId="623F67A5" w14:textId="77777777" w:rsidR="00F71022" w:rsidRPr="00BF0A93" w:rsidRDefault="00F71022" w:rsidP="00B06E2D">
            <w:pPr>
              <w:pStyle w:val="TableEntry"/>
              <w:rPr>
                <w:noProof w:val="0"/>
              </w:rPr>
            </w:pPr>
          </w:p>
        </w:tc>
        <w:tc>
          <w:tcPr>
            <w:tcW w:w="4218" w:type="dxa"/>
          </w:tcPr>
          <w:p w14:paraId="3577FE42" w14:textId="77777777" w:rsidR="00F71022" w:rsidRPr="00BF0A93" w:rsidRDefault="00F71022" w:rsidP="00B06E2D">
            <w:pPr>
              <w:pStyle w:val="TableEntry"/>
              <w:rPr>
                <w:noProof w:val="0"/>
              </w:rPr>
            </w:pPr>
            <w:r w:rsidRPr="00BF0A93">
              <w:rPr>
                <w:noProof w:val="0"/>
              </w:rPr>
              <w:t>Reference ID</w:t>
            </w:r>
          </w:p>
        </w:tc>
        <w:tc>
          <w:tcPr>
            <w:tcW w:w="2096" w:type="dxa"/>
          </w:tcPr>
          <w:p w14:paraId="5761F13B" w14:textId="77777777" w:rsidR="00F71022" w:rsidRPr="00BF0A93" w:rsidRDefault="00F71022" w:rsidP="00B06E2D">
            <w:pPr>
              <w:pStyle w:val="TableEntry"/>
              <w:rPr>
                <w:noProof w:val="0"/>
              </w:rPr>
            </w:pPr>
            <w:r w:rsidRPr="00BF0A93">
              <w:rPr>
                <w:noProof w:val="0"/>
              </w:rPr>
              <w:t>ITI TF-1: 10.2.6</w:t>
            </w:r>
          </w:p>
        </w:tc>
      </w:tr>
      <w:tr w:rsidR="00F71022" w:rsidRPr="00BF0A93" w14:paraId="43E428B2" w14:textId="77777777" w:rsidTr="00B06E2D">
        <w:trPr>
          <w:trHeight w:val="332"/>
          <w:jc w:val="center"/>
        </w:trPr>
        <w:tc>
          <w:tcPr>
            <w:tcW w:w="0" w:type="auto"/>
            <w:vMerge/>
          </w:tcPr>
          <w:p w14:paraId="68534416" w14:textId="77777777" w:rsidR="00F71022" w:rsidRPr="00BF0A93" w:rsidRDefault="00F71022" w:rsidP="00B06E2D">
            <w:pPr>
              <w:pStyle w:val="TableEntry"/>
              <w:rPr>
                <w:noProof w:val="0"/>
              </w:rPr>
            </w:pPr>
          </w:p>
        </w:tc>
        <w:tc>
          <w:tcPr>
            <w:tcW w:w="4218" w:type="dxa"/>
          </w:tcPr>
          <w:p w14:paraId="5D67E465" w14:textId="77777777" w:rsidR="00F71022" w:rsidRPr="00BF0A93" w:rsidRDefault="00F71022" w:rsidP="00B06E2D">
            <w:pPr>
              <w:pStyle w:val="TableEntry"/>
              <w:rPr>
                <w:noProof w:val="0"/>
              </w:rPr>
            </w:pPr>
            <w:r w:rsidRPr="00BF0A93">
              <w:rPr>
                <w:noProof w:val="0"/>
              </w:rPr>
              <w:t>On-Demand Documents</w:t>
            </w:r>
          </w:p>
        </w:tc>
        <w:tc>
          <w:tcPr>
            <w:tcW w:w="2096" w:type="dxa"/>
          </w:tcPr>
          <w:p w14:paraId="75B1DFD0" w14:textId="77777777" w:rsidR="00F71022" w:rsidRPr="00BF0A93" w:rsidRDefault="00F71022" w:rsidP="005900C9">
            <w:pPr>
              <w:pStyle w:val="TableEntry"/>
              <w:rPr>
                <w:noProof w:val="0"/>
              </w:rPr>
            </w:pPr>
            <w:r w:rsidRPr="00BF0A93">
              <w:rPr>
                <w:noProof w:val="0"/>
              </w:rPr>
              <w:t>ITI TF-1: 10.2.7</w:t>
            </w:r>
          </w:p>
        </w:tc>
      </w:tr>
      <w:tr w:rsidR="008B06DD" w:rsidRPr="00BF0A93" w14:paraId="64A3D44E" w14:textId="77777777" w:rsidTr="00376493">
        <w:trPr>
          <w:trHeight w:val="368"/>
          <w:jc w:val="center"/>
        </w:trPr>
        <w:tc>
          <w:tcPr>
            <w:tcW w:w="0" w:type="auto"/>
            <w:vMerge w:val="restart"/>
          </w:tcPr>
          <w:p w14:paraId="22FA1181" w14:textId="77777777" w:rsidR="008B06DD" w:rsidRPr="00BF0A93" w:rsidRDefault="008B06DD" w:rsidP="00B06E2D">
            <w:pPr>
              <w:pStyle w:val="TableEntry"/>
              <w:rPr>
                <w:noProof w:val="0"/>
              </w:rPr>
            </w:pPr>
            <w:r w:rsidRPr="00BF0A93">
              <w:rPr>
                <w:noProof w:val="0"/>
              </w:rPr>
              <w:t>Integrated Document Source / Repository</w:t>
            </w:r>
          </w:p>
        </w:tc>
        <w:tc>
          <w:tcPr>
            <w:tcW w:w="4218" w:type="dxa"/>
          </w:tcPr>
          <w:p w14:paraId="6E7E375C" w14:textId="77777777" w:rsidR="008B06DD" w:rsidRPr="00BF0A93" w:rsidRDefault="008B06DD" w:rsidP="00B06E2D">
            <w:pPr>
              <w:pStyle w:val="TableEntry"/>
              <w:rPr>
                <w:noProof w:val="0"/>
              </w:rPr>
            </w:pPr>
            <w:r w:rsidRPr="00BF0A93">
              <w:rPr>
                <w:noProof w:val="0"/>
              </w:rPr>
              <w:t>Document Replacement</w:t>
            </w:r>
          </w:p>
        </w:tc>
        <w:tc>
          <w:tcPr>
            <w:tcW w:w="2096" w:type="dxa"/>
          </w:tcPr>
          <w:p w14:paraId="7B1EB8C8" w14:textId="77777777" w:rsidR="008B06DD" w:rsidRPr="00BF0A93" w:rsidRDefault="008B06DD" w:rsidP="00B06E2D">
            <w:pPr>
              <w:pStyle w:val="TableEntry"/>
              <w:rPr>
                <w:noProof w:val="0"/>
              </w:rPr>
            </w:pPr>
            <w:r w:rsidRPr="00BF0A93">
              <w:rPr>
                <w:noProof w:val="0"/>
              </w:rPr>
              <w:t>ITI TF-1: 10.2.1</w:t>
            </w:r>
          </w:p>
        </w:tc>
      </w:tr>
      <w:tr w:rsidR="008B06DD" w:rsidRPr="00BF0A93" w14:paraId="10CD597D" w14:textId="77777777" w:rsidTr="00B06E2D">
        <w:trPr>
          <w:trHeight w:val="332"/>
          <w:jc w:val="center"/>
        </w:trPr>
        <w:tc>
          <w:tcPr>
            <w:tcW w:w="0" w:type="auto"/>
            <w:vMerge/>
          </w:tcPr>
          <w:p w14:paraId="7C1493B7" w14:textId="77777777" w:rsidR="008B06DD" w:rsidRPr="00BF0A93" w:rsidRDefault="008B06DD" w:rsidP="00B06E2D">
            <w:pPr>
              <w:pStyle w:val="TableEntry"/>
              <w:rPr>
                <w:noProof w:val="0"/>
              </w:rPr>
            </w:pPr>
          </w:p>
        </w:tc>
        <w:tc>
          <w:tcPr>
            <w:tcW w:w="4218" w:type="dxa"/>
          </w:tcPr>
          <w:p w14:paraId="3C73DC73" w14:textId="77777777" w:rsidR="008B06DD" w:rsidRPr="00BF0A93" w:rsidRDefault="008B06DD" w:rsidP="00B06E2D">
            <w:pPr>
              <w:pStyle w:val="TableEntry"/>
              <w:rPr>
                <w:noProof w:val="0"/>
              </w:rPr>
            </w:pPr>
            <w:r w:rsidRPr="00BF0A93">
              <w:rPr>
                <w:noProof w:val="0"/>
              </w:rPr>
              <w:t>Document Addendum</w:t>
            </w:r>
          </w:p>
        </w:tc>
        <w:tc>
          <w:tcPr>
            <w:tcW w:w="2096" w:type="dxa"/>
          </w:tcPr>
          <w:p w14:paraId="43DD031D" w14:textId="77777777" w:rsidR="008B06DD" w:rsidRPr="00BF0A93" w:rsidRDefault="008B06DD" w:rsidP="00B06E2D">
            <w:pPr>
              <w:pStyle w:val="TableEntry"/>
              <w:rPr>
                <w:noProof w:val="0"/>
              </w:rPr>
            </w:pPr>
            <w:r w:rsidRPr="00BF0A93">
              <w:rPr>
                <w:noProof w:val="0"/>
              </w:rPr>
              <w:t>ITI TF-1: 10.2.2</w:t>
            </w:r>
          </w:p>
        </w:tc>
      </w:tr>
      <w:tr w:rsidR="008B06DD" w:rsidRPr="00BF0A93" w14:paraId="5D87B668" w14:textId="77777777" w:rsidTr="00B06E2D">
        <w:trPr>
          <w:trHeight w:val="332"/>
          <w:jc w:val="center"/>
        </w:trPr>
        <w:tc>
          <w:tcPr>
            <w:tcW w:w="0" w:type="auto"/>
            <w:vMerge/>
          </w:tcPr>
          <w:p w14:paraId="30EEBDBE" w14:textId="77777777" w:rsidR="008B06DD" w:rsidRPr="00BF0A93" w:rsidRDefault="008B06DD" w:rsidP="00B06E2D">
            <w:pPr>
              <w:pStyle w:val="TableEntry"/>
              <w:rPr>
                <w:noProof w:val="0"/>
              </w:rPr>
            </w:pPr>
          </w:p>
        </w:tc>
        <w:tc>
          <w:tcPr>
            <w:tcW w:w="4218" w:type="dxa"/>
          </w:tcPr>
          <w:p w14:paraId="51F1F7BE" w14:textId="77777777" w:rsidR="008B06DD" w:rsidRPr="00BF0A93" w:rsidRDefault="008B06DD" w:rsidP="00B06E2D">
            <w:pPr>
              <w:pStyle w:val="TableEntry"/>
              <w:rPr>
                <w:noProof w:val="0"/>
              </w:rPr>
            </w:pPr>
            <w:r w:rsidRPr="00BF0A93">
              <w:rPr>
                <w:noProof w:val="0"/>
              </w:rPr>
              <w:t>Document Transformation</w:t>
            </w:r>
          </w:p>
        </w:tc>
        <w:tc>
          <w:tcPr>
            <w:tcW w:w="2096" w:type="dxa"/>
          </w:tcPr>
          <w:p w14:paraId="4ABA0612" w14:textId="77777777" w:rsidR="008B06DD" w:rsidRPr="00BF0A93" w:rsidRDefault="008B06DD" w:rsidP="00B06E2D">
            <w:pPr>
              <w:pStyle w:val="TableEntry"/>
              <w:rPr>
                <w:noProof w:val="0"/>
              </w:rPr>
            </w:pPr>
            <w:r w:rsidRPr="00BF0A93">
              <w:rPr>
                <w:noProof w:val="0"/>
              </w:rPr>
              <w:t>ITI TF-1: 10.2.3</w:t>
            </w:r>
          </w:p>
        </w:tc>
      </w:tr>
      <w:tr w:rsidR="008B06DD" w:rsidRPr="00BF0A93" w14:paraId="4D73E855" w14:textId="77777777" w:rsidTr="00B06E2D">
        <w:trPr>
          <w:trHeight w:val="332"/>
          <w:jc w:val="center"/>
        </w:trPr>
        <w:tc>
          <w:tcPr>
            <w:tcW w:w="0" w:type="auto"/>
            <w:vMerge/>
          </w:tcPr>
          <w:p w14:paraId="3A6D93C4" w14:textId="77777777" w:rsidR="008B06DD" w:rsidRPr="00BF0A93" w:rsidRDefault="008B06DD" w:rsidP="00B06E2D">
            <w:pPr>
              <w:pStyle w:val="TableEntry"/>
              <w:rPr>
                <w:noProof w:val="0"/>
              </w:rPr>
            </w:pPr>
          </w:p>
        </w:tc>
        <w:tc>
          <w:tcPr>
            <w:tcW w:w="4218" w:type="dxa"/>
          </w:tcPr>
          <w:p w14:paraId="18CA93D5" w14:textId="77777777" w:rsidR="008B06DD" w:rsidRPr="00BF0A93" w:rsidRDefault="008B06DD" w:rsidP="00B06E2D">
            <w:pPr>
              <w:pStyle w:val="TableEntry"/>
              <w:rPr>
                <w:noProof w:val="0"/>
              </w:rPr>
            </w:pPr>
            <w:r w:rsidRPr="00BF0A93">
              <w:rPr>
                <w:noProof w:val="0"/>
              </w:rPr>
              <w:t>Folder Management</w:t>
            </w:r>
          </w:p>
        </w:tc>
        <w:tc>
          <w:tcPr>
            <w:tcW w:w="2096" w:type="dxa"/>
          </w:tcPr>
          <w:p w14:paraId="2E960CC0" w14:textId="77777777" w:rsidR="008B06DD" w:rsidRPr="00BF0A93" w:rsidRDefault="008B06DD" w:rsidP="00B06E2D">
            <w:pPr>
              <w:pStyle w:val="TableEntry"/>
              <w:rPr>
                <w:noProof w:val="0"/>
              </w:rPr>
            </w:pPr>
            <w:r w:rsidRPr="00BF0A93">
              <w:rPr>
                <w:noProof w:val="0"/>
              </w:rPr>
              <w:t>ITI TF-1: 10.2.4</w:t>
            </w:r>
          </w:p>
        </w:tc>
      </w:tr>
      <w:tr w:rsidR="008B06DD" w:rsidRPr="00BF0A93" w14:paraId="45264025" w14:textId="77777777" w:rsidTr="00B06E2D">
        <w:trPr>
          <w:trHeight w:val="332"/>
          <w:jc w:val="center"/>
        </w:trPr>
        <w:tc>
          <w:tcPr>
            <w:tcW w:w="0" w:type="auto"/>
            <w:vMerge/>
          </w:tcPr>
          <w:p w14:paraId="72A4E2C3" w14:textId="77777777" w:rsidR="008B06DD" w:rsidRPr="00BF0A93" w:rsidRDefault="008B06DD" w:rsidP="00B06E2D">
            <w:pPr>
              <w:pStyle w:val="TableEntry"/>
              <w:rPr>
                <w:noProof w:val="0"/>
              </w:rPr>
            </w:pPr>
          </w:p>
        </w:tc>
        <w:tc>
          <w:tcPr>
            <w:tcW w:w="4218" w:type="dxa"/>
          </w:tcPr>
          <w:p w14:paraId="3A9C4388" w14:textId="77777777" w:rsidR="008B06DD" w:rsidRPr="00BF0A93" w:rsidRDefault="008B06DD" w:rsidP="00B06E2D">
            <w:pPr>
              <w:pStyle w:val="TableEntry"/>
              <w:rPr>
                <w:noProof w:val="0"/>
              </w:rPr>
            </w:pPr>
            <w:r w:rsidRPr="00BF0A93">
              <w:rPr>
                <w:noProof w:val="0"/>
              </w:rPr>
              <w:t>Basic Patient Privacy Enforcement</w:t>
            </w:r>
          </w:p>
        </w:tc>
        <w:tc>
          <w:tcPr>
            <w:tcW w:w="2096" w:type="dxa"/>
          </w:tcPr>
          <w:p w14:paraId="17D79971" w14:textId="77777777" w:rsidR="008B06DD" w:rsidRPr="00BF0A93" w:rsidRDefault="008B06DD">
            <w:pPr>
              <w:pStyle w:val="TableEntry"/>
              <w:rPr>
                <w:noProof w:val="0"/>
              </w:rPr>
            </w:pPr>
            <w:r w:rsidRPr="00BF0A93">
              <w:rPr>
                <w:noProof w:val="0"/>
              </w:rPr>
              <w:t>ITI TF-1: 10.2.9</w:t>
            </w:r>
          </w:p>
        </w:tc>
      </w:tr>
      <w:tr w:rsidR="008B06DD" w:rsidRPr="00BF0A93" w14:paraId="4B7FB46C" w14:textId="77777777" w:rsidTr="00B06E2D">
        <w:trPr>
          <w:trHeight w:val="332"/>
          <w:jc w:val="center"/>
        </w:trPr>
        <w:tc>
          <w:tcPr>
            <w:tcW w:w="0" w:type="auto"/>
            <w:vMerge/>
          </w:tcPr>
          <w:p w14:paraId="677798D7" w14:textId="77777777" w:rsidR="008B06DD" w:rsidRPr="00BF0A93" w:rsidRDefault="008B06DD" w:rsidP="00B06E2D">
            <w:pPr>
              <w:pStyle w:val="TableEntry"/>
              <w:rPr>
                <w:noProof w:val="0"/>
              </w:rPr>
            </w:pPr>
          </w:p>
        </w:tc>
        <w:tc>
          <w:tcPr>
            <w:tcW w:w="4218" w:type="dxa"/>
          </w:tcPr>
          <w:p w14:paraId="722F624B" w14:textId="77777777" w:rsidR="008B06DD" w:rsidRPr="00BF0A93" w:rsidRDefault="008B06DD" w:rsidP="00B06E2D">
            <w:pPr>
              <w:pStyle w:val="TableEntry"/>
              <w:rPr>
                <w:noProof w:val="0"/>
              </w:rPr>
            </w:pPr>
            <w:r w:rsidRPr="00BF0A93">
              <w:rPr>
                <w:noProof w:val="0"/>
              </w:rPr>
              <w:t>Asynchronous Web Services Exchange</w:t>
            </w:r>
          </w:p>
        </w:tc>
        <w:tc>
          <w:tcPr>
            <w:tcW w:w="2096" w:type="dxa"/>
          </w:tcPr>
          <w:p w14:paraId="1EDAD08F" w14:textId="77777777" w:rsidR="008B06DD" w:rsidRPr="00BF0A93" w:rsidRDefault="008B06DD" w:rsidP="00B06E2D">
            <w:pPr>
              <w:pStyle w:val="TableEntry"/>
              <w:rPr>
                <w:noProof w:val="0"/>
              </w:rPr>
            </w:pPr>
            <w:r w:rsidRPr="00BF0A93">
              <w:rPr>
                <w:noProof w:val="0"/>
              </w:rPr>
              <w:t>ITI TF-1: 10.2.5</w:t>
            </w:r>
          </w:p>
        </w:tc>
      </w:tr>
      <w:tr w:rsidR="008B06DD" w:rsidRPr="00BF0A93" w14:paraId="1BCB570C" w14:textId="77777777" w:rsidTr="00B06E2D">
        <w:trPr>
          <w:trHeight w:val="332"/>
          <w:jc w:val="center"/>
        </w:trPr>
        <w:tc>
          <w:tcPr>
            <w:tcW w:w="0" w:type="auto"/>
            <w:vMerge/>
          </w:tcPr>
          <w:p w14:paraId="06A6F12F" w14:textId="77777777" w:rsidR="008B06DD" w:rsidRPr="00BF0A93" w:rsidRDefault="008B06DD" w:rsidP="00B06E2D">
            <w:pPr>
              <w:pStyle w:val="TableEntry"/>
              <w:rPr>
                <w:noProof w:val="0"/>
              </w:rPr>
            </w:pPr>
          </w:p>
        </w:tc>
        <w:tc>
          <w:tcPr>
            <w:tcW w:w="4218" w:type="dxa"/>
          </w:tcPr>
          <w:p w14:paraId="4D7F3E36" w14:textId="68CF0373" w:rsidR="008B06DD" w:rsidRPr="00BF0A93" w:rsidRDefault="008B06DD" w:rsidP="00B06E2D">
            <w:pPr>
              <w:pStyle w:val="TableEntry"/>
              <w:rPr>
                <w:noProof w:val="0"/>
              </w:rPr>
            </w:pPr>
            <w:r w:rsidRPr="00BF0A93">
              <w:rPr>
                <w:noProof w:val="0"/>
              </w:rPr>
              <w:t>Delayed Document Assembly</w:t>
            </w:r>
          </w:p>
        </w:tc>
        <w:tc>
          <w:tcPr>
            <w:tcW w:w="2096" w:type="dxa"/>
          </w:tcPr>
          <w:p w14:paraId="258288EB" w14:textId="647DB59C" w:rsidR="008B06DD" w:rsidRPr="00BF0A93" w:rsidRDefault="008B06DD" w:rsidP="00B06E2D">
            <w:pPr>
              <w:pStyle w:val="TableEntry"/>
              <w:rPr>
                <w:noProof w:val="0"/>
              </w:rPr>
            </w:pPr>
            <w:r w:rsidRPr="00BF0A93">
              <w:rPr>
                <w:noProof w:val="0"/>
              </w:rPr>
              <w:t>ITI TF-1: 10.2.10</w:t>
            </w:r>
          </w:p>
        </w:tc>
      </w:tr>
      <w:tr w:rsidR="008B06DD" w:rsidRPr="00BF0A93" w14:paraId="493B8A51" w14:textId="77777777" w:rsidTr="00B06E2D">
        <w:trPr>
          <w:cantSplit/>
          <w:trHeight w:val="332"/>
          <w:jc w:val="center"/>
        </w:trPr>
        <w:tc>
          <w:tcPr>
            <w:tcW w:w="0" w:type="auto"/>
            <w:vMerge w:val="restart"/>
          </w:tcPr>
          <w:p w14:paraId="7D396F18" w14:textId="77777777" w:rsidR="008B06DD" w:rsidRPr="00BF0A93" w:rsidRDefault="008B06DD" w:rsidP="00B06E2D">
            <w:pPr>
              <w:pStyle w:val="TableEntry"/>
              <w:rPr>
                <w:noProof w:val="0"/>
              </w:rPr>
            </w:pPr>
            <w:r w:rsidRPr="00BF0A93">
              <w:rPr>
                <w:noProof w:val="0"/>
              </w:rPr>
              <w:t>Document Consumer</w:t>
            </w:r>
          </w:p>
        </w:tc>
        <w:tc>
          <w:tcPr>
            <w:tcW w:w="4218" w:type="dxa"/>
          </w:tcPr>
          <w:p w14:paraId="1F67E016" w14:textId="77777777" w:rsidR="008B06DD" w:rsidRPr="00BF0A93" w:rsidRDefault="008B06DD" w:rsidP="00B06E2D">
            <w:pPr>
              <w:pStyle w:val="TableEntry"/>
              <w:rPr>
                <w:noProof w:val="0"/>
              </w:rPr>
            </w:pPr>
            <w:r w:rsidRPr="00BF0A93">
              <w:rPr>
                <w:bCs/>
                <w:noProof w:val="0"/>
              </w:rPr>
              <w:t>Basic Patient Privacy Enforcement</w:t>
            </w:r>
          </w:p>
        </w:tc>
        <w:tc>
          <w:tcPr>
            <w:tcW w:w="2096" w:type="dxa"/>
          </w:tcPr>
          <w:p w14:paraId="6F0C62E9" w14:textId="0760451E" w:rsidR="008B06DD" w:rsidRPr="00BF0A93" w:rsidRDefault="008B06DD" w:rsidP="00AA50EB">
            <w:pPr>
              <w:pStyle w:val="TableEntry"/>
              <w:rPr>
                <w:noProof w:val="0"/>
              </w:rPr>
            </w:pPr>
            <w:r w:rsidRPr="00BF0A93">
              <w:rPr>
                <w:noProof w:val="0"/>
              </w:rPr>
              <w:t>ITI TF-1: 10.2.9</w:t>
            </w:r>
          </w:p>
        </w:tc>
      </w:tr>
      <w:tr w:rsidR="008B06DD" w:rsidRPr="00BF0A93" w14:paraId="1FDC7CCC" w14:textId="77777777" w:rsidTr="00B06E2D">
        <w:trPr>
          <w:trHeight w:val="233"/>
          <w:jc w:val="center"/>
        </w:trPr>
        <w:tc>
          <w:tcPr>
            <w:tcW w:w="0" w:type="auto"/>
            <w:vMerge/>
          </w:tcPr>
          <w:p w14:paraId="0C362111" w14:textId="77777777" w:rsidR="008B06DD" w:rsidRPr="00BF0A93" w:rsidRDefault="008B06DD" w:rsidP="00B06E2D">
            <w:pPr>
              <w:pStyle w:val="TableEntry"/>
              <w:rPr>
                <w:noProof w:val="0"/>
              </w:rPr>
            </w:pPr>
          </w:p>
        </w:tc>
        <w:tc>
          <w:tcPr>
            <w:tcW w:w="4218" w:type="dxa"/>
          </w:tcPr>
          <w:p w14:paraId="139F4246" w14:textId="77777777" w:rsidR="008B06DD" w:rsidRPr="00BF0A93" w:rsidRDefault="008B06DD" w:rsidP="00B06E2D">
            <w:pPr>
              <w:pStyle w:val="TableEntry"/>
              <w:rPr>
                <w:noProof w:val="0"/>
              </w:rPr>
            </w:pPr>
            <w:r w:rsidRPr="00BF0A93">
              <w:rPr>
                <w:bCs/>
                <w:noProof w:val="0"/>
              </w:rPr>
              <w:t>Basic Patient Privacy Proof</w:t>
            </w:r>
          </w:p>
        </w:tc>
        <w:tc>
          <w:tcPr>
            <w:tcW w:w="2096" w:type="dxa"/>
          </w:tcPr>
          <w:p w14:paraId="5FBE3AA4" w14:textId="77777777" w:rsidR="008B06DD" w:rsidRPr="00BF0A93" w:rsidRDefault="008B06DD" w:rsidP="00B06E2D">
            <w:pPr>
              <w:pStyle w:val="TableEntry"/>
              <w:rPr>
                <w:noProof w:val="0"/>
              </w:rPr>
            </w:pPr>
            <w:r w:rsidRPr="00BF0A93">
              <w:rPr>
                <w:noProof w:val="0"/>
              </w:rPr>
              <w:t>ITI TF-2a: 3.18.4.1.3.6</w:t>
            </w:r>
          </w:p>
        </w:tc>
      </w:tr>
      <w:tr w:rsidR="008B06DD" w:rsidRPr="00BF0A93" w14:paraId="1D7EF024" w14:textId="77777777" w:rsidTr="00B06E2D">
        <w:trPr>
          <w:trHeight w:val="233"/>
          <w:jc w:val="center"/>
        </w:trPr>
        <w:tc>
          <w:tcPr>
            <w:tcW w:w="0" w:type="auto"/>
            <w:vMerge/>
          </w:tcPr>
          <w:p w14:paraId="68AC6211" w14:textId="77777777" w:rsidR="008B06DD" w:rsidRPr="00BF0A93" w:rsidRDefault="008B06DD" w:rsidP="00B06E2D">
            <w:pPr>
              <w:pStyle w:val="TableEntry"/>
              <w:rPr>
                <w:noProof w:val="0"/>
              </w:rPr>
            </w:pPr>
          </w:p>
        </w:tc>
        <w:tc>
          <w:tcPr>
            <w:tcW w:w="4218" w:type="dxa"/>
          </w:tcPr>
          <w:p w14:paraId="383B1CB7" w14:textId="77777777" w:rsidR="008B06DD" w:rsidRPr="00BF0A93" w:rsidRDefault="008B06DD" w:rsidP="00B06E2D">
            <w:pPr>
              <w:pStyle w:val="TableEntry"/>
              <w:rPr>
                <w:bCs/>
                <w:noProof w:val="0"/>
              </w:rPr>
            </w:pPr>
            <w:r w:rsidRPr="00BF0A93">
              <w:rPr>
                <w:noProof w:val="0"/>
              </w:rPr>
              <w:t>Asynchronous Web Services Exchange</w:t>
            </w:r>
          </w:p>
        </w:tc>
        <w:tc>
          <w:tcPr>
            <w:tcW w:w="2096" w:type="dxa"/>
          </w:tcPr>
          <w:p w14:paraId="4EC95998" w14:textId="77777777" w:rsidR="008B06DD" w:rsidRPr="00BF0A93" w:rsidRDefault="008B06DD" w:rsidP="00B06E2D">
            <w:pPr>
              <w:pStyle w:val="TableEntry"/>
              <w:rPr>
                <w:noProof w:val="0"/>
              </w:rPr>
            </w:pPr>
            <w:r w:rsidRPr="00BF0A93">
              <w:rPr>
                <w:noProof w:val="0"/>
              </w:rPr>
              <w:t>ITI TF-1: 10.2.5</w:t>
            </w:r>
          </w:p>
        </w:tc>
      </w:tr>
      <w:tr w:rsidR="008B06DD" w:rsidRPr="00BF0A93" w14:paraId="6FB8C3CA" w14:textId="77777777" w:rsidTr="008B06DD">
        <w:trPr>
          <w:trHeight w:val="143"/>
          <w:jc w:val="center"/>
        </w:trPr>
        <w:tc>
          <w:tcPr>
            <w:tcW w:w="0" w:type="auto"/>
            <w:vMerge/>
          </w:tcPr>
          <w:p w14:paraId="29CF5957" w14:textId="77777777" w:rsidR="008B06DD" w:rsidRPr="00BF0A93" w:rsidRDefault="008B06DD" w:rsidP="00B06E2D">
            <w:pPr>
              <w:pStyle w:val="TableEntry"/>
              <w:rPr>
                <w:noProof w:val="0"/>
              </w:rPr>
            </w:pPr>
          </w:p>
        </w:tc>
        <w:tc>
          <w:tcPr>
            <w:tcW w:w="4218" w:type="dxa"/>
          </w:tcPr>
          <w:p w14:paraId="12A3244B" w14:textId="77777777" w:rsidR="008B06DD" w:rsidRPr="00BF0A93" w:rsidRDefault="008B06DD" w:rsidP="00B06E2D">
            <w:pPr>
              <w:pStyle w:val="TableEntry"/>
              <w:rPr>
                <w:noProof w:val="0"/>
              </w:rPr>
            </w:pPr>
            <w:r w:rsidRPr="00BF0A93">
              <w:rPr>
                <w:noProof w:val="0"/>
              </w:rPr>
              <w:t>On-Demand Documents</w:t>
            </w:r>
          </w:p>
        </w:tc>
        <w:tc>
          <w:tcPr>
            <w:tcW w:w="2096" w:type="dxa"/>
          </w:tcPr>
          <w:p w14:paraId="17B401E1" w14:textId="77777777" w:rsidR="008B06DD" w:rsidRPr="00BF0A93" w:rsidRDefault="008B06DD" w:rsidP="005900C9">
            <w:pPr>
              <w:pStyle w:val="TableEntry"/>
              <w:rPr>
                <w:noProof w:val="0"/>
              </w:rPr>
            </w:pPr>
            <w:r w:rsidRPr="00BF0A93">
              <w:rPr>
                <w:noProof w:val="0"/>
              </w:rPr>
              <w:t>ITI TF-1: 10.2.7</w:t>
            </w:r>
          </w:p>
        </w:tc>
      </w:tr>
      <w:tr w:rsidR="008B06DD" w:rsidRPr="00BF0A93" w14:paraId="489D0F9C" w14:textId="77777777" w:rsidTr="00B06E2D">
        <w:trPr>
          <w:trHeight w:val="142"/>
          <w:jc w:val="center"/>
        </w:trPr>
        <w:tc>
          <w:tcPr>
            <w:tcW w:w="0" w:type="auto"/>
            <w:vMerge/>
          </w:tcPr>
          <w:p w14:paraId="0D3A2D84" w14:textId="77777777" w:rsidR="008B06DD" w:rsidRPr="00BF0A93" w:rsidRDefault="008B06DD" w:rsidP="008B06DD">
            <w:pPr>
              <w:pStyle w:val="TableEntry"/>
              <w:rPr>
                <w:noProof w:val="0"/>
              </w:rPr>
            </w:pPr>
          </w:p>
        </w:tc>
        <w:tc>
          <w:tcPr>
            <w:tcW w:w="4218" w:type="dxa"/>
          </w:tcPr>
          <w:p w14:paraId="0BF0C7D8" w14:textId="78B5962C" w:rsidR="008B06DD" w:rsidRPr="00BF0A93" w:rsidRDefault="008B06DD" w:rsidP="008B06DD">
            <w:pPr>
              <w:pStyle w:val="TableEntry"/>
              <w:rPr>
                <w:noProof w:val="0"/>
              </w:rPr>
            </w:pPr>
            <w:r w:rsidRPr="00BF0A93">
              <w:rPr>
                <w:noProof w:val="0"/>
              </w:rPr>
              <w:t>Delayed Document Assembly</w:t>
            </w:r>
          </w:p>
        </w:tc>
        <w:tc>
          <w:tcPr>
            <w:tcW w:w="2096" w:type="dxa"/>
          </w:tcPr>
          <w:p w14:paraId="2F2F675C" w14:textId="18AE9139" w:rsidR="008B06DD" w:rsidRPr="00BF0A93" w:rsidRDefault="008B06DD" w:rsidP="008B06DD">
            <w:pPr>
              <w:pStyle w:val="TableEntry"/>
              <w:rPr>
                <w:noProof w:val="0"/>
              </w:rPr>
            </w:pPr>
            <w:r w:rsidRPr="00BF0A93">
              <w:rPr>
                <w:noProof w:val="0"/>
              </w:rPr>
              <w:t>ITI TF-1: 10.2.10</w:t>
            </w:r>
          </w:p>
        </w:tc>
      </w:tr>
      <w:tr w:rsidR="008B06DD" w:rsidRPr="00BF0A93" w14:paraId="6052ABB8" w14:textId="77777777" w:rsidTr="00B06E2D">
        <w:trPr>
          <w:trHeight w:val="233"/>
          <w:jc w:val="center"/>
        </w:trPr>
        <w:tc>
          <w:tcPr>
            <w:tcW w:w="0" w:type="auto"/>
            <w:vMerge w:val="restart"/>
          </w:tcPr>
          <w:p w14:paraId="1E3C1F49" w14:textId="77777777" w:rsidR="008B06DD" w:rsidRPr="00BF0A93" w:rsidRDefault="008B06DD" w:rsidP="008B06DD">
            <w:pPr>
              <w:pStyle w:val="TableEntry"/>
              <w:rPr>
                <w:noProof w:val="0"/>
              </w:rPr>
            </w:pPr>
            <w:r w:rsidRPr="00BF0A93">
              <w:rPr>
                <w:noProof w:val="0"/>
              </w:rPr>
              <w:t>Patient Identity Source</w:t>
            </w:r>
          </w:p>
        </w:tc>
        <w:tc>
          <w:tcPr>
            <w:tcW w:w="4218" w:type="dxa"/>
          </w:tcPr>
          <w:p w14:paraId="0388F396" w14:textId="77777777" w:rsidR="008B06DD" w:rsidRPr="00BF0A93" w:rsidRDefault="008B06DD" w:rsidP="008B06DD">
            <w:pPr>
              <w:pStyle w:val="TableEntry"/>
              <w:rPr>
                <w:noProof w:val="0"/>
              </w:rPr>
            </w:pPr>
            <w:r w:rsidRPr="00BF0A93">
              <w:rPr>
                <w:noProof w:val="0"/>
              </w:rPr>
              <w:t>Patient Identity Feed (Note 1)</w:t>
            </w:r>
          </w:p>
        </w:tc>
        <w:tc>
          <w:tcPr>
            <w:tcW w:w="2096" w:type="dxa"/>
          </w:tcPr>
          <w:p w14:paraId="37F58095" w14:textId="77777777" w:rsidR="008B06DD" w:rsidRPr="00BF0A93" w:rsidRDefault="008B06DD" w:rsidP="008B06DD">
            <w:pPr>
              <w:pStyle w:val="TableEntry"/>
              <w:rPr>
                <w:noProof w:val="0"/>
              </w:rPr>
            </w:pPr>
            <w:r w:rsidRPr="00BF0A93">
              <w:rPr>
                <w:noProof w:val="0"/>
              </w:rPr>
              <w:t>ITI TF-2a: 3.8</w:t>
            </w:r>
          </w:p>
        </w:tc>
      </w:tr>
      <w:tr w:rsidR="008B06DD" w:rsidRPr="00BF0A93" w14:paraId="3BF9E119" w14:textId="77777777" w:rsidTr="00B06E2D">
        <w:trPr>
          <w:trHeight w:val="233"/>
          <w:jc w:val="center"/>
        </w:trPr>
        <w:tc>
          <w:tcPr>
            <w:tcW w:w="0" w:type="auto"/>
            <w:vMerge/>
          </w:tcPr>
          <w:p w14:paraId="5E9298A5" w14:textId="77777777" w:rsidR="008B06DD" w:rsidRPr="00BF0A93" w:rsidRDefault="008B06DD" w:rsidP="008B06DD">
            <w:pPr>
              <w:pStyle w:val="TableEntry"/>
              <w:rPr>
                <w:noProof w:val="0"/>
              </w:rPr>
            </w:pPr>
          </w:p>
        </w:tc>
        <w:tc>
          <w:tcPr>
            <w:tcW w:w="4218" w:type="dxa"/>
          </w:tcPr>
          <w:p w14:paraId="38F6D3E0" w14:textId="77777777" w:rsidR="008B06DD" w:rsidRPr="00BF0A93" w:rsidRDefault="008B06DD" w:rsidP="008B06DD">
            <w:pPr>
              <w:pStyle w:val="TableEntry"/>
              <w:rPr>
                <w:noProof w:val="0"/>
              </w:rPr>
            </w:pPr>
            <w:r w:rsidRPr="00BF0A93">
              <w:rPr>
                <w:noProof w:val="0"/>
              </w:rPr>
              <w:t>Patient Identity Feed HL7v3 (Note 1)</w:t>
            </w:r>
          </w:p>
        </w:tc>
        <w:tc>
          <w:tcPr>
            <w:tcW w:w="2096" w:type="dxa"/>
          </w:tcPr>
          <w:p w14:paraId="702AFB5C" w14:textId="77777777" w:rsidR="008B06DD" w:rsidRPr="00BF0A93" w:rsidRDefault="008B06DD" w:rsidP="008B06DD">
            <w:pPr>
              <w:pStyle w:val="TableEntry"/>
              <w:rPr>
                <w:noProof w:val="0"/>
              </w:rPr>
            </w:pPr>
            <w:r w:rsidRPr="00BF0A93">
              <w:rPr>
                <w:noProof w:val="0"/>
              </w:rPr>
              <w:t>ITI TF-2b: 3.44</w:t>
            </w:r>
          </w:p>
        </w:tc>
      </w:tr>
      <w:tr w:rsidR="008B06DD" w:rsidRPr="00BF0A93" w14:paraId="4C4F67E0" w14:textId="77777777" w:rsidTr="00B06E2D">
        <w:trPr>
          <w:trHeight w:val="233"/>
          <w:jc w:val="center"/>
        </w:trPr>
        <w:tc>
          <w:tcPr>
            <w:tcW w:w="0" w:type="auto"/>
            <w:vMerge w:val="restart"/>
          </w:tcPr>
          <w:p w14:paraId="7C3D4C7A" w14:textId="77777777" w:rsidR="008B06DD" w:rsidRPr="00BF0A93" w:rsidRDefault="008B06DD" w:rsidP="008B06DD">
            <w:pPr>
              <w:pStyle w:val="TableEntry"/>
              <w:rPr>
                <w:noProof w:val="0"/>
              </w:rPr>
            </w:pPr>
            <w:r w:rsidRPr="00BF0A93">
              <w:rPr>
                <w:noProof w:val="0"/>
              </w:rPr>
              <w:t>On-Demand Document Source</w:t>
            </w:r>
          </w:p>
          <w:p w14:paraId="56ABE0B3" w14:textId="77777777" w:rsidR="008B06DD" w:rsidRPr="00BF0A93" w:rsidRDefault="008B06DD" w:rsidP="008B06DD">
            <w:pPr>
              <w:pStyle w:val="TableEntry"/>
              <w:rPr>
                <w:noProof w:val="0"/>
              </w:rPr>
            </w:pPr>
          </w:p>
        </w:tc>
        <w:tc>
          <w:tcPr>
            <w:tcW w:w="4218" w:type="dxa"/>
          </w:tcPr>
          <w:p w14:paraId="1AD820F3" w14:textId="77777777" w:rsidR="008B06DD" w:rsidRPr="00BF0A93" w:rsidRDefault="008B06DD" w:rsidP="008B06DD">
            <w:pPr>
              <w:pStyle w:val="TableEntry"/>
              <w:rPr>
                <w:noProof w:val="0"/>
              </w:rPr>
            </w:pPr>
            <w:r w:rsidRPr="00BF0A93">
              <w:rPr>
                <w:noProof w:val="0"/>
              </w:rPr>
              <w:t>Persistence of Retrieved Documents</w:t>
            </w:r>
          </w:p>
        </w:tc>
        <w:tc>
          <w:tcPr>
            <w:tcW w:w="2096" w:type="dxa"/>
          </w:tcPr>
          <w:p w14:paraId="7074CFA9" w14:textId="77777777" w:rsidR="008B06DD" w:rsidRPr="00BF0A93" w:rsidRDefault="008B06DD" w:rsidP="008B06DD">
            <w:pPr>
              <w:pStyle w:val="TableEntry"/>
              <w:rPr>
                <w:noProof w:val="0"/>
              </w:rPr>
            </w:pPr>
            <w:r w:rsidRPr="00BF0A93">
              <w:rPr>
                <w:noProof w:val="0"/>
              </w:rPr>
              <w:t>ITI TF-1: 10.2.8</w:t>
            </w:r>
          </w:p>
        </w:tc>
      </w:tr>
      <w:tr w:rsidR="008B06DD" w:rsidRPr="00BF0A93" w14:paraId="49BC2386" w14:textId="77777777" w:rsidTr="00B06E2D">
        <w:trPr>
          <w:trHeight w:val="233"/>
          <w:jc w:val="center"/>
        </w:trPr>
        <w:tc>
          <w:tcPr>
            <w:tcW w:w="0" w:type="auto"/>
            <w:vMerge/>
          </w:tcPr>
          <w:p w14:paraId="1D50E25B" w14:textId="77777777" w:rsidR="008B06DD" w:rsidRPr="00BF0A93" w:rsidRDefault="008B06DD" w:rsidP="008B06DD">
            <w:pPr>
              <w:pStyle w:val="TableEntry"/>
              <w:rPr>
                <w:noProof w:val="0"/>
              </w:rPr>
            </w:pPr>
          </w:p>
        </w:tc>
        <w:tc>
          <w:tcPr>
            <w:tcW w:w="4218" w:type="dxa"/>
          </w:tcPr>
          <w:p w14:paraId="430878B4" w14:textId="77777777" w:rsidR="008B06DD" w:rsidRPr="00BF0A93" w:rsidRDefault="008B06DD" w:rsidP="008B06DD">
            <w:pPr>
              <w:pStyle w:val="TableEntry"/>
              <w:rPr>
                <w:noProof w:val="0"/>
              </w:rPr>
            </w:pPr>
            <w:r w:rsidRPr="00BF0A93">
              <w:rPr>
                <w:noProof w:val="0"/>
              </w:rPr>
              <w:t>Basic Patient Privacy Enforcement</w:t>
            </w:r>
          </w:p>
        </w:tc>
        <w:tc>
          <w:tcPr>
            <w:tcW w:w="2096" w:type="dxa"/>
          </w:tcPr>
          <w:p w14:paraId="370B5B59" w14:textId="77777777" w:rsidR="008B06DD" w:rsidRPr="00BF0A93" w:rsidRDefault="008B06DD" w:rsidP="008B06DD">
            <w:pPr>
              <w:pStyle w:val="TableEntry"/>
              <w:rPr>
                <w:noProof w:val="0"/>
              </w:rPr>
            </w:pPr>
            <w:r w:rsidRPr="00BF0A93">
              <w:rPr>
                <w:noProof w:val="0"/>
              </w:rPr>
              <w:t>ITI TF-1: 10.2.9</w:t>
            </w:r>
          </w:p>
        </w:tc>
      </w:tr>
      <w:tr w:rsidR="008B06DD" w:rsidRPr="00BF0A93" w14:paraId="1E182676" w14:textId="77777777" w:rsidTr="00B06E2D">
        <w:trPr>
          <w:trHeight w:val="233"/>
          <w:jc w:val="center"/>
        </w:trPr>
        <w:tc>
          <w:tcPr>
            <w:tcW w:w="0" w:type="auto"/>
            <w:vMerge/>
          </w:tcPr>
          <w:p w14:paraId="51AB9C60" w14:textId="77777777" w:rsidR="008B06DD" w:rsidRPr="00BF0A93" w:rsidRDefault="008B06DD" w:rsidP="008B06DD">
            <w:pPr>
              <w:pStyle w:val="TableEntry"/>
              <w:rPr>
                <w:noProof w:val="0"/>
              </w:rPr>
            </w:pPr>
          </w:p>
        </w:tc>
        <w:tc>
          <w:tcPr>
            <w:tcW w:w="4218" w:type="dxa"/>
          </w:tcPr>
          <w:p w14:paraId="3F9B00C4" w14:textId="77777777" w:rsidR="008B06DD" w:rsidRPr="00BF0A93" w:rsidRDefault="008B06DD" w:rsidP="008B06DD">
            <w:pPr>
              <w:pStyle w:val="TableEntry"/>
              <w:rPr>
                <w:noProof w:val="0"/>
              </w:rPr>
            </w:pPr>
            <w:r w:rsidRPr="00BF0A93">
              <w:rPr>
                <w:noProof w:val="0"/>
              </w:rPr>
              <w:t>Asynchronous Web Services Exchange</w:t>
            </w:r>
          </w:p>
        </w:tc>
        <w:tc>
          <w:tcPr>
            <w:tcW w:w="2096" w:type="dxa"/>
          </w:tcPr>
          <w:p w14:paraId="38793CA4" w14:textId="77777777" w:rsidR="008B06DD" w:rsidRPr="00BF0A93" w:rsidRDefault="008B06DD" w:rsidP="008B06DD">
            <w:pPr>
              <w:pStyle w:val="TableEntry"/>
              <w:rPr>
                <w:noProof w:val="0"/>
              </w:rPr>
            </w:pPr>
            <w:r w:rsidRPr="00BF0A93">
              <w:rPr>
                <w:noProof w:val="0"/>
              </w:rPr>
              <w:t>ITI TF-1: 10.2.5</w:t>
            </w:r>
          </w:p>
        </w:tc>
      </w:tr>
    </w:tbl>
    <w:p w14:paraId="1F885044" w14:textId="77777777" w:rsidR="00F71022" w:rsidRPr="00BF0A93" w:rsidRDefault="00F71022" w:rsidP="008C6D46">
      <w:pPr>
        <w:pStyle w:val="Note"/>
      </w:pPr>
      <w:r w:rsidRPr="00BF0A93">
        <w:t>Note 1:</w:t>
      </w:r>
      <w:r w:rsidRPr="00BF0A93">
        <w:tab/>
        <w:t>Document Registry and Patient Identify Source shall implement at least one of Patient Identity Feed or Patient Identity Feed HL7v3.</w:t>
      </w:r>
    </w:p>
    <w:p w14:paraId="4B7BFA8C" w14:textId="77777777" w:rsidR="00221AD2" w:rsidRPr="00BF0A93" w:rsidRDefault="00221AD2" w:rsidP="00AA50EB">
      <w:pPr>
        <w:pStyle w:val="BodyText"/>
      </w:pPr>
    </w:p>
    <w:p w14:paraId="6E47AF63" w14:textId="77777777" w:rsidR="00F71022" w:rsidRPr="00D03BAD" w:rsidRDefault="00F71022" w:rsidP="00AB4C28">
      <w:pPr>
        <w:pStyle w:val="Heading3"/>
        <w:numPr>
          <w:ilvl w:val="2"/>
          <w:numId w:val="158"/>
        </w:numPr>
        <w:ind w:left="0" w:firstLine="0"/>
        <w:rPr>
          <w:bCs/>
          <w:noProof w:val="0"/>
        </w:rPr>
      </w:pPr>
      <w:bookmarkStart w:id="2418" w:name="_Toc399153352"/>
      <w:bookmarkStart w:id="2419" w:name="_Toc487039063"/>
      <w:bookmarkStart w:id="2420" w:name="_Toc488068164"/>
      <w:bookmarkStart w:id="2421" w:name="_Toc488068597"/>
      <w:bookmarkStart w:id="2422" w:name="_Toc488074924"/>
      <w:bookmarkStart w:id="2423" w:name="_Toc13752299"/>
      <w:bookmarkEnd w:id="2418"/>
      <w:r w:rsidRPr="00D03BAD">
        <w:rPr>
          <w:bCs/>
          <w:noProof w:val="0"/>
        </w:rPr>
        <w:t>Document Replacement Option</w:t>
      </w:r>
      <w:bookmarkEnd w:id="2419"/>
      <w:bookmarkEnd w:id="2420"/>
      <w:bookmarkEnd w:id="2421"/>
      <w:bookmarkEnd w:id="2422"/>
      <w:bookmarkEnd w:id="2423"/>
    </w:p>
    <w:p w14:paraId="4F2063B2" w14:textId="77777777" w:rsidR="00F71022" w:rsidRPr="00BF0A93" w:rsidRDefault="00F71022">
      <w:r w:rsidRPr="00BF0A93">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BF0A93" w:rsidRDefault="00F71022" w:rsidP="00CE762F">
      <w:pPr>
        <w:pStyle w:val="Note"/>
      </w:pPr>
      <w:r w:rsidRPr="00BF0A93">
        <w:t>Note: In order to support document replacement, grouping with the Document Consumer may be necessary in order to Query the Document Registry (e.g., for UUIDs of existing document entries).</w:t>
      </w:r>
    </w:p>
    <w:p w14:paraId="3FF26C5C" w14:textId="77777777" w:rsidR="00F71022" w:rsidRPr="00D03BAD" w:rsidRDefault="00F71022" w:rsidP="00AB4C28">
      <w:pPr>
        <w:pStyle w:val="Heading3"/>
        <w:numPr>
          <w:ilvl w:val="2"/>
          <w:numId w:val="158"/>
        </w:numPr>
        <w:ind w:left="0" w:firstLine="0"/>
        <w:rPr>
          <w:bCs/>
          <w:noProof w:val="0"/>
        </w:rPr>
      </w:pPr>
      <w:bookmarkStart w:id="2424" w:name="_Toc487039064"/>
      <w:bookmarkStart w:id="2425" w:name="_Toc488068165"/>
      <w:bookmarkStart w:id="2426" w:name="_Toc488068598"/>
      <w:bookmarkStart w:id="2427" w:name="_Toc488074925"/>
      <w:bookmarkStart w:id="2428" w:name="_Toc13752300"/>
      <w:r w:rsidRPr="00D03BAD">
        <w:rPr>
          <w:bCs/>
          <w:noProof w:val="0"/>
        </w:rPr>
        <w:t>Document Addendum Option</w:t>
      </w:r>
      <w:bookmarkEnd w:id="2424"/>
      <w:bookmarkEnd w:id="2425"/>
      <w:bookmarkEnd w:id="2426"/>
      <w:bookmarkEnd w:id="2427"/>
      <w:bookmarkEnd w:id="2428"/>
    </w:p>
    <w:p w14:paraId="5233D66B" w14:textId="77777777" w:rsidR="00F71022" w:rsidRPr="00BF0A93" w:rsidRDefault="00F71022">
      <w:r w:rsidRPr="00BF0A93">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BF0A93" w:rsidRDefault="00F71022" w:rsidP="00CE762F">
      <w:pPr>
        <w:pStyle w:val="Note"/>
      </w:pPr>
      <w:r w:rsidRPr="00BF0A93">
        <w:t>Note: In order to support document addendum, grouping with the Document Consumer may be necessary in order to Query the Document Registry (e.g., for UUIDs of existing document entries).</w:t>
      </w:r>
    </w:p>
    <w:p w14:paraId="39EB8062" w14:textId="77777777" w:rsidR="00F71022" w:rsidRPr="00D03BAD" w:rsidRDefault="00F71022" w:rsidP="00AB4C28">
      <w:pPr>
        <w:pStyle w:val="Heading3"/>
        <w:numPr>
          <w:ilvl w:val="2"/>
          <w:numId w:val="158"/>
        </w:numPr>
        <w:ind w:left="0" w:firstLine="0"/>
        <w:rPr>
          <w:bCs/>
          <w:noProof w:val="0"/>
        </w:rPr>
      </w:pPr>
      <w:bookmarkStart w:id="2429" w:name="_Toc487039065"/>
      <w:bookmarkStart w:id="2430" w:name="_Toc488068166"/>
      <w:bookmarkStart w:id="2431" w:name="_Toc488068599"/>
      <w:bookmarkStart w:id="2432" w:name="_Toc488074926"/>
      <w:bookmarkStart w:id="2433" w:name="_Toc13752301"/>
      <w:r w:rsidRPr="00D03BAD">
        <w:rPr>
          <w:bCs/>
          <w:noProof w:val="0"/>
        </w:rPr>
        <w:t>Document Transformation Option</w:t>
      </w:r>
      <w:bookmarkEnd w:id="2429"/>
      <w:bookmarkEnd w:id="2430"/>
      <w:bookmarkEnd w:id="2431"/>
      <w:bookmarkEnd w:id="2432"/>
      <w:bookmarkEnd w:id="2433"/>
    </w:p>
    <w:p w14:paraId="1AA8F7FC" w14:textId="77777777" w:rsidR="00F71022" w:rsidRPr="00BF0A93" w:rsidRDefault="00F71022">
      <w:r w:rsidRPr="00BF0A93">
        <w:t>In this option the Document Source or Integrated Document Source/Repository shall offer the ability to submit a document as a transformation of another document already in the registry/repository.</w:t>
      </w:r>
    </w:p>
    <w:p w14:paraId="5F3E43DB" w14:textId="77777777" w:rsidR="00F71022" w:rsidRPr="00BF0A93" w:rsidRDefault="00F71022" w:rsidP="00CE762F">
      <w:pPr>
        <w:pStyle w:val="Note"/>
      </w:pPr>
      <w:r w:rsidRPr="00BF0A93">
        <w:t>Note: In order to support document transformation, grouping with the Document Consumer may be necessary in order to Query the Document Registry (e.g., for UUIDs of existing document entries).</w:t>
      </w:r>
    </w:p>
    <w:p w14:paraId="72BE0312" w14:textId="77777777" w:rsidR="00F71022" w:rsidRPr="00D03BAD" w:rsidRDefault="00F71022" w:rsidP="00AB4C28">
      <w:pPr>
        <w:pStyle w:val="Heading3"/>
        <w:numPr>
          <w:ilvl w:val="2"/>
          <w:numId w:val="158"/>
        </w:numPr>
        <w:ind w:left="0" w:firstLine="0"/>
        <w:rPr>
          <w:bCs/>
          <w:noProof w:val="0"/>
        </w:rPr>
      </w:pPr>
      <w:bookmarkStart w:id="2434" w:name="_Toc487039066"/>
      <w:bookmarkStart w:id="2435" w:name="_Toc488068167"/>
      <w:bookmarkStart w:id="2436" w:name="_Toc488068600"/>
      <w:bookmarkStart w:id="2437" w:name="_Toc488074927"/>
      <w:bookmarkStart w:id="2438" w:name="_Toc13752302"/>
      <w:r w:rsidRPr="00D03BAD">
        <w:rPr>
          <w:bCs/>
          <w:noProof w:val="0"/>
        </w:rPr>
        <w:t>Folder Management Option</w:t>
      </w:r>
      <w:bookmarkEnd w:id="2434"/>
      <w:bookmarkEnd w:id="2435"/>
      <w:bookmarkEnd w:id="2436"/>
      <w:bookmarkEnd w:id="2437"/>
      <w:bookmarkEnd w:id="2438"/>
    </w:p>
    <w:p w14:paraId="7E88B38F" w14:textId="77777777" w:rsidR="00F71022" w:rsidRPr="00BF0A93" w:rsidRDefault="00F71022">
      <w:pPr>
        <w:pStyle w:val="BodyText"/>
      </w:pPr>
      <w:r w:rsidRPr="00BF0A93">
        <w:t>In this option the Document Source offers the ability to perform the following operation:</w:t>
      </w:r>
    </w:p>
    <w:p w14:paraId="5D5D760D" w14:textId="77777777" w:rsidR="00F71022" w:rsidRPr="00BF0A93" w:rsidRDefault="00F71022" w:rsidP="00BC2927">
      <w:pPr>
        <w:pStyle w:val="ListBullet2"/>
        <w:numPr>
          <w:ilvl w:val="0"/>
          <w:numId w:val="53"/>
        </w:numPr>
      </w:pPr>
      <w:r w:rsidRPr="00BF0A93">
        <w:t>Create a folder</w:t>
      </w:r>
      <w:r w:rsidRPr="00BF0A93">
        <w:rPr>
          <w:rStyle w:val="FootnoteReference"/>
        </w:rPr>
        <w:footnoteReference w:id="4"/>
      </w:r>
    </w:p>
    <w:p w14:paraId="6586A95C" w14:textId="77777777" w:rsidR="00F71022" w:rsidRPr="00BF0A93" w:rsidRDefault="00F71022" w:rsidP="00BC2927">
      <w:pPr>
        <w:pStyle w:val="ListBullet2"/>
        <w:numPr>
          <w:ilvl w:val="0"/>
          <w:numId w:val="53"/>
        </w:numPr>
      </w:pPr>
      <w:r w:rsidRPr="00BF0A93">
        <w:t>Add one or more documents to a folder</w:t>
      </w:r>
    </w:p>
    <w:p w14:paraId="7A1C2A0D" w14:textId="77777777" w:rsidR="00F71022" w:rsidRPr="00BF0A93" w:rsidRDefault="00F71022">
      <w:pPr>
        <w:pStyle w:val="Note"/>
        <w:rPr>
          <w:szCs w:val="26"/>
        </w:rPr>
      </w:pPr>
      <w:r w:rsidRPr="00BF0A93">
        <w:rPr>
          <w:szCs w:val="26"/>
        </w:rPr>
        <w:t>Note: In order to support document addition to an existing folder, grouping with the Document Consumer may be necessary in order to Query the registry (e.g., for UUIDs of existing folder).</w:t>
      </w:r>
    </w:p>
    <w:p w14:paraId="258629B0" w14:textId="59D747EA" w:rsidR="00F71022" w:rsidRPr="00D03BAD" w:rsidRDefault="00F71022" w:rsidP="00AB4C28">
      <w:pPr>
        <w:pStyle w:val="Heading3"/>
        <w:numPr>
          <w:ilvl w:val="2"/>
          <w:numId w:val="158"/>
        </w:numPr>
        <w:ind w:left="0" w:firstLine="0"/>
        <w:rPr>
          <w:bCs/>
          <w:noProof w:val="0"/>
        </w:rPr>
      </w:pPr>
      <w:bookmarkStart w:id="2439" w:name="_Toc199194956"/>
      <w:bookmarkStart w:id="2440" w:name="_Toc268871231"/>
      <w:bookmarkStart w:id="2441" w:name="_Toc487039067"/>
      <w:bookmarkStart w:id="2442" w:name="_Toc488068168"/>
      <w:bookmarkStart w:id="2443" w:name="_Toc488068601"/>
      <w:bookmarkStart w:id="2444" w:name="_Toc488074928"/>
      <w:bookmarkStart w:id="2445" w:name="_Toc13752303"/>
      <w:r w:rsidRPr="00D03BAD">
        <w:rPr>
          <w:bCs/>
          <w:noProof w:val="0"/>
        </w:rPr>
        <w:t>Asynchronous Web Services Exchange Option</w:t>
      </w:r>
      <w:bookmarkEnd w:id="2439"/>
      <w:bookmarkEnd w:id="2440"/>
      <w:bookmarkEnd w:id="2441"/>
      <w:bookmarkEnd w:id="2442"/>
      <w:bookmarkEnd w:id="2443"/>
      <w:bookmarkEnd w:id="2444"/>
      <w:r w:rsidRPr="00D03BAD">
        <w:rPr>
          <w:bCs/>
          <w:noProof w:val="0"/>
        </w:rPr>
        <w:t xml:space="preserve"> </w:t>
      </w:r>
      <w:r w:rsidR="00005752">
        <w:rPr>
          <w:bCs/>
          <w:noProof w:val="0"/>
        </w:rPr>
        <w:t>(WS-Addressing based)</w:t>
      </w:r>
      <w:bookmarkEnd w:id="2445"/>
    </w:p>
    <w:p w14:paraId="1B82E176" w14:textId="77777777" w:rsidR="00005752" w:rsidRDefault="00005752" w:rsidP="002E02FC">
      <w:pPr>
        <w:pStyle w:val="BodyText"/>
      </w:pPr>
      <w:bookmarkStart w:id="2446" w:name="_Toc199067099"/>
      <w:bookmarkStart w:id="2447" w:name="_Toc199067331"/>
      <w:bookmarkStart w:id="2448" w:name="_Toc199077423"/>
      <w:bookmarkStart w:id="2449" w:name="_Toc199082708"/>
      <w:bookmarkStart w:id="2450" w:name="_Toc199147045"/>
      <w:bookmarkStart w:id="2451" w:name="_Toc199194957"/>
      <w:r w:rsidRPr="00005752">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26FA0D3F" w14:textId="11378F58" w:rsidR="00F71022" w:rsidRPr="00BF0A93" w:rsidRDefault="00F71022" w:rsidP="002E02FC">
      <w:pPr>
        <w:pStyle w:val="BodyText"/>
      </w:pPr>
      <w:r w:rsidRPr="00BF0A93">
        <w:lastRenderedPageBreak/>
        <w:t>Actors that support this option shall support the following:</w:t>
      </w:r>
    </w:p>
    <w:p w14:paraId="61DAE83A" w14:textId="2043C90B" w:rsidR="00F71022" w:rsidRPr="00BF0A93" w:rsidRDefault="00F71022" w:rsidP="00BC2927">
      <w:pPr>
        <w:pStyle w:val="ListBullet2"/>
        <w:numPr>
          <w:ilvl w:val="0"/>
          <w:numId w:val="53"/>
        </w:numPr>
      </w:pPr>
      <w:r w:rsidRPr="00BF0A93">
        <w:t xml:space="preserve">Document Source shall support </w:t>
      </w:r>
      <w:r w:rsidR="00005752">
        <w:t xml:space="preserve">WS-Addressing based </w:t>
      </w:r>
      <w:r w:rsidRPr="00BF0A93">
        <w:t>Asynchronous Web Services Exchange for the Provide &amp; Register Document Set – b [ITI-41] transaction</w:t>
      </w:r>
    </w:p>
    <w:p w14:paraId="260BD7B5" w14:textId="24DC1B74" w:rsidR="00F71022" w:rsidRPr="00BF0A93" w:rsidRDefault="00F71022" w:rsidP="00BC2927">
      <w:pPr>
        <w:pStyle w:val="ListBullet2"/>
        <w:numPr>
          <w:ilvl w:val="0"/>
          <w:numId w:val="53"/>
        </w:numPr>
      </w:pPr>
      <w:r w:rsidRPr="00BF0A93">
        <w:t xml:space="preserve">Document Consumer shall support </w:t>
      </w:r>
      <w:r w:rsidR="00005752">
        <w:t xml:space="preserve">WS-Addressing based </w:t>
      </w:r>
      <w:r w:rsidRPr="00BF0A93">
        <w:t>Asynchronous Web Services Exchange for the Registry Stored Query [ITI-18] and Retrieve Document Set [ITI-43] transactions</w:t>
      </w:r>
    </w:p>
    <w:p w14:paraId="2F5EFE0A" w14:textId="2D56D28F" w:rsidR="00F71022" w:rsidRPr="00BF0A93" w:rsidRDefault="00F71022" w:rsidP="00BC2927">
      <w:pPr>
        <w:pStyle w:val="ListBullet2"/>
        <w:numPr>
          <w:ilvl w:val="0"/>
          <w:numId w:val="53"/>
        </w:numPr>
      </w:pPr>
      <w:r w:rsidRPr="00BF0A93">
        <w:t xml:space="preserve">Document Repository shall support </w:t>
      </w:r>
      <w:r w:rsidR="00005752">
        <w:t xml:space="preserve">WS-Addressing based </w:t>
      </w:r>
      <w:r w:rsidRPr="00BF0A93">
        <w:t>Asynchronous Web Services Exchange for the Provide &amp; Register Document Set – b [ITI-41] and Register Document Set – b [ITI-42], and Retrieve Document Set [ITI-43] transactions</w:t>
      </w:r>
    </w:p>
    <w:p w14:paraId="6A44A3D1" w14:textId="001A6C56" w:rsidR="00F71022" w:rsidRPr="00BF0A93" w:rsidRDefault="00F71022" w:rsidP="00BC2927">
      <w:pPr>
        <w:pStyle w:val="ListBullet2"/>
        <w:numPr>
          <w:ilvl w:val="0"/>
          <w:numId w:val="53"/>
        </w:numPr>
      </w:pPr>
      <w:r w:rsidRPr="00BF0A93">
        <w:t xml:space="preserve">Document Registry shall support </w:t>
      </w:r>
      <w:r w:rsidR="00005752">
        <w:t xml:space="preserve">WS-Addressing based </w:t>
      </w:r>
      <w:r w:rsidRPr="00BF0A93">
        <w:t xml:space="preserve">Asynchronous Web Services Exchange for the Registry Stored Query [ITI-18] and Register Document Set – b [ITI-42] transactions. If the On-Demand Documents Option is supported, the Document Registry shall also support </w:t>
      </w:r>
      <w:r w:rsidR="00005752">
        <w:t xml:space="preserve">WS-Addressing based </w:t>
      </w:r>
      <w:r w:rsidRPr="00BF0A93">
        <w:t>Asynchronous Web Services Exchange for the Register On-Demand Document Entry [ITI-61] transaction</w:t>
      </w:r>
    </w:p>
    <w:p w14:paraId="664D6F20" w14:textId="1EA5A22C" w:rsidR="00F71022" w:rsidRDefault="00F71022" w:rsidP="00D92003">
      <w:pPr>
        <w:pStyle w:val="ListBullet2"/>
        <w:numPr>
          <w:ilvl w:val="0"/>
          <w:numId w:val="53"/>
        </w:numPr>
      </w:pPr>
      <w:r w:rsidRPr="00BF0A93">
        <w:t xml:space="preserve">On-Demand Document Source shall support </w:t>
      </w:r>
      <w:r w:rsidR="00005752">
        <w:t xml:space="preserve">WS-Addressing based </w:t>
      </w:r>
      <w:r w:rsidRPr="00BF0A93">
        <w:t>Asynchronous Web Services Exchange for the Register On-Demand Document Entry [ITI-61] and Retrieve Document Set [ITI-43] transactions</w:t>
      </w:r>
    </w:p>
    <w:p w14:paraId="534B31D3" w14:textId="38B76BD7" w:rsidR="00FD6DE0" w:rsidRPr="00BF0A93" w:rsidRDefault="00FD6DE0" w:rsidP="0063458A">
      <w:pPr>
        <w:pStyle w:val="ListBullet2"/>
        <w:numPr>
          <w:ilvl w:val="0"/>
          <w:numId w:val="0"/>
        </w:numPr>
        <w:jc w:val="both"/>
      </w:pPr>
      <w:r w:rsidRPr="00BF0A93">
        <w:t>Use of Synchronous or Asynchronous Web Services Exchange is dictated by the individual install environment and affinity domain policy</w:t>
      </w:r>
      <w:r>
        <w:rPr>
          <w:bCs/>
        </w:rPr>
        <w:t>.</w:t>
      </w:r>
    </w:p>
    <w:p w14:paraId="62200CB9" w14:textId="363EB246" w:rsidR="00F71022" w:rsidRPr="00D03BAD" w:rsidRDefault="00FD6DE0" w:rsidP="001B4965">
      <w:pPr>
        <w:pStyle w:val="Heading3"/>
        <w:numPr>
          <w:ilvl w:val="2"/>
          <w:numId w:val="158"/>
        </w:numPr>
        <w:ind w:left="0" w:firstLine="0"/>
        <w:rPr>
          <w:bCs/>
        </w:rPr>
      </w:pPr>
      <w:bookmarkStart w:id="2452" w:name="_Toc487039068"/>
      <w:bookmarkStart w:id="2453" w:name="_Toc488068169"/>
      <w:bookmarkStart w:id="2454" w:name="_Toc488068602"/>
      <w:bookmarkStart w:id="2455" w:name="_Toc488074929"/>
      <w:bookmarkStart w:id="2456" w:name="_Toc13752304"/>
      <w:bookmarkEnd w:id="2446"/>
      <w:bookmarkEnd w:id="2447"/>
      <w:bookmarkEnd w:id="2448"/>
      <w:bookmarkEnd w:id="2449"/>
      <w:bookmarkEnd w:id="2450"/>
      <w:bookmarkEnd w:id="2451"/>
      <w:r>
        <w:rPr>
          <w:bCs/>
        </w:rPr>
        <w:t>R</w:t>
      </w:r>
      <w:r w:rsidR="00F71022" w:rsidRPr="00D03BAD">
        <w:rPr>
          <w:bCs/>
        </w:rPr>
        <w:t>eference ID Option</w:t>
      </w:r>
      <w:bookmarkEnd w:id="2452"/>
      <w:bookmarkEnd w:id="2453"/>
      <w:bookmarkEnd w:id="2454"/>
      <w:bookmarkEnd w:id="2455"/>
      <w:bookmarkEnd w:id="2456"/>
    </w:p>
    <w:p w14:paraId="0294FAE4" w14:textId="77777777" w:rsidR="00F71022" w:rsidRPr="00BF0A93" w:rsidRDefault="00F71022" w:rsidP="005C7234">
      <w:r w:rsidRPr="00BF0A93">
        <w:t>A Document Registry that supports this option shall store the referenceIdList value provided in a Register Document Set-b [ITI-42] transaction and shall implement the FindDocumentsByReferenceId query as specified in ITI TF-2a:</w:t>
      </w:r>
      <w:r w:rsidR="008276BF" w:rsidRPr="00BF0A93">
        <w:t xml:space="preserve"> </w:t>
      </w:r>
      <w:r w:rsidRPr="00BF0A93">
        <w:t xml:space="preserve">3.18.4.1.2.3.7.14. Document Consumers may use this query to discover documents that have specified values in the document entry metadata referenceIdList. </w:t>
      </w:r>
    </w:p>
    <w:p w14:paraId="28699C99" w14:textId="2318D47B" w:rsidR="00F71022" w:rsidRPr="00BF0A93" w:rsidRDefault="00F71022" w:rsidP="005C7234">
      <w:pPr>
        <w:rPr>
          <w:szCs w:val="26"/>
        </w:rPr>
      </w:pPr>
      <w:r w:rsidRPr="00BF0A93">
        <w:t xml:space="preserve">Document Consumers that use this query will need to be robust to Registries that don’t support the query, for example, falling back to the FindDocuments query and filtering the results locally. The </w:t>
      </w:r>
      <w:r w:rsidRPr="00BF0A93">
        <w:rPr>
          <w:szCs w:val="26"/>
        </w:rPr>
        <w:t xml:space="preserve">Document Consumers will need to also be robust to missing reference Id values due to Document Source </w:t>
      </w:r>
      <w:r w:rsidR="002C5D6C">
        <w:rPr>
          <w:szCs w:val="26"/>
        </w:rPr>
        <w:t>Actor</w:t>
      </w:r>
      <w:r w:rsidRPr="00BF0A93">
        <w:rPr>
          <w:szCs w:val="26"/>
        </w:rPr>
        <w:t>s that don’t include the referenceIdList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BF0A93" w:rsidRDefault="00F71022" w:rsidP="00BC2927">
      <w:pPr>
        <w:rPr>
          <w:szCs w:val="26"/>
        </w:rPr>
      </w:pPr>
      <w:r w:rsidRPr="00BF0A93">
        <w:rPr>
          <w:szCs w:val="26"/>
        </w:rPr>
        <w:t>Document Consumers may fall back to issuing an alternative query, such as FindDocuments, and filtering locally, if the availability or comprehensiveness of a FindDocumentsByReferenceId result is not assured. For example, if an Affinity Domain cannot guarantee that a FindDocumentsByReferenceId result of a single Document Entry matching an order id is in fact the only Document Entry in the registry for that order id (as opposed to the only Document Entry with that order id in its referenceIdList), then a Document Consumer might issue FindDocuments queries instead.</w:t>
      </w:r>
    </w:p>
    <w:p w14:paraId="5DD4DDE0" w14:textId="77777777" w:rsidR="00F71022" w:rsidRPr="00D03BAD" w:rsidRDefault="00F71022" w:rsidP="00AB4C28">
      <w:pPr>
        <w:pStyle w:val="Heading3"/>
        <w:numPr>
          <w:ilvl w:val="2"/>
          <w:numId w:val="158"/>
        </w:numPr>
        <w:ind w:left="0" w:firstLine="0"/>
        <w:rPr>
          <w:bCs/>
          <w:noProof w:val="0"/>
        </w:rPr>
      </w:pPr>
      <w:bookmarkStart w:id="2457" w:name="_Toc369637354"/>
      <w:bookmarkStart w:id="2458" w:name="_Toc487039069"/>
      <w:bookmarkStart w:id="2459" w:name="_Toc488068170"/>
      <w:bookmarkStart w:id="2460" w:name="_Toc488068603"/>
      <w:bookmarkStart w:id="2461" w:name="_Toc488074930"/>
      <w:bookmarkStart w:id="2462" w:name="_Toc13752305"/>
      <w:r w:rsidRPr="00D03BAD">
        <w:rPr>
          <w:bCs/>
          <w:noProof w:val="0"/>
        </w:rPr>
        <w:lastRenderedPageBreak/>
        <w:t>On-Demand Documents Option</w:t>
      </w:r>
      <w:bookmarkEnd w:id="2457"/>
      <w:bookmarkEnd w:id="2458"/>
      <w:bookmarkEnd w:id="2459"/>
      <w:bookmarkEnd w:id="2460"/>
      <w:bookmarkEnd w:id="2461"/>
      <w:bookmarkEnd w:id="2462"/>
    </w:p>
    <w:p w14:paraId="4A50B02B" w14:textId="77777777" w:rsidR="00F71022" w:rsidRPr="00BF0A93" w:rsidRDefault="00F71022" w:rsidP="000E2934">
      <w:pPr>
        <w:pStyle w:val="BodyText"/>
      </w:pPr>
      <w:r w:rsidRPr="00BF0A93">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BF0A93" w:rsidRDefault="00F71022" w:rsidP="000E2934">
      <w:pPr>
        <w:pStyle w:val="BodyText"/>
      </w:pPr>
      <w:r w:rsidRPr="00BF0A93">
        <w:t>A Document Consumer declares the On-Demand Documents Option when it is able to specify in a query a request for On-Demand Document Entries and is capable of retrieving such entries.</w:t>
      </w:r>
    </w:p>
    <w:p w14:paraId="096D50F7" w14:textId="77777777" w:rsidR="00F71022" w:rsidRPr="00BF0A93" w:rsidRDefault="00F71022" w:rsidP="000E2934">
      <w:pPr>
        <w:pStyle w:val="BodyText"/>
      </w:pPr>
      <w:r w:rsidRPr="00BF0A93">
        <w:t>A Document Registry declares the On-Demand Documents Option when it:</w:t>
      </w:r>
    </w:p>
    <w:p w14:paraId="41C7CDBA" w14:textId="77777777" w:rsidR="00F71022" w:rsidRPr="00BF0A93" w:rsidRDefault="00F71022" w:rsidP="000E2934">
      <w:pPr>
        <w:pStyle w:val="ListBullet2"/>
        <w:numPr>
          <w:ilvl w:val="0"/>
          <w:numId w:val="40"/>
        </w:numPr>
      </w:pPr>
      <w:r w:rsidRPr="00BF0A93">
        <w:t xml:space="preserve">supports registration of On-Demand Document Entries via a Register On-Demand Document Entry Transaction  </w:t>
      </w:r>
    </w:p>
    <w:p w14:paraId="292C22AD" w14:textId="77777777" w:rsidR="00F71022" w:rsidRPr="00BF0A93" w:rsidRDefault="00F71022" w:rsidP="000E2934">
      <w:pPr>
        <w:pStyle w:val="ListBullet2"/>
        <w:numPr>
          <w:ilvl w:val="0"/>
          <w:numId w:val="40"/>
        </w:numPr>
      </w:pPr>
      <w:r w:rsidRPr="00BF0A93">
        <w:t>is also able to respond to Registry Stored Query requests which request On-Demand Document Entries</w:t>
      </w:r>
    </w:p>
    <w:p w14:paraId="1D3B12FA" w14:textId="77777777" w:rsidR="00F71022" w:rsidRPr="00BF0A93" w:rsidRDefault="00F71022" w:rsidP="000E2934">
      <w:pPr>
        <w:pStyle w:val="ListBullet2"/>
        <w:numPr>
          <w:ilvl w:val="0"/>
          <w:numId w:val="40"/>
        </w:numPr>
      </w:pPr>
      <w:r w:rsidRPr="00BF0A93">
        <w:t>stores IsSnapShotOf associations received on a Register Document Set-b transaction</w:t>
      </w:r>
    </w:p>
    <w:p w14:paraId="7E53C946" w14:textId="77777777" w:rsidR="00F71022" w:rsidRPr="00BF0A93" w:rsidRDefault="00F71022" w:rsidP="00AB4C28">
      <w:pPr>
        <w:pStyle w:val="Heading3"/>
        <w:numPr>
          <w:ilvl w:val="2"/>
          <w:numId w:val="158"/>
        </w:numPr>
      </w:pPr>
      <w:bookmarkStart w:id="2463" w:name="_Toc369637355"/>
      <w:bookmarkStart w:id="2464" w:name="_Toc487039070"/>
      <w:bookmarkStart w:id="2465" w:name="_Toc488068171"/>
      <w:bookmarkStart w:id="2466" w:name="_Toc488068604"/>
      <w:bookmarkStart w:id="2467" w:name="_Toc488074931"/>
      <w:bookmarkStart w:id="2468" w:name="_Toc13752306"/>
      <w:r w:rsidRPr="00BF0A93">
        <w:t>Persistence of Retrieved Documents Option</w:t>
      </w:r>
      <w:bookmarkEnd w:id="2463"/>
      <w:bookmarkEnd w:id="2464"/>
      <w:bookmarkEnd w:id="2465"/>
      <w:bookmarkEnd w:id="2466"/>
      <w:bookmarkEnd w:id="2467"/>
      <w:bookmarkEnd w:id="2468"/>
    </w:p>
    <w:p w14:paraId="6F5D7511" w14:textId="62E797AD" w:rsidR="00F71022" w:rsidRPr="00BF0A93" w:rsidRDefault="00F71022" w:rsidP="00A9747B">
      <w:pPr>
        <w:pStyle w:val="BodyText"/>
      </w:pPr>
      <w:r w:rsidRPr="00BF0A93">
        <w:t>An On-Demand Document Source which supports the Persistence of Retrieved Documents Option shall be grouped with either a Document Source or an Integrated Document Source/Repository in order to register in the Document Registry a new Stable Document Entry which represents each document created as a result of receipt of a Retrieve Document Set which specified the uniqueID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D03BAD" w:rsidRDefault="00F71022" w:rsidP="00AB4C28">
      <w:pPr>
        <w:pStyle w:val="Heading3"/>
        <w:numPr>
          <w:ilvl w:val="2"/>
          <w:numId w:val="158"/>
        </w:numPr>
        <w:ind w:left="0" w:firstLine="0"/>
        <w:rPr>
          <w:bCs/>
          <w:noProof w:val="0"/>
        </w:rPr>
      </w:pPr>
      <w:bookmarkStart w:id="2469" w:name="_Toc487039071"/>
      <w:bookmarkStart w:id="2470" w:name="_Toc488068172"/>
      <w:bookmarkStart w:id="2471" w:name="_Toc488068605"/>
      <w:bookmarkStart w:id="2472" w:name="_Toc488074932"/>
      <w:bookmarkStart w:id="2473" w:name="_Toc13752307"/>
      <w:r w:rsidRPr="00D03BAD">
        <w:rPr>
          <w:bCs/>
          <w:noProof w:val="0"/>
        </w:rPr>
        <w:t>Basic Patient Privacy Enforcement Option</w:t>
      </w:r>
      <w:bookmarkEnd w:id="2469"/>
      <w:bookmarkEnd w:id="2470"/>
      <w:bookmarkEnd w:id="2471"/>
      <w:bookmarkEnd w:id="2472"/>
      <w:bookmarkEnd w:id="2473"/>
    </w:p>
    <w:p w14:paraId="78CC99AC" w14:textId="69B2B6BD" w:rsidR="00F71022" w:rsidRPr="00BF0A93" w:rsidRDefault="00F71022" w:rsidP="00733EA3">
      <w:pPr>
        <w:pStyle w:val="BodyText"/>
      </w:pPr>
      <w:r w:rsidRPr="00BF0A93">
        <w:t xml:space="preserve">An </w:t>
      </w:r>
      <w:r w:rsidR="0010206F" w:rsidRPr="00BF0A93">
        <w:t>a</w:t>
      </w:r>
      <w:r w:rsidRPr="00BF0A93">
        <w:t xml:space="preserve">ctor that is claiming the Basic Patient Privacy Enforcement Option will enforce Basic Patient Privacy Policies as identified using the Basic Patient Privacy Consent Profile. The enforcement of Basic Patient Privacy utilizes the DocumentEntry metadata that is relevant to security, see ITI TF-3:4.1.3 “The Purpose of Metadata Attributes”. </w:t>
      </w:r>
    </w:p>
    <w:p w14:paraId="5C3057CA" w14:textId="77777777" w:rsidR="00F71022" w:rsidRPr="00BF0A93" w:rsidRDefault="00F71022" w:rsidP="00733EA3">
      <w:pPr>
        <w:pStyle w:val="ListBullet"/>
        <w:numPr>
          <w:ilvl w:val="0"/>
          <w:numId w:val="39"/>
        </w:numPr>
      </w:pPr>
      <w:r w:rsidRPr="00BF0A93">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BF0A93" w:rsidRDefault="00F71022" w:rsidP="00733EA3">
      <w:pPr>
        <w:pStyle w:val="ListBullet"/>
        <w:numPr>
          <w:ilvl w:val="0"/>
          <w:numId w:val="39"/>
        </w:numPr>
      </w:pPr>
      <w:r w:rsidRPr="00BF0A93">
        <w:t xml:space="preserve">Actors shall, as appropriate, enforce XDS Affinity Domain privacy policies. Policies often depend on the relevant documents' metadata and Basic Patient Privacy Documents. </w:t>
      </w:r>
    </w:p>
    <w:p w14:paraId="5D82D79E" w14:textId="77777777" w:rsidR="00F71022" w:rsidRPr="00BF0A93" w:rsidRDefault="00F71022" w:rsidP="00733EA3">
      <w:pPr>
        <w:pStyle w:val="ListBullet"/>
        <w:numPr>
          <w:ilvl w:val="0"/>
          <w:numId w:val="39"/>
        </w:numPr>
      </w:pPr>
      <w:r w:rsidRPr="00BF0A93">
        <w:t xml:space="preserve">Document Consumer Actors shall have user access controls or business rule capabilities to determine how to apply the policies to query results. The Document Consumer shall reduce </w:t>
      </w:r>
      <w:r w:rsidRPr="00BF0A93">
        <w:lastRenderedPageBreak/>
        <w:t xml:space="preserve">the query results to only those that are appropriate to the current situation. The details of this are product specific and not specified by IHE. </w:t>
      </w:r>
    </w:p>
    <w:p w14:paraId="7F96A562" w14:textId="0A9C3154" w:rsidR="00F71022" w:rsidRPr="00BF0A93" w:rsidRDefault="00F71022" w:rsidP="00733EA3">
      <w:pPr>
        <w:pStyle w:val="ListBullet"/>
        <w:numPr>
          <w:ilvl w:val="0"/>
          <w:numId w:val="39"/>
        </w:numPr>
      </w:pPr>
      <w:r w:rsidRPr="00BF0A93">
        <w:t xml:space="preserve">Document Consumer </w:t>
      </w:r>
      <w:r w:rsidR="002C5D6C">
        <w:t>Actor</w:t>
      </w:r>
      <w:r w:rsidRPr="00BF0A93">
        <w:t>s shall implement the requirements defined in ITI TF-2a: 3.18.4.1.3.5</w:t>
      </w:r>
    </w:p>
    <w:p w14:paraId="0CF1572E" w14:textId="08196A46" w:rsidR="00F71022" w:rsidRPr="00BF0A93" w:rsidRDefault="00F71022" w:rsidP="00AA50EB">
      <w:pPr>
        <w:pStyle w:val="ListBullet"/>
        <w:numPr>
          <w:ilvl w:val="0"/>
          <w:numId w:val="39"/>
        </w:numPr>
      </w:pPr>
      <w:r w:rsidRPr="00BF0A93">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BF0A93" w:rsidRDefault="008B06DD" w:rsidP="00CE43D1">
      <w:pPr>
        <w:pStyle w:val="Heading3"/>
        <w:numPr>
          <w:ilvl w:val="2"/>
          <w:numId w:val="150"/>
        </w:numPr>
        <w:ind w:hanging="990"/>
        <w:rPr>
          <w:noProof w:val="0"/>
        </w:rPr>
      </w:pPr>
      <w:bookmarkStart w:id="2474" w:name="_Toc13752308"/>
      <w:r w:rsidRPr="00BF0A93">
        <w:rPr>
          <w:noProof w:val="0"/>
        </w:rPr>
        <w:t>Delayed Document Assembly</w:t>
      </w:r>
      <w:r w:rsidR="00653D8A" w:rsidRPr="00BF0A93">
        <w:rPr>
          <w:noProof w:val="0"/>
        </w:rPr>
        <w:t xml:space="preserve"> </w:t>
      </w:r>
      <w:r w:rsidRPr="00BF0A93">
        <w:rPr>
          <w:noProof w:val="0"/>
        </w:rPr>
        <w:t>Option</w:t>
      </w:r>
      <w:bookmarkEnd w:id="2474"/>
    </w:p>
    <w:p w14:paraId="5A933B71" w14:textId="3ADFE613" w:rsidR="008B06DD" w:rsidRPr="00BF0A93" w:rsidRDefault="008B06DD" w:rsidP="00AB4C28">
      <w:pPr>
        <w:pStyle w:val="BodyText"/>
      </w:pPr>
      <w:r w:rsidRPr="00BF0A93">
        <w:t xml:space="preserve">A Document Consumer declares the Delayed Document Assembly </w:t>
      </w:r>
      <w:r w:rsidR="00D434A3">
        <w:t>Option</w:t>
      </w:r>
      <w:r w:rsidRPr="00BF0A93">
        <w:t xml:space="preserve"> when it is able to understand that some documents included in the response to a Registry Stored Query will have a zero size and hash value but once retrieved those attributes will be updated to the correct values.</w:t>
      </w:r>
    </w:p>
    <w:p w14:paraId="5D5C35A4" w14:textId="3A8A2D56" w:rsidR="008B06DD" w:rsidRPr="00BF0A93" w:rsidRDefault="008B06DD" w:rsidP="00AB4C28">
      <w:pPr>
        <w:pStyle w:val="BodyText"/>
      </w:pPr>
      <w:r w:rsidRPr="00BF0A93">
        <w:t xml:space="preserve">An Integrated Document Source/Repository declares the Delayed Document Assembly </w:t>
      </w:r>
      <w:r w:rsidR="00D434A3">
        <w:t>Option</w:t>
      </w:r>
      <w:r w:rsidRPr="00BF0A93">
        <w:t xml:space="preserve"> if it is able to:</w:t>
      </w:r>
    </w:p>
    <w:p w14:paraId="3582BB61" w14:textId="1E49E8C5" w:rsidR="008B06DD" w:rsidRPr="00BF0A93" w:rsidRDefault="008B06DD" w:rsidP="008B06DD">
      <w:pPr>
        <w:pStyle w:val="ListBullet"/>
      </w:pPr>
      <w:r w:rsidRPr="00BF0A93">
        <w:t>Register Stable Document Entries with size and hash zero to represent a stable document whos</w:t>
      </w:r>
      <w:r w:rsidR="006724AB">
        <w:t>e</w:t>
      </w:r>
      <w:r w:rsidRPr="00BF0A93">
        <w:t xml:space="preserve"> content has not yet been assembled</w:t>
      </w:r>
    </w:p>
    <w:p w14:paraId="735B5A2B" w14:textId="2DBA99BA" w:rsidR="008B06DD" w:rsidRPr="00BF0A93" w:rsidRDefault="008B06DD" w:rsidP="008B06DD">
      <w:pPr>
        <w:pStyle w:val="ListBullet"/>
      </w:pPr>
      <w:r w:rsidRPr="00BF0A93">
        <w:t>Assemble the Document Content upon receipt of a Retrieve Document Set transaction.</w:t>
      </w:r>
    </w:p>
    <w:p w14:paraId="129F0CF9" w14:textId="000A59CE" w:rsidR="008B06DD" w:rsidRPr="00BF0A93" w:rsidRDefault="008B06DD" w:rsidP="008B06DD">
      <w:pPr>
        <w:pStyle w:val="ListBullet"/>
      </w:pPr>
      <w:r w:rsidRPr="00BF0A93">
        <w:t>Update the size and hash values by grouping with an XDS.b Document Administrator Actor in order to update the document entry</w:t>
      </w:r>
    </w:p>
    <w:p w14:paraId="20052D41" w14:textId="61FA0C30" w:rsidR="008B06DD" w:rsidRPr="00BF0A93" w:rsidRDefault="008B06DD" w:rsidP="00AB4C28">
      <w:pPr>
        <w:pStyle w:val="BodyText"/>
      </w:pPr>
      <w:r w:rsidRPr="00BF0A93">
        <w:t xml:space="preserve">In order for an Integrated Document Source/Repository to support the Delayed Document Assembly </w:t>
      </w:r>
      <w:r w:rsidR="00D434A3">
        <w:t>Option</w:t>
      </w:r>
      <w:r w:rsidRPr="00BF0A93">
        <w:t xml:space="preserve"> it must interact with a Document Registry supporting the Document Metadata Update Option.</w:t>
      </w:r>
    </w:p>
    <w:p w14:paraId="21AA374F" w14:textId="77777777" w:rsidR="00F71022" w:rsidRPr="00BF0A93" w:rsidRDefault="00F71022" w:rsidP="00CE43D1">
      <w:pPr>
        <w:pStyle w:val="Heading2"/>
        <w:numPr>
          <w:ilvl w:val="1"/>
          <w:numId w:val="150"/>
        </w:numPr>
        <w:rPr>
          <w:noProof w:val="0"/>
        </w:rPr>
      </w:pPr>
      <w:bookmarkStart w:id="2475" w:name="_Toc332818656"/>
      <w:bookmarkStart w:id="2476" w:name="_Toc332818950"/>
      <w:bookmarkStart w:id="2477" w:name="_Toc334022175"/>
      <w:bookmarkEnd w:id="2475"/>
      <w:bookmarkEnd w:id="2476"/>
      <w:bookmarkEnd w:id="2477"/>
      <w:r w:rsidRPr="00BF0A93">
        <w:rPr>
          <w:noProof w:val="0"/>
        </w:rPr>
        <w:t xml:space="preserve"> </w:t>
      </w:r>
      <w:bookmarkStart w:id="2478" w:name="_Toc210747742"/>
      <w:bookmarkStart w:id="2479" w:name="_Toc214425632"/>
      <w:bookmarkStart w:id="2480" w:name="_Toc487039072"/>
      <w:bookmarkStart w:id="2481" w:name="_Toc488068173"/>
      <w:bookmarkStart w:id="2482" w:name="_Toc488068606"/>
      <w:bookmarkStart w:id="2483" w:name="_Toc488074933"/>
      <w:bookmarkStart w:id="2484" w:name="_Toc13752309"/>
      <w:r w:rsidRPr="00BF0A93">
        <w:rPr>
          <w:noProof w:val="0"/>
        </w:rPr>
        <w:t>Integration Profile Process Flow</w:t>
      </w:r>
      <w:bookmarkEnd w:id="2478"/>
      <w:bookmarkEnd w:id="2479"/>
      <w:bookmarkEnd w:id="2480"/>
      <w:bookmarkEnd w:id="2481"/>
      <w:bookmarkEnd w:id="2482"/>
      <w:bookmarkEnd w:id="2483"/>
      <w:bookmarkEnd w:id="2484"/>
    </w:p>
    <w:p w14:paraId="1A18A300" w14:textId="77777777" w:rsidR="00F71022" w:rsidRPr="00BF0A93" w:rsidRDefault="00F71022">
      <w:pPr>
        <w:pStyle w:val="BodyText"/>
      </w:pPr>
      <w:r w:rsidRPr="00BF0A93">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BF0A93">
        <w:t xml:space="preserve">Through a sequence of care delivery activities, a number of clinical documents are created. The EHR-LR provides the means to share the relevant subset of these documents, as they are contributed by the various EHR-CRs that are part of the same XDS Affinity Domain. </w:t>
      </w:r>
    </w:p>
    <w:p w14:paraId="3E31ED8C" w14:textId="77777777" w:rsidR="00F71022" w:rsidRPr="00BF0A93" w:rsidRDefault="00F71022">
      <w:pPr>
        <w:pStyle w:val="BodyText"/>
        <w:rPr>
          <w:rStyle w:val="BodyTextCharChar"/>
          <w:b/>
          <w:noProof w:val="0"/>
        </w:rPr>
      </w:pPr>
      <w:r w:rsidRPr="00BF0A93">
        <w:rPr>
          <w:rStyle w:val="BodyTextCharChar"/>
          <w:b/>
          <w:noProof w:val="0"/>
        </w:rPr>
        <w:t>Example: Cardiac Patient Management Scenario</w:t>
      </w:r>
    </w:p>
    <w:bookmarkStart w:id="2485" w:name="_1148330751"/>
    <w:bookmarkStart w:id="2486" w:name="_1148302567"/>
    <w:bookmarkEnd w:id="2485"/>
    <w:p w14:paraId="1C72F6B1" w14:textId="77777777" w:rsidR="00F71022" w:rsidRPr="00BF0A93" w:rsidRDefault="008105ED" w:rsidP="006720E8">
      <w:pPr>
        <w:pStyle w:val="BodyText"/>
      </w:pPr>
      <w:r w:rsidRPr="00BF0A93">
        <w:rPr>
          <w:noProof/>
        </w:rPr>
        <w:object w:dxaOrig="7248" w:dyaOrig="5435" w14:anchorId="2841464A">
          <v:shape id="_x0000_i1083" type="#_x0000_t75" alt="" style="width:461.9pt;height:351.15pt;mso-width-percent:0;mso-height-percent:0;mso-width-percent:0;mso-height-percent:0" o:ole="" filled="t">
            <v:fill color2="black"/>
            <v:imagedata r:id="rId78" o:title=""/>
          </v:shape>
          <o:OLEObject Type="Embed" ProgID="PowerPoint.Show.8" ShapeID="_x0000_i1083" DrawAspect="Content" ObjectID="_1646729189" r:id="rId79"/>
        </w:object>
      </w:r>
    </w:p>
    <w:p w14:paraId="016EAE2F" w14:textId="77777777" w:rsidR="00F71022" w:rsidRPr="00BF0A93" w:rsidRDefault="00F71022" w:rsidP="00E254AE">
      <w:pPr>
        <w:pStyle w:val="FigureTitle"/>
      </w:pPr>
      <w:r w:rsidRPr="00BF0A93">
        <w:t>Figure 10.3-1: Cardiac Patient Management Scenario Transaction Process Flow</w:t>
      </w:r>
    </w:p>
    <w:p w14:paraId="0E1CF84D" w14:textId="77777777" w:rsidR="00F71022" w:rsidRPr="00BF0A93" w:rsidRDefault="00F71022">
      <w:r w:rsidRPr="00BF0A93">
        <w:rPr>
          <w:rStyle w:val="BodyTextCharChar"/>
          <w:noProof w:val="0"/>
        </w:rPr>
        <w:t xml:space="preserve">This scenario spans about 3 weeks of a patient’s cardiac episode. The </w:t>
      </w:r>
      <w:r w:rsidRPr="00BF0A93">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BF0A93" w:rsidRDefault="00F71022" w:rsidP="00BC2927">
      <w:pPr>
        <w:pStyle w:val="ListNumber2"/>
        <w:numPr>
          <w:ilvl w:val="0"/>
          <w:numId w:val="60"/>
        </w:numPr>
      </w:pPr>
      <w:r w:rsidRPr="00BF0A93">
        <w:t>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patient, but finds none.</w:t>
      </w:r>
    </w:p>
    <w:p w14:paraId="0B10629E" w14:textId="77777777" w:rsidR="00F71022" w:rsidRPr="00BF0A93" w:rsidRDefault="00F71022" w:rsidP="00BC2927">
      <w:pPr>
        <w:pStyle w:val="ListContinue2"/>
      </w:pPr>
      <w:r w:rsidRPr="00BF0A93">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in order to facilitate collaboration with the cardiologist. </w:t>
      </w:r>
    </w:p>
    <w:p w14:paraId="0EA410A5" w14:textId="77777777" w:rsidR="00F71022" w:rsidRPr="00BF0A93" w:rsidRDefault="00F71022" w:rsidP="00BC2927">
      <w:pPr>
        <w:pStyle w:val="ListContinue2"/>
      </w:pPr>
      <w:r w:rsidRPr="00BF0A93">
        <w:t>The repository used by the ambulatory EHR system will then register the documents that are part of this submission request (step 5 in Figure 10.3-2).</w:t>
      </w:r>
    </w:p>
    <w:p w14:paraId="471F3F7A" w14:textId="77777777" w:rsidR="00F71022" w:rsidRPr="00BF0A93" w:rsidRDefault="00F71022" w:rsidP="006720E8">
      <w:pPr>
        <w:pStyle w:val="BodyText"/>
      </w:pPr>
    </w:p>
    <w:bookmarkStart w:id="2487" w:name="_1148640815"/>
    <w:bookmarkStart w:id="2488" w:name="_1152391664"/>
    <w:bookmarkStart w:id="2489" w:name="_1152468554"/>
    <w:bookmarkStart w:id="2490" w:name="_1152479106"/>
    <w:bookmarkStart w:id="2491" w:name="_1148245932"/>
    <w:bookmarkEnd w:id="2487"/>
    <w:bookmarkEnd w:id="2488"/>
    <w:bookmarkEnd w:id="2489"/>
    <w:bookmarkEnd w:id="2490"/>
    <w:p w14:paraId="14D30FFD" w14:textId="77777777" w:rsidR="00F71022" w:rsidRPr="00BF0A93" w:rsidRDefault="008105ED" w:rsidP="00A9747B">
      <w:pPr>
        <w:jc w:val="center"/>
        <w:rPr>
          <w:rStyle w:val="BodyTextChar"/>
        </w:rPr>
      </w:pPr>
      <w:r w:rsidRPr="00BF0A93">
        <w:rPr>
          <w:noProof/>
        </w:rPr>
        <w:object w:dxaOrig="9195" w:dyaOrig="4335" w14:anchorId="489D40F0">
          <v:shape id="_x0000_i1082" type="#_x0000_t75" alt="" style="width:489.05pt;height:230.25pt;mso-width-percent:0;mso-height-percent:0;mso-width-percent:0;mso-height-percent:0" o:ole="" o:bordertopcolor="this" o:borderleftcolor="this" o:borderbottomcolor="this" o:borderrightcolor="this" filled="t">
            <v:fill color2="black"/>
            <v:imagedata r:id="rId80" o:title=""/>
            <w10:bordertop type="single" width="4"/>
            <w10:borderleft type="single" width="4"/>
            <w10:borderbottom type="single" width="4"/>
            <w10:borderright type="single" width="4"/>
          </v:shape>
          <o:OLEObject Type="Embed" ProgID="Word.Picture.8" ShapeID="_x0000_i1082" DrawAspect="Content" ObjectID="_1646729190" r:id="rId81"/>
        </w:object>
      </w:r>
    </w:p>
    <w:p w14:paraId="001924D8" w14:textId="77777777" w:rsidR="00F71022" w:rsidRPr="00BF0A93" w:rsidRDefault="00F71022">
      <w:pPr>
        <w:pStyle w:val="FigureTitle"/>
      </w:pPr>
      <w:r w:rsidRPr="00BF0A93">
        <w:t>Figure 10.3-2: PCP Query Transactions Process Flow</w:t>
      </w:r>
    </w:p>
    <w:p w14:paraId="5FA73454" w14:textId="672D69C6" w:rsidR="00F71022" w:rsidRPr="00BF0A93" w:rsidRDefault="00F71022" w:rsidP="00BC2927">
      <w:pPr>
        <w:pStyle w:val="ListContinue2"/>
      </w:pPr>
      <w:r w:rsidRPr="00BF0A93">
        <w:t xml:space="preserve">The PCP EHR system implements the Document Consumer and Document Source </w:t>
      </w:r>
      <w:r w:rsidR="002C5D6C">
        <w:t>Actor</w:t>
      </w:r>
      <w:r w:rsidRPr="00BF0A93">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BF0A93" w:rsidRDefault="00F71022" w:rsidP="00BC2927">
      <w:pPr>
        <w:pStyle w:val="ListNumber2"/>
        <w:numPr>
          <w:ilvl w:val="0"/>
          <w:numId w:val="75"/>
        </w:numPr>
      </w:pPr>
      <w:r w:rsidRPr="00BF0A93">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BF0A93" w:rsidRDefault="00F71022" w:rsidP="00BC2927">
      <w:pPr>
        <w:pStyle w:val="ListNumber2"/>
        <w:numPr>
          <w:ilvl w:val="0"/>
          <w:numId w:val="75"/>
        </w:numPr>
      </w:pPr>
      <w:r w:rsidRPr="00BF0A93">
        <w:t>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reports, and finds the lab results (step 6 in Figure 10.3-3). This is also retrieved and reviewed (step 7 in Figure 10.3-3).</w:t>
      </w:r>
    </w:p>
    <w:p w14:paraId="63D358B8" w14:textId="77777777" w:rsidR="00F71022" w:rsidRPr="00BF0A93" w:rsidRDefault="00F71022" w:rsidP="00BC2927">
      <w:pPr>
        <w:pStyle w:val="ListNumber2"/>
        <w:numPr>
          <w:ilvl w:val="0"/>
          <w:numId w:val="75"/>
        </w:numPr>
      </w:pPr>
      <w:r w:rsidRPr="00BF0A93">
        <w:lastRenderedPageBreak/>
        <w:t xml:space="preserve">The cardiologist performs an ultrasound, dictates a visit note, and orders a nuclear stress test. The visit note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BF0A93" w:rsidRDefault="00846BD0" w:rsidP="00AA50EB">
      <w:pPr>
        <w:pStyle w:val="BodyText"/>
      </w:pPr>
    </w:p>
    <w:bookmarkStart w:id="2492" w:name="_1152469262"/>
    <w:bookmarkStart w:id="2493" w:name="_1152479107"/>
    <w:bookmarkStart w:id="2494" w:name="_1152468918"/>
    <w:bookmarkEnd w:id="2492"/>
    <w:bookmarkEnd w:id="2493"/>
    <w:bookmarkStart w:id="2495" w:name="_MON_1560771261"/>
    <w:bookmarkEnd w:id="2495"/>
    <w:p w14:paraId="0C6700FD" w14:textId="77777777" w:rsidR="00F71022" w:rsidRPr="00BF0A93" w:rsidRDefault="008105ED" w:rsidP="00AA50EB">
      <w:pPr>
        <w:pStyle w:val="BodyText"/>
        <w:jc w:val="center"/>
      </w:pPr>
      <w:r w:rsidRPr="00BF0A93">
        <w:rPr>
          <w:noProof/>
        </w:rPr>
        <w:object w:dxaOrig="9195" w:dyaOrig="4335" w14:anchorId="1A7221C1">
          <v:shape id="_x0000_i1081" type="#_x0000_t75" alt="" style="width:482.95pt;height:222.8pt;mso-width-percent:0;mso-height-percent:0;mso-width-percent:0;mso-height-percent:0" o:ole="" filled="t">
            <v:fill color2="black"/>
            <v:imagedata r:id="rId82" o:title=""/>
          </v:shape>
          <o:OLEObject Type="Embed" ProgID="Word.Picture.8" ShapeID="_x0000_i1081" DrawAspect="Content" ObjectID="_1646729191" r:id="rId83"/>
        </w:object>
      </w:r>
    </w:p>
    <w:p w14:paraId="669D97B0" w14:textId="77777777" w:rsidR="00F71022" w:rsidRPr="00BF0A93" w:rsidRDefault="00F71022">
      <w:pPr>
        <w:pStyle w:val="FigureTitle"/>
      </w:pPr>
      <w:r w:rsidRPr="00BF0A93">
        <w:t>Figure 10.3-3: PCP Query Transactions Process Flow</w:t>
      </w:r>
    </w:p>
    <w:p w14:paraId="46D13A77" w14:textId="77777777" w:rsidR="00F71022" w:rsidRPr="00BF0A93" w:rsidRDefault="00F71022" w:rsidP="00BC2927">
      <w:pPr>
        <w:pStyle w:val="ListNumber2"/>
        <w:numPr>
          <w:ilvl w:val="0"/>
          <w:numId w:val="75"/>
        </w:numPr>
      </w:pPr>
      <w:r w:rsidRPr="00BF0A93">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BF0A93" w:rsidRDefault="00F71022" w:rsidP="00BC2927">
      <w:pPr>
        <w:pStyle w:val="ListNumber2"/>
        <w:numPr>
          <w:ilvl w:val="0"/>
          <w:numId w:val="75"/>
        </w:numPr>
      </w:pPr>
      <w:r w:rsidRPr="00BF0A93">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BF0A93" w:rsidRDefault="00F71022" w:rsidP="00BC2927">
      <w:pPr>
        <w:pStyle w:val="ListContinue2"/>
      </w:pPr>
      <w:r w:rsidRPr="00BF0A93">
        <w:t>The ER doctor retrieves and reviews the two most relevant reports (step 2 and 3 in Figure 10.3-4).</w:t>
      </w:r>
    </w:p>
    <w:p w14:paraId="7F74B17A" w14:textId="17CFED05" w:rsidR="00F71022" w:rsidRPr="00BF0A93" w:rsidRDefault="00F71022" w:rsidP="00BC2927">
      <w:pPr>
        <w:pStyle w:val="ListContinue2"/>
        <w:rPr>
          <w:rStyle w:val="BodyTextChar"/>
        </w:rPr>
      </w:pPr>
      <w:r w:rsidRPr="00BF0A93">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BF0A93" w:rsidRDefault="00846BD0" w:rsidP="00BC2927">
      <w:pPr>
        <w:pStyle w:val="ListContinue2"/>
        <w:rPr>
          <w:rStyle w:val="BodyTextChar"/>
        </w:rPr>
      </w:pPr>
    </w:p>
    <w:bookmarkStart w:id="2496" w:name="_1152469561"/>
    <w:bookmarkStart w:id="2497" w:name="_1152479108"/>
    <w:bookmarkStart w:id="2498" w:name="_1148247676"/>
    <w:bookmarkEnd w:id="2496"/>
    <w:bookmarkEnd w:id="2497"/>
    <w:bookmarkStart w:id="2499" w:name="_MON_1560771366"/>
    <w:bookmarkEnd w:id="2499"/>
    <w:p w14:paraId="5F5DCB53" w14:textId="77777777" w:rsidR="00F71022" w:rsidRPr="00BF0A93" w:rsidRDefault="008105ED" w:rsidP="00AA50EB">
      <w:pPr>
        <w:pStyle w:val="BodyText"/>
        <w:jc w:val="center"/>
      </w:pPr>
      <w:r w:rsidRPr="00BF0A93">
        <w:rPr>
          <w:noProof/>
        </w:rPr>
        <w:object w:dxaOrig="9015" w:dyaOrig="4335" w14:anchorId="10F53295">
          <v:shape id="_x0000_i1080" type="#_x0000_t75" alt="" style="width:480.9pt;height:230.25pt;mso-width-percent:0;mso-height-percent:0;mso-width-percent:0;mso-height-percent:0" o:ole="" o:bordertopcolor="this" o:borderleftcolor="this" o:borderbottomcolor="this" o:borderrightcolor="this" filled="t">
            <v:fill color2="black"/>
            <v:imagedata r:id="rId84" o:title=""/>
            <w10:bordertop type="single" width="4"/>
            <w10:borderleft type="single" width="4"/>
            <w10:borderbottom type="single" width="4"/>
            <w10:borderright type="single" width="4"/>
          </v:shape>
          <o:OLEObject Type="Embed" ProgID="Word.Picture.8" ShapeID="_x0000_i1080" DrawAspect="Content" ObjectID="_1646729192" r:id="rId85"/>
        </w:object>
      </w:r>
    </w:p>
    <w:p w14:paraId="2C4E0D1D" w14:textId="77777777" w:rsidR="00F71022" w:rsidRPr="00BF0A93" w:rsidRDefault="00F71022">
      <w:pPr>
        <w:pStyle w:val="FigureTitle"/>
      </w:pPr>
      <w:r w:rsidRPr="00BF0A93">
        <w:t>Figure 10.3-4: ER Query Transactions Process Flow</w:t>
      </w:r>
    </w:p>
    <w:p w14:paraId="185FE24B" w14:textId="77777777" w:rsidR="00F71022" w:rsidRPr="00BF0A93" w:rsidRDefault="00F71022" w:rsidP="00BC2927">
      <w:pPr>
        <w:pStyle w:val="ListNumber2"/>
        <w:numPr>
          <w:ilvl w:val="0"/>
          <w:numId w:val="61"/>
        </w:numPr>
      </w:pPr>
      <w:r w:rsidRPr="00BF0A93">
        <w:t>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makes arrangements to see the patient in the hospital.</w:t>
      </w:r>
    </w:p>
    <w:p w14:paraId="317913B7" w14:textId="77777777" w:rsidR="00F71022" w:rsidRPr="00BF0A93" w:rsidRDefault="00F71022" w:rsidP="00BC2927">
      <w:pPr>
        <w:pStyle w:val="ListNumber2"/>
        <w:numPr>
          <w:ilvl w:val="0"/>
          <w:numId w:val="61"/>
        </w:numPr>
      </w:pPr>
      <w:r w:rsidRPr="00BF0A93">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BF0A93" w:rsidRDefault="00F71022" w:rsidP="00BC2927">
      <w:pPr>
        <w:pStyle w:val="ListNumber2"/>
        <w:numPr>
          <w:ilvl w:val="0"/>
          <w:numId w:val="61"/>
        </w:numPr>
      </w:pPr>
      <w:r w:rsidRPr="00BF0A93">
        <w:t>The patient is transferred to an inpatient bed with the following sequence of events.</w:t>
      </w:r>
    </w:p>
    <w:p w14:paraId="58D13002" w14:textId="77777777" w:rsidR="00F71022" w:rsidRPr="00BF0A93" w:rsidRDefault="00F71022" w:rsidP="00BC2927">
      <w:pPr>
        <w:pStyle w:val="ListBullet3"/>
        <w:numPr>
          <w:ilvl w:val="0"/>
          <w:numId w:val="54"/>
        </w:numPr>
      </w:pPr>
      <w:r w:rsidRPr="00BF0A93">
        <w:t>The patient is scheduled for a catheterization procedure in cath lab.</w:t>
      </w:r>
    </w:p>
    <w:p w14:paraId="6C2B918B" w14:textId="77777777" w:rsidR="00F71022" w:rsidRPr="00BF0A93" w:rsidRDefault="00F71022" w:rsidP="00BC2927">
      <w:pPr>
        <w:pStyle w:val="ListBullet3"/>
        <w:numPr>
          <w:ilvl w:val="0"/>
          <w:numId w:val="54"/>
        </w:numPr>
      </w:pPr>
      <w:r w:rsidRPr="00BF0A93">
        <w:t xml:space="preserve">Additional lab tests are ordered and performed. </w:t>
      </w:r>
    </w:p>
    <w:p w14:paraId="5E7B7303" w14:textId="77777777" w:rsidR="00F71022" w:rsidRPr="00BF0A93" w:rsidRDefault="00F71022" w:rsidP="00BC2927">
      <w:pPr>
        <w:pStyle w:val="ListBullet3"/>
        <w:numPr>
          <w:ilvl w:val="0"/>
          <w:numId w:val="54"/>
        </w:numPr>
      </w:pPr>
      <w:r w:rsidRPr="00BF0A93">
        <w:t>A diagnostics procedure is performed in cath lab.</w:t>
      </w:r>
    </w:p>
    <w:p w14:paraId="40F81B1F" w14:textId="77777777" w:rsidR="00F71022" w:rsidRPr="00BF0A93" w:rsidRDefault="00F71022" w:rsidP="00BC2927">
      <w:pPr>
        <w:pStyle w:val="ListBullet3"/>
        <w:numPr>
          <w:ilvl w:val="0"/>
          <w:numId w:val="54"/>
        </w:numPr>
      </w:pPr>
      <w:r w:rsidRPr="00BF0A93">
        <w:t>An intervention with the placement of a stent is performed.</w:t>
      </w:r>
    </w:p>
    <w:p w14:paraId="093556B9" w14:textId="77777777" w:rsidR="00F71022" w:rsidRPr="00BF0A93" w:rsidRDefault="00F71022" w:rsidP="00BC2927">
      <w:pPr>
        <w:pStyle w:val="ListBullet3"/>
        <w:numPr>
          <w:ilvl w:val="0"/>
          <w:numId w:val="54"/>
        </w:numPr>
      </w:pPr>
      <w:r w:rsidRPr="00BF0A93">
        <w:t xml:space="preserve">A cath intervention report is dictated. </w:t>
      </w:r>
    </w:p>
    <w:p w14:paraId="5E4C9E3E" w14:textId="77777777" w:rsidR="00F71022" w:rsidRPr="00BF0A93" w:rsidRDefault="00F71022" w:rsidP="00BC2927">
      <w:pPr>
        <w:pStyle w:val="ListBullet3"/>
        <w:numPr>
          <w:ilvl w:val="0"/>
          <w:numId w:val="54"/>
        </w:numPr>
      </w:pPr>
      <w:r w:rsidRPr="00BF0A93">
        <w:t>Patient is returned to monitored care for recovery.</w:t>
      </w:r>
    </w:p>
    <w:p w14:paraId="3C5FA2B7" w14:textId="77777777" w:rsidR="00F71022" w:rsidRPr="00BF0A93" w:rsidRDefault="00F71022" w:rsidP="00BC2927">
      <w:pPr>
        <w:pStyle w:val="ListBullet3"/>
        <w:numPr>
          <w:ilvl w:val="0"/>
          <w:numId w:val="54"/>
        </w:numPr>
      </w:pPr>
      <w:r w:rsidRPr="00BF0A93">
        <w:t>Education given to patient and family.</w:t>
      </w:r>
    </w:p>
    <w:p w14:paraId="3BF2196D" w14:textId="77777777" w:rsidR="00F71022" w:rsidRPr="00BF0A93" w:rsidRDefault="00F71022" w:rsidP="00BC2927">
      <w:pPr>
        <w:pStyle w:val="ListBullet3"/>
        <w:numPr>
          <w:ilvl w:val="0"/>
          <w:numId w:val="54"/>
        </w:numPr>
      </w:pPr>
      <w:r w:rsidRPr="00BF0A93">
        <w:t>Discharge Summary dictated by cardiologist.</w:t>
      </w:r>
    </w:p>
    <w:p w14:paraId="51C6475C" w14:textId="77777777" w:rsidR="00F71022" w:rsidRPr="00BF0A93" w:rsidRDefault="00F71022" w:rsidP="00BC2927">
      <w:pPr>
        <w:pStyle w:val="ListBullet3"/>
        <w:numPr>
          <w:ilvl w:val="0"/>
          <w:numId w:val="54"/>
        </w:numPr>
      </w:pPr>
      <w:r w:rsidRPr="00BF0A93">
        <w:lastRenderedPageBreak/>
        <w:t>Cardiologist orders lab tests to be completed prior to scheduled follow-up visit.</w:t>
      </w:r>
    </w:p>
    <w:p w14:paraId="3EAC6951" w14:textId="77777777" w:rsidR="00F71022" w:rsidRPr="00BF0A93" w:rsidRDefault="00F71022" w:rsidP="00BC2927">
      <w:pPr>
        <w:pStyle w:val="ListContinue3"/>
      </w:pPr>
      <w:r w:rsidRPr="00BF0A93">
        <w:t>The admission assessment, lab results, cath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BF0A93" w:rsidRDefault="00F71022" w:rsidP="00BC2927">
      <w:pPr>
        <w:pStyle w:val="ListNumber2"/>
        <w:numPr>
          <w:ilvl w:val="0"/>
          <w:numId w:val="75"/>
        </w:numPr>
      </w:pPr>
      <w:r w:rsidRPr="00BF0A93">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BF0A93" w:rsidRDefault="00F71022" w:rsidP="00BC2927">
      <w:pPr>
        <w:pStyle w:val="ListNumber2"/>
        <w:numPr>
          <w:ilvl w:val="0"/>
          <w:numId w:val="75"/>
        </w:numPr>
      </w:pPr>
      <w:r w:rsidRPr="00BF0A93">
        <w:t>The patient goes to rehab sessions as scheduled by the cardiologist. The patient recovers and is seen by the PCP and cardiologist for routine visits.</w:t>
      </w:r>
    </w:p>
    <w:p w14:paraId="713C0D99" w14:textId="77777777" w:rsidR="00F71022" w:rsidRPr="00BF0A93" w:rsidRDefault="00F71022" w:rsidP="00CE43D1">
      <w:pPr>
        <w:pStyle w:val="Heading2"/>
        <w:pageBreakBefore/>
        <w:numPr>
          <w:ilvl w:val="1"/>
          <w:numId w:val="150"/>
        </w:numPr>
        <w:rPr>
          <w:noProof w:val="0"/>
        </w:rPr>
      </w:pPr>
      <w:r w:rsidRPr="00BF0A93">
        <w:rPr>
          <w:noProof w:val="0"/>
        </w:rPr>
        <w:lastRenderedPageBreak/>
        <w:t xml:space="preserve"> </w:t>
      </w:r>
      <w:bookmarkStart w:id="2500" w:name="_Toc210747743"/>
      <w:bookmarkStart w:id="2501" w:name="_Toc214425633"/>
      <w:bookmarkStart w:id="2502" w:name="_Toc487039073"/>
      <w:bookmarkStart w:id="2503" w:name="_Toc488068174"/>
      <w:bookmarkStart w:id="2504" w:name="_Toc488068607"/>
      <w:bookmarkStart w:id="2505" w:name="_Toc488074934"/>
      <w:bookmarkStart w:id="2506" w:name="_Toc13752310"/>
      <w:r w:rsidRPr="00BF0A93">
        <w:rPr>
          <w:noProof w:val="0"/>
        </w:rPr>
        <w:t>General Principles</w:t>
      </w:r>
      <w:bookmarkEnd w:id="2500"/>
      <w:bookmarkEnd w:id="2501"/>
      <w:bookmarkEnd w:id="2502"/>
      <w:bookmarkEnd w:id="2503"/>
      <w:bookmarkEnd w:id="2504"/>
      <w:bookmarkEnd w:id="2505"/>
      <w:bookmarkEnd w:id="2506"/>
    </w:p>
    <w:p w14:paraId="27E2A1FE" w14:textId="77777777" w:rsidR="00F71022" w:rsidRPr="00D03BAD" w:rsidRDefault="00F71022" w:rsidP="00AB4C28">
      <w:pPr>
        <w:pStyle w:val="Heading3"/>
        <w:numPr>
          <w:ilvl w:val="2"/>
          <w:numId w:val="158"/>
        </w:numPr>
        <w:ind w:left="0" w:firstLine="0"/>
        <w:rPr>
          <w:bCs/>
          <w:noProof w:val="0"/>
        </w:rPr>
      </w:pPr>
      <w:bookmarkStart w:id="2507" w:name="_Toc487039074"/>
      <w:bookmarkStart w:id="2508" w:name="_Toc488068175"/>
      <w:bookmarkStart w:id="2509" w:name="_Toc488068608"/>
      <w:bookmarkStart w:id="2510" w:name="_Toc488074935"/>
      <w:bookmarkStart w:id="2511" w:name="_Toc13752311"/>
      <w:r w:rsidRPr="00D03BAD">
        <w:rPr>
          <w:bCs/>
          <w:noProof w:val="0"/>
        </w:rPr>
        <w:t>EDR-CR Concept</w:t>
      </w:r>
      <w:bookmarkEnd w:id="2507"/>
      <w:bookmarkEnd w:id="2508"/>
      <w:bookmarkEnd w:id="2509"/>
      <w:bookmarkEnd w:id="2510"/>
      <w:bookmarkEnd w:id="2511"/>
    </w:p>
    <w:p w14:paraId="3C6D470B" w14:textId="77777777" w:rsidR="00F71022" w:rsidRPr="00BF0A93" w:rsidRDefault="00F71022">
      <w:pPr>
        <w:pStyle w:val="BodyText"/>
      </w:pPr>
      <w:r w:rsidRPr="00BF0A93">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3E35F1CC" w:rsidR="00F71022" w:rsidRPr="00BF0A93" w:rsidRDefault="00F71022">
      <w:pPr>
        <w:pStyle w:val="BodyText"/>
        <w:tabs>
          <w:tab w:val="left" w:pos="5850"/>
        </w:tabs>
      </w:pPr>
      <w:r w:rsidRPr="00BF0A93">
        <w:t>Typically</w:t>
      </w:r>
      <w:r w:rsidR="006724AB">
        <w:t>,</w:t>
      </w:r>
      <w:r w:rsidRPr="00BF0A93">
        <w:t xml:space="preserve"> a patient goes through a sequence of encounters in different care settings as depicted in the figure below.</w:t>
      </w:r>
    </w:p>
    <w:bookmarkStart w:id="2512" w:name="_1148326159"/>
    <w:bookmarkStart w:id="2513" w:name="_1148640817"/>
    <w:bookmarkStart w:id="2514" w:name="_1152465569"/>
    <w:bookmarkStart w:id="2515" w:name="_1152465592"/>
    <w:bookmarkStart w:id="2516" w:name="_1152556448"/>
    <w:bookmarkStart w:id="2517" w:name="_1154170314"/>
    <w:bookmarkStart w:id="2518" w:name="_1154170342"/>
    <w:bookmarkStart w:id="2519" w:name="_MON_1374515349"/>
    <w:bookmarkStart w:id="2520" w:name="_MON_1374515381"/>
    <w:bookmarkStart w:id="2521" w:name="_MON_1374515406"/>
    <w:bookmarkStart w:id="2522" w:name="_MON_1374514946"/>
    <w:bookmarkStart w:id="2523" w:name="_1148326148"/>
    <w:bookmarkEnd w:id="2512"/>
    <w:bookmarkEnd w:id="2513"/>
    <w:bookmarkEnd w:id="2514"/>
    <w:bookmarkEnd w:id="2515"/>
    <w:bookmarkEnd w:id="2516"/>
    <w:bookmarkEnd w:id="2517"/>
    <w:bookmarkEnd w:id="2518"/>
    <w:bookmarkEnd w:id="2519"/>
    <w:bookmarkEnd w:id="2520"/>
    <w:bookmarkEnd w:id="2521"/>
    <w:bookmarkEnd w:id="2522"/>
    <w:bookmarkStart w:id="2524" w:name="_MON_1374515281"/>
    <w:bookmarkEnd w:id="2524"/>
    <w:p w14:paraId="2EC4E271" w14:textId="77777777" w:rsidR="00F71022" w:rsidRPr="00BF0A93" w:rsidRDefault="008105ED">
      <w:pPr>
        <w:pStyle w:val="BodyText"/>
        <w:jc w:val="center"/>
      </w:pPr>
      <w:r w:rsidRPr="00BF0A93">
        <w:rPr>
          <w:noProof/>
        </w:rPr>
        <w:object w:dxaOrig="13455" w:dyaOrig="8415" w14:anchorId="16435150">
          <v:shape id="_x0000_i1079" type="#_x0000_t75" alt="" style="width:425.2pt;height:266.95pt;mso-width-percent:0;mso-height-percent:0;mso-width-percent:0;mso-height-percent:0" o:ole="" filled="t">
            <v:fill color2="black"/>
            <v:imagedata r:id="rId86" o:title=""/>
          </v:shape>
          <o:OLEObject Type="Embed" ProgID="Word.Picture.8" ShapeID="_x0000_i1079" DrawAspect="Content" ObjectID="_1646729193" r:id="rId87"/>
        </w:object>
      </w:r>
    </w:p>
    <w:p w14:paraId="522FD062" w14:textId="77777777" w:rsidR="00F71022" w:rsidRPr="00BF0A93" w:rsidRDefault="00F71022">
      <w:pPr>
        <w:pStyle w:val="FigureTitle"/>
      </w:pPr>
      <w:r w:rsidRPr="00BF0A93">
        <w:t>Figure 10.4.1-1: Sequence of encounters across care delivery organizations</w:t>
      </w:r>
    </w:p>
    <w:p w14:paraId="0F5A1672" w14:textId="77777777" w:rsidR="00F71022" w:rsidRPr="00BF0A93" w:rsidRDefault="00F71022">
      <w:pPr>
        <w:pStyle w:val="BodyText"/>
      </w:pPr>
      <w:r w:rsidRPr="00BF0A93">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BF0A93" w:rsidRDefault="00F71022" w:rsidP="00BC2927">
      <w:pPr>
        <w:pStyle w:val="ListNumber2"/>
        <w:numPr>
          <w:ilvl w:val="0"/>
          <w:numId w:val="62"/>
        </w:numPr>
      </w:pPr>
      <w:r w:rsidRPr="00BF0A93">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BF0A93" w:rsidRDefault="00F71022" w:rsidP="00BC2927">
      <w:pPr>
        <w:pStyle w:val="ListNumber2"/>
        <w:numPr>
          <w:ilvl w:val="0"/>
          <w:numId w:val="62"/>
        </w:numPr>
      </w:pPr>
      <w:r w:rsidRPr="00BF0A93">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BF0A93" w:rsidRDefault="00F71022" w:rsidP="00BC2927">
      <w:pPr>
        <w:pStyle w:val="ListNumber2"/>
        <w:numPr>
          <w:ilvl w:val="0"/>
          <w:numId w:val="62"/>
        </w:numPr>
      </w:pPr>
      <w:r w:rsidRPr="00BF0A93">
        <w:rPr>
          <w:szCs w:val="24"/>
        </w:rPr>
        <w:lastRenderedPageBreak/>
        <w:t>B</w:t>
      </w:r>
      <w:r w:rsidRPr="00BF0A93">
        <w:t xml:space="preserve">y grouping a Document Source with a Document Repository, an EHR-CR may leverage existing storage </w:t>
      </w:r>
      <w:r w:rsidRPr="00BF0A93">
        <w:rPr>
          <w:vanish/>
          <w:szCs w:val="24"/>
        </w:rPr>
        <w:t>to</w:t>
      </w:r>
      <w:r w:rsidRPr="00BF0A93">
        <w:t xml:space="preserve"> provide a unified access mechanism without needing to duplicate storage.</w:t>
      </w:r>
    </w:p>
    <w:p w14:paraId="5E9DE431" w14:textId="77777777" w:rsidR="00F71022" w:rsidRPr="00BF0A93" w:rsidRDefault="00F71022" w:rsidP="00BC2927">
      <w:pPr>
        <w:pStyle w:val="ListNumber2"/>
        <w:numPr>
          <w:ilvl w:val="0"/>
          <w:numId w:val="62"/>
        </w:numPr>
        <w:rPr>
          <w:rStyle w:val="BodyTextChar"/>
        </w:rPr>
      </w:pPr>
      <w:r w:rsidRPr="00BF0A93">
        <w:t>EHR-CRs as Document Sources and Consumers are responsible to map their local codes into the XDS Affinity Domain codes if necessary.</w:t>
      </w:r>
      <w:r w:rsidRPr="00BF0A93">
        <w:br/>
      </w:r>
    </w:p>
    <w:p w14:paraId="6A480A5C" w14:textId="77777777" w:rsidR="00F71022" w:rsidRPr="00BF0A93" w:rsidRDefault="00F71022">
      <w:r w:rsidRPr="00BF0A93">
        <w:t>The XDS Documents shared by the EHR-CR and tracked by the XDS Document Registry form a Longitudinal Record for the patients that received care among the EHR-CRs of the XDS Affinity Domain.</w:t>
      </w:r>
    </w:p>
    <w:bookmarkStart w:id="2525" w:name="_1154170095"/>
    <w:bookmarkEnd w:id="2525"/>
    <w:bookmarkStart w:id="2526" w:name="_MON_1374515523"/>
    <w:bookmarkEnd w:id="2526"/>
    <w:p w14:paraId="68C24E1A" w14:textId="77777777" w:rsidR="00F71022" w:rsidRPr="00BF0A93" w:rsidRDefault="008105ED">
      <w:pPr>
        <w:pStyle w:val="FigureTitle"/>
      </w:pPr>
      <w:r w:rsidRPr="00BF0A93">
        <w:rPr>
          <w:noProof/>
        </w:rPr>
        <w:object w:dxaOrig="6165" w:dyaOrig="4623" w14:anchorId="0A1ED069">
          <v:shape id="_x0000_i1078" type="#_x0000_t75" alt="" style="width:467.3pt;height:266.25pt;mso-width-percent:0;mso-height-percent:0;mso-width-percent:0;mso-height-percent:0" o:ole="" filled="t">
            <v:fill color2="black"/>
            <v:imagedata r:id="rId88" o:title="" croptop="8166f" cropbottom="8166f"/>
          </v:shape>
          <o:OLEObject Type="Embed" ProgID="PowerPoint.Show.8" ShapeID="_x0000_i1078" DrawAspect="Content" ObjectID="_1646729194" r:id="rId89"/>
        </w:object>
      </w:r>
      <w:r w:rsidR="00F71022" w:rsidRPr="00BF0A93">
        <w:t>Figure 10.4.1-2: Contributing and sharing to a patients’ longitudinal health record</w:t>
      </w:r>
    </w:p>
    <w:p w14:paraId="013B1DC1" w14:textId="77777777" w:rsidR="00F71022" w:rsidRPr="00BF0A93" w:rsidRDefault="00F71022" w:rsidP="004E7A3D">
      <w:pPr>
        <w:pStyle w:val="BodyText"/>
      </w:pPr>
      <w:r w:rsidRPr="00BF0A93">
        <w:t>This shared clinical record is called an EHR-LR in this Integration Profile.</w:t>
      </w:r>
    </w:p>
    <w:p w14:paraId="53F13494" w14:textId="77777777" w:rsidR="00F71022" w:rsidRPr="00D03BAD" w:rsidRDefault="00F71022" w:rsidP="00AB4C28">
      <w:pPr>
        <w:pStyle w:val="Heading3"/>
        <w:numPr>
          <w:ilvl w:val="2"/>
          <w:numId w:val="158"/>
        </w:numPr>
        <w:ind w:left="0" w:firstLine="0"/>
        <w:rPr>
          <w:bCs/>
          <w:noProof w:val="0"/>
        </w:rPr>
      </w:pPr>
      <w:bookmarkStart w:id="2527" w:name="_Toc430278745"/>
      <w:bookmarkStart w:id="2528" w:name="_Toc487039075"/>
      <w:bookmarkStart w:id="2529" w:name="_Toc488068176"/>
      <w:bookmarkStart w:id="2530" w:name="_Toc488068609"/>
      <w:bookmarkStart w:id="2531" w:name="_Toc488074936"/>
      <w:bookmarkStart w:id="2532" w:name="_Toc13752312"/>
      <w:bookmarkEnd w:id="2527"/>
      <w:r w:rsidRPr="00D03BAD">
        <w:rPr>
          <w:bCs/>
          <w:noProof w:val="0"/>
        </w:rPr>
        <w:t>XDS Document Concept</w:t>
      </w:r>
      <w:bookmarkEnd w:id="2528"/>
      <w:bookmarkEnd w:id="2529"/>
      <w:bookmarkEnd w:id="2530"/>
      <w:bookmarkEnd w:id="2531"/>
      <w:bookmarkEnd w:id="2532"/>
    </w:p>
    <w:p w14:paraId="677AE5D6" w14:textId="1EC48613" w:rsidR="00F71022" w:rsidRPr="00BF0A93" w:rsidRDefault="00F71022" w:rsidP="00AA50EB">
      <w:pPr>
        <w:pStyle w:val="BodyText"/>
        <w:rPr>
          <w:rStyle w:val="BodyTextCharChar"/>
          <w:rFonts w:ascii="Arial" w:hAnsi="Arial"/>
          <w:b/>
          <w:noProof w:val="0"/>
          <w:kern w:val="28"/>
        </w:rPr>
      </w:pPr>
      <w:r w:rsidRPr="00BF0A93">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BF0A93" w:rsidRDefault="00F71022" w:rsidP="00AA50EB">
      <w:pPr>
        <w:pStyle w:val="BodyText"/>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structure, content and encoding. IHE intends to define content-oriented Integration Profiles relying on such content standards to be used in conjunction with XDS.</w:t>
      </w:r>
    </w:p>
    <w:p w14:paraId="7B77EB34" w14:textId="745855A6" w:rsidR="00F71022" w:rsidRPr="00BF0A93" w:rsidRDefault="00F71022" w:rsidP="00AA50EB">
      <w:pPr>
        <w:pStyle w:val="BodyText"/>
      </w:pPr>
      <w:r w:rsidRPr="00BF0A93">
        <w:rPr>
          <w:rStyle w:val="BodyTextCharChar"/>
          <w:noProof w:val="0"/>
        </w:rPr>
        <w:lastRenderedPageBreak/>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BF0A93">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BF0A93" w:rsidRDefault="00F71022" w:rsidP="00AA50EB">
      <w:pPr>
        <w:pStyle w:val="BodyText"/>
        <w:rPr>
          <w:color w:val="000000"/>
          <w:szCs w:val="26"/>
        </w:rPr>
      </w:pPr>
      <w:r w:rsidRPr="00BF0A93">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BF0A93">
        <w:rPr>
          <w:color w:val="000000"/>
          <w:szCs w:val="26"/>
        </w:rPr>
        <w:t>See ITI TF-1: Appendix K for a more detailed discussion of the concept of XDS Document.</w:t>
      </w:r>
    </w:p>
    <w:p w14:paraId="53980CCC" w14:textId="77777777" w:rsidR="00F71022" w:rsidRPr="00BF0A93" w:rsidRDefault="00F71022" w:rsidP="005D5F3F">
      <w:pPr>
        <w:pStyle w:val="BodyText"/>
      </w:pPr>
      <w:r w:rsidRPr="00BF0A93">
        <w:t>XDS Documents are required to be globally uniquely identified. See ITI TF-2x: Appendix B for a definition of globally unique identifiers.</w:t>
      </w:r>
    </w:p>
    <w:p w14:paraId="0B2FC8ED" w14:textId="77777777" w:rsidR="00F71022" w:rsidRPr="00D03BAD" w:rsidRDefault="00F71022" w:rsidP="00AB4C28">
      <w:pPr>
        <w:pStyle w:val="Heading3"/>
        <w:numPr>
          <w:ilvl w:val="2"/>
          <w:numId w:val="158"/>
        </w:numPr>
        <w:ind w:left="0" w:firstLine="0"/>
        <w:rPr>
          <w:bCs/>
          <w:noProof w:val="0"/>
        </w:rPr>
      </w:pPr>
      <w:bookmarkStart w:id="2533" w:name="_Toc487039076"/>
      <w:bookmarkStart w:id="2534" w:name="_Toc488068177"/>
      <w:bookmarkStart w:id="2535" w:name="_Toc488068610"/>
      <w:bookmarkStart w:id="2536" w:name="_Toc488074937"/>
      <w:bookmarkStart w:id="2537" w:name="_Toc13752313"/>
      <w:r w:rsidRPr="00D03BAD">
        <w:rPr>
          <w:bCs/>
          <w:noProof w:val="0"/>
        </w:rPr>
        <w:t>Submission Request</w:t>
      </w:r>
      <w:bookmarkEnd w:id="2533"/>
      <w:bookmarkEnd w:id="2534"/>
      <w:bookmarkEnd w:id="2535"/>
      <w:bookmarkEnd w:id="2536"/>
      <w:bookmarkEnd w:id="2537"/>
    </w:p>
    <w:p w14:paraId="433BE545" w14:textId="77777777" w:rsidR="00F71022" w:rsidRPr="00BF0A93" w:rsidRDefault="00F71022">
      <w:pPr>
        <w:pStyle w:val="BodyText"/>
      </w:pPr>
      <w:r w:rsidRPr="00BF0A93">
        <w:t>An XDS Submission Request is a means to share XDS Documents. It may be conveyed:</w:t>
      </w:r>
    </w:p>
    <w:p w14:paraId="6BD7523E" w14:textId="63FCF11E" w:rsidR="00F71022" w:rsidRPr="00BF0A93" w:rsidRDefault="00F71022" w:rsidP="00BC2927">
      <w:pPr>
        <w:pStyle w:val="ListBullet2"/>
        <w:numPr>
          <w:ilvl w:val="0"/>
          <w:numId w:val="53"/>
        </w:numPr>
      </w:pPr>
      <w:r w:rsidRPr="00BF0A93">
        <w:t xml:space="preserve">by a Document Source in a </w:t>
      </w:r>
      <w:r w:rsidRPr="00BF0A93">
        <w:rPr>
          <w:iCs/>
        </w:rPr>
        <w:t>Provide and Register Document Set</w:t>
      </w:r>
      <w:r w:rsidR="008276BF" w:rsidRPr="00BF0A93">
        <w:rPr>
          <w:iCs/>
        </w:rPr>
        <w:t>-</w:t>
      </w:r>
      <w:r w:rsidRPr="00BF0A93">
        <w:rPr>
          <w:iCs/>
        </w:rPr>
        <w:t>b [ITI-41]</w:t>
      </w:r>
      <w:r w:rsidRPr="00BF0A93">
        <w:rPr>
          <w:i/>
          <w:iCs/>
        </w:rPr>
        <w:t xml:space="preserve"> </w:t>
      </w:r>
      <w:r w:rsidR="00216A01" w:rsidRPr="00BF0A93">
        <w:rPr>
          <w:iCs/>
        </w:rPr>
        <w:t>t</w:t>
      </w:r>
      <w:r w:rsidRPr="00BF0A93">
        <w:rPr>
          <w:iCs/>
        </w:rPr>
        <w:t>ransaction</w:t>
      </w:r>
      <w:r w:rsidRPr="00BF0A93">
        <w:t xml:space="preserve"> to the Document Repository Actor, or</w:t>
      </w:r>
    </w:p>
    <w:p w14:paraId="3E7B0DFC" w14:textId="79BAECDA" w:rsidR="00F71022" w:rsidRPr="00BF0A93" w:rsidRDefault="00F71022" w:rsidP="00BC2927">
      <w:pPr>
        <w:pStyle w:val="ListBullet2"/>
        <w:numPr>
          <w:ilvl w:val="0"/>
          <w:numId w:val="53"/>
        </w:numPr>
      </w:pPr>
      <w:r w:rsidRPr="00BF0A93">
        <w:t xml:space="preserve">by a Document Repository in a </w:t>
      </w:r>
      <w:r w:rsidRPr="00BF0A93">
        <w:rPr>
          <w:iCs/>
        </w:rPr>
        <w:t>Register Document Set [ITI-42] transaction</w:t>
      </w:r>
      <w:r w:rsidRPr="00BF0A93">
        <w:t xml:space="preserve"> to the Document Registry Actor</w:t>
      </w:r>
    </w:p>
    <w:p w14:paraId="11D440F6" w14:textId="77777777" w:rsidR="00F71022" w:rsidRPr="00BF0A93" w:rsidRDefault="00F71022">
      <w:pPr>
        <w:pStyle w:val="BodyText"/>
      </w:pPr>
      <w:r w:rsidRPr="00BF0A93">
        <w:t>An XDS Submission Request contains elements of information that will ensure the proper registration of XDS Documents. These are:</w:t>
      </w:r>
    </w:p>
    <w:p w14:paraId="16CCCAA0" w14:textId="77777777" w:rsidR="00F71022" w:rsidRPr="00BF0A93" w:rsidRDefault="00F71022" w:rsidP="00BC2927">
      <w:pPr>
        <w:pStyle w:val="ListNumber2"/>
        <w:numPr>
          <w:ilvl w:val="0"/>
          <w:numId w:val="63"/>
        </w:numPr>
      </w:pPr>
      <w:r w:rsidRPr="00BF0A93">
        <w:t>Metadata to be placed in Document Entries for new XDS Documents being submitted,</w:t>
      </w:r>
    </w:p>
    <w:p w14:paraId="49862AE0" w14:textId="77777777" w:rsidR="00F71022" w:rsidRPr="00BF0A93" w:rsidRDefault="00F71022" w:rsidP="00BC2927">
      <w:pPr>
        <w:pStyle w:val="ListNumber2"/>
        <w:numPr>
          <w:ilvl w:val="0"/>
          <w:numId w:val="63"/>
        </w:numPr>
      </w:pPr>
      <w:r w:rsidRPr="00BF0A93">
        <w:t>A Submission Set that includes the list of all new XDS Documents and Folders being submitted and optionally a list of previously submitted XDS Documents,</w:t>
      </w:r>
    </w:p>
    <w:p w14:paraId="3B27A98B" w14:textId="77777777" w:rsidR="00F71022" w:rsidRPr="00BF0A93" w:rsidRDefault="00F71022" w:rsidP="00BC2927">
      <w:pPr>
        <w:pStyle w:val="ListNumber2"/>
        <w:numPr>
          <w:ilvl w:val="0"/>
          <w:numId w:val="63"/>
        </w:numPr>
      </w:pPr>
      <w:r w:rsidRPr="00BF0A93">
        <w:t>If desired, Folders to be created with the list of included XDS Documents (new document being submitted as well as previously submitted),</w:t>
      </w:r>
    </w:p>
    <w:p w14:paraId="7BA00EFC" w14:textId="77777777" w:rsidR="00F71022" w:rsidRPr="00BF0A93" w:rsidRDefault="00F71022" w:rsidP="00BC2927">
      <w:pPr>
        <w:pStyle w:val="ListNumber2"/>
        <w:numPr>
          <w:ilvl w:val="0"/>
          <w:numId w:val="63"/>
        </w:numPr>
      </w:pPr>
      <w:r w:rsidRPr="00BF0A93">
        <w:t>If desired, addition to previously created Folders of lists of XDS Documents (new document being submitted as well as previously submitted), and</w:t>
      </w:r>
    </w:p>
    <w:p w14:paraId="466BE36A" w14:textId="77777777" w:rsidR="00F71022" w:rsidRPr="00BF0A93" w:rsidRDefault="00F71022" w:rsidP="00BC2927">
      <w:pPr>
        <w:pStyle w:val="ListNumber2"/>
        <w:numPr>
          <w:ilvl w:val="0"/>
          <w:numId w:val="63"/>
        </w:numPr>
      </w:pPr>
      <w:r w:rsidRPr="00BF0A93">
        <w:t>Zero or more XDS Document octet streams for the new XDS Documents being submitted.</w:t>
      </w:r>
    </w:p>
    <w:p w14:paraId="34003BBD" w14:textId="77777777" w:rsidR="00F71022" w:rsidRPr="00BF0A93" w:rsidRDefault="00F71022">
      <w:pPr>
        <w:pStyle w:val="BodyText"/>
      </w:pPr>
      <w:r w:rsidRPr="00BF0A93">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D03BAD" w:rsidRDefault="00F71022" w:rsidP="00AB4C28">
      <w:pPr>
        <w:pStyle w:val="Heading3"/>
        <w:numPr>
          <w:ilvl w:val="2"/>
          <w:numId w:val="158"/>
        </w:numPr>
        <w:ind w:left="0" w:firstLine="0"/>
        <w:rPr>
          <w:bCs/>
          <w:noProof w:val="0"/>
        </w:rPr>
      </w:pPr>
      <w:bookmarkStart w:id="2538" w:name="_Toc487039077"/>
      <w:bookmarkStart w:id="2539" w:name="_Toc488068178"/>
      <w:bookmarkStart w:id="2540" w:name="_Toc488068611"/>
      <w:bookmarkStart w:id="2541" w:name="_Toc488074938"/>
      <w:bookmarkStart w:id="2542" w:name="_Toc13752314"/>
      <w:r w:rsidRPr="00D03BAD">
        <w:rPr>
          <w:bCs/>
          <w:noProof w:val="0"/>
        </w:rPr>
        <w:lastRenderedPageBreak/>
        <w:t>Submission Set Concept</w:t>
      </w:r>
      <w:bookmarkEnd w:id="2538"/>
      <w:bookmarkEnd w:id="2539"/>
      <w:bookmarkEnd w:id="2540"/>
      <w:bookmarkEnd w:id="2541"/>
      <w:bookmarkEnd w:id="2542"/>
    </w:p>
    <w:p w14:paraId="1B1AE682" w14:textId="77777777" w:rsidR="00F71022" w:rsidRPr="00BF0A93" w:rsidRDefault="00F71022">
      <w:pPr>
        <w:pStyle w:val="BodyText"/>
      </w:pPr>
      <w:r w:rsidRPr="00BF0A93">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BF0A93" w:rsidRDefault="00F71022">
      <w:pPr>
        <w:pStyle w:val="BodyText"/>
      </w:pPr>
      <w:r w:rsidRPr="00BF0A93">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BF0A93" w:rsidRDefault="00F71022">
      <w:pPr>
        <w:pStyle w:val="BodyText"/>
      </w:pPr>
      <w:r w:rsidRPr="00BF0A93">
        <w:t>The Document Registry may be queried to find all documents registered in the same XDS Submission Set.</w:t>
      </w:r>
    </w:p>
    <w:p w14:paraId="537C1FFF" w14:textId="77777777" w:rsidR="00F71022" w:rsidRPr="00BF0A93" w:rsidRDefault="00F71022">
      <w:pPr>
        <w:pStyle w:val="BodyText"/>
      </w:pPr>
      <w:r w:rsidRPr="00BF0A93">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BF0A93" w:rsidRDefault="00F71022">
      <w:pPr>
        <w:pStyle w:val="BodyText"/>
      </w:pPr>
      <w:r w:rsidRPr="00BF0A93">
        <w:t>XDS provides complete flexibility to EHR-CRs to relate Documents and Submission Sets to an encounter, a visit, an episode of care, or various workflow processes within EHR-CRs.</w:t>
      </w:r>
    </w:p>
    <w:p w14:paraId="6071CBDB" w14:textId="77777777" w:rsidR="00F71022" w:rsidRPr="00D03BAD" w:rsidRDefault="00F71022" w:rsidP="00AB4C28">
      <w:pPr>
        <w:pStyle w:val="Heading3"/>
        <w:numPr>
          <w:ilvl w:val="2"/>
          <w:numId w:val="158"/>
        </w:numPr>
        <w:ind w:left="0" w:firstLine="0"/>
        <w:rPr>
          <w:bCs/>
          <w:noProof w:val="0"/>
        </w:rPr>
      </w:pPr>
      <w:bookmarkStart w:id="2543" w:name="_Toc487039078"/>
      <w:bookmarkStart w:id="2544" w:name="_Toc488068179"/>
      <w:bookmarkStart w:id="2545" w:name="_Toc488068612"/>
      <w:bookmarkStart w:id="2546" w:name="_Toc488074939"/>
      <w:bookmarkStart w:id="2547" w:name="_Toc13752315"/>
      <w:r w:rsidRPr="00D03BAD">
        <w:rPr>
          <w:bCs/>
          <w:noProof w:val="0"/>
        </w:rPr>
        <w:t>Concept of Folder</w:t>
      </w:r>
      <w:bookmarkEnd w:id="2543"/>
      <w:bookmarkEnd w:id="2544"/>
      <w:bookmarkEnd w:id="2545"/>
      <w:bookmarkEnd w:id="2546"/>
      <w:bookmarkEnd w:id="2547"/>
    </w:p>
    <w:p w14:paraId="08A66ADA" w14:textId="77777777" w:rsidR="00F71022" w:rsidRPr="00BF0A93" w:rsidRDefault="00F71022">
      <w:pPr>
        <w:pStyle w:val="BodyText"/>
      </w:pPr>
      <w:r w:rsidRPr="00BF0A93">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BF0A93" w:rsidRDefault="00F71022" w:rsidP="00BC2927">
      <w:pPr>
        <w:pStyle w:val="ListNumber2"/>
        <w:numPr>
          <w:ilvl w:val="0"/>
          <w:numId w:val="64"/>
        </w:numPr>
      </w:pPr>
      <w:r w:rsidRPr="00BF0A93">
        <w:t>A Folder groups a set of XDS Documents related to the care of a single patient,</w:t>
      </w:r>
    </w:p>
    <w:p w14:paraId="72CBE04D" w14:textId="77777777" w:rsidR="00F71022" w:rsidRPr="00BF0A93" w:rsidRDefault="00F71022" w:rsidP="00BC2927">
      <w:pPr>
        <w:pStyle w:val="ListNumber2"/>
        <w:numPr>
          <w:ilvl w:val="0"/>
          <w:numId w:val="64"/>
        </w:numPr>
      </w:pPr>
      <w:r w:rsidRPr="00BF0A93">
        <w:t>One or more Document Source Actors may submit documents in a given Folder,</w:t>
      </w:r>
    </w:p>
    <w:p w14:paraId="1268E0E3" w14:textId="77777777" w:rsidR="00F71022" w:rsidRPr="00BF0A93" w:rsidRDefault="00F71022" w:rsidP="00BC2927">
      <w:pPr>
        <w:pStyle w:val="ListNumber2"/>
        <w:numPr>
          <w:ilvl w:val="0"/>
          <w:numId w:val="64"/>
        </w:numPr>
      </w:pPr>
      <w:r w:rsidRPr="00BF0A93">
        <w:t>A Folder may be created by a Document Source,</w:t>
      </w:r>
    </w:p>
    <w:p w14:paraId="5C882221" w14:textId="77777777" w:rsidR="00F71022" w:rsidRPr="00BF0A93" w:rsidRDefault="00F71022" w:rsidP="00BC2927">
      <w:pPr>
        <w:pStyle w:val="ListNumber2"/>
        <w:numPr>
          <w:ilvl w:val="0"/>
          <w:numId w:val="64"/>
        </w:numPr>
      </w:pPr>
      <w:r w:rsidRPr="00BF0A93">
        <w:t>The content of a Folder is qualified by a list of codes/meaning,</w:t>
      </w:r>
    </w:p>
    <w:p w14:paraId="6D9238A2" w14:textId="77777777" w:rsidR="00F71022" w:rsidRPr="00BF0A93" w:rsidRDefault="00F71022" w:rsidP="00BC2927">
      <w:pPr>
        <w:pStyle w:val="ListNumber2"/>
        <w:numPr>
          <w:ilvl w:val="0"/>
          <w:numId w:val="64"/>
        </w:numPr>
      </w:pPr>
      <w:r w:rsidRPr="00BF0A93">
        <w:t>Document Source Actors may find existing Folders by querying the Document Registry or by means outside the scope of XDS (e.g., Cross-enterprise workflow, such ePrescription, eReferral, etc.),</w:t>
      </w:r>
    </w:p>
    <w:p w14:paraId="1D93873B" w14:textId="77777777" w:rsidR="00F71022" w:rsidRPr="00BF0A93" w:rsidRDefault="00F71022" w:rsidP="00BC2927">
      <w:pPr>
        <w:pStyle w:val="ListNumber2"/>
        <w:numPr>
          <w:ilvl w:val="0"/>
          <w:numId w:val="64"/>
        </w:numPr>
      </w:pPr>
      <w:r w:rsidRPr="00BF0A93">
        <w:t>Once created a Folder is permanently known by the Document Registry,</w:t>
      </w:r>
    </w:p>
    <w:p w14:paraId="3FB796F5" w14:textId="77777777" w:rsidR="00F71022" w:rsidRPr="00BF0A93" w:rsidRDefault="00F71022" w:rsidP="00BC2927">
      <w:pPr>
        <w:pStyle w:val="ListNumber2"/>
        <w:numPr>
          <w:ilvl w:val="0"/>
          <w:numId w:val="64"/>
        </w:numPr>
      </w:pPr>
      <w:r w:rsidRPr="00BF0A93">
        <w:t>Placing previously existing Documents in Folders is recorded by the updating Submission Set,</w:t>
      </w:r>
    </w:p>
    <w:p w14:paraId="01271B83" w14:textId="77777777" w:rsidR="00F71022" w:rsidRPr="00BF0A93" w:rsidRDefault="00F71022" w:rsidP="00BC2927">
      <w:pPr>
        <w:pStyle w:val="ListNumber2"/>
        <w:numPr>
          <w:ilvl w:val="0"/>
          <w:numId w:val="64"/>
        </w:numPr>
      </w:pPr>
      <w:r w:rsidRPr="00BF0A93">
        <w:t>Folders in XDS may not be nested,</w:t>
      </w:r>
    </w:p>
    <w:p w14:paraId="54571049" w14:textId="77777777" w:rsidR="00F71022" w:rsidRPr="00BF0A93" w:rsidRDefault="00F71022" w:rsidP="00BC2927">
      <w:pPr>
        <w:pStyle w:val="ListNumber2"/>
        <w:numPr>
          <w:ilvl w:val="0"/>
          <w:numId w:val="64"/>
        </w:numPr>
      </w:pPr>
      <w:r w:rsidRPr="00BF0A93">
        <w:t>The same documents can appear in more than one Folder, and</w:t>
      </w:r>
    </w:p>
    <w:p w14:paraId="2B1893FE" w14:textId="77777777" w:rsidR="00F71022" w:rsidRPr="00BF0A93" w:rsidRDefault="00F71022" w:rsidP="00BC2927">
      <w:pPr>
        <w:pStyle w:val="ListNumber2"/>
        <w:numPr>
          <w:ilvl w:val="0"/>
          <w:numId w:val="64"/>
        </w:numPr>
      </w:pPr>
      <w:r w:rsidRPr="00BF0A93">
        <w:t>Folders have a globally unique identifier.</w:t>
      </w:r>
    </w:p>
    <w:p w14:paraId="68F2438C" w14:textId="77777777" w:rsidR="00F71022" w:rsidRPr="00D03BAD" w:rsidRDefault="00F71022" w:rsidP="00AB4C28">
      <w:pPr>
        <w:pStyle w:val="Heading3"/>
        <w:numPr>
          <w:ilvl w:val="2"/>
          <w:numId w:val="158"/>
        </w:numPr>
        <w:ind w:left="0" w:firstLine="0"/>
        <w:rPr>
          <w:bCs/>
          <w:noProof w:val="0"/>
        </w:rPr>
      </w:pPr>
      <w:bookmarkStart w:id="2548" w:name="_Toc487039079"/>
      <w:bookmarkStart w:id="2549" w:name="_Toc488068180"/>
      <w:bookmarkStart w:id="2550" w:name="_Toc488068613"/>
      <w:bookmarkStart w:id="2551" w:name="_Toc488074940"/>
      <w:bookmarkStart w:id="2552" w:name="_Toc13752316"/>
      <w:r w:rsidRPr="00D03BAD">
        <w:rPr>
          <w:bCs/>
          <w:noProof w:val="0"/>
        </w:rPr>
        <w:lastRenderedPageBreak/>
        <w:t>Example of use of Submission Request, Submission Set and Folder</w:t>
      </w:r>
      <w:bookmarkEnd w:id="2548"/>
      <w:bookmarkEnd w:id="2549"/>
      <w:bookmarkEnd w:id="2550"/>
      <w:bookmarkEnd w:id="2551"/>
      <w:bookmarkEnd w:id="2552"/>
    </w:p>
    <w:p w14:paraId="31164E9E" w14:textId="77777777" w:rsidR="00F71022" w:rsidRPr="00BF0A93" w:rsidRDefault="00F71022">
      <w:pPr>
        <w:pStyle w:val="BodyText"/>
      </w:pPr>
      <w:r w:rsidRPr="00BF0A93">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2553" w:name="_1148560351"/>
    <w:bookmarkStart w:id="2554" w:name="_1152556605"/>
    <w:bookmarkStart w:id="2555" w:name="_1152556652"/>
    <w:bookmarkStart w:id="2556" w:name="_1148560321"/>
    <w:bookmarkEnd w:id="2553"/>
    <w:bookmarkEnd w:id="2554"/>
    <w:bookmarkEnd w:id="2555"/>
    <w:p w14:paraId="3FD2C76F" w14:textId="77777777" w:rsidR="00F71022" w:rsidRPr="00BF0A93" w:rsidRDefault="008105ED">
      <w:pPr>
        <w:pStyle w:val="BodyText"/>
        <w:jc w:val="center"/>
      </w:pPr>
      <w:r w:rsidRPr="00BF0A93">
        <w:rPr>
          <w:noProof/>
        </w:rPr>
        <w:object w:dxaOrig="7482" w:dyaOrig="5613" w14:anchorId="246F7508">
          <v:shape id="_x0000_i1077" type="#_x0000_t75" alt="" style="width:351.15pt;height:266.25pt;mso-width-percent:0;mso-height-percent:0;mso-width-percent:0;mso-height-percent:0" o:ole="" filled="t">
            <v:fill color2="black"/>
            <v:imagedata r:id="rId90" o:title=""/>
          </v:shape>
          <o:OLEObject Type="Embed" ProgID="PowerPoint.Show.8" ShapeID="_x0000_i1077" DrawAspect="Content" ObjectID="_1646729195" r:id="rId91"/>
        </w:object>
      </w:r>
    </w:p>
    <w:bookmarkStart w:id="2557" w:name="_1152556776"/>
    <w:bookmarkEnd w:id="2557"/>
    <w:p w14:paraId="1439C478" w14:textId="77777777" w:rsidR="00F71022" w:rsidRPr="00BF0A93" w:rsidRDefault="008105ED">
      <w:pPr>
        <w:pStyle w:val="BodyText"/>
        <w:jc w:val="center"/>
      </w:pPr>
      <w:r w:rsidRPr="00BF0A93">
        <w:rPr>
          <w:noProof/>
        </w:rPr>
        <w:object w:dxaOrig="7200" w:dyaOrig="5400" w14:anchorId="3A15C8C5">
          <v:shape id="_x0000_i1076" type="#_x0000_t75" alt="" style="width:5in;height:266.25pt;mso-width-percent:0;mso-height-percent:0;mso-width-percent:0;mso-height-percent:0" o:ole="" filled="t">
            <v:fill color2="black"/>
            <v:imagedata r:id="rId92" o:title=""/>
          </v:shape>
          <o:OLEObject Type="Embed" ProgID="PowerPoint.Show.8" ShapeID="_x0000_i1076" DrawAspect="Content" ObjectID="_1646729196" r:id="rId93"/>
        </w:object>
      </w:r>
    </w:p>
    <w:p w14:paraId="0732EC97" w14:textId="77777777" w:rsidR="00F71022" w:rsidRPr="00BF0A93" w:rsidRDefault="00F71022">
      <w:pPr>
        <w:pStyle w:val="FigureTitle"/>
      </w:pPr>
      <w:r w:rsidRPr="00BF0A93">
        <w:t>Figure 10.4.6-1: Example of a submission flow to an XDS Registry</w:t>
      </w:r>
    </w:p>
    <w:p w14:paraId="07C9A820" w14:textId="77777777" w:rsidR="00F71022" w:rsidRPr="00BF0A93" w:rsidRDefault="00F71022" w:rsidP="004E7A3D">
      <w:pPr>
        <w:pStyle w:val="BodyText"/>
      </w:pPr>
      <w:r w:rsidRPr="00BF0A93">
        <w:t>From the above example, the contents of a Submission Set are shown by the figure below. The Document Entries associated with the Submission Set are logical part of the Submission Set.</w:t>
      </w:r>
    </w:p>
    <w:p w14:paraId="5E4384B4" w14:textId="77777777" w:rsidR="00F71022" w:rsidRPr="00BF0A93" w:rsidRDefault="00F71022" w:rsidP="004E7A3D">
      <w:pPr>
        <w:pStyle w:val="BodyText"/>
      </w:pPr>
    </w:p>
    <w:bookmarkStart w:id="2558" w:name="_1152556861"/>
    <w:bookmarkStart w:id="2559" w:name="_1148560810"/>
    <w:bookmarkEnd w:id="2558"/>
    <w:p w14:paraId="5F46C641" w14:textId="77777777" w:rsidR="00F71022" w:rsidRPr="00BF0A93" w:rsidRDefault="008105ED">
      <w:pPr>
        <w:pStyle w:val="BodyText"/>
        <w:jc w:val="center"/>
      </w:pPr>
      <w:r w:rsidRPr="00BF0A93">
        <w:rPr>
          <w:noProof/>
        </w:rPr>
        <w:object w:dxaOrig="1768" w:dyaOrig="1325" w14:anchorId="4CACBDB2">
          <v:shape id="_x0000_i1075" type="#_x0000_t75" alt="" style="width:5in;height:201.75pt;mso-width-percent:0;mso-height-percent:0;mso-width-percent:0;mso-height-percent:0" o:ole="" filled="t">
            <v:fill color2="black"/>
            <v:imagedata r:id="rId94" o:title=""/>
          </v:shape>
          <o:OLEObject Type="Embed" ProgID="PowerPoint.Show.8" ShapeID="_x0000_i1075" DrawAspect="Content" ObjectID="_1646729197" r:id="rId95"/>
        </w:object>
      </w:r>
    </w:p>
    <w:p w14:paraId="393095CA" w14:textId="77777777" w:rsidR="00F71022" w:rsidRPr="00BF0A93" w:rsidRDefault="00F71022">
      <w:pPr>
        <w:pStyle w:val="FigureTitle"/>
      </w:pPr>
      <w:r w:rsidRPr="00BF0A93">
        <w:t>Figure 10.4.6-2: The logical content of a Submission Set</w:t>
      </w:r>
    </w:p>
    <w:p w14:paraId="17EF289F" w14:textId="77777777" w:rsidR="00F71022" w:rsidRPr="00D03BAD" w:rsidRDefault="00F71022" w:rsidP="00AB4C28">
      <w:pPr>
        <w:pStyle w:val="Heading3"/>
        <w:numPr>
          <w:ilvl w:val="2"/>
          <w:numId w:val="158"/>
        </w:numPr>
        <w:ind w:left="0" w:firstLine="0"/>
        <w:rPr>
          <w:bCs/>
          <w:noProof w:val="0"/>
        </w:rPr>
      </w:pPr>
      <w:bookmarkStart w:id="2560" w:name="_Toc487039080"/>
      <w:bookmarkStart w:id="2561" w:name="_Toc488068181"/>
      <w:bookmarkStart w:id="2562" w:name="_Toc488068614"/>
      <w:bookmarkStart w:id="2563" w:name="_Toc488074941"/>
      <w:bookmarkStart w:id="2564" w:name="_Toc13752317"/>
      <w:r w:rsidRPr="00D03BAD">
        <w:rPr>
          <w:bCs/>
          <w:noProof w:val="0"/>
        </w:rPr>
        <w:lastRenderedPageBreak/>
        <w:t>XDS Registry Data Model and Attributes</w:t>
      </w:r>
      <w:bookmarkEnd w:id="2560"/>
      <w:bookmarkEnd w:id="2561"/>
      <w:bookmarkEnd w:id="2562"/>
      <w:bookmarkEnd w:id="2563"/>
      <w:bookmarkEnd w:id="2564"/>
    </w:p>
    <w:p w14:paraId="4CF6251E" w14:textId="77777777" w:rsidR="00F71022" w:rsidRPr="00BF0A93" w:rsidRDefault="00F71022">
      <w:pPr>
        <w:pStyle w:val="BodyText"/>
      </w:pPr>
      <w:r w:rsidRPr="00BF0A93">
        <w:t>The XDS Integration Profile provides a means to place documents in a repository chosen by the Document Source, and also to place information about this document (or metadata) in an entry of the Document Registry that manages the XDS Affinity Domain.</w:t>
      </w:r>
    </w:p>
    <w:p w14:paraId="19FAC312" w14:textId="77777777" w:rsidR="00F71022" w:rsidRPr="00BF0A93" w:rsidRDefault="00F71022">
      <w:pPr>
        <w:pStyle w:val="BodyText"/>
      </w:pPr>
      <w:r w:rsidRPr="00BF0A93">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BF0A93" w:rsidRDefault="00F71022">
      <w:pPr>
        <w:pStyle w:val="BodyText"/>
      </w:pPr>
      <w:r w:rsidRPr="00BF0A93">
        <w:t>This section addresses the high-level data model in which the metadata is registered and against which queries of the XDS Document Registry are performed. Then it presents the specific attributes that may be registered and used to filter the document entries of the registry.</w:t>
      </w:r>
    </w:p>
    <w:p w14:paraId="4135AB00" w14:textId="77777777" w:rsidR="00F71022" w:rsidRPr="00BF0A93" w:rsidRDefault="00F71022" w:rsidP="00CE43D1">
      <w:pPr>
        <w:pStyle w:val="Heading4"/>
        <w:numPr>
          <w:ilvl w:val="3"/>
          <w:numId w:val="150"/>
        </w:numPr>
        <w:rPr>
          <w:noProof w:val="0"/>
        </w:rPr>
      </w:pPr>
      <w:r w:rsidRPr="00BF0A93">
        <w:rPr>
          <w:noProof w:val="0"/>
        </w:rPr>
        <w:t>XDS Document Registry Data Model</w:t>
      </w:r>
    </w:p>
    <w:p w14:paraId="42EDF23F" w14:textId="77777777" w:rsidR="00F71022" w:rsidRPr="00BF0A93" w:rsidRDefault="00F71022">
      <w:pPr>
        <w:pStyle w:val="BodyText"/>
      </w:pPr>
      <w:r w:rsidRPr="00BF0A93">
        <w:t>The following entities are used in the XDS Document Registry Data Model:</w:t>
      </w:r>
    </w:p>
    <w:p w14:paraId="3D732D29" w14:textId="2A6B036D" w:rsidR="00F71022" w:rsidRPr="00BF0A93" w:rsidRDefault="00F71022">
      <w:pPr>
        <w:pStyle w:val="BodyText"/>
      </w:pPr>
      <w:r w:rsidRPr="00BF0A93">
        <w:rPr>
          <w:b/>
          <w:bCs/>
        </w:rPr>
        <w:t>XDS Stable Document Entry</w:t>
      </w:r>
      <w:r w:rsidRPr="00BF0A93">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BF0A93" w:rsidRDefault="00F71022">
      <w:pPr>
        <w:pStyle w:val="BodyText"/>
      </w:pPr>
      <w:r w:rsidRPr="00BF0A93">
        <w:rPr>
          <w:b/>
        </w:rPr>
        <w:t>XDS On-Demand Document Entry</w:t>
      </w:r>
      <w:r w:rsidRPr="00BF0A93">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BF0A93" w:rsidRDefault="00F71022">
      <w:pPr>
        <w:pStyle w:val="BodyText"/>
      </w:pPr>
      <w:r w:rsidRPr="00BF0A93">
        <w:rPr>
          <w:b/>
        </w:rPr>
        <w:t>XDS Document Entry</w:t>
      </w:r>
      <w:r w:rsidRPr="00BF0A93">
        <w:t>: Refers generically to both XDS Stable Document Entry and XDS On-Demand Document Entry. See Section 10.4.13 for more details about the use of both kinds of XDS Document Entries.</w:t>
      </w:r>
    </w:p>
    <w:p w14:paraId="6AD0EEC0" w14:textId="54CE954A" w:rsidR="00F71022" w:rsidRPr="00BF0A93" w:rsidRDefault="00F71022">
      <w:pPr>
        <w:pStyle w:val="BodyText"/>
      </w:pPr>
      <w:r w:rsidRPr="00BF0A93">
        <w:rPr>
          <w:b/>
          <w:bCs/>
        </w:rPr>
        <w:t>XDS Document:</w:t>
      </w:r>
      <w:r w:rsidRPr="00BF0A93">
        <w:t xml:space="preserve"> A stream of bytes stored in a Document Repository and pointed to by an XDS Document Entry.</w:t>
      </w:r>
    </w:p>
    <w:p w14:paraId="6C643847" w14:textId="77777777" w:rsidR="00F71022" w:rsidRPr="00BF0A93" w:rsidRDefault="00F71022">
      <w:pPr>
        <w:pStyle w:val="BodyText"/>
      </w:pPr>
      <w:r w:rsidRPr="00BF0A93">
        <w:rPr>
          <w:b/>
          <w:bCs/>
        </w:rPr>
        <w:t xml:space="preserve">XDS Folder: </w:t>
      </w:r>
      <w:r w:rsidRPr="00BF0A93">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BF0A93" w:rsidRDefault="00F71022">
      <w:pPr>
        <w:pStyle w:val="BodyText"/>
      </w:pPr>
      <w:r w:rsidRPr="00BF0A93">
        <w:rPr>
          <w:b/>
          <w:bCs/>
        </w:rPr>
        <w:t>XDS Submission Set:</w:t>
      </w:r>
      <w:r w:rsidRPr="00BF0A93">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BF0A93" w:rsidRDefault="00F71022" w:rsidP="004E7A3D">
      <w:pPr>
        <w:pStyle w:val="BodyText"/>
      </w:pPr>
      <w:r w:rsidRPr="00BF0A93">
        <w:rPr>
          <w:b/>
          <w:bCs/>
        </w:rPr>
        <w:lastRenderedPageBreak/>
        <w:t>XDS Submission Request:</w:t>
      </w:r>
      <w:r w:rsidRPr="00BF0A93">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BF0A93" w:rsidRDefault="00F71022" w:rsidP="004E7A3D">
      <w:pPr>
        <w:pStyle w:val="BodyText"/>
      </w:pPr>
    </w:p>
    <w:bookmarkStart w:id="2565" w:name="_1146318175"/>
    <w:bookmarkStart w:id="2566" w:name="_1146318850"/>
    <w:bookmarkStart w:id="2567" w:name="_1146318888"/>
    <w:bookmarkStart w:id="2568" w:name="_1146318928"/>
    <w:bookmarkStart w:id="2569" w:name="_1146634682"/>
    <w:bookmarkStart w:id="2570" w:name="_1147009805"/>
    <w:bookmarkStart w:id="2571" w:name="_1147238180"/>
    <w:bookmarkStart w:id="2572" w:name="_1147241652"/>
    <w:bookmarkStart w:id="2573" w:name="_1147241824"/>
    <w:bookmarkStart w:id="2574" w:name="_1147241963"/>
    <w:bookmarkStart w:id="2575" w:name="_1147327103"/>
    <w:bookmarkStart w:id="2576" w:name="_1147632357"/>
    <w:bookmarkStart w:id="2577" w:name="_1147703318"/>
    <w:bookmarkStart w:id="2578" w:name="_1148017439"/>
    <w:bookmarkStart w:id="2579" w:name="_1148018247"/>
    <w:bookmarkStart w:id="2580" w:name="_1148207687"/>
    <w:bookmarkStart w:id="2581" w:name="_1148303636"/>
    <w:bookmarkStart w:id="2582" w:name="_1148308285"/>
    <w:bookmarkStart w:id="2583" w:name="_1148640826"/>
    <w:bookmarkStart w:id="2584" w:name="_1152557068"/>
    <w:bookmarkStart w:id="2585" w:name="_1152609887"/>
    <w:bookmarkStart w:id="2586" w:name="_1152610103"/>
    <w:bookmarkStart w:id="2587" w:name="_1154155217"/>
    <w:bookmarkStart w:id="2588" w:name="_1147702497"/>
    <w:bookmarkStart w:id="2589" w:name="_1146317351"/>
    <w:bookmarkEnd w:id="1868"/>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p w14:paraId="7ADE3E1D" w14:textId="77777777" w:rsidR="00F71022" w:rsidRPr="00BF0A93" w:rsidRDefault="008105ED" w:rsidP="00A9747B">
      <w:pPr>
        <w:pStyle w:val="BodyText"/>
        <w:jc w:val="center"/>
      </w:pPr>
      <w:r w:rsidRPr="00BF0A93">
        <w:rPr>
          <w:noProof/>
        </w:rPr>
        <w:object w:dxaOrig="13740" w:dyaOrig="9405" w14:anchorId="212199DB">
          <v:shape id="_x0000_i1074" type="#_x0000_t75" alt="" style="width:438.8pt;height:302.95pt;mso-width-percent:0;mso-height-percent:0;mso-width-percent:0;mso-height-percent:0" o:ole="" filled="t">
            <v:fill color2="black"/>
            <v:imagedata r:id="rId96" o:title=""/>
          </v:shape>
          <o:OLEObject Type="Embed" ProgID="Word.Picture.8" ShapeID="_x0000_i1074" DrawAspect="Content" ObjectID="_1646729198" r:id="rId97"/>
        </w:object>
      </w:r>
      <w:r w:rsidR="00F71022" w:rsidRPr="00BF0A93">
        <w:t xml:space="preserve"> </w:t>
      </w:r>
    </w:p>
    <w:p w14:paraId="3B01D66C" w14:textId="77777777" w:rsidR="00F71022" w:rsidRPr="00BF0A93" w:rsidRDefault="00F71022">
      <w:pPr>
        <w:pStyle w:val="FigureTitle"/>
      </w:pPr>
      <w:r w:rsidRPr="00BF0A93">
        <w:t>Figure 10.4.7-1: XDS Document Registry Data Model</w:t>
      </w:r>
    </w:p>
    <w:p w14:paraId="1B390E68" w14:textId="77777777" w:rsidR="00F71022" w:rsidRPr="00BF0A93" w:rsidRDefault="00F71022" w:rsidP="00CE43D1">
      <w:pPr>
        <w:pStyle w:val="Heading4"/>
        <w:numPr>
          <w:ilvl w:val="3"/>
          <w:numId w:val="150"/>
        </w:numPr>
        <w:rPr>
          <w:noProof w:val="0"/>
        </w:rPr>
      </w:pPr>
      <w:r w:rsidRPr="00BF0A93">
        <w:rPr>
          <w:noProof w:val="0"/>
        </w:rPr>
        <w:t>Attributes of the XDS Document Entries</w:t>
      </w:r>
    </w:p>
    <w:p w14:paraId="76EA76C8" w14:textId="77777777" w:rsidR="00F71022" w:rsidRPr="00BF0A93" w:rsidRDefault="00F71022">
      <w:pPr>
        <w:pStyle w:val="BodyText"/>
      </w:pPr>
      <w:r w:rsidRPr="00BF0A93">
        <w:t>The specific attributes of each entity in the above registry data model have been selected from document header attributes from several standards (see ITI TF-2x: Appendix L), including:</w:t>
      </w:r>
    </w:p>
    <w:p w14:paraId="1BDBD00B" w14:textId="77777777" w:rsidR="00F71022" w:rsidRPr="00BF0A93" w:rsidRDefault="00F71022" w:rsidP="00BC2927">
      <w:pPr>
        <w:pStyle w:val="ListBullet2"/>
        <w:numPr>
          <w:ilvl w:val="0"/>
          <w:numId w:val="53"/>
        </w:numPr>
      </w:pPr>
      <w:r w:rsidRPr="00BF0A93">
        <w:t>ANSI/HL7 CDA R1-2000</w:t>
      </w:r>
    </w:p>
    <w:p w14:paraId="5AC8F35C" w14:textId="77777777" w:rsidR="00F71022" w:rsidRPr="00BF0A93" w:rsidRDefault="00F71022" w:rsidP="00BC2927">
      <w:pPr>
        <w:pStyle w:val="ListBullet2"/>
        <w:numPr>
          <w:ilvl w:val="0"/>
          <w:numId w:val="53"/>
        </w:numPr>
      </w:pPr>
      <w:r w:rsidRPr="00BF0A93">
        <w:t>HL7 CDA Release 2 (draft) Document header definition (Dec 2003 Committee Ballot)</w:t>
      </w:r>
    </w:p>
    <w:p w14:paraId="6A2D078E" w14:textId="77777777" w:rsidR="00F71022" w:rsidRPr="00BF0A93" w:rsidRDefault="00F71022" w:rsidP="00BC2927">
      <w:pPr>
        <w:pStyle w:val="ListBullet2"/>
        <w:numPr>
          <w:ilvl w:val="0"/>
          <w:numId w:val="53"/>
        </w:numPr>
      </w:pPr>
      <w:r w:rsidRPr="00BF0A93">
        <w:t>Composition attributes from EHR ENV 13606 (draft)</w:t>
      </w:r>
    </w:p>
    <w:p w14:paraId="5C87CB72" w14:textId="77777777" w:rsidR="00F71022" w:rsidRPr="00BF0A93" w:rsidRDefault="00F71022">
      <w:pPr>
        <w:pStyle w:val="BodyText"/>
      </w:pPr>
      <w:r w:rsidRPr="00BF0A93">
        <w:t>XDS defines a well-focused set of primary attributes that support the most common use cases to search the most relevant documents. These include:</w:t>
      </w:r>
    </w:p>
    <w:p w14:paraId="6094ADBA" w14:textId="77777777" w:rsidR="00F71022" w:rsidRPr="00BF0A93" w:rsidRDefault="00F71022">
      <w:pPr>
        <w:pStyle w:val="BodyText"/>
      </w:pPr>
    </w:p>
    <w:tbl>
      <w:tblPr>
        <w:tblW w:w="0" w:type="auto"/>
        <w:jc w:val="center"/>
        <w:tblLayout w:type="fixed"/>
        <w:tblLook w:val="0000" w:firstRow="0" w:lastRow="0" w:firstColumn="0" w:lastColumn="0" w:noHBand="0" w:noVBand="0"/>
      </w:tblPr>
      <w:tblGrid>
        <w:gridCol w:w="4798"/>
      </w:tblGrid>
      <w:tr w:rsidR="00F71022" w:rsidRPr="00BF0A93"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BF0A93" w:rsidRDefault="00F71022">
            <w:pPr>
              <w:pStyle w:val="TableEntry"/>
              <w:snapToGrid w:val="0"/>
              <w:rPr>
                <w:noProof w:val="0"/>
              </w:rPr>
            </w:pPr>
            <w:r w:rsidRPr="00BF0A93">
              <w:rPr>
                <w:noProof w:val="0"/>
              </w:rPr>
              <w:lastRenderedPageBreak/>
              <w:t>Patient Id</w:t>
            </w:r>
          </w:p>
        </w:tc>
      </w:tr>
      <w:tr w:rsidR="00F71022" w:rsidRPr="00BF0A93"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BF0A93" w:rsidRDefault="00F71022">
            <w:pPr>
              <w:pStyle w:val="TableEntry"/>
              <w:snapToGrid w:val="0"/>
              <w:rPr>
                <w:noProof w:val="0"/>
              </w:rPr>
            </w:pPr>
            <w:r w:rsidRPr="00BF0A93">
              <w:rPr>
                <w:noProof w:val="0"/>
              </w:rPr>
              <w:t>Service Start and Stop Time</w:t>
            </w:r>
          </w:p>
        </w:tc>
      </w:tr>
      <w:tr w:rsidR="00F71022" w:rsidRPr="00BF0A93"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BF0A93" w:rsidRDefault="00F71022">
            <w:pPr>
              <w:pStyle w:val="TableEntry"/>
              <w:snapToGrid w:val="0"/>
              <w:rPr>
                <w:noProof w:val="0"/>
              </w:rPr>
            </w:pPr>
            <w:r w:rsidRPr="00BF0A93">
              <w:rPr>
                <w:noProof w:val="0"/>
              </w:rPr>
              <w:t>Document Creation Time</w:t>
            </w:r>
          </w:p>
        </w:tc>
      </w:tr>
      <w:tr w:rsidR="00F71022" w:rsidRPr="00BF0A93"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BF0A93" w:rsidRDefault="00F71022">
            <w:pPr>
              <w:pStyle w:val="TableEntry"/>
              <w:snapToGrid w:val="0"/>
              <w:rPr>
                <w:noProof w:val="0"/>
              </w:rPr>
            </w:pPr>
            <w:r w:rsidRPr="00BF0A93">
              <w:rPr>
                <w:noProof w:val="0"/>
              </w:rPr>
              <w:t>Document Class Code and Display Name</w:t>
            </w:r>
          </w:p>
        </w:tc>
      </w:tr>
      <w:tr w:rsidR="00F71022" w:rsidRPr="00BF0A93"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BF0A93" w:rsidRDefault="00F71022">
            <w:pPr>
              <w:pStyle w:val="TableEntry"/>
              <w:snapToGrid w:val="0"/>
              <w:rPr>
                <w:noProof w:val="0"/>
              </w:rPr>
            </w:pPr>
            <w:r w:rsidRPr="00BF0A93">
              <w:rPr>
                <w:noProof w:val="0"/>
              </w:rPr>
              <w:t>Practice Setting Code and Display Name</w:t>
            </w:r>
          </w:p>
        </w:tc>
      </w:tr>
      <w:tr w:rsidR="00F71022" w:rsidRPr="00BF0A93"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BF0A93" w:rsidRDefault="00F71022">
            <w:pPr>
              <w:pStyle w:val="TableEntry"/>
              <w:snapToGrid w:val="0"/>
              <w:rPr>
                <w:noProof w:val="0"/>
              </w:rPr>
            </w:pPr>
            <w:r w:rsidRPr="00BF0A93">
              <w:rPr>
                <w:noProof w:val="0"/>
              </w:rPr>
              <w:t>Healthcare Facility Type Code and Display Name</w:t>
            </w:r>
          </w:p>
        </w:tc>
      </w:tr>
      <w:tr w:rsidR="00F71022" w:rsidRPr="00BF0A93"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BF0A93" w:rsidRDefault="00F71022">
            <w:pPr>
              <w:pStyle w:val="TableEntry"/>
              <w:snapToGrid w:val="0"/>
              <w:rPr>
                <w:noProof w:val="0"/>
              </w:rPr>
            </w:pPr>
            <w:r w:rsidRPr="00BF0A93">
              <w:rPr>
                <w:noProof w:val="0"/>
              </w:rPr>
              <w:t>Availability Status (Available, Deprecated)</w:t>
            </w:r>
          </w:p>
        </w:tc>
      </w:tr>
      <w:tr w:rsidR="00F71022" w:rsidRPr="00BF0A93"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BF0A93" w:rsidRDefault="00F71022">
            <w:pPr>
              <w:pStyle w:val="TableEntry"/>
              <w:snapToGrid w:val="0"/>
              <w:rPr>
                <w:noProof w:val="0"/>
              </w:rPr>
            </w:pPr>
            <w:r w:rsidRPr="00BF0A93">
              <w:rPr>
                <w:noProof w:val="0"/>
              </w:rPr>
              <w:t>Document Unique Id</w:t>
            </w:r>
          </w:p>
        </w:tc>
      </w:tr>
    </w:tbl>
    <w:p w14:paraId="6BD55F67" w14:textId="77777777" w:rsidR="00F71022" w:rsidRPr="00BF0A93" w:rsidRDefault="00F71022">
      <w:pPr>
        <w:pStyle w:val="BodyText"/>
      </w:pPr>
    </w:p>
    <w:p w14:paraId="73B9D086" w14:textId="77777777" w:rsidR="00F71022" w:rsidRPr="00BF0A93" w:rsidRDefault="00F71022">
      <w:pPr>
        <w:pStyle w:val="BodyText"/>
      </w:pPr>
      <w:r w:rsidRPr="00BF0A93">
        <w:t>The three codes (Document Class, Practice Setting and Healthcare Facility Type) are code set that are expected to generally include a limited number of values (between 10 and 100), thus ensuring a reasonably easy search capability.</w:t>
      </w:r>
    </w:p>
    <w:p w14:paraId="3A81AA47" w14:textId="30693ACE" w:rsidR="00F71022" w:rsidRPr="00BF0A93" w:rsidRDefault="00F71022">
      <w:pPr>
        <w:pStyle w:val="BodyText"/>
      </w:pPr>
      <w:r w:rsidRPr="00BF0A93">
        <w:t>A number of additional query attributes or attributes used to perform a secondary selection in order to decide to retrieve a specific document are also defined by this Integration Profile. At the Document Level, these include a fin</w:t>
      </w:r>
      <w:r w:rsidR="006724AB">
        <w:t>e-</w:t>
      </w:r>
      <w:r w:rsidRPr="00BF0A93">
        <w:t xml:space="preserve">grained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BF0A93" w:rsidRDefault="00F71022" w:rsidP="00B00AD8">
      <w:pPr>
        <w:pStyle w:val="BodyText"/>
      </w:pPr>
      <w:r w:rsidRPr="00BF0A93">
        <w:t>The complete list of attributes and their definition is documented in ITI TF-3: 4.1.</w:t>
      </w:r>
    </w:p>
    <w:p w14:paraId="6EC88451" w14:textId="77777777" w:rsidR="00F71022" w:rsidRPr="00D03BAD" w:rsidRDefault="00F71022" w:rsidP="00AB4C28">
      <w:pPr>
        <w:pStyle w:val="Heading3"/>
        <w:numPr>
          <w:ilvl w:val="2"/>
          <w:numId w:val="158"/>
        </w:numPr>
        <w:ind w:left="0" w:firstLine="0"/>
        <w:rPr>
          <w:bCs/>
          <w:noProof w:val="0"/>
        </w:rPr>
      </w:pPr>
      <w:bookmarkStart w:id="2590" w:name="_Toc487039081"/>
      <w:bookmarkStart w:id="2591" w:name="_Toc488068182"/>
      <w:bookmarkStart w:id="2592" w:name="_Toc488068615"/>
      <w:bookmarkStart w:id="2593" w:name="_Toc488074942"/>
      <w:bookmarkStart w:id="2594" w:name="_Toc13752318"/>
      <w:r w:rsidRPr="00D03BAD">
        <w:rPr>
          <w:bCs/>
          <w:noProof w:val="0"/>
        </w:rPr>
        <w:t>Concept of an XDS Affinity Domain</w:t>
      </w:r>
      <w:bookmarkEnd w:id="2590"/>
      <w:bookmarkEnd w:id="2591"/>
      <w:bookmarkEnd w:id="2592"/>
      <w:bookmarkEnd w:id="2593"/>
      <w:bookmarkEnd w:id="2594"/>
    </w:p>
    <w:p w14:paraId="1D88FC82" w14:textId="14422DBF" w:rsidR="00F71022" w:rsidRPr="00BF0A93" w:rsidRDefault="00F71022">
      <w:pPr>
        <w:pStyle w:val="BodyText"/>
      </w:pPr>
      <w:r w:rsidRPr="00BF0A93">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BF0A93" w:rsidRDefault="00F71022">
      <w:pPr>
        <w:pStyle w:val="Note"/>
      </w:pPr>
      <w:r w:rsidRPr="00BF0A93">
        <w:t>Note:</w:t>
      </w:r>
      <w:r w:rsidRPr="00BF0A93">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BF0A93" w:rsidRDefault="00F71022">
      <w:pPr>
        <w:pStyle w:val="Note"/>
      </w:pPr>
      <w:r w:rsidRPr="00BF0A93">
        <w:t>Note:</w:t>
      </w:r>
      <w:r w:rsidRPr="00BF0A93">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BF0A93" w:rsidRDefault="00F71022">
      <w:pPr>
        <w:pStyle w:val="BodyText"/>
      </w:pPr>
      <w:r w:rsidRPr="00BF0A93">
        <w:t>A number of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BF0A93" w:rsidRDefault="00F71022" w:rsidP="00BC2927">
      <w:pPr>
        <w:pStyle w:val="ListNumber2"/>
        <w:numPr>
          <w:ilvl w:val="0"/>
          <w:numId w:val="65"/>
        </w:numPr>
      </w:pPr>
      <w:r w:rsidRPr="00BF0A93">
        <w:t>The document formats that will be accepted for registration</w:t>
      </w:r>
    </w:p>
    <w:p w14:paraId="79154C4A" w14:textId="77777777" w:rsidR="00F71022" w:rsidRPr="00BF0A93" w:rsidRDefault="00F71022" w:rsidP="00BC2927">
      <w:pPr>
        <w:pStyle w:val="ListNumber2"/>
        <w:numPr>
          <w:ilvl w:val="0"/>
          <w:numId w:val="65"/>
        </w:numPr>
      </w:pPr>
      <w:r w:rsidRPr="00BF0A93">
        <w:t>The various vocabulary value sets and coding schemes to be used for the submission of metadata of document, submission set and folders registration.</w:t>
      </w:r>
    </w:p>
    <w:p w14:paraId="411CB1F6" w14:textId="77777777" w:rsidR="00F71022" w:rsidRPr="00BF0A93" w:rsidRDefault="00F71022" w:rsidP="00BC2927">
      <w:pPr>
        <w:pStyle w:val="ListNumber2"/>
        <w:numPr>
          <w:ilvl w:val="0"/>
          <w:numId w:val="65"/>
        </w:numPr>
      </w:pPr>
      <w:r w:rsidRPr="00BF0A93">
        <w:t>The Patient Identification Domain (Assigning Authority) used by the Document Registry.</w:t>
      </w:r>
    </w:p>
    <w:p w14:paraId="04E4069C" w14:textId="77777777" w:rsidR="00F71022" w:rsidRPr="00BF0A93" w:rsidRDefault="00F71022">
      <w:pPr>
        <w:pStyle w:val="BodyText"/>
      </w:pPr>
      <w:r w:rsidRPr="00BF0A93">
        <w:t>See ITI TF-1: Appendix K for a detailed discussion of the concepts of XDS Affinity Domain.</w:t>
      </w:r>
    </w:p>
    <w:p w14:paraId="3ADE32CA" w14:textId="77777777" w:rsidR="00F71022" w:rsidRPr="00D03BAD" w:rsidRDefault="00F71022" w:rsidP="00AB4C28">
      <w:pPr>
        <w:pStyle w:val="Heading3"/>
        <w:numPr>
          <w:ilvl w:val="2"/>
          <w:numId w:val="158"/>
        </w:numPr>
        <w:ind w:left="0" w:firstLine="0"/>
        <w:rPr>
          <w:bCs/>
          <w:noProof w:val="0"/>
        </w:rPr>
      </w:pPr>
      <w:bookmarkStart w:id="2595" w:name="_Toc487039082"/>
      <w:bookmarkStart w:id="2596" w:name="_Toc488068183"/>
      <w:bookmarkStart w:id="2597" w:name="_Toc488068616"/>
      <w:bookmarkStart w:id="2598" w:name="_Toc488074943"/>
      <w:bookmarkStart w:id="2599" w:name="_Toc13752319"/>
      <w:r w:rsidRPr="00D03BAD">
        <w:rPr>
          <w:bCs/>
          <w:noProof w:val="0"/>
        </w:rPr>
        <w:lastRenderedPageBreak/>
        <w:t>Patient Identification Management</w:t>
      </w:r>
      <w:bookmarkEnd w:id="2595"/>
      <w:bookmarkEnd w:id="2596"/>
      <w:bookmarkEnd w:id="2597"/>
      <w:bookmarkEnd w:id="2598"/>
      <w:bookmarkEnd w:id="2599"/>
    </w:p>
    <w:p w14:paraId="794F37FC" w14:textId="55B5863A" w:rsidR="00F71022" w:rsidRPr="00BF0A93" w:rsidRDefault="00F71022">
      <w:pPr>
        <w:pStyle w:val="BodyText"/>
      </w:pPr>
      <w:r w:rsidRPr="00BF0A93">
        <w:t xml:space="preserve">Since the central focus of the </w:t>
      </w:r>
      <w:r w:rsidR="008B06DD" w:rsidRPr="00BF0A93">
        <w:t>X</w:t>
      </w:r>
      <w:r w:rsidRPr="00BF0A93">
        <w:t>DS Integration Profile is “sharing documents”, it is critical that each document be reliably associated with the corresponding patient (Patient Id).</w:t>
      </w:r>
    </w:p>
    <w:p w14:paraId="6F23BF1F" w14:textId="49E1C783" w:rsidR="00F71022" w:rsidRPr="00BF0A93" w:rsidRDefault="00F71022">
      <w:pPr>
        <w:pStyle w:val="BodyText"/>
      </w:pPr>
      <w:r w:rsidRPr="00BF0A93">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BF0A93" w:rsidRDefault="00F71022">
      <w:pPr>
        <w:pStyle w:val="Note"/>
      </w:pPr>
      <w:r w:rsidRPr="00BF0A93">
        <w:t xml:space="preserve">Note: </w:t>
      </w:r>
      <w:r w:rsidRPr="00BF0A93">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BF0A93" w:rsidRDefault="00F71022">
      <w:pPr>
        <w:pStyle w:val="BodyText"/>
      </w:pPr>
      <w:r w:rsidRPr="00BF0A93">
        <w:t>The following principles are defined:</w:t>
      </w:r>
    </w:p>
    <w:p w14:paraId="37A6663C" w14:textId="75AFBF3C" w:rsidR="00F71022" w:rsidRPr="00BF0A93" w:rsidRDefault="00F71022" w:rsidP="00BC2927">
      <w:pPr>
        <w:pStyle w:val="ListNumber2"/>
        <w:numPr>
          <w:ilvl w:val="0"/>
          <w:numId w:val="66"/>
        </w:numPr>
      </w:pPr>
      <w:r w:rsidRPr="00BF0A93">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BF0A93" w:rsidRDefault="00F71022" w:rsidP="00BC2927">
      <w:pPr>
        <w:pStyle w:val="ListNumber2"/>
        <w:numPr>
          <w:ilvl w:val="0"/>
          <w:numId w:val="66"/>
        </w:numPr>
      </w:pPr>
      <w:r w:rsidRPr="00BF0A93">
        <w:t xml:space="preserve">Submission Requests for Documents related to Patients with IDs not registered in the XDS Affinity Domain Patient Identifier Domain shall be rejected by the XDS Document Registry. </w:t>
      </w:r>
    </w:p>
    <w:p w14:paraId="55542B7D" w14:textId="77777777" w:rsidR="00F71022" w:rsidRPr="00BF0A93" w:rsidRDefault="00F71022" w:rsidP="00BC2927">
      <w:pPr>
        <w:pStyle w:val="ListNumber2"/>
        <w:numPr>
          <w:ilvl w:val="0"/>
          <w:numId w:val="66"/>
        </w:numPr>
      </w:pPr>
      <w:r w:rsidRPr="00BF0A93">
        <w:t>The XDS Document Registry will contain certain patient information (e.g., source patient ID, Surname, Given Name, Sex, Birthdate) for the purpose of audits and potential verification by Document Consumers. As this XDS Profile does not make any assumptions about the referential integrity and update of this information, these fields</w:t>
      </w:r>
      <w:r w:rsidRPr="00BF0A93">
        <w:rPr>
          <w:rStyle w:val="FootnoteReference"/>
        </w:rPr>
        <w:footnoteReference w:id="5"/>
      </w:r>
      <w:r w:rsidRPr="00BF0A93">
        <w:t xml:space="preserve"> shall not be used as query matching keys.</w:t>
      </w:r>
    </w:p>
    <w:p w14:paraId="19154124" w14:textId="77777777" w:rsidR="00F71022" w:rsidRPr="00BF0A93" w:rsidRDefault="00F71022" w:rsidP="00BC2927">
      <w:pPr>
        <w:pStyle w:val="ListNumber2"/>
        <w:numPr>
          <w:ilvl w:val="0"/>
          <w:numId w:val="66"/>
        </w:numPr>
      </w:pPr>
      <w:r w:rsidRPr="00BF0A93">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(See ITI TF-1: Appendix E.3) for this purpose.</w:t>
      </w:r>
    </w:p>
    <w:p w14:paraId="5F70B6AD" w14:textId="77777777" w:rsidR="00F71022" w:rsidRPr="00BF0A93" w:rsidRDefault="00F71022" w:rsidP="00BC2927">
      <w:pPr>
        <w:pStyle w:val="ListNumber2"/>
        <w:numPr>
          <w:ilvl w:val="0"/>
          <w:numId w:val="66"/>
        </w:numPr>
      </w:pPr>
      <w:r w:rsidRPr="00BF0A93">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BF0A93" w:rsidRDefault="002B7906">
      <w:pPr>
        <w:pStyle w:val="BodyText"/>
        <w:keepNext/>
      </w:pPr>
      <w:r w:rsidRPr="00BF0A93">
        <w:lastRenderedPageBreak/>
        <w:t>For additional requirements on handing of merged patients in XDS, see ITI TF-2a: 3.18.4.1.2.3.9 “Merge Patient ID”.</w:t>
      </w:r>
    </w:p>
    <w:p w14:paraId="021CF852" w14:textId="0369FA0D" w:rsidR="00F71022" w:rsidRPr="00BF0A93" w:rsidRDefault="00F71022">
      <w:pPr>
        <w:pStyle w:val="BodyText"/>
        <w:keepNext/>
      </w:pPr>
      <w:r w:rsidRPr="00BF0A93">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2600" w:name="_1148015244"/>
    <w:bookmarkStart w:id="2601" w:name="_1148016381"/>
    <w:bookmarkStart w:id="2602" w:name="_1148016452"/>
    <w:bookmarkStart w:id="2603" w:name="_1148016535"/>
    <w:bookmarkStart w:id="2604" w:name="_1148206484"/>
    <w:bookmarkStart w:id="2605" w:name="_1148297425"/>
    <w:bookmarkStart w:id="2606" w:name="_1148297704"/>
    <w:bookmarkStart w:id="2607" w:name="_1148298942"/>
    <w:bookmarkStart w:id="2608" w:name="_1148640823"/>
    <w:bookmarkStart w:id="2609" w:name="_1152557583"/>
    <w:bookmarkStart w:id="2610" w:name="_1154149736"/>
    <w:bookmarkStart w:id="2611" w:name="_1147756552"/>
    <w:bookmarkEnd w:id="2217"/>
    <w:bookmarkEnd w:id="2600"/>
    <w:bookmarkEnd w:id="2601"/>
    <w:bookmarkEnd w:id="2602"/>
    <w:bookmarkEnd w:id="2603"/>
    <w:bookmarkEnd w:id="2604"/>
    <w:bookmarkEnd w:id="2605"/>
    <w:bookmarkEnd w:id="2606"/>
    <w:bookmarkEnd w:id="2607"/>
    <w:bookmarkEnd w:id="2608"/>
    <w:bookmarkEnd w:id="2609"/>
    <w:bookmarkEnd w:id="2610"/>
    <w:p w14:paraId="2C6F23BA" w14:textId="77777777" w:rsidR="00F71022" w:rsidRPr="00BF0A93" w:rsidRDefault="008105ED">
      <w:r w:rsidRPr="00BF0A93">
        <w:rPr>
          <w:noProof/>
        </w:rPr>
        <w:object w:dxaOrig="13485" w:dyaOrig="11610" w14:anchorId="32D77415">
          <v:shape id="_x0000_i1073" type="#_x0000_t75" alt="" style="width:461.2pt;height:394.65pt;mso-width-percent:0;mso-height-percent:0;mso-width-percent:0;mso-height-percent:0" o:ole="" filled="t">
            <v:fill color2="black"/>
            <v:imagedata r:id="rId98" o:title=""/>
          </v:shape>
          <o:OLEObject Type="Embed" ProgID="Word.Picture.8" ShapeID="_x0000_i1073" DrawAspect="Content" ObjectID="_1646729199" r:id="rId99"/>
        </w:object>
      </w:r>
    </w:p>
    <w:p w14:paraId="3EBA6A6B" w14:textId="77777777" w:rsidR="00F71022" w:rsidRPr="00BF0A93" w:rsidRDefault="00F71022">
      <w:pPr>
        <w:pStyle w:val="FigureTitle"/>
      </w:pPr>
      <w:r w:rsidRPr="00BF0A93">
        <w:t>Figure 10.4.9-1: XDS Affinity Domain with patient ID cross-referencing internal to the EHR-CRs</w:t>
      </w:r>
    </w:p>
    <w:p w14:paraId="10915F2B" w14:textId="77777777" w:rsidR="00F71022" w:rsidRPr="00D03BAD" w:rsidRDefault="00F71022" w:rsidP="00AB4C28">
      <w:pPr>
        <w:pStyle w:val="Heading3"/>
        <w:numPr>
          <w:ilvl w:val="2"/>
          <w:numId w:val="158"/>
        </w:numPr>
        <w:ind w:left="0" w:firstLine="0"/>
        <w:rPr>
          <w:bCs/>
          <w:noProof w:val="0"/>
        </w:rPr>
      </w:pPr>
      <w:bookmarkStart w:id="2612" w:name="_Toc399153372"/>
      <w:bookmarkStart w:id="2613" w:name="_Toc399153373"/>
      <w:bookmarkStart w:id="2614" w:name="_Toc487039083"/>
      <w:bookmarkStart w:id="2615" w:name="_Toc488068184"/>
      <w:bookmarkStart w:id="2616" w:name="_Toc488068617"/>
      <w:bookmarkStart w:id="2617" w:name="_Toc488074944"/>
      <w:bookmarkStart w:id="2618" w:name="_Toc13752320"/>
      <w:bookmarkEnd w:id="2612"/>
      <w:bookmarkEnd w:id="2613"/>
      <w:r w:rsidRPr="00D03BAD">
        <w:rPr>
          <w:bCs/>
          <w:noProof w:val="0"/>
        </w:rPr>
        <w:t>Document Lifecycle</w:t>
      </w:r>
      <w:bookmarkEnd w:id="2614"/>
      <w:bookmarkEnd w:id="2615"/>
      <w:bookmarkEnd w:id="2616"/>
      <w:bookmarkEnd w:id="2617"/>
      <w:bookmarkEnd w:id="2618"/>
    </w:p>
    <w:p w14:paraId="33FCB55C" w14:textId="77777777" w:rsidR="00F71022" w:rsidRPr="00BF0A93" w:rsidRDefault="00F71022" w:rsidP="00CE43D1">
      <w:pPr>
        <w:pStyle w:val="Heading4"/>
        <w:numPr>
          <w:ilvl w:val="3"/>
          <w:numId w:val="150"/>
        </w:numPr>
        <w:rPr>
          <w:noProof w:val="0"/>
        </w:rPr>
      </w:pPr>
      <w:r w:rsidRPr="00BF0A93">
        <w:rPr>
          <w:noProof w:val="0"/>
        </w:rPr>
        <w:t>Document Availability Status</w:t>
      </w:r>
    </w:p>
    <w:p w14:paraId="00C661DE" w14:textId="77777777" w:rsidR="00F71022" w:rsidRPr="00BF0A93" w:rsidRDefault="00F71022">
      <w:pPr>
        <w:pStyle w:val="BodyText"/>
      </w:pPr>
      <w:r w:rsidRPr="00BF0A93">
        <w:t>Each XDS Document contained in a XDS Document Registry will be assigned one of the following Availability Status codes:</w:t>
      </w:r>
    </w:p>
    <w:p w14:paraId="55A53426" w14:textId="77777777" w:rsidR="00F71022" w:rsidRPr="00BF0A93" w:rsidRDefault="00F71022" w:rsidP="00A9747B">
      <w:pPr>
        <w:pStyle w:val="BodyText"/>
        <w:rPr>
          <w:i/>
          <w:iCs/>
        </w:rPr>
      </w:pPr>
      <w:r w:rsidRPr="00BF0A93">
        <w:rPr>
          <w:i/>
          <w:iCs/>
        </w:rPr>
        <w:lastRenderedPageBreak/>
        <w:t xml:space="preserve">Approved: </w:t>
      </w:r>
      <w:r w:rsidRPr="00BF0A93">
        <w:rPr>
          <w:i/>
          <w:iCs/>
        </w:rPr>
        <w:tab/>
        <w:t>Available for patient care (assumes that it is authenticated, if applicable)</w:t>
      </w:r>
    </w:p>
    <w:p w14:paraId="3DCE7FFB" w14:textId="77777777" w:rsidR="00F71022" w:rsidRPr="00BF0A93" w:rsidRDefault="00F71022" w:rsidP="00A9747B">
      <w:pPr>
        <w:pStyle w:val="BodyText"/>
        <w:rPr>
          <w:i/>
          <w:iCs/>
        </w:rPr>
      </w:pPr>
      <w:r w:rsidRPr="00BF0A93">
        <w:rPr>
          <w:i/>
          <w:iCs/>
        </w:rPr>
        <w:t xml:space="preserve">Deprecated: </w:t>
      </w:r>
      <w:r w:rsidRPr="00BF0A93">
        <w:rPr>
          <w:i/>
          <w:iCs/>
        </w:rPr>
        <w:tab/>
        <w:t>Obsolete, but may still be queried and retrieved</w:t>
      </w:r>
    </w:p>
    <w:p w14:paraId="36108DE3" w14:textId="77777777" w:rsidR="00F71022" w:rsidRPr="00BF0A93" w:rsidRDefault="00F71022">
      <w:pPr>
        <w:pStyle w:val="BodyText"/>
      </w:pPr>
      <w:r w:rsidRPr="00BF0A93">
        <w:t>The XDS Document availability status is set to “approved” after the XDS Document Repository and the XDS Document Registry have successfully processed a submission request.</w:t>
      </w:r>
    </w:p>
    <w:p w14:paraId="341FFECE" w14:textId="77777777" w:rsidR="00F71022" w:rsidRPr="00BF0A93" w:rsidRDefault="00F71022">
      <w:pPr>
        <w:pStyle w:val="Note"/>
      </w:pPr>
      <w:r w:rsidRPr="00BF0A93">
        <w:t xml:space="preserve">Note: </w:t>
      </w:r>
      <w:r w:rsidRPr="00BF0A93">
        <w:tab/>
        <w:t>ebXML Registry Services defines a Status of Submitted, which is used in a transient manner to provide an atomic submission. It is not significant to make this specific status externally visible.</w:t>
      </w:r>
    </w:p>
    <w:p w14:paraId="4A7EE74C" w14:textId="77777777" w:rsidR="00F71022" w:rsidRPr="00BF0A93" w:rsidRDefault="00F71022">
      <w:pPr>
        <w:pStyle w:val="BodyText"/>
      </w:pPr>
      <w:r w:rsidRPr="00BF0A93">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BF0A93" w:rsidRDefault="00F71022">
      <w:pPr>
        <w:pStyle w:val="BodyText"/>
      </w:pPr>
      <w:r w:rsidRPr="00BF0A93">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BF0A93" w:rsidRDefault="00F71022">
      <w:pPr>
        <w:pStyle w:val="BodyText"/>
      </w:pPr>
      <w:r w:rsidRPr="00BF0A93">
        <w:t>See ITI TF-1: Appendix K for a detailed discussion of the concepts of XDS Document life cycle.</w:t>
      </w:r>
    </w:p>
    <w:p w14:paraId="01349DB9" w14:textId="77777777" w:rsidR="00F71022" w:rsidRPr="00BF0A93" w:rsidRDefault="00F71022" w:rsidP="00CE43D1">
      <w:pPr>
        <w:pStyle w:val="Heading4"/>
        <w:numPr>
          <w:ilvl w:val="3"/>
          <w:numId w:val="150"/>
        </w:numPr>
        <w:rPr>
          <w:noProof w:val="0"/>
        </w:rPr>
      </w:pPr>
      <w:r w:rsidRPr="00BF0A93">
        <w:rPr>
          <w:noProof w:val="0"/>
        </w:rPr>
        <w:t>Document Relationships</w:t>
      </w:r>
    </w:p>
    <w:p w14:paraId="5A93654F" w14:textId="77777777" w:rsidR="00F71022" w:rsidRPr="00BF0A93" w:rsidRDefault="00F71022">
      <w:pPr>
        <w:pStyle w:val="BodyText"/>
      </w:pPr>
      <w:r w:rsidRPr="00BF0A93">
        <w:t xml:space="preserve">XDS Documents may be related to predecessor documents by one of three methods: </w:t>
      </w:r>
    </w:p>
    <w:p w14:paraId="63A27881" w14:textId="77777777" w:rsidR="00F71022" w:rsidRPr="00BF0A93" w:rsidRDefault="00F71022" w:rsidP="00BC2927">
      <w:pPr>
        <w:pStyle w:val="ListBullet2"/>
        <w:numPr>
          <w:ilvl w:val="0"/>
          <w:numId w:val="53"/>
        </w:numPr>
      </w:pPr>
      <w:r w:rsidRPr="00BF0A93">
        <w:t>Replacement,</w:t>
      </w:r>
    </w:p>
    <w:p w14:paraId="6AF5D0AA" w14:textId="77777777" w:rsidR="00F71022" w:rsidRPr="00BF0A93" w:rsidRDefault="00F71022" w:rsidP="00BC2927">
      <w:pPr>
        <w:pStyle w:val="ListBullet2"/>
        <w:numPr>
          <w:ilvl w:val="0"/>
          <w:numId w:val="53"/>
        </w:numPr>
      </w:pPr>
      <w:r w:rsidRPr="00BF0A93">
        <w:t>Addendum</w:t>
      </w:r>
    </w:p>
    <w:p w14:paraId="735307DC" w14:textId="77777777" w:rsidR="00F71022" w:rsidRPr="00BF0A93" w:rsidRDefault="00F71022" w:rsidP="00BC2927">
      <w:pPr>
        <w:pStyle w:val="ListBullet2"/>
        <w:numPr>
          <w:ilvl w:val="0"/>
          <w:numId w:val="53"/>
        </w:numPr>
      </w:pPr>
      <w:r w:rsidRPr="00BF0A93">
        <w:t>Transformation</w:t>
      </w:r>
    </w:p>
    <w:p w14:paraId="536177BC" w14:textId="77777777" w:rsidR="00F71022" w:rsidRPr="00BF0A93" w:rsidRDefault="00F71022" w:rsidP="00BC2927">
      <w:pPr>
        <w:pStyle w:val="ListBullet2"/>
        <w:numPr>
          <w:ilvl w:val="0"/>
          <w:numId w:val="53"/>
        </w:numPr>
      </w:pPr>
      <w:r w:rsidRPr="00BF0A93">
        <w:t>Transformation-Replacement</w:t>
      </w:r>
    </w:p>
    <w:p w14:paraId="5D3B4807" w14:textId="77777777" w:rsidR="00F71022" w:rsidRPr="00BF0A93" w:rsidRDefault="00F71022">
      <w:pPr>
        <w:pStyle w:val="BodyText"/>
      </w:pPr>
      <w:r w:rsidRPr="00BF0A93">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BF0A93" w:rsidRDefault="00F71022">
      <w:pPr>
        <w:pStyle w:val="BodyText"/>
      </w:pPr>
      <w:r w:rsidRPr="00BF0A93">
        <w:t xml:space="preserve">A </w:t>
      </w:r>
      <w:r w:rsidRPr="00BF0A93">
        <w:rPr>
          <w:u w:val="single"/>
        </w:rPr>
        <w:t>replacement</w:t>
      </w:r>
      <w:r w:rsidRPr="00BF0A93">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BF0A93" w:rsidRDefault="00F71022">
      <w:pPr>
        <w:pStyle w:val="BodyText"/>
      </w:pPr>
      <w:r w:rsidRPr="00BF0A93">
        <w:lastRenderedPageBreak/>
        <w:t>Replacement of On-Demand Document Entries works exactly the same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uniqueID for a deprecated entry.</w:t>
      </w:r>
    </w:p>
    <w:p w14:paraId="767EABEF" w14:textId="77777777" w:rsidR="00F71022" w:rsidRPr="00BF0A93" w:rsidRDefault="00F71022">
      <w:pPr>
        <w:pStyle w:val="BodyText"/>
      </w:pPr>
      <w:r w:rsidRPr="00BF0A93">
        <w:t xml:space="preserve">An </w:t>
      </w:r>
      <w:r w:rsidRPr="00BF0A93">
        <w:rPr>
          <w:u w:val="single"/>
        </w:rPr>
        <w:t>addendum</w:t>
      </w:r>
      <w:r w:rsidRPr="00BF0A93">
        <w:t xml:space="preserve"> is a separate XDS Document that references a prior document, and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BF0A93" w:rsidRDefault="00F71022">
      <w:pPr>
        <w:pStyle w:val="BodyText"/>
      </w:pPr>
      <w:r w:rsidRPr="00BF0A93">
        <w:t xml:space="preserve">A </w:t>
      </w:r>
      <w:r w:rsidRPr="00BF0A93">
        <w:rPr>
          <w:u w:val="single"/>
        </w:rPr>
        <w:t>transformed</w:t>
      </w:r>
      <w:r w:rsidRPr="00BF0A93">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parentId, and its parent relationship contains the code “XFRM”. XDS Affinity Domains may define rules that determine whether or not a transformed XDS Document replaces the source, but typically this would not be the case. If it is, an additional parent relationship of type “RPLC” is to be used.</w:t>
      </w:r>
    </w:p>
    <w:p w14:paraId="5E9701DF" w14:textId="77777777" w:rsidR="00F71022" w:rsidRPr="00D03BAD" w:rsidRDefault="00F71022" w:rsidP="00AB4C28">
      <w:pPr>
        <w:pStyle w:val="Heading3"/>
        <w:numPr>
          <w:ilvl w:val="2"/>
          <w:numId w:val="158"/>
        </w:numPr>
        <w:ind w:left="0" w:firstLine="0"/>
        <w:rPr>
          <w:bCs/>
          <w:noProof w:val="0"/>
        </w:rPr>
      </w:pPr>
      <w:bookmarkStart w:id="2619" w:name="_Toc487039084"/>
      <w:bookmarkStart w:id="2620" w:name="_Toc488068185"/>
      <w:bookmarkStart w:id="2621" w:name="_Toc488068618"/>
      <w:bookmarkStart w:id="2622" w:name="_Toc488074945"/>
      <w:bookmarkStart w:id="2623" w:name="_Toc13752321"/>
      <w:r w:rsidRPr="00D03BAD">
        <w:rPr>
          <w:bCs/>
          <w:noProof w:val="0"/>
        </w:rPr>
        <w:t>Document Query</w:t>
      </w:r>
      <w:bookmarkEnd w:id="2619"/>
      <w:bookmarkEnd w:id="2620"/>
      <w:bookmarkEnd w:id="2621"/>
      <w:bookmarkEnd w:id="2622"/>
      <w:bookmarkEnd w:id="2623"/>
    </w:p>
    <w:p w14:paraId="622FC2D1" w14:textId="77777777" w:rsidR="00F71022" w:rsidRPr="00BF0A93" w:rsidRDefault="00F71022">
      <w:pPr>
        <w:pStyle w:val="BodyText"/>
      </w:pPr>
      <w:r w:rsidRPr="00BF0A93">
        <w:t>Query return info shall be either:</w:t>
      </w:r>
    </w:p>
    <w:p w14:paraId="5D51C0F6" w14:textId="77777777" w:rsidR="00F71022" w:rsidRPr="00BF0A93" w:rsidRDefault="00F71022" w:rsidP="00BC2927">
      <w:pPr>
        <w:pStyle w:val="ListBullet2"/>
        <w:numPr>
          <w:ilvl w:val="0"/>
          <w:numId w:val="53"/>
        </w:numPr>
      </w:pPr>
      <w:r w:rsidRPr="00BF0A93">
        <w:t>a list of Registry Objects Values (e.g., XDS Document Entries)</w:t>
      </w:r>
    </w:p>
    <w:p w14:paraId="246492EF" w14:textId="77777777" w:rsidR="00F71022" w:rsidRPr="00BF0A93" w:rsidRDefault="00F71022" w:rsidP="00BC2927">
      <w:pPr>
        <w:pStyle w:val="ListBullet2"/>
        <w:numPr>
          <w:ilvl w:val="0"/>
          <w:numId w:val="53"/>
        </w:numPr>
      </w:pPr>
      <w:r w:rsidRPr="00BF0A93">
        <w:t>a list of Registry Objects UUIDs. This allows an XDS Document Consumer to receive a potentially long list of matching entries and to request them by subsets.</w:t>
      </w:r>
    </w:p>
    <w:p w14:paraId="41658E13" w14:textId="77777777" w:rsidR="00F71022" w:rsidRPr="00D03BAD" w:rsidRDefault="00F71022" w:rsidP="00AB4C28">
      <w:pPr>
        <w:pStyle w:val="Heading4"/>
        <w:ind w:left="0" w:firstLine="0"/>
        <w:rPr>
          <w:bCs/>
          <w:noProof w:val="0"/>
        </w:rPr>
      </w:pPr>
      <w:bookmarkStart w:id="2624" w:name="_Toc399067577"/>
      <w:bookmarkStart w:id="2625" w:name="_Toc399067954"/>
      <w:bookmarkStart w:id="2626" w:name="_Toc399068331"/>
      <w:bookmarkStart w:id="2627" w:name="_Toc399142040"/>
      <w:bookmarkStart w:id="2628" w:name="_Toc399148060"/>
      <w:bookmarkStart w:id="2629" w:name="_Toc399152961"/>
      <w:bookmarkStart w:id="2630" w:name="_Toc399153376"/>
      <w:bookmarkStart w:id="2631" w:name="_Toc487039085"/>
      <w:bookmarkStart w:id="2632" w:name="_Toc488068186"/>
      <w:bookmarkStart w:id="2633" w:name="_Toc488068619"/>
      <w:bookmarkStart w:id="2634" w:name="_Toc488074946"/>
      <w:bookmarkStart w:id="2635" w:name="_Toc369637358"/>
      <w:bookmarkStart w:id="2636" w:name="_Toc237146031"/>
      <w:bookmarkEnd w:id="2624"/>
      <w:bookmarkEnd w:id="2625"/>
      <w:bookmarkEnd w:id="2626"/>
      <w:bookmarkEnd w:id="2627"/>
      <w:bookmarkEnd w:id="2628"/>
      <w:bookmarkEnd w:id="2629"/>
      <w:bookmarkEnd w:id="2630"/>
      <w:r w:rsidRPr="00D03BAD">
        <w:rPr>
          <w:bCs/>
          <w:noProof w:val="0"/>
        </w:rPr>
        <w:t xml:space="preserve">Intentionally </w:t>
      </w:r>
      <w:r w:rsidR="00175034" w:rsidRPr="00D03BAD">
        <w:rPr>
          <w:bCs/>
          <w:noProof w:val="0"/>
        </w:rPr>
        <w:t>L</w:t>
      </w:r>
      <w:r w:rsidRPr="00D03BAD">
        <w:rPr>
          <w:bCs/>
          <w:noProof w:val="0"/>
        </w:rPr>
        <w:t>eft</w:t>
      </w:r>
      <w:r w:rsidR="00175034" w:rsidRPr="00D03BAD">
        <w:rPr>
          <w:bCs/>
          <w:noProof w:val="0"/>
        </w:rPr>
        <w:t xml:space="preserve"> B</w:t>
      </w:r>
      <w:r w:rsidRPr="00D03BAD">
        <w:rPr>
          <w:bCs/>
          <w:noProof w:val="0"/>
        </w:rPr>
        <w:t>lank</w:t>
      </w:r>
      <w:bookmarkEnd w:id="2631"/>
      <w:bookmarkEnd w:id="2632"/>
      <w:bookmarkEnd w:id="2633"/>
      <w:bookmarkEnd w:id="2634"/>
    </w:p>
    <w:p w14:paraId="70085208" w14:textId="77777777" w:rsidR="00F71022" w:rsidRPr="00D03BAD" w:rsidRDefault="00F71022" w:rsidP="00AB4C28">
      <w:pPr>
        <w:pStyle w:val="Heading4"/>
        <w:ind w:left="0" w:firstLine="0"/>
        <w:rPr>
          <w:bCs/>
          <w:noProof w:val="0"/>
        </w:rPr>
      </w:pPr>
      <w:bookmarkStart w:id="2637" w:name="_Toc487039086"/>
      <w:bookmarkStart w:id="2638" w:name="_Toc488068187"/>
      <w:bookmarkStart w:id="2639" w:name="_Toc488068620"/>
      <w:bookmarkStart w:id="2640" w:name="_Toc488074947"/>
      <w:r w:rsidRPr="00D03BAD">
        <w:rPr>
          <w:bCs/>
          <w:noProof w:val="0"/>
        </w:rPr>
        <w:t>XDS Document Entry Types</w:t>
      </w:r>
      <w:bookmarkEnd w:id="2635"/>
      <w:bookmarkEnd w:id="2637"/>
      <w:bookmarkEnd w:id="2638"/>
      <w:bookmarkEnd w:id="2639"/>
      <w:bookmarkEnd w:id="2640"/>
    </w:p>
    <w:p w14:paraId="0A3FE2AA" w14:textId="77777777" w:rsidR="00F71022" w:rsidRPr="00BF0A93" w:rsidRDefault="00F71022" w:rsidP="009E68DF">
      <w:pPr>
        <w:pStyle w:val="BodyText"/>
      </w:pPr>
      <w:r w:rsidRPr="00BF0A93">
        <w:t>Of all the XDS Entity types (see Section 10.4.7.1 for a list of all XDS Entities) there are two that support retrieval of content and are generically referred to as XDS Document Entries.</w:t>
      </w:r>
    </w:p>
    <w:p w14:paraId="4FE73AA5" w14:textId="77777777" w:rsidR="00F71022" w:rsidRPr="00BF0A93" w:rsidRDefault="00F71022" w:rsidP="009E68DF">
      <w:pPr>
        <w:pStyle w:val="BodyText"/>
      </w:pPr>
      <w:r w:rsidRPr="00BF0A93">
        <w:rPr>
          <w:b/>
          <w:bCs/>
        </w:rPr>
        <w:t>XDS Stable Document Entry</w:t>
      </w:r>
      <w:r w:rsidRPr="00BF0A93">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BF0A93" w:rsidRDefault="00F71022" w:rsidP="009E68DF">
      <w:pPr>
        <w:pStyle w:val="BodyText"/>
      </w:pPr>
      <w:r w:rsidRPr="00BF0A93">
        <w:rPr>
          <w:bCs/>
        </w:rPr>
        <w:t xml:space="preserve">XDS </w:t>
      </w:r>
      <w:bookmarkEnd w:id="2636"/>
      <w:r w:rsidRPr="00BF0A93">
        <w:rPr>
          <w:b/>
          <w:bCs/>
        </w:rPr>
        <w:t>O</w:t>
      </w:r>
      <w:r w:rsidRPr="00BF0A93">
        <w:rPr>
          <w:b/>
        </w:rPr>
        <w:t>n-Demand Document Entry</w:t>
      </w:r>
      <w:r w:rsidRPr="00BF0A93">
        <w:t xml:space="preserve">: An On-Demand Document Entry contains metadata describing the characteristics of a set of on-demand content and a unique identifier which can be </w:t>
      </w:r>
      <w:r w:rsidRPr="00BF0A93">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D03BAD" w:rsidRDefault="00F71022" w:rsidP="00AB4C28">
      <w:pPr>
        <w:pStyle w:val="Heading4"/>
        <w:numPr>
          <w:ilvl w:val="3"/>
          <w:numId w:val="158"/>
        </w:numPr>
        <w:ind w:left="0" w:firstLine="0"/>
        <w:rPr>
          <w:bCs/>
          <w:noProof w:val="0"/>
        </w:rPr>
      </w:pPr>
      <w:r w:rsidRPr="00D03BAD">
        <w:rPr>
          <w:bCs/>
          <w:noProof w:val="0"/>
        </w:rPr>
        <w:t>Use Cases Summary</w:t>
      </w:r>
    </w:p>
    <w:p w14:paraId="71B7DDC8" w14:textId="77777777" w:rsidR="00F71022" w:rsidRPr="00BF0A93" w:rsidRDefault="00F71022" w:rsidP="009E68DF">
      <w:pPr>
        <w:pStyle w:val="BodyText"/>
      </w:pPr>
      <w:r w:rsidRPr="00BF0A93">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In particular, queries can be formulated to return both document entry types for a specific patient. </w:t>
      </w:r>
    </w:p>
    <w:p w14:paraId="35C42490" w14:textId="77777777" w:rsidR="00F71022" w:rsidRPr="00BF0A93" w:rsidRDefault="00F71022" w:rsidP="009E68DF">
      <w:pPr>
        <w:pStyle w:val="BodyText"/>
      </w:pPr>
      <w:r w:rsidRPr="00BF0A93">
        <w:rPr>
          <w:b/>
          <w:bCs/>
        </w:rPr>
        <w:t>Case 1</w:t>
      </w:r>
      <w:r w:rsidRPr="00BF0A93">
        <w:t>: Sharing of Stable, Source Attested Document</w:t>
      </w:r>
    </w:p>
    <w:p w14:paraId="40BB7929" w14:textId="77777777" w:rsidR="00F71022" w:rsidRPr="00BF0A93" w:rsidRDefault="00F71022" w:rsidP="009E68DF">
      <w:pPr>
        <w:pStyle w:val="BodyText"/>
      </w:pPr>
      <w:r w:rsidRPr="00BF0A93">
        <w:t>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published, and retrieving those that are of interest. Documents are source attested; consistency and wholeness is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BF0A93" w:rsidRDefault="002B7906" w:rsidP="002B7906">
      <w:pPr>
        <w:pStyle w:val="BodyText"/>
      </w:pPr>
      <w:r w:rsidRPr="00BF0A93">
        <w:rPr>
          <w:b/>
        </w:rPr>
        <w:t>Case 2</w:t>
      </w:r>
      <w:r w:rsidRPr="00BF0A93">
        <w:t>: Sharing of Stable, Source Attested Document with assembly of content delayed to retrieval time</w:t>
      </w:r>
    </w:p>
    <w:p w14:paraId="24651AD3" w14:textId="77777777" w:rsidR="002B7906" w:rsidRPr="00BF0A93" w:rsidRDefault="002B7906" w:rsidP="002B7906">
      <w:pPr>
        <w:pStyle w:val="BodyText"/>
      </w:pPr>
      <w:r w:rsidRPr="00BF0A93">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BF0A93" w:rsidRDefault="00F71022" w:rsidP="002B7906">
      <w:pPr>
        <w:pStyle w:val="BodyText"/>
      </w:pPr>
      <w:r w:rsidRPr="00BF0A93">
        <w:rPr>
          <w:b/>
          <w:bCs/>
        </w:rPr>
        <w:t xml:space="preserve">Case </w:t>
      </w:r>
      <w:r w:rsidR="002B7906" w:rsidRPr="00BF0A93">
        <w:rPr>
          <w:b/>
          <w:bCs/>
        </w:rPr>
        <w:t>3</w:t>
      </w:r>
      <w:r w:rsidRPr="00BF0A93">
        <w:t>: Sharing of On-Demand Document</w:t>
      </w:r>
    </w:p>
    <w:p w14:paraId="453BE59E" w14:textId="77777777" w:rsidR="00F71022" w:rsidRPr="00BF0A93" w:rsidRDefault="00F71022" w:rsidP="009E68DF">
      <w:pPr>
        <w:pStyle w:val="BodyText"/>
      </w:pPr>
      <w:r w:rsidRPr="00BF0A93">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BF0A93">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BF0A93" w:rsidRDefault="002B7906" w:rsidP="002B7906">
      <w:pPr>
        <w:pStyle w:val="BodyText"/>
        <w:rPr>
          <w:b/>
        </w:rPr>
      </w:pPr>
      <w:r w:rsidRPr="00BF0A93">
        <w:rPr>
          <w:b/>
        </w:rPr>
        <w:t>Delayed Document Assembly Option Process Flow</w:t>
      </w:r>
    </w:p>
    <w:p w14:paraId="7C1B513F" w14:textId="77777777" w:rsidR="002B7906" w:rsidRPr="00BF0A93" w:rsidRDefault="002B7906" w:rsidP="002B7906">
      <w:pPr>
        <w:pStyle w:val="BodyText"/>
      </w:pPr>
      <w:r w:rsidRPr="00BF0A93">
        <w:t>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actually assembling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50B2865F" w:rsidR="002B7906" w:rsidRPr="00BF0A93" w:rsidRDefault="002B7906" w:rsidP="002B7906">
      <w:pPr>
        <w:pStyle w:val="BodyText"/>
      </w:pPr>
      <w:r w:rsidRPr="00BF0A93">
        <w:t xml:space="preserve">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w:t>
      </w:r>
      <w:r w:rsidR="00D434A3">
        <w:t>Option</w:t>
      </w:r>
      <w:r w:rsidRPr="00BF0A93">
        <w:t xml:space="preserve"> is to support responses to queries with the presence of Stable Document Entries that have zero size and hash values.</w:t>
      </w:r>
    </w:p>
    <w:p w14:paraId="4F93A8D4" w14:textId="77777777" w:rsidR="002B7906" w:rsidRPr="00BF0A93" w:rsidRDefault="002B7906" w:rsidP="002B7906">
      <w:pPr>
        <w:pStyle w:val="BodyText"/>
      </w:pPr>
      <w:r w:rsidRPr="00BF0A93">
        <w:t>The following describes a high level XDS workflow for Delayed Document Assembly where the content for the documents is managed as records in a clinical database.</w:t>
      </w:r>
    </w:p>
    <w:p w14:paraId="6EC09F96" w14:textId="50BE26A4" w:rsidR="002B7906" w:rsidRPr="00BF0A93" w:rsidRDefault="002B7906" w:rsidP="00AB4C28">
      <w:pPr>
        <w:pStyle w:val="ListBullet2"/>
      </w:pPr>
      <w:r w:rsidRPr="00BF0A93">
        <w:t>The Integrated Document Source/Repository determines that a new document could be created from the clinical database contents it is monitoring. At this time the Integrated Document Source/Repository has identified exactly what clinical database records would be used to create the document.</w:t>
      </w:r>
    </w:p>
    <w:p w14:paraId="6EB71DC6" w14:textId="577AA9B8" w:rsidR="002B7906" w:rsidRPr="00BF0A93" w:rsidRDefault="002B7906" w:rsidP="00AB4C28">
      <w:pPr>
        <w:pStyle w:val="ListBullet2"/>
      </w:pPr>
      <w:r w:rsidRPr="00BF0A93">
        <w:t>The Integrated Document Source/Repository registers this document with a Document Registry and assigns a unique identifier for the document. This registration includes a zero value hash or size since the document has not yet been assembled.</w:t>
      </w:r>
    </w:p>
    <w:p w14:paraId="01FE1E82" w14:textId="4F114EEE" w:rsidR="002B7906" w:rsidRPr="00BF0A93" w:rsidRDefault="002B7906" w:rsidP="00AB4C28">
      <w:pPr>
        <w:pStyle w:val="ListBullet2"/>
      </w:pPr>
      <w:r w:rsidRPr="00BF0A93">
        <w:t>A Document Consumer which supports access to Delayed Document Assembly queries the Document Registry. The Document Registry returns the entry created by the Integrated Document Source/Repository.</w:t>
      </w:r>
    </w:p>
    <w:p w14:paraId="0CE51228" w14:textId="5436C301" w:rsidR="002B7906" w:rsidRPr="00BF0A93" w:rsidRDefault="002B7906" w:rsidP="00AB4C28">
      <w:pPr>
        <w:pStyle w:val="ListBullet2"/>
      </w:pPr>
      <w:r w:rsidRPr="00BF0A93">
        <w:lastRenderedPageBreak/>
        <w:t>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document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BF0A93" w:rsidRDefault="002B7906" w:rsidP="002B7906">
      <w:pPr>
        <w:pStyle w:val="BodyText"/>
      </w:pPr>
      <w:r w:rsidRPr="00BF0A93">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BF0A93" w:rsidRDefault="00F71022" w:rsidP="009E68DF">
      <w:pPr>
        <w:pStyle w:val="BodyText"/>
        <w:rPr>
          <w:b/>
          <w:bCs/>
        </w:rPr>
      </w:pPr>
      <w:r w:rsidRPr="00BF0A93">
        <w:rPr>
          <w:b/>
          <w:bCs/>
        </w:rPr>
        <w:t>On-Demand Documents Process Flow</w:t>
      </w:r>
    </w:p>
    <w:p w14:paraId="4FC52D21" w14:textId="77777777" w:rsidR="00F71022" w:rsidRPr="00BF0A93" w:rsidRDefault="00F71022" w:rsidP="009E68DF">
      <w:pPr>
        <w:pStyle w:val="BodyText"/>
      </w:pPr>
      <w:r w:rsidRPr="00BF0A93">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BF0A93" w:rsidRDefault="00F71022" w:rsidP="009E68DF">
      <w:pPr>
        <w:pStyle w:val="BodyText"/>
      </w:pPr>
      <w:r w:rsidRPr="00BF0A93">
        <w:t>The following describes a high level XDS workflow for On-Demand Documents where the content for the data to be shared is in a clinical database.</w:t>
      </w:r>
    </w:p>
    <w:p w14:paraId="5BB7ABB9" w14:textId="77777777" w:rsidR="00F71022" w:rsidRPr="00BF0A93" w:rsidRDefault="00F71022" w:rsidP="009E68DF">
      <w:pPr>
        <w:pStyle w:val="ListBullet2"/>
        <w:numPr>
          <w:ilvl w:val="0"/>
          <w:numId w:val="40"/>
        </w:numPr>
      </w:pPr>
      <w:r w:rsidRPr="00BF0A93">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BF0A93" w:rsidRDefault="00F71022" w:rsidP="009E68DF">
      <w:pPr>
        <w:pStyle w:val="ListBullet2"/>
        <w:numPr>
          <w:ilvl w:val="0"/>
          <w:numId w:val="40"/>
        </w:numPr>
      </w:pPr>
      <w:r w:rsidRPr="00BF0A93">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BF0A93" w:rsidRDefault="00F71022" w:rsidP="009E68DF">
      <w:pPr>
        <w:pStyle w:val="ListBullet2"/>
        <w:numPr>
          <w:ilvl w:val="0"/>
          <w:numId w:val="40"/>
        </w:numPr>
      </w:pPr>
      <w:r w:rsidRPr="00BF0A93">
        <w:t>The Document Consumer uses the metadata from the On-Demand Document Entry to request the most recent content from the On-Demand Document Source. The On-Demand Document Source searches its clinical database for content of the type defined by the On-</w:t>
      </w:r>
      <w:r w:rsidRPr="00BF0A93">
        <w:lastRenderedPageBreak/>
        <w:t>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as a consequence of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BF0A93" w:rsidRDefault="00F71022" w:rsidP="00CE43D1">
      <w:pPr>
        <w:pStyle w:val="Heading2"/>
        <w:numPr>
          <w:ilvl w:val="1"/>
          <w:numId w:val="150"/>
        </w:numPr>
        <w:rPr>
          <w:noProof w:val="0"/>
        </w:rPr>
      </w:pPr>
      <w:bookmarkStart w:id="2641" w:name="_Toc397945331"/>
      <w:bookmarkStart w:id="2642" w:name="_Toc397949757"/>
      <w:bookmarkStart w:id="2643" w:name="_Toc397953384"/>
      <w:bookmarkStart w:id="2644" w:name="_Toc397969502"/>
      <w:bookmarkStart w:id="2645" w:name="_Toc397969876"/>
      <w:bookmarkStart w:id="2646" w:name="_Toc397970248"/>
      <w:bookmarkStart w:id="2647" w:name="_Toc399066453"/>
      <w:bookmarkStart w:id="2648" w:name="_Toc399066828"/>
      <w:bookmarkStart w:id="2649" w:name="_Toc399067203"/>
      <w:bookmarkStart w:id="2650" w:name="_Toc399067580"/>
      <w:bookmarkStart w:id="2651" w:name="_Toc399067957"/>
      <w:bookmarkStart w:id="2652" w:name="_Toc399068334"/>
      <w:bookmarkStart w:id="2653" w:name="_Toc399142043"/>
      <w:bookmarkStart w:id="2654" w:name="_Toc399148063"/>
      <w:bookmarkStart w:id="2655" w:name="_Toc399152964"/>
      <w:bookmarkStart w:id="2656" w:name="_Toc399153379"/>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r w:rsidRPr="00BF0A93">
        <w:rPr>
          <w:noProof w:val="0"/>
        </w:rPr>
        <w:t xml:space="preserve"> </w:t>
      </w:r>
      <w:bookmarkStart w:id="2657" w:name="_Toc210747744"/>
      <w:bookmarkStart w:id="2658" w:name="_Toc214425634"/>
      <w:bookmarkStart w:id="2659" w:name="_Toc487039087"/>
      <w:bookmarkStart w:id="2660" w:name="_Toc488068188"/>
      <w:bookmarkStart w:id="2661" w:name="_Toc488068621"/>
      <w:bookmarkStart w:id="2662" w:name="_Toc488074948"/>
      <w:bookmarkStart w:id="2663" w:name="_Toc13752322"/>
      <w:r w:rsidRPr="00BF0A93">
        <w:rPr>
          <w:noProof w:val="0"/>
        </w:rPr>
        <w:t>Implementation Strategies</w:t>
      </w:r>
      <w:bookmarkEnd w:id="2657"/>
      <w:bookmarkEnd w:id="2658"/>
      <w:bookmarkEnd w:id="2659"/>
      <w:bookmarkEnd w:id="2660"/>
      <w:bookmarkEnd w:id="2661"/>
      <w:bookmarkEnd w:id="2662"/>
      <w:bookmarkEnd w:id="2663"/>
    </w:p>
    <w:p w14:paraId="793CA604" w14:textId="77777777" w:rsidR="00F71022" w:rsidRPr="00BF0A93" w:rsidRDefault="00F71022">
      <w:pPr>
        <w:pStyle w:val="BodyText"/>
      </w:pPr>
      <w:r w:rsidRPr="00BF0A93">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BF0A93" w:rsidRDefault="00F71022" w:rsidP="00AA50EB">
      <w:pPr>
        <w:pStyle w:val="BodyText"/>
        <w:rPr>
          <w:b/>
          <w:u w:val="single"/>
        </w:rPr>
      </w:pPr>
      <w:r w:rsidRPr="00BF0A93">
        <w:rPr>
          <w:b/>
          <w:u w:val="single"/>
        </w:rPr>
        <w:t>Strategy 1: Repository at the Source</w:t>
      </w:r>
    </w:p>
    <w:p w14:paraId="26B9DFB7" w14:textId="77474A4C" w:rsidR="00F71022" w:rsidRPr="00BF0A93" w:rsidRDefault="00F71022" w:rsidP="00AA50EB">
      <w:pPr>
        <w:pStyle w:val="BodyText"/>
      </w:pPr>
      <w:r w:rsidRPr="00BF0A93">
        <w:t>A single information system acts as both the Document Source and Document Repository for the documents it creates and registers with the Document Registry</w:t>
      </w:r>
    </w:p>
    <w:p w14:paraId="43C8377D" w14:textId="5A00D9E3" w:rsidR="00F71022" w:rsidRPr="00BF0A93" w:rsidRDefault="00F71022" w:rsidP="00AA50EB">
      <w:pPr>
        <w:pStyle w:val="BodyText"/>
      </w:pPr>
      <w:r w:rsidRPr="00BF0A93">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BF0A93" w:rsidRDefault="00F71022" w:rsidP="00AA50EB">
      <w:pPr>
        <w:pStyle w:val="BodyText"/>
      </w:pPr>
      <w:r w:rsidRPr="00BF0A93">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BF0A93" w:rsidRDefault="00591C51" w:rsidP="00AA50EB">
      <w:pPr>
        <w:pStyle w:val="BodyText"/>
      </w:pPr>
    </w:p>
    <w:p w14:paraId="34EF3648" w14:textId="77777777" w:rsidR="00F71022" w:rsidRPr="00BF0A93" w:rsidRDefault="00882D73" w:rsidP="00BC2927">
      <w:pPr>
        <w:pStyle w:val="BodyText"/>
        <w:jc w:val="center"/>
      </w:pPr>
      <w:bookmarkStart w:id="2664" w:name="_1137764247"/>
      <w:bookmarkStart w:id="2665" w:name="_1138878382"/>
      <w:bookmarkStart w:id="2666" w:name="_1138878457"/>
      <w:bookmarkStart w:id="2667" w:name="_1139775458"/>
      <w:bookmarkStart w:id="2668" w:name="_1139777946"/>
      <w:bookmarkStart w:id="2669" w:name="_1144212190"/>
      <w:bookmarkStart w:id="2670" w:name="_1144212943"/>
      <w:bookmarkStart w:id="2671" w:name="_1144233191"/>
      <w:bookmarkStart w:id="2672" w:name="_1144233398"/>
      <w:bookmarkStart w:id="2673" w:name="_1152573342"/>
      <w:bookmarkStart w:id="2674" w:name="_1152609649"/>
      <w:bookmarkStart w:id="2675" w:name="_1152609670"/>
      <w:bookmarkStart w:id="2676" w:name="_1138878437"/>
      <w:bookmarkStart w:id="2677" w:name="_1137567000"/>
      <w:bookmarkEnd w:id="2218"/>
      <w:bookmarkEnd w:id="2219"/>
      <w:bookmarkEnd w:id="2664"/>
      <w:bookmarkEnd w:id="2665"/>
      <w:bookmarkEnd w:id="2666"/>
      <w:bookmarkEnd w:id="2667"/>
      <w:bookmarkEnd w:id="2668"/>
      <w:bookmarkEnd w:id="2669"/>
      <w:bookmarkEnd w:id="2670"/>
      <w:bookmarkEnd w:id="2671"/>
      <w:bookmarkEnd w:id="2672"/>
      <w:bookmarkEnd w:id="2673"/>
      <w:bookmarkEnd w:id="2674"/>
      <w:bookmarkEnd w:id="2675"/>
      <w:r w:rsidRPr="00BF0A93">
        <w:rPr>
          <w:noProof/>
          <w:lang w:val="fr-FR" w:eastAsia="fr-FR"/>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BF0A93" w:rsidRDefault="00F71022">
      <w:pPr>
        <w:pStyle w:val="FigureTitle"/>
      </w:pPr>
      <w:r w:rsidRPr="00BF0A93">
        <w:t xml:space="preserve">Figure 10.5-1: Implementation Strategy with Repository at the Source </w:t>
      </w:r>
    </w:p>
    <w:p w14:paraId="2D79B8D5" w14:textId="77777777" w:rsidR="00AF7588" w:rsidRPr="004C2565" w:rsidRDefault="00AF7588" w:rsidP="00AF7588">
      <w:pPr>
        <w:pStyle w:val="BodyText"/>
      </w:pPr>
    </w:p>
    <w:p w14:paraId="796D59F2" w14:textId="0C8A3757" w:rsidR="00591C51" w:rsidRPr="00BF0A93" w:rsidRDefault="00F71022" w:rsidP="004C2565">
      <w:pPr>
        <w:pStyle w:val="BodyText"/>
        <w:keepNext/>
        <w:rPr>
          <w:b/>
          <w:u w:val="single"/>
        </w:rPr>
      </w:pPr>
      <w:r w:rsidRPr="00BF0A93">
        <w:rPr>
          <w:b/>
          <w:u w:val="single"/>
        </w:rPr>
        <w:lastRenderedPageBreak/>
        <w:t>Strategy 2: Third Party Repository</w:t>
      </w:r>
    </w:p>
    <w:p w14:paraId="7A904413" w14:textId="232878D8" w:rsidR="00F71022" w:rsidRPr="00BF0A93" w:rsidRDefault="00F71022" w:rsidP="00AA50EB">
      <w:pPr>
        <w:pStyle w:val="BodyText"/>
      </w:pPr>
      <w:r w:rsidRPr="00BF0A93">
        <w:t>The EHR-CR does not wish to be a Document Repository Actor, but rather uses the services of a third party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BF0A93" w:rsidRDefault="00F71022" w:rsidP="00AA50EB">
      <w:pPr>
        <w:pStyle w:val="BodyText"/>
      </w:pPr>
      <w:r w:rsidRPr="00BF0A93">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BF0A93" w:rsidRDefault="00F71022" w:rsidP="006720E8">
      <w:pPr>
        <w:pStyle w:val="BodyText"/>
      </w:pPr>
    </w:p>
    <w:p w14:paraId="1A68B005" w14:textId="77777777" w:rsidR="00F71022" w:rsidRPr="00BF0A93" w:rsidRDefault="00882D73" w:rsidP="00BC2927">
      <w:pPr>
        <w:pStyle w:val="BodyText"/>
        <w:jc w:val="center"/>
      </w:pPr>
      <w:bookmarkStart w:id="2678" w:name="_1144213097"/>
      <w:bookmarkStart w:id="2679" w:name="_1144213228"/>
      <w:bookmarkStart w:id="2680" w:name="_1144213452"/>
      <w:bookmarkStart w:id="2681" w:name="_1144233288"/>
      <w:bookmarkStart w:id="2682" w:name="_1144233399"/>
      <w:bookmarkStart w:id="2683" w:name="_1148327720"/>
      <w:bookmarkStart w:id="2684" w:name="_1148328426"/>
      <w:bookmarkStart w:id="2685" w:name="_1144212561"/>
      <w:bookmarkEnd w:id="2220"/>
      <w:bookmarkEnd w:id="2678"/>
      <w:bookmarkEnd w:id="2679"/>
      <w:bookmarkEnd w:id="2680"/>
      <w:bookmarkEnd w:id="2681"/>
      <w:bookmarkEnd w:id="2682"/>
      <w:bookmarkEnd w:id="2683"/>
      <w:bookmarkEnd w:id="2684"/>
      <w:r w:rsidRPr="00BF0A93">
        <w:rPr>
          <w:noProof/>
          <w:lang w:val="fr-FR" w:eastAsia="fr-FR"/>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BF0A93" w:rsidRDefault="00F71022">
      <w:pPr>
        <w:pStyle w:val="FigureTitle"/>
      </w:pPr>
      <w:r w:rsidRPr="00BF0A93">
        <w:t>Figure 10.5-2: Implementation Strategy with 3</w:t>
      </w:r>
      <w:r w:rsidRPr="00BF0A93">
        <w:rPr>
          <w:vertAlign w:val="superscript"/>
        </w:rPr>
        <w:t>rd</w:t>
      </w:r>
      <w:r w:rsidRPr="00BF0A93">
        <w:t xml:space="preserve"> party repository</w:t>
      </w:r>
    </w:p>
    <w:p w14:paraId="47DD5E0E" w14:textId="77777777" w:rsidR="00F71022" w:rsidRPr="00BF0A93" w:rsidRDefault="00882D73" w:rsidP="00BC2927">
      <w:pPr>
        <w:pStyle w:val="BodyText"/>
        <w:jc w:val="center"/>
      </w:pPr>
      <w:bookmarkStart w:id="2686" w:name="_1148328335"/>
      <w:bookmarkStart w:id="2687" w:name="_1148328364"/>
      <w:bookmarkStart w:id="2688" w:name="_1148328389"/>
      <w:bookmarkStart w:id="2689" w:name="_1148389867"/>
      <w:bookmarkStart w:id="2690" w:name="_1148640827"/>
      <w:bookmarkStart w:id="2691" w:name="_1148641003"/>
      <w:bookmarkStart w:id="2692" w:name="_1148327813"/>
      <w:bookmarkEnd w:id="2235"/>
      <w:bookmarkEnd w:id="2686"/>
      <w:bookmarkEnd w:id="2687"/>
      <w:bookmarkEnd w:id="2688"/>
      <w:bookmarkEnd w:id="2689"/>
      <w:bookmarkEnd w:id="2690"/>
      <w:bookmarkEnd w:id="2691"/>
      <w:r w:rsidRPr="00BF0A93">
        <w:rPr>
          <w:noProof/>
          <w:lang w:val="fr-FR" w:eastAsia="fr-FR"/>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BF0A93" w:rsidRDefault="00F71022" w:rsidP="00BC2927">
      <w:pPr>
        <w:pStyle w:val="FigureTitle"/>
      </w:pPr>
      <w:r w:rsidRPr="00BF0A93">
        <w:t>Figure 10.5-3: Implementation Strategy with 3</w:t>
      </w:r>
      <w:r w:rsidRPr="00BF0A93">
        <w:rPr>
          <w:vertAlign w:val="superscript"/>
        </w:rPr>
        <w:t>rd</w:t>
      </w:r>
      <w:r w:rsidRPr="00BF0A93">
        <w:t xml:space="preserve"> party central repository and registry</w:t>
      </w:r>
    </w:p>
    <w:p w14:paraId="0C1FD8C8" w14:textId="09791BC9" w:rsidR="00591C51" w:rsidRPr="00BF0A93" w:rsidRDefault="00F71022" w:rsidP="00AA50EB">
      <w:pPr>
        <w:pStyle w:val="BodyText"/>
        <w:rPr>
          <w:b/>
          <w:u w:val="single"/>
        </w:rPr>
      </w:pPr>
      <w:r w:rsidRPr="00BF0A93">
        <w:rPr>
          <w:b/>
          <w:u w:val="single"/>
        </w:rPr>
        <w:t>Strategy 3: Direct Patient Transfer-Referral</w:t>
      </w:r>
    </w:p>
    <w:p w14:paraId="61DC56BE" w14:textId="062BB222" w:rsidR="00F71022" w:rsidRPr="00BF0A93" w:rsidRDefault="00F71022" w:rsidP="00AA50EB">
      <w:pPr>
        <w:pStyle w:val="BodyText"/>
      </w:pPr>
      <w:r w:rsidRPr="00BF0A93">
        <w:t xml:space="preserve">The Document Source completes a phase of care for a patient. It decides to directly provide and register [1] the set of documents (newly created and prior documents of interest) with a </w:t>
      </w:r>
      <w:r w:rsidRPr="00BF0A93">
        <w:lastRenderedPageBreak/>
        <w:t>Document Repository [2] that has been grouped along with the Document Registry with the EHR-CR Document Consumer (Grouped Actors).</w:t>
      </w:r>
    </w:p>
    <w:p w14:paraId="5CF8A790" w14:textId="18E8BC4D" w:rsidR="00F71022" w:rsidRPr="00BF0A93" w:rsidRDefault="00F71022" w:rsidP="00AA50EB">
      <w:pPr>
        <w:pStyle w:val="BodyText"/>
      </w:pPr>
      <w:r w:rsidRPr="00BF0A93">
        <w:t>In this case the span of the XDS Affinity Domain may be quite limited as it could be defined to cover only the two EHR-CRs. However</w:t>
      </w:r>
      <w:r w:rsidR="00591C51" w:rsidRPr="00BF0A93">
        <w:t>,</w:t>
      </w:r>
      <w:r w:rsidRPr="00BF0A93">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BF0A93" w:rsidRDefault="00F71022" w:rsidP="00591C51">
      <w:pPr>
        <w:pStyle w:val="BodyText"/>
      </w:pPr>
    </w:p>
    <w:bookmarkStart w:id="2693" w:name="_1137570165"/>
    <w:bookmarkStart w:id="2694" w:name="_1137764291"/>
    <w:bookmarkStart w:id="2695" w:name="_1138878419"/>
    <w:bookmarkStart w:id="2696" w:name="_1138878468"/>
    <w:bookmarkStart w:id="2697" w:name="_1139775552"/>
    <w:bookmarkStart w:id="2698" w:name="_1144213448"/>
    <w:bookmarkStart w:id="2699" w:name="_1144213484"/>
    <w:bookmarkStart w:id="2700" w:name="_1144213654"/>
    <w:bookmarkStart w:id="2701" w:name="_1144233401"/>
    <w:bookmarkStart w:id="2702" w:name="_1148321983"/>
    <w:bookmarkStart w:id="2703" w:name="_1137567519"/>
    <w:bookmarkEnd w:id="2486"/>
    <w:bookmarkEnd w:id="2491"/>
    <w:bookmarkEnd w:id="2494"/>
    <w:bookmarkEnd w:id="2693"/>
    <w:bookmarkEnd w:id="2694"/>
    <w:bookmarkEnd w:id="2695"/>
    <w:bookmarkEnd w:id="2696"/>
    <w:bookmarkEnd w:id="2697"/>
    <w:bookmarkEnd w:id="2698"/>
    <w:bookmarkEnd w:id="2699"/>
    <w:bookmarkEnd w:id="2700"/>
    <w:bookmarkEnd w:id="2701"/>
    <w:bookmarkEnd w:id="2702"/>
    <w:p w14:paraId="01AEA55C" w14:textId="555D7A19" w:rsidR="00F71022" w:rsidRPr="00BF0A93" w:rsidRDefault="008105ED" w:rsidP="000B5F71">
      <w:pPr>
        <w:pStyle w:val="FigureTitle"/>
      </w:pPr>
      <w:r w:rsidRPr="00BF0A93">
        <w:rPr>
          <w:i/>
          <w:iCs/>
          <w:noProof/>
        </w:rPr>
        <w:object w:dxaOrig="13140" w:dyaOrig="3960" w14:anchorId="60B27F43">
          <v:shape id="_x0000_i1072" type="#_x0000_t75" alt="" style="width:473.45pt;height:158.25pt;mso-width-percent:0;mso-height-percent:0;mso-width-percent:0;mso-height-percent:0" o:ole="" filled="t">
            <v:fill color2="black"/>
            <v:imagedata r:id="rId103" o:title="" cropbottom="-4766f"/>
          </v:shape>
          <o:OLEObject Type="Embed" ProgID="Word.Picture.8" ShapeID="_x0000_i1072" DrawAspect="Content" ObjectID="_1646729200" r:id="rId104"/>
        </w:object>
      </w:r>
      <w:r w:rsidR="00F71022" w:rsidRPr="00BF0A93">
        <w:t>Figure 10.5-4: Direct patient referral with registry and repository at consumer</w:t>
      </w:r>
    </w:p>
    <w:p w14:paraId="3E1B8E42" w14:textId="77777777" w:rsidR="00F71022" w:rsidRPr="00BF0A93" w:rsidRDefault="00F71022" w:rsidP="00FD1A42">
      <w:pPr>
        <w:pStyle w:val="BodyText"/>
      </w:pPr>
      <w:r w:rsidRPr="00BF0A93">
        <w:t>Patient access to an EHR-LR may be supported by a specialized EHR-CR (i.e., a portal) implementing the Document Source and Document Consumer Actors.</w:t>
      </w:r>
    </w:p>
    <w:p w14:paraId="422D43A2" w14:textId="77777777" w:rsidR="00F71022" w:rsidRPr="00BF0A93" w:rsidRDefault="00F71022" w:rsidP="00CE43D1">
      <w:pPr>
        <w:pStyle w:val="Heading2"/>
        <w:numPr>
          <w:ilvl w:val="1"/>
          <w:numId w:val="150"/>
        </w:numPr>
        <w:rPr>
          <w:noProof w:val="0"/>
        </w:rPr>
      </w:pPr>
      <w:r w:rsidRPr="00BF0A93">
        <w:rPr>
          <w:noProof w:val="0"/>
        </w:rPr>
        <w:t xml:space="preserve"> </w:t>
      </w:r>
      <w:bookmarkStart w:id="2704" w:name="_Toc210747745"/>
      <w:bookmarkStart w:id="2705" w:name="_Toc214425635"/>
      <w:bookmarkStart w:id="2706" w:name="_Toc487039088"/>
      <w:bookmarkStart w:id="2707" w:name="_Toc488068189"/>
      <w:bookmarkStart w:id="2708" w:name="_Toc488068622"/>
      <w:bookmarkStart w:id="2709" w:name="_Toc488074949"/>
      <w:bookmarkStart w:id="2710" w:name="_Toc13752323"/>
      <w:r w:rsidRPr="00BF0A93">
        <w:rPr>
          <w:noProof w:val="0"/>
        </w:rPr>
        <w:t>Patient Identifier Communication Requirements</w:t>
      </w:r>
      <w:bookmarkEnd w:id="2704"/>
      <w:bookmarkEnd w:id="2705"/>
      <w:bookmarkEnd w:id="2706"/>
      <w:bookmarkEnd w:id="2707"/>
      <w:bookmarkEnd w:id="2708"/>
      <w:bookmarkEnd w:id="2709"/>
      <w:bookmarkEnd w:id="2710"/>
    </w:p>
    <w:p w14:paraId="5D886688" w14:textId="77777777" w:rsidR="00F71022" w:rsidRPr="00BF0A93" w:rsidRDefault="005C2842" w:rsidP="006C3B7F">
      <w:pPr>
        <w:pStyle w:val="BodyText"/>
      </w:pPr>
      <w:r w:rsidRPr="00BF0A93">
        <w:t>When using the</w:t>
      </w:r>
      <w:r w:rsidR="00F71022" w:rsidRPr="00BF0A93">
        <w:t xml:space="preserve"> </w:t>
      </w:r>
      <w:r w:rsidRPr="00BF0A93">
        <w:t>[ITI-</w:t>
      </w:r>
      <w:r w:rsidR="00F71022" w:rsidRPr="00BF0A93">
        <w:t>8</w:t>
      </w:r>
      <w:r w:rsidRPr="00BF0A93">
        <w:t>] transaction</w:t>
      </w:r>
      <w:r w:rsidR="00F71022" w:rsidRPr="00BF0A93">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BF0A93" w:rsidRDefault="00F71022" w:rsidP="00AA50EB">
      <w:pPr>
        <w:pStyle w:val="ListNumber2"/>
        <w:numPr>
          <w:ilvl w:val="0"/>
          <w:numId w:val="222"/>
        </w:numPr>
      </w:pPr>
      <w:r w:rsidRPr="00BF0A93">
        <w:t>If the Patient Identity Source does not include a value for PID-3.4, Assigning Authority, then</w:t>
      </w:r>
    </w:p>
    <w:p w14:paraId="236A7AE3" w14:textId="77777777" w:rsidR="00F71022" w:rsidRPr="00BF0A93" w:rsidRDefault="00F71022" w:rsidP="00AA50EB">
      <w:pPr>
        <w:pStyle w:val="ListNumber3"/>
        <w:numPr>
          <w:ilvl w:val="0"/>
          <w:numId w:val="223"/>
        </w:numPr>
      </w:pPr>
      <w:r w:rsidRPr="00BF0A93">
        <w:t>PID-3, Patient Identifier List, is constrained to include one entry referring to one identifier.</w:t>
      </w:r>
    </w:p>
    <w:p w14:paraId="46F91BA0" w14:textId="77777777" w:rsidR="00F71022" w:rsidRPr="00BF0A93" w:rsidRDefault="00F71022" w:rsidP="00AA50EB">
      <w:pPr>
        <w:pStyle w:val="ListNumber3"/>
        <w:numPr>
          <w:ilvl w:val="0"/>
          <w:numId w:val="223"/>
        </w:numPr>
      </w:pPr>
      <w:r w:rsidRPr="00BF0A93">
        <w:t>The Patient Identity Source and Document Registry shall agree that all messages from this source shall refer to a single assigning authority.</w:t>
      </w:r>
    </w:p>
    <w:p w14:paraId="5DA595B3" w14:textId="77777777" w:rsidR="00F71022" w:rsidRPr="00BF0A93" w:rsidRDefault="00F71022" w:rsidP="00AA50EB">
      <w:pPr>
        <w:pStyle w:val="ListNumber2"/>
      </w:pPr>
      <w:r w:rsidRPr="00BF0A93">
        <w:t>If PID-3.4 does contain a value for PID-3.4, Assigning Authority, then</w:t>
      </w:r>
    </w:p>
    <w:p w14:paraId="346CE64B" w14:textId="77777777" w:rsidR="00F71022" w:rsidRPr="00BF0A93" w:rsidRDefault="00F71022" w:rsidP="00AA50EB">
      <w:pPr>
        <w:pStyle w:val="ListNumber3"/>
        <w:numPr>
          <w:ilvl w:val="0"/>
          <w:numId w:val="224"/>
        </w:numPr>
      </w:pPr>
      <w:r w:rsidRPr="00BF0A93">
        <w:t xml:space="preserve">The Patient Identifier Source may send multiple patient identifiers with properly formatted components. The Document Registry shall be responsible for selecting the </w:t>
      </w:r>
      <w:r w:rsidRPr="00BF0A93">
        <w:lastRenderedPageBreak/>
        <w:t>one identifier from the Patient Identifier List (not necessarily in the first position) that is too used to register the selected patient.</w:t>
      </w:r>
    </w:p>
    <w:p w14:paraId="50CBA529" w14:textId="77777777" w:rsidR="00F71022" w:rsidRPr="00BF0A93" w:rsidRDefault="00F71022" w:rsidP="00AA50EB">
      <w:pPr>
        <w:pStyle w:val="ListNumber3"/>
        <w:numPr>
          <w:ilvl w:val="0"/>
          <w:numId w:val="224"/>
        </w:numPr>
      </w:pPr>
      <w:r w:rsidRPr="00BF0A93">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BF0A93" w:rsidRDefault="005C2842" w:rsidP="00F00DC8">
      <w:pPr>
        <w:pStyle w:val="BodyText"/>
      </w:pPr>
      <w:r w:rsidRPr="00BF0A93">
        <w:t>When using the</w:t>
      </w:r>
      <w:r w:rsidR="00F71022" w:rsidRPr="00BF0A93">
        <w:t xml:space="preserve"> </w:t>
      </w:r>
      <w:r w:rsidR="00A70BAD" w:rsidRPr="00BF0A93">
        <w:t>[</w:t>
      </w:r>
      <w:r w:rsidR="00F71022" w:rsidRPr="00BF0A93">
        <w:t>ITI-44</w:t>
      </w:r>
      <w:r w:rsidR="00A70BAD" w:rsidRPr="00BF0A93">
        <w:t>]</w:t>
      </w:r>
      <w:r w:rsidRPr="00BF0A93">
        <w:t xml:space="preserve"> transaction as the patient identity feed</w:t>
      </w:r>
      <w:r w:rsidR="00F71022" w:rsidRPr="00BF0A93">
        <w:t>, the Assigning Authority is required.</w:t>
      </w:r>
    </w:p>
    <w:p w14:paraId="264AD30A" w14:textId="2A674F27" w:rsidR="00F71022" w:rsidRPr="00BF0A93" w:rsidRDefault="00F71022" w:rsidP="00F00DC8">
      <w:pPr>
        <w:pStyle w:val="BodyText"/>
      </w:pPr>
      <w:r w:rsidRPr="00BF0A93">
        <w:t xml:space="preserve">Transactions </w:t>
      </w:r>
      <w:r w:rsidR="00F91FD7" w:rsidRPr="00BF0A93">
        <w:t>[</w:t>
      </w:r>
      <w:r w:rsidRPr="00BF0A93">
        <w:t>ITI-18</w:t>
      </w:r>
      <w:r w:rsidR="00F91FD7" w:rsidRPr="00BF0A93">
        <w:t>]</w:t>
      </w:r>
      <w:r w:rsidRPr="00BF0A93">
        <w:t xml:space="preserve">, </w:t>
      </w:r>
      <w:r w:rsidR="00F91FD7" w:rsidRPr="00BF0A93">
        <w:t>[</w:t>
      </w:r>
      <w:r w:rsidRPr="00BF0A93">
        <w:t>ITI-41</w:t>
      </w:r>
      <w:r w:rsidR="00F91FD7" w:rsidRPr="00BF0A93">
        <w:t>]</w:t>
      </w:r>
      <w:r w:rsidRPr="00BF0A93">
        <w:t xml:space="preserve"> and </w:t>
      </w:r>
      <w:r w:rsidR="00F91FD7" w:rsidRPr="00BF0A93">
        <w:t>[</w:t>
      </w:r>
      <w:r w:rsidRPr="00BF0A93">
        <w:t>ITI-42</w:t>
      </w:r>
      <w:r w:rsidR="00F91FD7" w:rsidRPr="00BF0A93">
        <w:t>]</w:t>
      </w:r>
      <w:r w:rsidRPr="00BF0A93">
        <w:t xml:space="preserve"> express patient ID as a string that is not parsed using typical HL7 parsing logic; please refer to requirements for Patient ID in those transactions. Document Registry </w:t>
      </w:r>
      <w:r w:rsidR="002C5D6C">
        <w:t>Actor</w:t>
      </w:r>
      <w:r w:rsidRPr="00BF0A93">
        <w:t xml:space="preserve">s will have to map between the Patient ID feed provided in </w:t>
      </w:r>
      <w:r w:rsidR="00A70BAD" w:rsidRPr="00BF0A93">
        <w:t>[</w:t>
      </w:r>
      <w:r w:rsidRPr="00BF0A93">
        <w:t>ITI-8</w:t>
      </w:r>
      <w:r w:rsidR="00A70BAD" w:rsidRPr="00BF0A93">
        <w:t>]</w:t>
      </w:r>
      <w:r w:rsidRPr="00BF0A93">
        <w:t xml:space="preserve"> or </w:t>
      </w:r>
      <w:r w:rsidR="00A70BAD" w:rsidRPr="00BF0A93">
        <w:t>[</w:t>
      </w:r>
      <w:r w:rsidRPr="00BF0A93">
        <w:t>ITI-44</w:t>
      </w:r>
      <w:r w:rsidR="00A70BAD" w:rsidRPr="00BF0A93">
        <w:t>]</w:t>
      </w:r>
      <w:r w:rsidRPr="00BF0A93">
        <w:t xml:space="preserve"> as described above and the PID provided by those transactions in this profile.</w:t>
      </w:r>
    </w:p>
    <w:p w14:paraId="1F8EF53C" w14:textId="5001B7A4" w:rsidR="00F71022" w:rsidRPr="00BF0A93" w:rsidRDefault="00F71022" w:rsidP="00B654AC">
      <w:pPr>
        <w:pStyle w:val="BodyText"/>
      </w:pPr>
      <w:r w:rsidRPr="00BF0A93">
        <w:t>XDS.b implementations shall support either Patient Identity Feed</w:t>
      </w:r>
      <w:r w:rsidR="005C2842" w:rsidRPr="00BF0A93">
        <w:t xml:space="preserve"> [ITI-8]</w:t>
      </w:r>
      <w:r w:rsidRPr="00BF0A93">
        <w:t xml:space="preserve"> (ITI TF-2a: 3.8) or Patient Identity Feed HL7v3</w:t>
      </w:r>
      <w:r w:rsidR="005C2842" w:rsidRPr="00BF0A93">
        <w:t xml:space="preserve"> [ITI-44]</w:t>
      </w:r>
      <w:r w:rsidRPr="00BF0A93">
        <w:t xml:space="preserve"> (ITI TF-2b: 3.44) or both. It is important to note that the version of HL7 implemented by </w:t>
      </w:r>
      <w:r w:rsidR="009D55BE">
        <w:t xml:space="preserve">the </w:t>
      </w:r>
      <w:r w:rsidRPr="00BF0A93">
        <w:t>XDS.b</w:t>
      </w:r>
      <w:r w:rsidR="009D55BE">
        <w:t xml:space="preserve"> Document Registry</w:t>
      </w:r>
      <w:r w:rsidRPr="00BF0A93">
        <w:t xml:space="preserve"> and Patient Identity </w:t>
      </w:r>
      <w:r w:rsidR="009D55BE">
        <w:t>Source actors</w:t>
      </w:r>
      <w:r w:rsidRPr="00BF0A93">
        <w:t xml:space="preserve"> in a single domain or community need</w:t>
      </w:r>
      <w:r w:rsidR="009D55BE">
        <w:t>s</w:t>
      </w:r>
      <w:r w:rsidRPr="00BF0A93">
        <w:t xml:space="preserve"> to match in order to allow interoperability. In the case of mixed scenarios, translation between Patien</w:t>
      </w:r>
      <w:r w:rsidR="005C2842" w:rsidRPr="00BF0A93">
        <w:t>t Identity Feed [ITI-8]</w:t>
      </w:r>
      <w:r w:rsidRPr="00BF0A93">
        <w:t xml:space="preserve"> and Patient Identity Feed HL</w:t>
      </w:r>
      <w:r w:rsidR="005C2842" w:rsidRPr="00BF0A93">
        <w:t>7v3 [ITI-44]</w:t>
      </w:r>
      <w:r w:rsidRPr="00BF0A93">
        <w:t xml:space="preserve"> will be required via a bridge or interface engine.</w:t>
      </w:r>
    </w:p>
    <w:p w14:paraId="4A62C707" w14:textId="77777777" w:rsidR="00F71022" w:rsidRPr="00BF0A93" w:rsidRDefault="00F71022" w:rsidP="00CE43D1">
      <w:pPr>
        <w:pStyle w:val="Heading2"/>
        <w:numPr>
          <w:ilvl w:val="1"/>
          <w:numId w:val="150"/>
        </w:numPr>
        <w:rPr>
          <w:noProof w:val="0"/>
        </w:rPr>
      </w:pPr>
      <w:r w:rsidRPr="00BF0A93">
        <w:rPr>
          <w:noProof w:val="0"/>
        </w:rPr>
        <w:t xml:space="preserve"> </w:t>
      </w:r>
      <w:bookmarkStart w:id="2711" w:name="_Toc487039089"/>
      <w:bookmarkStart w:id="2712" w:name="_Toc488068190"/>
      <w:bookmarkStart w:id="2713" w:name="_Toc488068623"/>
      <w:bookmarkStart w:id="2714" w:name="_Toc488074950"/>
      <w:bookmarkStart w:id="2715" w:name="_Toc13752324"/>
      <w:r w:rsidRPr="00BF0A93">
        <w:rPr>
          <w:noProof w:val="0"/>
        </w:rPr>
        <w:t>Security Considerations</w:t>
      </w:r>
      <w:bookmarkEnd w:id="2711"/>
      <w:bookmarkEnd w:id="2712"/>
      <w:bookmarkEnd w:id="2713"/>
      <w:bookmarkEnd w:id="2714"/>
      <w:bookmarkEnd w:id="2715"/>
    </w:p>
    <w:p w14:paraId="4A7A3547" w14:textId="77777777" w:rsidR="00F71022" w:rsidRPr="00BF0A93" w:rsidRDefault="00F71022" w:rsidP="008C4906">
      <w:pPr>
        <w:pStyle w:val="BodyText"/>
      </w:pPr>
      <w:r w:rsidRPr="00BF0A93">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BF0A93" w:rsidRDefault="00F71022" w:rsidP="008C4906">
      <w:pPr>
        <w:pStyle w:val="BodyText"/>
      </w:pPr>
      <w:r w:rsidRPr="00BF0A93">
        <w:t>Particular problem areas are likely to be:</w:t>
      </w:r>
    </w:p>
    <w:p w14:paraId="2EA62F23" w14:textId="45658411" w:rsidR="00F71022" w:rsidRPr="00BF0A93" w:rsidRDefault="00F71022" w:rsidP="00BC2927">
      <w:pPr>
        <w:pStyle w:val="ListBullet2"/>
        <w:numPr>
          <w:ilvl w:val="0"/>
          <w:numId w:val="53"/>
        </w:numPr>
      </w:pPr>
      <w:r w:rsidRPr="00BF0A93">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t>.</w:t>
      </w:r>
      <w:r w:rsidRPr="00BF0A93">
        <w:t>)</w:t>
      </w:r>
    </w:p>
    <w:p w14:paraId="386B0D0F" w14:textId="25A70978" w:rsidR="00F71022" w:rsidRPr="00BF0A93" w:rsidRDefault="00F71022" w:rsidP="00BC2927">
      <w:pPr>
        <w:pStyle w:val="ListBullet2"/>
        <w:numPr>
          <w:ilvl w:val="0"/>
          <w:numId w:val="53"/>
        </w:numPr>
      </w:pPr>
      <w:r w:rsidRPr="00BF0A93">
        <w:t>Changes to privacy restrictions (e.g., divorces) now require full XDS Affinity Domain notifications, not merely enterprise notifications. (See BPPC</w:t>
      </w:r>
      <w:r w:rsidR="00FC260E">
        <w:t>.</w:t>
      </w:r>
      <w:r w:rsidRPr="00BF0A93">
        <w:t>)</w:t>
      </w:r>
    </w:p>
    <w:p w14:paraId="7DE0CCE4" w14:textId="77777777" w:rsidR="00F71022" w:rsidRPr="00BF0A93" w:rsidRDefault="00F71022" w:rsidP="00BC2927">
      <w:pPr>
        <w:pStyle w:val="ListBullet2"/>
        <w:numPr>
          <w:ilvl w:val="0"/>
          <w:numId w:val="53"/>
        </w:numPr>
      </w:pPr>
      <w:r w:rsidRPr="00BF0A93">
        <w:lastRenderedPageBreak/>
        <w:t>Audit trail and access record keeping are often quite sensitive internal enterprise activities that must now be appropriately coordinated with the full XDS Affinity Domain. (See ATNA and Section 10.8.1)</w:t>
      </w:r>
    </w:p>
    <w:p w14:paraId="34213BDE" w14:textId="77777777" w:rsidR="00F71022" w:rsidRPr="00BF0A93" w:rsidRDefault="00F71022" w:rsidP="00BC2927">
      <w:pPr>
        <w:pStyle w:val="ListBullet2"/>
        <w:numPr>
          <w:ilvl w:val="0"/>
          <w:numId w:val="53"/>
        </w:numPr>
      </w:pPr>
      <w:r w:rsidRPr="00BF0A93">
        <w:t>Changes to laws and regulations now affect not only the policies of the individual enterprises; they also must be reflected in the XDS Affinity Domain relationship contracts, policies, and procedures.</w:t>
      </w:r>
    </w:p>
    <w:p w14:paraId="7A0282FF" w14:textId="2958E18E" w:rsidR="00F71022" w:rsidRPr="00BF0A93" w:rsidRDefault="00F71022" w:rsidP="00BC2927">
      <w:pPr>
        <w:pStyle w:val="ListBullet2"/>
        <w:numPr>
          <w:ilvl w:val="0"/>
          <w:numId w:val="53"/>
        </w:numPr>
      </w:pPr>
      <w:r w:rsidRPr="00BF0A93">
        <w:t>Patient identity management. (See PIX/PDQ/XCPD</w:t>
      </w:r>
      <w:r w:rsidR="00FC260E">
        <w:t>.</w:t>
      </w:r>
      <w:r w:rsidRPr="00BF0A93">
        <w:t>)</w:t>
      </w:r>
    </w:p>
    <w:p w14:paraId="4D685830" w14:textId="77777777" w:rsidR="00F71022" w:rsidRPr="00BF0A93" w:rsidRDefault="00F71022" w:rsidP="00BC2927">
      <w:pPr>
        <w:pStyle w:val="ListBullet2"/>
        <w:numPr>
          <w:ilvl w:val="0"/>
          <w:numId w:val="53"/>
        </w:numPr>
      </w:pPr>
      <w:r w:rsidRPr="00BF0A93">
        <w:t>Patients may have access through an authorized Document Consumer or Document Source implemented in an application such as a PHR.</w:t>
      </w:r>
    </w:p>
    <w:p w14:paraId="370C047A" w14:textId="77777777" w:rsidR="00F71022" w:rsidRPr="00BF0A93" w:rsidRDefault="00F71022" w:rsidP="00BC2927">
      <w:pPr>
        <w:pStyle w:val="ListBullet2"/>
        <w:numPr>
          <w:ilvl w:val="0"/>
          <w:numId w:val="53"/>
        </w:numPr>
      </w:pPr>
      <w:r w:rsidRPr="00BF0A93">
        <w:t xml:space="preserve">Trans-border communication of Personal Health Information (PHI) often presents legal and regulatory issues. </w:t>
      </w:r>
    </w:p>
    <w:p w14:paraId="63148A65" w14:textId="77777777" w:rsidR="00F71022" w:rsidRPr="00BF0A93" w:rsidRDefault="00F71022" w:rsidP="008C4906">
      <w:pPr>
        <w:pStyle w:val="BodyText"/>
      </w:pPr>
      <w:r w:rsidRPr="00BF0A93">
        <w:t>ITI TF-2x: Appendix K goes into more detail listing many of the threats, objectives, policies, and mitigations that need to be coordinated among XDS Affinity Domain members.</w:t>
      </w:r>
    </w:p>
    <w:p w14:paraId="260E28DF" w14:textId="77777777" w:rsidR="00F71022" w:rsidRPr="00BF0A93" w:rsidRDefault="00F71022" w:rsidP="008C4906">
      <w:pPr>
        <w:pStyle w:val="BodyText"/>
      </w:pPr>
      <w:r w:rsidRPr="00BF0A93">
        <w:t>The XDS Profile for two main reasons does not prescribe such Security and Privacy policies. First, it is clear that the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BF0A93" w:rsidRDefault="00846BD0" w:rsidP="00AA50EB">
      <w:pPr>
        <w:pStyle w:val="Heading3"/>
        <w:numPr>
          <w:ilvl w:val="0"/>
          <w:numId w:val="0"/>
        </w:numPr>
        <w:rPr>
          <w:rFonts w:eastAsia="SimSun"/>
          <w:noProof w:val="0"/>
          <w:lang w:eastAsia="zh-CN"/>
        </w:rPr>
      </w:pPr>
      <w:bookmarkStart w:id="2716" w:name="_Toc332818673"/>
      <w:bookmarkStart w:id="2717" w:name="_Toc332818967"/>
      <w:bookmarkStart w:id="2718" w:name="_Toc334022192"/>
      <w:bookmarkStart w:id="2719" w:name="_Toc487039090"/>
      <w:bookmarkStart w:id="2720" w:name="_Toc488068191"/>
      <w:bookmarkStart w:id="2721" w:name="_Toc488068624"/>
      <w:bookmarkStart w:id="2722" w:name="_Toc488074951"/>
      <w:bookmarkStart w:id="2723" w:name="_Toc13752325"/>
      <w:bookmarkEnd w:id="2716"/>
      <w:bookmarkEnd w:id="2717"/>
      <w:bookmarkEnd w:id="2718"/>
      <w:r w:rsidRPr="00BF0A93">
        <w:rPr>
          <w:rFonts w:eastAsia="SimSun"/>
          <w:noProof w:val="0"/>
          <w:lang w:eastAsia="zh-CN"/>
        </w:rPr>
        <w:t xml:space="preserve">10.7.1 </w:t>
      </w:r>
      <w:r w:rsidR="00F71022" w:rsidRPr="00BF0A93">
        <w:rPr>
          <w:rFonts w:eastAsia="SimSun"/>
          <w:noProof w:val="0"/>
          <w:lang w:eastAsia="zh-CN"/>
        </w:rPr>
        <w:t>Use of ATNA to address Basic Security</w:t>
      </w:r>
      <w:bookmarkEnd w:id="2719"/>
      <w:bookmarkEnd w:id="2720"/>
      <w:bookmarkEnd w:id="2721"/>
      <w:bookmarkEnd w:id="2722"/>
      <w:bookmarkEnd w:id="2723"/>
      <w:r w:rsidR="00F71022" w:rsidRPr="00BF0A93">
        <w:rPr>
          <w:rFonts w:eastAsia="SimSun"/>
          <w:noProof w:val="0"/>
          <w:lang w:eastAsia="zh-CN"/>
        </w:rPr>
        <w:t xml:space="preserve"> </w:t>
      </w:r>
    </w:p>
    <w:p w14:paraId="04E20292" w14:textId="7E21F050" w:rsidR="00F71022" w:rsidRPr="00BF0A93" w:rsidRDefault="00F71022" w:rsidP="008C4906">
      <w:pPr>
        <w:pStyle w:val="BodyText"/>
      </w:pPr>
      <w:r w:rsidRPr="00BF0A93">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BF0A93" w:rsidRDefault="00F71022" w:rsidP="008C4906">
      <w:pPr>
        <w:pStyle w:val="BodyText"/>
      </w:pPr>
      <w:r w:rsidRPr="00BF0A93">
        <w:t>The use of ATNA along with XDS does require that each member of the XDS Affinity Domain does have audit and security mechanisms in place. See ITI TF-2x: Appendix K.</w:t>
      </w:r>
    </w:p>
    <w:p w14:paraId="47D80CA6" w14:textId="77777777" w:rsidR="00F71022" w:rsidRPr="00BF0A93" w:rsidRDefault="00F71022" w:rsidP="008C4906">
      <w:pPr>
        <w:pStyle w:val="BodyText"/>
      </w:pPr>
      <w:r w:rsidRPr="00BF0A93">
        <w:t xml:space="preserve">The individual actors involved are often members of different secure domains, as illustrated in Figure </w:t>
      </w:r>
      <w:r w:rsidR="007A076F" w:rsidRPr="00BF0A93">
        <w:t>10.7.1-1</w:t>
      </w:r>
      <w:r w:rsidRPr="00BF0A93">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BF0A93" w:rsidRDefault="00F71022" w:rsidP="008C4906">
      <w:pPr>
        <w:pStyle w:val="BodyText"/>
      </w:pPr>
      <w:r w:rsidRPr="00BF0A93">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BF0A93" w:rsidRDefault="00F71022" w:rsidP="00CF11A4">
      <w:pPr>
        <w:pStyle w:val="BodyText"/>
      </w:pPr>
      <w:r w:rsidRPr="00BF0A93">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BF0A93" w:rsidRDefault="00F71022" w:rsidP="008C4906">
      <w:pPr>
        <w:pStyle w:val="BodyText"/>
      </w:pPr>
      <w:r w:rsidRPr="00BF0A93">
        <w:lastRenderedPageBreak/>
        <w:t>The audit records that shall be generated (according to the IHE ATNA Profile) by normal XDS activities are defined in Volume 2 in the Security Considerations section of each transaction:</w:t>
      </w:r>
    </w:p>
    <w:p w14:paraId="0156E856" w14:textId="77777777" w:rsidR="00F71022" w:rsidRPr="00BF0A93" w:rsidRDefault="00F71022" w:rsidP="00A9747B">
      <w:pPr>
        <w:pStyle w:val="BodyText"/>
      </w:pPr>
    </w:p>
    <w:p w14:paraId="7E1BEDED" w14:textId="77777777" w:rsidR="00F71022" w:rsidRPr="00BF0A93" w:rsidRDefault="008105ED">
      <w:pPr>
        <w:pStyle w:val="FigureTitle"/>
      </w:pPr>
      <w:r w:rsidRPr="00BF0A93">
        <w:rPr>
          <w:noProof/>
        </w:rPr>
        <w:object w:dxaOrig="9405" w:dyaOrig="5670" w14:anchorId="29CF6C6F">
          <v:shape id="_x0000_i1071" type="#_x0000_t75" alt="" style="width:466.65pt;height:279.85pt;mso-width-percent:0;mso-height-percent:0;mso-width-percent:0;mso-height-percent:0" o:ole="" filled="t">
            <v:fill color2="black"/>
            <v:imagedata r:id="rId105" o:title=""/>
          </v:shape>
          <o:OLEObject Type="Embed" ProgID="Word.Picture.8" ShapeID="_x0000_i1071" DrawAspect="Content" ObjectID="_1646729201" r:id="rId106"/>
        </w:object>
      </w:r>
      <w:r w:rsidR="00F71022" w:rsidRPr="00BF0A93">
        <w:t>Figure 10.7.1-1: Example Security Domain Relationships</w:t>
      </w:r>
    </w:p>
    <w:p w14:paraId="224246C3" w14:textId="77777777" w:rsidR="00F71022" w:rsidRPr="00BF0A93" w:rsidRDefault="00F71022" w:rsidP="008C4906">
      <w:pPr>
        <w:pStyle w:val="BodyText"/>
      </w:pPr>
      <w:r w:rsidRPr="00BF0A93">
        <w:t>Security and Privacy can be further addressed through the application of the BPPC and XUA Profiles. See these profiles for their impact and use.</w:t>
      </w:r>
    </w:p>
    <w:p w14:paraId="63A17A4F" w14:textId="77777777" w:rsidR="00F71022" w:rsidRPr="00BF0A93" w:rsidRDefault="00F71022" w:rsidP="00CE43D1">
      <w:pPr>
        <w:pStyle w:val="Heading2"/>
        <w:numPr>
          <w:ilvl w:val="1"/>
          <w:numId w:val="150"/>
        </w:numPr>
        <w:rPr>
          <w:noProof w:val="0"/>
        </w:rPr>
      </w:pPr>
      <w:bookmarkStart w:id="2724" w:name="_Toc332818675"/>
      <w:bookmarkStart w:id="2725" w:name="_Toc332818969"/>
      <w:bookmarkStart w:id="2726" w:name="_Toc334022194"/>
      <w:bookmarkStart w:id="2727" w:name="_Toc487039091"/>
      <w:bookmarkStart w:id="2728" w:name="_Toc488068192"/>
      <w:bookmarkStart w:id="2729" w:name="_Toc488068625"/>
      <w:bookmarkStart w:id="2730" w:name="_Toc488074952"/>
      <w:bookmarkStart w:id="2731" w:name="_Toc13752326"/>
      <w:bookmarkStart w:id="2732" w:name="_Toc210747746"/>
      <w:bookmarkStart w:id="2733" w:name="_Toc214425636"/>
      <w:bookmarkEnd w:id="2588"/>
      <w:bookmarkEnd w:id="2724"/>
      <w:bookmarkEnd w:id="2725"/>
      <w:bookmarkEnd w:id="2726"/>
      <w:r w:rsidRPr="00BF0A93">
        <w:rPr>
          <w:noProof w:val="0"/>
        </w:rPr>
        <w:t>Intentionally Left Blank</w:t>
      </w:r>
      <w:bookmarkEnd w:id="2727"/>
      <w:bookmarkEnd w:id="2728"/>
      <w:bookmarkEnd w:id="2729"/>
      <w:bookmarkEnd w:id="2730"/>
      <w:bookmarkEnd w:id="2731"/>
    </w:p>
    <w:p w14:paraId="44DE0FE0" w14:textId="77777777" w:rsidR="00F71022" w:rsidRPr="00BF0A93" w:rsidRDefault="00F71022" w:rsidP="00CE43D1">
      <w:pPr>
        <w:pStyle w:val="Heading1"/>
        <w:numPr>
          <w:ilvl w:val="0"/>
          <w:numId w:val="150"/>
        </w:numPr>
        <w:rPr>
          <w:noProof w:val="0"/>
        </w:rPr>
      </w:pPr>
      <w:bookmarkStart w:id="2734" w:name="_Toc487039092"/>
      <w:bookmarkStart w:id="2735" w:name="_Toc488068193"/>
      <w:bookmarkStart w:id="2736" w:name="_Toc488068626"/>
      <w:bookmarkStart w:id="2737" w:name="_Toc488074953"/>
      <w:bookmarkStart w:id="2738" w:name="_Toc13752327"/>
      <w:r w:rsidRPr="00BF0A93">
        <w:rPr>
          <w:noProof w:val="0"/>
        </w:rPr>
        <w:lastRenderedPageBreak/>
        <w:t>Personnel White Pages (PWP)</w:t>
      </w:r>
      <w:bookmarkEnd w:id="2732"/>
      <w:bookmarkEnd w:id="2733"/>
      <w:bookmarkEnd w:id="2734"/>
      <w:bookmarkEnd w:id="2735"/>
      <w:bookmarkEnd w:id="2736"/>
      <w:bookmarkEnd w:id="2737"/>
      <w:bookmarkEnd w:id="2738"/>
    </w:p>
    <w:p w14:paraId="1613E2CA" w14:textId="77777777" w:rsidR="00F71022" w:rsidRPr="00BF0A93" w:rsidRDefault="00F71022">
      <w:pPr>
        <w:pStyle w:val="BodyText"/>
      </w:pPr>
      <w:r w:rsidRPr="00BF0A93">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BF0A93" w:rsidRDefault="00F71022" w:rsidP="00BC2927">
      <w:pPr>
        <w:pStyle w:val="ListNumber2"/>
        <w:numPr>
          <w:ilvl w:val="0"/>
          <w:numId w:val="67"/>
        </w:numPr>
      </w:pPr>
      <w:r w:rsidRPr="00BF0A93">
        <w:t xml:space="preserve">enhance the clinical workflow </w:t>
      </w:r>
    </w:p>
    <w:p w14:paraId="7B4CDC62" w14:textId="77777777" w:rsidR="00F71022" w:rsidRPr="00BF0A93" w:rsidRDefault="00F71022" w:rsidP="00AA50EB">
      <w:pPr>
        <w:pStyle w:val="ListNumber3"/>
        <w:numPr>
          <w:ilvl w:val="0"/>
          <w:numId w:val="225"/>
        </w:numPr>
      </w:pPr>
      <w:r w:rsidRPr="00BF0A93">
        <w:t xml:space="preserve">contact information, </w:t>
      </w:r>
    </w:p>
    <w:p w14:paraId="4EAFA70B" w14:textId="77777777" w:rsidR="00F71022" w:rsidRPr="00BF0A93" w:rsidRDefault="00F71022" w:rsidP="00AA50EB">
      <w:pPr>
        <w:pStyle w:val="ListNumber3"/>
        <w:numPr>
          <w:ilvl w:val="0"/>
          <w:numId w:val="225"/>
        </w:numPr>
      </w:pPr>
      <w:r w:rsidRPr="00BF0A93">
        <w:t xml:space="preserve">phone numbers, </w:t>
      </w:r>
    </w:p>
    <w:p w14:paraId="43A82C2F" w14:textId="77777777" w:rsidR="00F71022" w:rsidRPr="00BF0A93" w:rsidRDefault="00F71022" w:rsidP="00AA50EB">
      <w:pPr>
        <w:pStyle w:val="ListNumber3"/>
        <w:numPr>
          <w:ilvl w:val="0"/>
          <w:numId w:val="225"/>
        </w:numPr>
      </w:pPr>
      <w:r w:rsidRPr="00BF0A93">
        <w:t>email address</w:t>
      </w:r>
    </w:p>
    <w:p w14:paraId="25B3E317" w14:textId="77777777" w:rsidR="00F71022" w:rsidRPr="00BF0A93" w:rsidRDefault="00F71022" w:rsidP="00BC2927">
      <w:pPr>
        <w:pStyle w:val="ListNumber2"/>
        <w:numPr>
          <w:ilvl w:val="0"/>
          <w:numId w:val="75"/>
        </w:numPr>
      </w:pPr>
      <w:r w:rsidRPr="00BF0A93">
        <w:t xml:space="preserve">enhance the user interface </w:t>
      </w:r>
    </w:p>
    <w:p w14:paraId="011B9EEF" w14:textId="77777777" w:rsidR="00F71022" w:rsidRPr="00BF0A93" w:rsidRDefault="00F71022" w:rsidP="00AA50EB">
      <w:pPr>
        <w:pStyle w:val="ListNumber3"/>
        <w:numPr>
          <w:ilvl w:val="0"/>
          <w:numId w:val="226"/>
        </w:numPr>
      </w:pPr>
      <w:r w:rsidRPr="00BF0A93">
        <w:t xml:space="preserve">displayable names, </w:t>
      </w:r>
    </w:p>
    <w:p w14:paraId="1BACE56F" w14:textId="77777777" w:rsidR="00F71022" w:rsidRPr="00BF0A93" w:rsidRDefault="00F71022" w:rsidP="00AA50EB">
      <w:pPr>
        <w:pStyle w:val="ListNumber3"/>
        <w:numPr>
          <w:ilvl w:val="0"/>
          <w:numId w:val="226"/>
        </w:numPr>
      </w:pPr>
      <w:r w:rsidRPr="00BF0A93">
        <w:t>titles</w:t>
      </w:r>
    </w:p>
    <w:p w14:paraId="52EA860D" w14:textId="77777777" w:rsidR="00F71022" w:rsidRPr="00BF0A93" w:rsidRDefault="00F71022">
      <w:pPr>
        <w:pStyle w:val="BodyText"/>
      </w:pPr>
      <w:r w:rsidRPr="00BF0A93">
        <w:t xml:space="preserve">This Personnel White Pages Profile specifies a method of finding directory information on the User Identities (user@realm)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BF0A93" w:rsidRDefault="00F71022">
      <w:pPr>
        <w:pStyle w:val="BodyText"/>
      </w:pPr>
      <w:r w:rsidRPr="00BF0A93">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2908758A" w:rsidR="00F71022" w:rsidRPr="00BF0A93" w:rsidRDefault="00E24092" w:rsidP="00CE43D1">
      <w:pPr>
        <w:pStyle w:val="Heading2"/>
        <w:numPr>
          <w:ilvl w:val="1"/>
          <w:numId w:val="150"/>
        </w:numPr>
        <w:rPr>
          <w:noProof w:val="0"/>
        </w:rPr>
      </w:pPr>
      <w:bookmarkStart w:id="2739" w:name="_Toc13752328"/>
      <w:bookmarkEnd w:id="2498"/>
      <w:r>
        <w:rPr>
          <w:noProof w:val="0"/>
        </w:rPr>
        <w:t xml:space="preserve">PWP </w:t>
      </w:r>
      <w:r w:rsidR="002E55D5">
        <w:rPr>
          <w:noProof w:val="0"/>
        </w:rPr>
        <w:t>Actors/Transactions</w:t>
      </w:r>
      <w:bookmarkEnd w:id="2739"/>
    </w:p>
    <w:p w14:paraId="6344F1DB" w14:textId="77777777" w:rsidR="00F71022" w:rsidRPr="00BF0A93" w:rsidRDefault="00F71022">
      <w:pPr>
        <w:pStyle w:val="BodyText"/>
      </w:pPr>
      <w:r w:rsidRPr="00BF0A93">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BF0A93" w:rsidRDefault="00F71022">
      <w:pPr>
        <w:pStyle w:val="BodyText"/>
      </w:pPr>
    </w:p>
    <w:bookmarkStart w:id="2740" w:name="_1136534987"/>
    <w:bookmarkStart w:id="2741" w:name="_1136535002"/>
    <w:bookmarkStart w:id="2742" w:name="_1136535014"/>
    <w:bookmarkStart w:id="2743" w:name="_1136535046"/>
    <w:bookmarkStart w:id="2744" w:name="_1136535055"/>
    <w:bookmarkStart w:id="2745" w:name="_1136635558"/>
    <w:bookmarkStart w:id="2746" w:name="_1138425047"/>
    <w:bookmarkStart w:id="2747" w:name="_1138425071"/>
    <w:bookmarkStart w:id="2748" w:name="_1138425084"/>
    <w:bookmarkStart w:id="2749" w:name="_1138447801"/>
    <w:bookmarkStart w:id="2750" w:name="_1138450138"/>
    <w:bookmarkStart w:id="2751" w:name="_1148367684"/>
    <w:bookmarkStart w:id="2752" w:name="_1152368359"/>
    <w:bookmarkStart w:id="2753" w:name="_1152619767"/>
    <w:bookmarkStart w:id="2754" w:name="_1136532743"/>
    <w:bookmarkEnd w:id="2523"/>
    <w:bookmarkEnd w:id="2556"/>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p w14:paraId="6B9BAAC3" w14:textId="77777777" w:rsidR="00F71022" w:rsidRPr="00BF0A93" w:rsidRDefault="008105ED">
      <w:pPr>
        <w:pStyle w:val="BodyText"/>
        <w:jc w:val="center"/>
      </w:pPr>
      <w:r w:rsidRPr="00BF0A93">
        <w:rPr>
          <w:noProof/>
        </w:rPr>
        <w:object w:dxaOrig="8490" w:dyaOrig="4215" w14:anchorId="46EF1DF6">
          <v:shape id="_x0000_i1070" type="#_x0000_t75" alt="" style="width:317.2pt;height:165.75pt;mso-width-percent:0;mso-height-percent:0;mso-width-percent:0;mso-height-percent:0" o:ole="" filled="t">
            <v:fill color2="black"/>
            <v:imagedata r:id="rId107" o:title=""/>
          </v:shape>
          <o:OLEObject Type="Embed" ProgID="Word.Picture.8" ShapeID="_x0000_i1070" DrawAspect="Content" ObjectID="_1646729202" r:id="rId108"/>
        </w:object>
      </w:r>
    </w:p>
    <w:p w14:paraId="4DF2F32D" w14:textId="77777777" w:rsidR="00F71022" w:rsidRPr="00BF0A93" w:rsidRDefault="00F71022">
      <w:pPr>
        <w:pStyle w:val="FigureTitle"/>
      </w:pPr>
      <w:r w:rsidRPr="00BF0A93">
        <w:t>Figure 11.1-1: Personnel White Pages Profile Actor Diagram</w:t>
      </w:r>
    </w:p>
    <w:p w14:paraId="205DA975" w14:textId="770D2817" w:rsidR="00F71022" w:rsidRPr="00BF0A93" w:rsidRDefault="00F71022" w:rsidP="004E7A3D">
      <w:pPr>
        <w:pStyle w:val="BodyText"/>
      </w:pPr>
      <w:r w:rsidRPr="00BF0A93">
        <w:t>Table 11.1-1 lists the transaction for each actor directly involved in the PWP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BF0A93" w:rsidRDefault="00F71022">
      <w:pPr>
        <w:pStyle w:val="TableTitle"/>
      </w:pPr>
      <w:r w:rsidRPr="00BF0A93">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BF0A93"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BF0A93" w:rsidRDefault="00F71022" w:rsidP="007F1D2D">
            <w:pPr>
              <w:pStyle w:val="TableEntryHeader"/>
            </w:pPr>
            <w:r w:rsidRPr="00BF0A93">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BF0A93" w:rsidRDefault="00F71022" w:rsidP="007F1D2D">
            <w:pPr>
              <w:pStyle w:val="TableEntryHeader"/>
            </w:pPr>
            <w:r w:rsidRPr="00BF0A93">
              <w:t>Section</w:t>
            </w:r>
          </w:p>
        </w:tc>
      </w:tr>
      <w:tr w:rsidR="00F71022" w:rsidRPr="00BF0A93"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BF0A93" w:rsidRDefault="00F71022">
            <w:pPr>
              <w:pStyle w:val="TableEntry"/>
              <w:snapToGrid w:val="0"/>
              <w:rPr>
                <w:noProof w:val="0"/>
              </w:rPr>
            </w:pPr>
            <w:r w:rsidRPr="00BF0A93">
              <w:rPr>
                <w:noProof w:val="0"/>
              </w:rPr>
              <w:t>Personnel White Pages Consumer</w:t>
            </w:r>
          </w:p>
          <w:p w14:paraId="5C856995" w14:textId="77777777" w:rsidR="00F71022" w:rsidRPr="00BF0A93"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BF0A93" w:rsidRDefault="00F71022">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BF0A93" w:rsidRDefault="00F71022">
            <w:pPr>
              <w:pStyle w:val="TableEntry"/>
              <w:snapToGrid w:val="0"/>
              <w:rPr>
                <w:noProof w:val="0"/>
              </w:rPr>
            </w:pPr>
            <w:r w:rsidRPr="00BF0A93">
              <w:rPr>
                <w:noProof w:val="0"/>
              </w:rPr>
              <w:t>ITI TF-2a: 3.23</w:t>
            </w:r>
          </w:p>
        </w:tc>
      </w:tr>
      <w:tr w:rsidR="00F71022" w:rsidRPr="00BF0A93"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BF0A93"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BF0A93" w:rsidRDefault="00F71022">
            <w:pPr>
              <w:pStyle w:val="TableEntry"/>
              <w:snapToGrid w:val="0"/>
              <w:rPr>
                <w:noProof w:val="0"/>
              </w:rPr>
            </w:pPr>
            <w:r w:rsidRPr="00BF0A93">
              <w:rPr>
                <w:noProof w:val="0"/>
              </w:rPr>
              <w:t>ITI TF-2a: 3.24</w:t>
            </w:r>
          </w:p>
        </w:tc>
      </w:tr>
      <w:tr w:rsidR="00F71022" w:rsidRPr="00BF0A93"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BF0A93" w:rsidRDefault="00F71022">
            <w:pPr>
              <w:pStyle w:val="TableEntry"/>
              <w:snapToGrid w:val="0"/>
              <w:rPr>
                <w:noProof w:val="0"/>
              </w:rPr>
            </w:pPr>
            <w:r w:rsidRPr="00BF0A93">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BF0A93" w:rsidRDefault="00F71022">
            <w:pPr>
              <w:pStyle w:val="TableEntry"/>
              <w:snapToGrid w:val="0"/>
              <w:rPr>
                <w:noProof w:val="0"/>
              </w:rPr>
            </w:pPr>
            <w:r w:rsidRPr="00BF0A93">
              <w:rPr>
                <w:noProof w:val="0"/>
              </w:rPr>
              <w:t>ITI TF-2a: 3.23</w:t>
            </w:r>
          </w:p>
        </w:tc>
      </w:tr>
      <w:tr w:rsidR="00F71022" w:rsidRPr="00BF0A93"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BF0A93" w:rsidRDefault="00F71022">
            <w:pPr>
              <w:pStyle w:val="TableEntry"/>
              <w:snapToGrid w:val="0"/>
              <w:rPr>
                <w:noProof w:val="0"/>
              </w:rPr>
            </w:pPr>
            <w:r w:rsidRPr="00BF0A93">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BF0A93" w:rsidRDefault="00F71022">
            <w:pPr>
              <w:pStyle w:val="TableEntry"/>
              <w:snapToGrid w:val="0"/>
              <w:rPr>
                <w:noProof w:val="0"/>
              </w:rPr>
            </w:pPr>
            <w:r w:rsidRPr="00BF0A93">
              <w:rPr>
                <w:noProof w:val="0"/>
              </w:rPr>
              <w:t>ITI TF-2a: 3.24</w:t>
            </w:r>
          </w:p>
        </w:tc>
      </w:tr>
    </w:tbl>
    <w:p w14:paraId="75E942C8" w14:textId="41B7E0DB" w:rsidR="0090319F" w:rsidRDefault="0090319F" w:rsidP="0090319F">
      <w:pPr>
        <w:pStyle w:val="Heading3"/>
        <w:rPr>
          <w:ins w:id="2755" w:author="Lynn Felhofer" w:date="2020-03-20T17:09:00Z"/>
        </w:rPr>
      </w:pPr>
      <w:bookmarkStart w:id="2756" w:name="_Toc210747748"/>
      <w:bookmarkStart w:id="2757" w:name="_Toc214425638"/>
      <w:bookmarkStart w:id="2758" w:name="_Toc487039094"/>
      <w:bookmarkStart w:id="2759" w:name="_Toc488068195"/>
      <w:bookmarkStart w:id="2760" w:name="_Toc488068628"/>
      <w:bookmarkStart w:id="2761" w:name="_Toc488074955"/>
      <w:bookmarkStart w:id="2762" w:name="_Toc13752329"/>
      <w:ins w:id="2763" w:author="Lynn Felhofer" w:date="2020-03-20T17:09:00Z">
        <w:r>
          <w:t>PW</w:t>
        </w:r>
      </w:ins>
      <w:ins w:id="2764" w:author="Lynn Felhofer" w:date="2020-03-23T13:09:00Z">
        <w:r w:rsidR="007F1D2D">
          <w:t>P</w:t>
        </w:r>
      </w:ins>
      <w:ins w:id="2765" w:author="Lynn Felhofer" w:date="2020-03-20T17:09:00Z">
        <w:r>
          <w:t xml:space="preserve"> Required Actor </w:t>
        </w:r>
        <w:r w:rsidRPr="00BF0A93">
          <w:t>Grouping</w:t>
        </w:r>
        <w:r>
          <w:t>s</w:t>
        </w:r>
      </w:ins>
    </w:p>
    <w:p w14:paraId="10B3E8F9" w14:textId="77777777" w:rsidR="0090319F" w:rsidRDefault="0090319F" w:rsidP="0090319F">
      <w:pPr>
        <w:pStyle w:val="BodyText"/>
        <w:rPr>
          <w:ins w:id="2766" w:author="Lynn Felhofer" w:date="2020-03-20T17:09:00Z"/>
        </w:rPr>
      </w:pPr>
      <w:ins w:id="2767" w:author="Lynn Felhofer" w:date="2020-03-20T17: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0FD44BD" w14:textId="032CECD2" w:rsidR="0090319F" w:rsidRPr="0013655E" w:rsidRDefault="0090319F" w:rsidP="0090319F">
      <w:pPr>
        <w:pStyle w:val="BodyText"/>
        <w:jc w:val="center"/>
        <w:rPr>
          <w:ins w:id="2768" w:author="Lynn Felhofer" w:date="2020-03-20T17:09:00Z"/>
          <w:rFonts w:ascii="Arial" w:hAnsi="Arial" w:cs="Arial"/>
          <w:b/>
          <w:bCs/>
          <w:sz w:val="22"/>
          <w:szCs w:val="22"/>
        </w:rPr>
      </w:pPr>
      <w:ins w:id="2769" w:author="Lynn Felhofer" w:date="2020-03-20T17:09:00Z">
        <w:r w:rsidRPr="0013655E">
          <w:rPr>
            <w:rFonts w:ascii="Arial" w:hAnsi="Arial" w:cs="Arial"/>
            <w:b/>
            <w:bCs/>
            <w:sz w:val="22"/>
            <w:szCs w:val="22"/>
          </w:rPr>
          <w:t xml:space="preserve">Table </w:t>
        </w:r>
        <w:r>
          <w:rPr>
            <w:rFonts w:ascii="Arial" w:hAnsi="Arial" w:cs="Arial"/>
            <w:b/>
            <w:bCs/>
            <w:sz w:val="22"/>
            <w:szCs w:val="22"/>
          </w:rPr>
          <w:t>11.1.1</w:t>
        </w:r>
        <w:r w:rsidRPr="0013655E">
          <w:rPr>
            <w:rFonts w:ascii="Arial" w:hAnsi="Arial" w:cs="Arial"/>
            <w:b/>
            <w:bCs/>
            <w:sz w:val="22"/>
            <w:szCs w:val="22"/>
          </w:rPr>
          <w:t xml:space="preserve">-1: </w:t>
        </w:r>
        <w:r>
          <w:rPr>
            <w:rFonts w:ascii="Arial" w:hAnsi="Arial" w:cs="Arial"/>
            <w:b/>
            <w:bCs/>
            <w:sz w:val="22"/>
            <w:szCs w:val="22"/>
          </w:rPr>
          <w:t>PWP</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145"/>
        <w:gridCol w:w="3150"/>
        <w:gridCol w:w="1440"/>
      </w:tblGrid>
      <w:tr w:rsidR="0090319F" w:rsidRPr="00D26514" w14:paraId="19BE9258" w14:textId="77777777" w:rsidTr="0090319F">
        <w:trPr>
          <w:cantSplit/>
          <w:tblHeader/>
          <w:ins w:id="2770" w:author="Lynn Felhofer" w:date="2020-03-20T17:09:00Z"/>
        </w:trPr>
        <w:tc>
          <w:tcPr>
            <w:tcW w:w="3145" w:type="dxa"/>
            <w:shd w:val="clear" w:color="auto" w:fill="D9D9D9" w:themeFill="background1" w:themeFillShade="D9"/>
          </w:tcPr>
          <w:p w14:paraId="6F42EDE9" w14:textId="7BB81995" w:rsidR="0090319F" w:rsidRPr="00D26514" w:rsidRDefault="0090319F" w:rsidP="007F1D2D">
            <w:pPr>
              <w:pStyle w:val="TableEntryHeader"/>
              <w:rPr>
                <w:ins w:id="2771" w:author="Lynn Felhofer" w:date="2020-03-20T17:09:00Z"/>
              </w:rPr>
            </w:pPr>
            <w:ins w:id="2772" w:author="Lynn Felhofer" w:date="2020-03-20T17:09:00Z">
              <w:r>
                <w:t>PWP Ac</w:t>
              </w:r>
              <w:r w:rsidRPr="00D26514">
                <w:t>tor</w:t>
              </w:r>
            </w:ins>
          </w:p>
        </w:tc>
        <w:tc>
          <w:tcPr>
            <w:tcW w:w="3150" w:type="dxa"/>
            <w:shd w:val="clear" w:color="auto" w:fill="D9D9D9" w:themeFill="background1" w:themeFillShade="D9"/>
          </w:tcPr>
          <w:p w14:paraId="75ADE905" w14:textId="77777777" w:rsidR="0090319F" w:rsidRPr="00D26514" w:rsidRDefault="0090319F" w:rsidP="007F1D2D">
            <w:pPr>
              <w:pStyle w:val="TableEntryHeader"/>
              <w:rPr>
                <w:ins w:id="2773" w:author="Lynn Felhofer" w:date="2020-03-20T17:09:00Z"/>
              </w:rPr>
            </w:pPr>
            <w:ins w:id="2774" w:author="Lynn Felhofer" w:date="2020-03-20T17:09:00Z">
              <w:r w:rsidRPr="00D26514">
                <w:t>Actor(s) to be grouped with</w:t>
              </w:r>
            </w:ins>
          </w:p>
        </w:tc>
        <w:tc>
          <w:tcPr>
            <w:tcW w:w="1440" w:type="dxa"/>
            <w:shd w:val="clear" w:color="auto" w:fill="D9D9D9" w:themeFill="background1" w:themeFillShade="D9"/>
          </w:tcPr>
          <w:p w14:paraId="2BD15BE1" w14:textId="77777777" w:rsidR="0090319F" w:rsidRPr="00D26514" w:rsidRDefault="0090319F" w:rsidP="007F1D2D">
            <w:pPr>
              <w:pStyle w:val="TableEntryHeader"/>
              <w:rPr>
                <w:ins w:id="2775" w:author="Lynn Felhofer" w:date="2020-03-20T17:09:00Z"/>
              </w:rPr>
            </w:pPr>
            <w:ins w:id="2776" w:author="Lynn Felhofer" w:date="2020-03-20T17:09:00Z">
              <w:r w:rsidRPr="00D26514">
                <w:t>Reference</w:t>
              </w:r>
            </w:ins>
          </w:p>
        </w:tc>
      </w:tr>
      <w:tr w:rsidR="0090319F" w:rsidRPr="009715AF" w14:paraId="28B11B6B" w14:textId="77777777" w:rsidTr="0090319F">
        <w:trPr>
          <w:cantSplit/>
          <w:ins w:id="2777" w:author="Lynn Felhofer" w:date="2020-03-20T17:09:00Z"/>
        </w:trPr>
        <w:tc>
          <w:tcPr>
            <w:tcW w:w="3145" w:type="dxa"/>
          </w:tcPr>
          <w:p w14:paraId="3F00F802" w14:textId="0D3EEF35" w:rsidR="0090319F" w:rsidRPr="009715AF" w:rsidRDefault="0090319F" w:rsidP="00716A9A">
            <w:pPr>
              <w:pStyle w:val="TableEntry"/>
              <w:rPr>
                <w:ins w:id="2778" w:author="Lynn Felhofer" w:date="2020-03-20T17:09:00Z"/>
              </w:rPr>
            </w:pPr>
            <w:ins w:id="2779" w:author="Lynn Felhofer" w:date="2020-03-20T17:09:00Z">
              <w:r>
                <w:t>Personnel White Pages Consumer</w:t>
              </w:r>
            </w:ins>
          </w:p>
        </w:tc>
        <w:tc>
          <w:tcPr>
            <w:tcW w:w="3150" w:type="dxa"/>
          </w:tcPr>
          <w:p w14:paraId="23374DDA" w14:textId="77777777" w:rsidR="0090319F" w:rsidRPr="009715AF" w:rsidRDefault="0090319F" w:rsidP="00716A9A">
            <w:pPr>
              <w:pStyle w:val="TableEntry"/>
              <w:rPr>
                <w:ins w:id="2780" w:author="Lynn Felhofer" w:date="2020-03-20T17:09:00Z"/>
                <w:szCs w:val="18"/>
              </w:rPr>
            </w:pPr>
            <w:ins w:id="2781" w:author="Lynn Felhofer" w:date="2020-03-20T17:09:00Z">
              <w:r>
                <w:rPr>
                  <w:szCs w:val="18"/>
                </w:rPr>
                <w:t>None</w:t>
              </w:r>
            </w:ins>
          </w:p>
        </w:tc>
        <w:tc>
          <w:tcPr>
            <w:tcW w:w="1440" w:type="dxa"/>
          </w:tcPr>
          <w:p w14:paraId="1BB277F8" w14:textId="77777777" w:rsidR="0090319F" w:rsidRPr="009715AF" w:rsidRDefault="0090319F" w:rsidP="00716A9A">
            <w:pPr>
              <w:pStyle w:val="TableEntry"/>
              <w:rPr>
                <w:ins w:id="2782" w:author="Lynn Felhofer" w:date="2020-03-20T17:09:00Z"/>
                <w:szCs w:val="18"/>
              </w:rPr>
            </w:pPr>
            <w:ins w:id="2783" w:author="Lynn Felhofer" w:date="2020-03-20T17:09:00Z">
              <w:r>
                <w:rPr>
                  <w:szCs w:val="18"/>
                </w:rPr>
                <w:t>--</w:t>
              </w:r>
            </w:ins>
          </w:p>
        </w:tc>
      </w:tr>
      <w:tr w:rsidR="0090319F" w:rsidRPr="009715AF" w14:paraId="20EC13EB" w14:textId="77777777" w:rsidTr="0090319F">
        <w:trPr>
          <w:cantSplit/>
          <w:trHeight w:val="323"/>
          <w:ins w:id="2784" w:author="Lynn Felhofer" w:date="2020-03-20T17:09:00Z"/>
        </w:trPr>
        <w:tc>
          <w:tcPr>
            <w:tcW w:w="3145" w:type="dxa"/>
          </w:tcPr>
          <w:p w14:paraId="2D75A5CC" w14:textId="3AFEDF3F" w:rsidR="0090319F" w:rsidRPr="009715AF" w:rsidRDefault="0090319F" w:rsidP="00716A9A">
            <w:pPr>
              <w:pStyle w:val="TableEntry"/>
              <w:rPr>
                <w:ins w:id="2785" w:author="Lynn Felhofer" w:date="2020-03-20T17:09:00Z"/>
              </w:rPr>
            </w:pPr>
            <w:ins w:id="2786" w:author="Lynn Felhofer" w:date="2020-03-20T17:10:00Z">
              <w:r>
                <w:t>DNS Server</w:t>
              </w:r>
            </w:ins>
          </w:p>
        </w:tc>
        <w:tc>
          <w:tcPr>
            <w:tcW w:w="3150" w:type="dxa"/>
          </w:tcPr>
          <w:p w14:paraId="1566595B" w14:textId="77777777" w:rsidR="0090319F" w:rsidRPr="009715AF" w:rsidRDefault="0090319F" w:rsidP="00716A9A">
            <w:pPr>
              <w:pStyle w:val="TableEntry"/>
              <w:rPr>
                <w:ins w:id="2787" w:author="Lynn Felhofer" w:date="2020-03-20T17:09:00Z"/>
                <w:szCs w:val="18"/>
              </w:rPr>
            </w:pPr>
            <w:ins w:id="2788" w:author="Lynn Felhofer" w:date="2020-03-20T17:09:00Z">
              <w:r>
                <w:rPr>
                  <w:szCs w:val="18"/>
                </w:rPr>
                <w:t>None</w:t>
              </w:r>
            </w:ins>
          </w:p>
        </w:tc>
        <w:tc>
          <w:tcPr>
            <w:tcW w:w="1440" w:type="dxa"/>
          </w:tcPr>
          <w:p w14:paraId="127EAE29" w14:textId="77777777" w:rsidR="0090319F" w:rsidRPr="009715AF" w:rsidRDefault="0090319F" w:rsidP="00716A9A">
            <w:pPr>
              <w:pStyle w:val="TableEntry"/>
              <w:rPr>
                <w:ins w:id="2789" w:author="Lynn Felhofer" w:date="2020-03-20T17:09:00Z"/>
                <w:szCs w:val="18"/>
              </w:rPr>
            </w:pPr>
            <w:ins w:id="2790" w:author="Lynn Felhofer" w:date="2020-03-20T17:09:00Z">
              <w:r>
                <w:rPr>
                  <w:szCs w:val="18"/>
                </w:rPr>
                <w:t>--</w:t>
              </w:r>
            </w:ins>
          </w:p>
        </w:tc>
      </w:tr>
      <w:tr w:rsidR="0090319F" w:rsidRPr="009715AF" w14:paraId="14F2BEB3" w14:textId="77777777" w:rsidTr="0090319F">
        <w:trPr>
          <w:cantSplit/>
          <w:trHeight w:val="323"/>
          <w:ins w:id="2791" w:author="Lynn Felhofer" w:date="2020-03-20T17:10:00Z"/>
        </w:trPr>
        <w:tc>
          <w:tcPr>
            <w:tcW w:w="3145" w:type="dxa"/>
          </w:tcPr>
          <w:p w14:paraId="12EF25B3" w14:textId="4DDC1F86" w:rsidR="0090319F" w:rsidRDefault="0090319F" w:rsidP="00716A9A">
            <w:pPr>
              <w:pStyle w:val="TableEntry"/>
              <w:rPr>
                <w:ins w:id="2792" w:author="Lynn Felhofer" w:date="2020-03-20T17:10:00Z"/>
              </w:rPr>
            </w:pPr>
            <w:ins w:id="2793" w:author="Lynn Felhofer" w:date="2020-03-20T17:10:00Z">
              <w:r>
                <w:t>Personnel White Pages Directory</w:t>
              </w:r>
            </w:ins>
          </w:p>
        </w:tc>
        <w:tc>
          <w:tcPr>
            <w:tcW w:w="3150" w:type="dxa"/>
          </w:tcPr>
          <w:p w14:paraId="7B8604D6" w14:textId="57A4316C" w:rsidR="0090319F" w:rsidRDefault="0090319F" w:rsidP="00716A9A">
            <w:pPr>
              <w:pStyle w:val="TableEntry"/>
              <w:rPr>
                <w:ins w:id="2794" w:author="Lynn Felhofer" w:date="2020-03-20T17:10:00Z"/>
                <w:szCs w:val="18"/>
              </w:rPr>
            </w:pPr>
            <w:ins w:id="2795" w:author="Lynn Felhofer" w:date="2020-03-20T17:10:00Z">
              <w:r>
                <w:rPr>
                  <w:szCs w:val="18"/>
                </w:rPr>
                <w:t>None</w:t>
              </w:r>
            </w:ins>
          </w:p>
        </w:tc>
        <w:tc>
          <w:tcPr>
            <w:tcW w:w="1440" w:type="dxa"/>
          </w:tcPr>
          <w:p w14:paraId="5F748A83" w14:textId="3F4FBA6D" w:rsidR="0090319F" w:rsidRDefault="0090319F" w:rsidP="00716A9A">
            <w:pPr>
              <w:pStyle w:val="TableEntry"/>
              <w:rPr>
                <w:ins w:id="2796" w:author="Lynn Felhofer" w:date="2020-03-20T17:10:00Z"/>
                <w:szCs w:val="18"/>
              </w:rPr>
            </w:pPr>
            <w:ins w:id="2797" w:author="Lynn Felhofer" w:date="2020-03-20T17:10:00Z">
              <w:r>
                <w:rPr>
                  <w:szCs w:val="18"/>
                </w:rPr>
                <w:t>--</w:t>
              </w:r>
            </w:ins>
          </w:p>
        </w:tc>
      </w:tr>
    </w:tbl>
    <w:p w14:paraId="404AB68F" w14:textId="57C5C13A" w:rsidR="00F71022" w:rsidRPr="00BF0A93" w:rsidRDefault="00F71022" w:rsidP="00CE43D1">
      <w:pPr>
        <w:pStyle w:val="Heading2"/>
        <w:numPr>
          <w:ilvl w:val="1"/>
          <w:numId w:val="150"/>
        </w:numPr>
        <w:rPr>
          <w:noProof w:val="0"/>
        </w:rPr>
      </w:pPr>
      <w:r w:rsidRPr="00BF0A93">
        <w:rPr>
          <w:noProof w:val="0"/>
        </w:rPr>
        <w:lastRenderedPageBreak/>
        <w:t xml:space="preserve">PWP </w:t>
      </w:r>
      <w:r w:rsidR="00E24092">
        <w:rPr>
          <w:noProof w:val="0"/>
        </w:rPr>
        <w:t>Actor</w:t>
      </w:r>
      <w:r w:rsidRPr="00BF0A93">
        <w:rPr>
          <w:noProof w:val="0"/>
        </w:rPr>
        <w:t xml:space="preserve"> Options</w:t>
      </w:r>
      <w:bookmarkEnd w:id="2756"/>
      <w:bookmarkEnd w:id="2757"/>
      <w:bookmarkEnd w:id="2758"/>
      <w:bookmarkEnd w:id="2759"/>
      <w:bookmarkEnd w:id="2760"/>
      <w:bookmarkEnd w:id="2761"/>
      <w:bookmarkEnd w:id="2762"/>
    </w:p>
    <w:p w14:paraId="0D4A735B" w14:textId="77777777" w:rsidR="00F71022" w:rsidRPr="00BF0A93" w:rsidRDefault="00F71022">
      <w:pPr>
        <w:pStyle w:val="BodyText"/>
      </w:pPr>
      <w:r w:rsidRPr="00BF0A93">
        <w:t>Options that may be selected for this Integration Profile are listed in Table 11.2-1 along with the Actors to which they apply. Dependencies between options when applicable are specified in notes.</w:t>
      </w:r>
    </w:p>
    <w:p w14:paraId="7C3810A5" w14:textId="77777777" w:rsidR="00F71022" w:rsidRPr="00BF0A93" w:rsidRDefault="00F71022">
      <w:pPr>
        <w:pStyle w:val="TableTitle"/>
      </w:pPr>
      <w:r w:rsidRPr="00BF0A93">
        <w:t>Table 11.2-1: PWP Integration Profile - Actors and Options</w:t>
      </w:r>
    </w:p>
    <w:tbl>
      <w:tblPr>
        <w:tblW w:w="0" w:type="auto"/>
        <w:jc w:val="center"/>
        <w:tblLayout w:type="fixed"/>
        <w:tblLook w:val="0000" w:firstRow="0" w:lastRow="0" w:firstColumn="0" w:lastColumn="0" w:noHBand="0" w:noVBand="0"/>
      </w:tblPr>
      <w:tblGrid>
        <w:gridCol w:w="2805"/>
        <w:gridCol w:w="1696"/>
        <w:gridCol w:w="1080"/>
      </w:tblGrid>
      <w:tr w:rsidR="00F71022" w:rsidRPr="00BF0A93" w14:paraId="5422AADC" w14:textId="77777777" w:rsidTr="00DB1659">
        <w:trPr>
          <w:cantSplit/>
          <w:trHeight w:val="368"/>
          <w:tblHeader/>
          <w:jc w:val="center"/>
        </w:trPr>
        <w:tc>
          <w:tcPr>
            <w:tcW w:w="2805" w:type="dxa"/>
            <w:tcBorders>
              <w:top w:val="single" w:sz="4" w:space="0" w:color="000000"/>
              <w:left w:val="single" w:sz="4" w:space="0" w:color="000000"/>
              <w:bottom w:val="single" w:sz="4" w:space="0" w:color="000000"/>
            </w:tcBorders>
            <w:shd w:val="clear" w:color="auto" w:fill="D8D8D8"/>
          </w:tcPr>
          <w:p w14:paraId="0DE378B0" w14:textId="77777777" w:rsidR="00F71022" w:rsidRPr="00BF0A93" w:rsidRDefault="00F71022" w:rsidP="007F1D2D">
            <w:pPr>
              <w:pStyle w:val="TableEntryHeader"/>
            </w:pPr>
            <w:r w:rsidRPr="00BF0A93">
              <w:t>Actor</w:t>
            </w:r>
          </w:p>
        </w:tc>
        <w:tc>
          <w:tcPr>
            <w:tcW w:w="1696" w:type="dxa"/>
            <w:tcBorders>
              <w:top w:val="single" w:sz="4" w:space="0" w:color="000000"/>
              <w:left w:val="single" w:sz="4" w:space="0" w:color="000000"/>
              <w:bottom w:val="single" w:sz="4" w:space="0" w:color="000000"/>
            </w:tcBorders>
            <w:shd w:val="clear" w:color="auto" w:fill="D8D8D8"/>
          </w:tcPr>
          <w:p w14:paraId="6A99BD65" w14:textId="77777777" w:rsidR="00F71022" w:rsidRPr="00BF0A93" w:rsidRDefault="00F71022" w:rsidP="007F1D2D">
            <w:pPr>
              <w:pStyle w:val="TableEntryHeader"/>
            </w:pPr>
            <w:r w:rsidRPr="00BF0A93">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BF0A93" w:rsidRDefault="00F71022" w:rsidP="007F1D2D">
            <w:pPr>
              <w:pStyle w:val="TableEntryHeader"/>
            </w:pPr>
            <w:r w:rsidRPr="00BF0A93">
              <w:t>Vol. &amp; Section</w:t>
            </w:r>
          </w:p>
        </w:tc>
      </w:tr>
      <w:tr w:rsidR="00F71022" w:rsidRPr="00BF0A93" w14:paraId="59A10AA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51019555" w14:textId="77777777" w:rsidR="00F71022" w:rsidRPr="00BF0A93" w:rsidRDefault="00F71022">
            <w:pPr>
              <w:pStyle w:val="TableEntry"/>
              <w:snapToGrid w:val="0"/>
              <w:rPr>
                <w:noProof w:val="0"/>
              </w:rPr>
            </w:pPr>
            <w:r w:rsidRPr="00BF0A93">
              <w:rPr>
                <w:noProof w:val="0"/>
              </w:rPr>
              <w:t>Personnel White Pages Consumer</w:t>
            </w:r>
          </w:p>
        </w:tc>
        <w:tc>
          <w:tcPr>
            <w:tcW w:w="1696" w:type="dxa"/>
            <w:tcBorders>
              <w:top w:val="single" w:sz="4" w:space="0" w:color="000000"/>
              <w:left w:val="single" w:sz="4" w:space="0" w:color="000000"/>
              <w:bottom w:val="single" w:sz="4" w:space="0" w:color="000000"/>
            </w:tcBorders>
          </w:tcPr>
          <w:p w14:paraId="44CACECC" w14:textId="77777777" w:rsidR="00F71022" w:rsidRPr="00BF0A93" w:rsidRDefault="00F91FD7" w:rsidP="00DB1659">
            <w:pPr>
              <w:pStyle w:val="TableEntry"/>
              <w:snapToGrid w:val="0"/>
              <w:rPr>
                <w:noProof w:val="0"/>
              </w:rPr>
            </w:pPr>
            <w:r w:rsidRPr="00BF0A93">
              <w:rPr>
                <w:noProof w:val="0"/>
              </w:rPr>
              <w:t>N</w:t>
            </w:r>
            <w:r w:rsidR="00F71022" w:rsidRPr="00BF0A93">
              <w:rPr>
                <w:noProof w:val="0"/>
              </w:rPr>
              <w:t>o option</w:t>
            </w:r>
            <w:r w:rsidRPr="00BF0A93">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BF0A93" w:rsidRDefault="00F71022">
            <w:pPr>
              <w:pStyle w:val="TableEntry"/>
              <w:snapToGrid w:val="0"/>
              <w:rPr>
                <w:noProof w:val="0"/>
              </w:rPr>
            </w:pPr>
            <w:r w:rsidRPr="00BF0A93">
              <w:rPr>
                <w:noProof w:val="0"/>
              </w:rPr>
              <w:t>-</w:t>
            </w:r>
          </w:p>
        </w:tc>
      </w:tr>
      <w:tr w:rsidR="00F71022" w:rsidRPr="00BF0A93" w14:paraId="4073A8C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122310A6" w14:textId="77777777" w:rsidR="00F71022" w:rsidRPr="00BF0A93" w:rsidRDefault="00F71022">
            <w:pPr>
              <w:pStyle w:val="TableEntry"/>
              <w:snapToGrid w:val="0"/>
              <w:rPr>
                <w:noProof w:val="0"/>
              </w:rPr>
            </w:pPr>
            <w:r w:rsidRPr="00BF0A93">
              <w:rPr>
                <w:noProof w:val="0"/>
              </w:rPr>
              <w:t>DNS Server</w:t>
            </w:r>
          </w:p>
        </w:tc>
        <w:tc>
          <w:tcPr>
            <w:tcW w:w="1696" w:type="dxa"/>
            <w:tcBorders>
              <w:top w:val="single" w:sz="4" w:space="0" w:color="000000"/>
              <w:left w:val="single" w:sz="4" w:space="0" w:color="000000"/>
              <w:bottom w:val="single" w:sz="4" w:space="0" w:color="000000"/>
            </w:tcBorders>
          </w:tcPr>
          <w:p w14:paraId="66427191"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BF0A93" w:rsidRDefault="00F71022">
            <w:pPr>
              <w:pStyle w:val="TableEntry"/>
              <w:snapToGrid w:val="0"/>
              <w:rPr>
                <w:noProof w:val="0"/>
              </w:rPr>
            </w:pPr>
            <w:r w:rsidRPr="00BF0A93">
              <w:rPr>
                <w:noProof w:val="0"/>
              </w:rPr>
              <w:t>-</w:t>
            </w:r>
          </w:p>
        </w:tc>
      </w:tr>
      <w:tr w:rsidR="00F71022" w:rsidRPr="00BF0A93" w14:paraId="47336332"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301F13D1" w14:textId="77777777" w:rsidR="00F71022" w:rsidRPr="00BF0A93" w:rsidRDefault="00F71022">
            <w:pPr>
              <w:pStyle w:val="TableEntry"/>
              <w:snapToGrid w:val="0"/>
              <w:rPr>
                <w:noProof w:val="0"/>
              </w:rPr>
            </w:pPr>
            <w:r w:rsidRPr="00BF0A93">
              <w:rPr>
                <w:noProof w:val="0"/>
              </w:rPr>
              <w:t>Personnel White Pages Directory</w:t>
            </w:r>
          </w:p>
        </w:tc>
        <w:tc>
          <w:tcPr>
            <w:tcW w:w="1696" w:type="dxa"/>
            <w:tcBorders>
              <w:top w:val="single" w:sz="4" w:space="0" w:color="000000"/>
              <w:left w:val="single" w:sz="4" w:space="0" w:color="000000"/>
              <w:bottom w:val="single" w:sz="4" w:space="0" w:color="000000"/>
            </w:tcBorders>
          </w:tcPr>
          <w:p w14:paraId="334808E0"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BF0A93" w:rsidRDefault="00F71022">
            <w:pPr>
              <w:pStyle w:val="TableEntry"/>
              <w:snapToGrid w:val="0"/>
              <w:rPr>
                <w:noProof w:val="0"/>
              </w:rPr>
            </w:pPr>
            <w:r w:rsidRPr="00BF0A93">
              <w:rPr>
                <w:noProof w:val="0"/>
              </w:rPr>
              <w:t>-</w:t>
            </w:r>
          </w:p>
        </w:tc>
      </w:tr>
    </w:tbl>
    <w:p w14:paraId="19715EBE" w14:textId="77777777" w:rsidR="00F71022" w:rsidRPr="00BF0A93" w:rsidRDefault="00F71022" w:rsidP="006720E8">
      <w:pPr>
        <w:pStyle w:val="BodyText"/>
      </w:pPr>
      <w:bookmarkStart w:id="2798" w:name="_Toc210747749"/>
      <w:bookmarkStart w:id="2799" w:name="_Toc214425639"/>
      <w:bookmarkEnd w:id="2559"/>
    </w:p>
    <w:p w14:paraId="2D4C4FE1" w14:textId="77777777" w:rsidR="00F71022" w:rsidRPr="00BF0A93" w:rsidRDefault="00F71022" w:rsidP="00CE43D1">
      <w:pPr>
        <w:pStyle w:val="Heading2"/>
        <w:numPr>
          <w:ilvl w:val="1"/>
          <w:numId w:val="150"/>
        </w:numPr>
        <w:rPr>
          <w:noProof w:val="0"/>
        </w:rPr>
      </w:pPr>
      <w:bookmarkStart w:id="2800" w:name="_Toc487039095"/>
      <w:bookmarkStart w:id="2801" w:name="_Toc488068196"/>
      <w:bookmarkStart w:id="2802" w:name="_Toc488068629"/>
      <w:bookmarkStart w:id="2803" w:name="_Toc488074956"/>
      <w:bookmarkStart w:id="2804" w:name="_Toc13752330"/>
      <w:r w:rsidRPr="00BF0A93">
        <w:rPr>
          <w:noProof w:val="0"/>
        </w:rPr>
        <w:t>PWP Integration Profile Process Flow</w:t>
      </w:r>
      <w:bookmarkEnd w:id="2798"/>
      <w:bookmarkEnd w:id="2799"/>
      <w:bookmarkEnd w:id="2800"/>
      <w:bookmarkEnd w:id="2801"/>
      <w:bookmarkEnd w:id="2802"/>
      <w:bookmarkEnd w:id="2803"/>
      <w:bookmarkEnd w:id="2804"/>
    </w:p>
    <w:p w14:paraId="63A12EB2" w14:textId="77777777" w:rsidR="00F71022" w:rsidRPr="00BF0A93" w:rsidRDefault="00F71022">
      <w:pPr>
        <w:pStyle w:val="BodyText"/>
      </w:pPr>
      <w:r w:rsidRPr="00BF0A93">
        <w:t>The Personnel White Pages Profile addresses the following use cases:</w:t>
      </w:r>
    </w:p>
    <w:p w14:paraId="39895934" w14:textId="4EC80473" w:rsidR="00F71022" w:rsidRPr="00BF0A93" w:rsidRDefault="00F71022" w:rsidP="00BC2927">
      <w:pPr>
        <w:pStyle w:val="ListBullet2"/>
        <w:numPr>
          <w:ilvl w:val="0"/>
          <w:numId w:val="53"/>
        </w:numPr>
      </w:pPr>
      <w:r w:rsidRPr="00BF0A93">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BF0A93" w:rsidRDefault="00F71022" w:rsidP="00BC2927">
      <w:pPr>
        <w:pStyle w:val="ListBullet2"/>
        <w:numPr>
          <w:ilvl w:val="0"/>
          <w:numId w:val="53"/>
        </w:numPr>
      </w:pPr>
      <w:r w:rsidRPr="00BF0A93">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BF0A93" w:rsidRDefault="00F71022" w:rsidP="00BC2927">
      <w:pPr>
        <w:pStyle w:val="ListBullet2"/>
        <w:numPr>
          <w:ilvl w:val="0"/>
          <w:numId w:val="53"/>
        </w:numPr>
      </w:pPr>
      <w:r w:rsidRPr="00BF0A93">
        <w:t xml:space="preserve">The User then needs to send this report by means of email to a colleague. The application allows the user to search [ITI-24] the Personnel White Pages Directory for the destination user, and selects the destination user’s email address. </w:t>
      </w:r>
    </w:p>
    <w:p w14:paraId="069F2FC8" w14:textId="77777777" w:rsidR="00F71022" w:rsidRPr="00BF0A93" w:rsidRDefault="00F71022" w:rsidP="00BC2927">
      <w:pPr>
        <w:pStyle w:val="ListBullet2"/>
        <w:numPr>
          <w:ilvl w:val="0"/>
          <w:numId w:val="53"/>
        </w:numPr>
      </w:pPr>
      <w:r w:rsidRPr="00BF0A93">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BF0A93" w:rsidRDefault="00F71022">
      <w:pPr>
        <w:pStyle w:val="BodyText"/>
      </w:pPr>
    </w:p>
    <w:bookmarkStart w:id="2805" w:name="_1136635947"/>
    <w:bookmarkStart w:id="2806" w:name="_1138424735"/>
    <w:bookmarkStart w:id="2807" w:name="_1138425111"/>
    <w:bookmarkStart w:id="2808" w:name="_1138426334"/>
    <w:bookmarkStart w:id="2809" w:name="_1138447938"/>
    <w:bookmarkStart w:id="2810" w:name="_1148367812"/>
    <w:bookmarkStart w:id="2811" w:name="_1152416240"/>
    <w:bookmarkStart w:id="2812" w:name="_1152619931"/>
    <w:bookmarkStart w:id="2813" w:name="_1136533648"/>
    <w:bookmarkEnd w:id="2676"/>
    <w:bookmarkEnd w:id="2805"/>
    <w:bookmarkEnd w:id="2806"/>
    <w:bookmarkEnd w:id="2807"/>
    <w:bookmarkEnd w:id="2808"/>
    <w:bookmarkEnd w:id="2809"/>
    <w:bookmarkEnd w:id="2810"/>
    <w:bookmarkEnd w:id="2811"/>
    <w:bookmarkEnd w:id="2812"/>
    <w:p w14:paraId="1B86AD78" w14:textId="77777777" w:rsidR="00F71022" w:rsidRPr="00BF0A93" w:rsidRDefault="008105ED" w:rsidP="00A9747B">
      <w:pPr>
        <w:pStyle w:val="BodyText"/>
        <w:jc w:val="center"/>
      </w:pPr>
      <w:r w:rsidRPr="00BF0A93">
        <w:rPr>
          <w:noProof/>
        </w:rPr>
        <w:object w:dxaOrig="7560" w:dyaOrig="4260" w14:anchorId="6CB59270">
          <v:shape id="_x0000_i1069" type="#_x0000_t75" alt="" style="width:446.95pt;height:258.8pt;mso-width-percent:0;mso-height-percent:0;mso-width-percent:0;mso-height-percent:0" o:ole="" filled="t">
            <v:fill color2="black"/>
            <v:imagedata r:id="rId109" o:title=""/>
          </v:shape>
          <o:OLEObject Type="Embed" ProgID="Word.Picture.8" ShapeID="_x0000_i1069" DrawAspect="Content" ObjectID="_1646729203" r:id="rId110"/>
        </w:object>
      </w:r>
    </w:p>
    <w:p w14:paraId="18B9A5E5" w14:textId="77777777" w:rsidR="00F71022" w:rsidRPr="00BF0A93" w:rsidRDefault="00F71022">
      <w:pPr>
        <w:pStyle w:val="FigureTitle"/>
      </w:pPr>
      <w:r w:rsidRPr="00BF0A93">
        <w:t xml:space="preserve">Figure 11.3-1: Basic Process Flow in PWP Profile </w:t>
      </w:r>
    </w:p>
    <w:p w14:paraId="251DF8BE" w14:textId="77777777" w:rsidR="00F71022" w:rsidRPr="00BF0A93" w:rsidRDefault="00A70BAD" w:rsidP="00CE43D1">
      <w:pPr>
        <w:pStyle w:val="Heading1"/>
        <w:numPr>
          <w:ilvl w:val="0"/>
          <w:numId w:val="150"/>
        </w:numPr>
        <w:rPr>
          <w:noProof w:val="0"/>
        </w:rPr>
      </w:pPr>
      <w:bookmarkStart w:id="2814" w:name="_Toc210747750"/>
      <w:bookmarkStart w:id="2815" w:name="_Toc214425640"/>
      <w:bookmarkStart w:id="2816" w:name="_Toc487039096"/>
      <w:bookmarkStart w:id="2817" w:name="_Toc488068197"/>
      <w:bookmarkStart w:id="2818" w:name="_Toc488068630"/>
      <w:bookmarkStart w:id="2819" w:name="_Toc488074957"/>
      <w:bookmarkStart w:id="2820" w:name="_Toc13752331"/>
      <w:r w:rsidRPr="00BF0A93">
        <w:rPr>
          <w:noProof w:val="0"/>
        </w:rPr>
        <w:lastRenderedPageBreak/>
        <w:t>I</w:t>
      </w:r>
      <w:bookmarkEnd w:id="2814"/>
      <w:bookmarkEnd w:id="2815"/>
      <w:r w:rsidR="00F71022" w:rsidRPr="00BF0A93">
        <w:rPr>
          <w:noProof w:val="0"/>
        </w:rPr>
        <w:t xml:space="preserve">ntentionally </w:t>
      </w:r>
      <w:r w:rsidRPr="00BF0A93">
        <w:rPr>
          <w:noProof w:val="0"/>
        </w:rPr>
        <w:t>L</w:t>
      </w:r>
      <w:r w:rsidR="00F71022" w:rsidRPr="00BF0A93">
        <w:rPr>
          <w:noProof w:val="0"/>
        </w:rPr>
        <w:t xml:space="preserve">eft </w:t>
      </w:r>
      <w:r w:rsidRPr="00BF0A93">
        <w:rPr>
          <w:noProof w:val="0"/>
        </w:rPr>
        <w:t>B</w:t>
      </w:r>
      <w:r w:rsidR="00F71022" w:rsidRPr="00BF0A93">
        <w:rPr>
          <w:noProof w:val="0"/>
        </w:rPr>
        <w:t>lank</w:t>
      </w:r>
      <w:bookmarkEnd w:id="2816"/>
      <w:bookmarkEnd w:id="2817"/>
      <w:bookmarkEnd w:id="2818"/>
      <w:bookmarkEnd w:id="2819"/>
      <w:bookmarkEnd w:id="2820"/>
    </w:p>
    <w:p w14:paraId="09DC4D7F" w14:textId="77777777" w:rsidR="00F71022" w:rsidRPr="00BF0A93" w:rsidRDefault="00F71022" w:rsidP="00CE43D1">
      <w:pPr>
        <w:pStyle w:val="Heading1"/>
        <w:pageBreakBefore w:val="0"/>
        <w:numPr>
          <w:ilvl w:val="0"/>
          <w:numId w:val="150"/>
        </w:numPr>
        <w:rPr>
          <w:noProof w:val="0"/>
        </w:rPr>
      </w:pPr>
      <w:bookmarkStart w:id="2821" w:name="_Toc487039097"/>
      <w:bookmarkStart w:id="2822" w:name="_Toc488068198"/>
      <w:bookmarkStart w:id="2823" w:name="_Toc488068631"/>
      <w:bookmarkStart w:id="2824" w:name="_Toc488074958"/>
      <w:bookmarkStart w:id="2825" w:name="_Toc13752332"/>
      <w:bookmarkStart w:id="2826" w:name="_Toc210747751"/>
      <w:bookmarkStart w:id="2827" w:name="_Toc214425641"/>
      <w:r w:rsidRPr="00BF0A93">
        <w:rPr>
          <w:noProof w:val="0"/>
        </w:rPr>
        <w:t>Cross Enterprise User Assertion (XUA)</w:t>
      </w:r>
      <w:bookmarkEnd w:id="2821"/>
      <w:bookmarkEnd w:id="2822"/>
      <w:bookmarkEnd w:id="2823"/>
      <w:bookmarkEnd w:id="2824"/>
      <w:bookmarkEnd w:id="2825"/>
      <w:r w:rsidRPr="00BF0A93">
        <w:rPr>
          <w:noProof w:val="0"/>
        </w:rPr>
        <w:t xml:space="preserve"> </w:t>
      </w:r>
      <w:bookmarkEnd w:id="2826"/>
      <w:bookmarkEnd w:id="2827"/>
    </w:p>
    <w:p w14:paraId="6395A4A7" w14:textId="77777777" w:rsidR="00F71022" w:rsidRPr="00BF0A93" w:rsidRDefault="00F71022" w:rsidP="005102A1">
      <w:pPr>
        <w:pStyle w:val="BodyText"/>
      </w:pPr>
      <w:r w:rsidRPr="00BF0A93">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BF0A93" w:rsidRDefault="00F71022" w:rsidP="005102A1">
      <w:pPr>
        <w:pStyle w:val="BodyText"/>
      </w:pPr>
      <w:r w:rsidRPr="00BF0A93">
        <w:t xml:space="preserve">There are transactions defined by IHE that cross enterprise boundaries and are web-services based on ITI TF-2x: Appendix V. The existing IHE profiles for an authenticated user identity (IHE Enterprise User Authentication Profile </w:t>
      </w:r>
      <w:r w:rsidR="00FC260E">
        <w:t>(</w:t>
      </w:r>
      <w:r w:rsidRPr="00BF0A93">
        <w:t>EUA</w:t>
      </w:r>
      <w:r w:rsidR="00FC260E">
        <w:t>)</w:t>
      </w:r>
      <w:r w:rsidRPr="00BF0A93">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BF0A93" w:rsidRDefault="00F71022" w:rsidP="00BC2927">
      <w:pPr>
        <w:pStyle w:val="ListBullet2"/>
        <w:numPr>
          <w:ilvl w:val="0"/>
          <w:numId w:val="53"/>
        </w:numPr>
      </w:pPr>
      <w:r w:rsidRPr="00BF0A93">
        <w:t xml:space="preserve">A Country that delegates the provisioning of all users into a single assigning authority domain (e.g., France) and provides a common service that handles all user authentication requests </w:t>
      </w:r>
    </w:p>
    <w:p w14:paraId="381CAF7A" w14:textId="77777777" w:rsidR="00F71022" w:rsidRPr="00BF0A93" w:rsidRDefault="00F71022" w:rsidP="00BC2927">
      <w:pPr>
        <w:pStyle w:val="ListBullet2"/>
        <w:numPr>
          <w:ilvl w:val="0"/>
          <w:numId w:val="53"/>
        </w:numPr>
      </w:pPr>
      <w:r w:rsidRPr="00BF0A93">
        <w:t xml:space="preserve">Support for centralized user directories </w:t>
      </w:r>
    </w:p>
    <w:p w14:paraId="3F84BC47" w14:textId="77777777" w:rsidR="00F71022" w:rsidRPr="00BF0A93" w:rsidRDefault="00F71022" w:rsidP="00BC2927">
      <w:pPr>
        <w:pStyle w:val="ListBullet2"/>
        <w:numPr>
          <w:ilvl w:val="0"/>
          <w:numId w:val="53"/>
        </w:numPr>
      </w:pPr>
      <w:r w:rsidRPr="00BF0A93">
        <w:t xml:space="preserve">A Region that knits together a network of cooperating hospitals and clinics where each hospital/clinic manages its own users. </w:t>
      </w:r>
    </w:p>
    <w:p w14:paraId="6237CB47" w14:textId="77777777" w:rsidR="00F71022" w:rsidRPr="00BF0A93" w:rsidRDefault="00F71022" w:rsidP="00BC2927">
      <w:pPr>
        <w:pStyle w:val="ListBullet2"/>
        <w:numPr>
          <w:ilvl w:val="0"/>
          <w:numId w:val="53"/>
        </w:numPr>
      </w:pPr>
      <w:r w:rsidRPr="00BF0A93">
        <w:t xml:space="preserve">Support for distributed user directories </w:t>
      </w:r>
    </w:p>
    <w:p w14:paraId="117E5AAE" w14:textId="77777777" w:rsidR="00F71022" w:rsidRPr="00BF0A93" w:rsidRDefault="00F71022" w:rsidP="00BC2927">
      <w:pPr>
        <w:pStyle w:val="ListBullet2"/>
        <w:numPr>
          <w:ilvl w:val="0"/>
          <w:numId w:val="53"/>
        </w:numPr>
      </w:pPr>
      <w:r w:rsidRPr="00BF0A93">
        <w:t xml:space="preserve">Patients who wish to use an identity provider of their choosing (e.g., ISP, email provider). </w:t>
      </w:r>
    </w:p>
    <w:p w14:paraId="376990AA" w14:textId="77777777" w:rsidR="00F71022" w:rsidRPr="00BF0A93" w:rsidRDefault="00F71022" w:rsidP="00BC2927">
      <w:pPr>
        <w:pStyle w:val="ListBullet2"/>
        <w:numPr>
          <w:ilvl w:val="0"/>
          <w:numId w:val="53"/>
        </w:numPr>
      </w:pPr>
      <w:r w:rsidRPr="00BF0A93">
        <w:t xml:space="preserve">Support for non-healthcare specific user directories </w:t>
      </w:r>
    </w:p>
    <w:p w14:paraId="67DFA039" w14:textId="77777777" w:rsidR="00F71022" w:rsidRPr="00BF0A93" w:rsidRDefault="00F71022" w:rsidP="00BC2927">
      <w:pPr>
        <w:pStyle w:val="ListBullet2"/>
        <w:numPr>
          <w:ilvl w:val="0"/>
          <w:numId w:val="53"/>
        </w:numPr>
      </w:pPr>
      <w:r w:rsidRPr="00BF0A93">
        <w:t xml:space="preserve">A Hospital that provisions users by issuing identity badges with picture and name printed, RFID for building access, and smart-card for strong authentication </w:t>
      </w:r>
    </w:p>
    <w:p w14:paraId="09129C14" w14:textId="77777777" w:rsidR="00F71022" w:rsidRPr="00BF0A93" w:rsidRDefault="00F71022" w:rsidP="00BC2927">
      <w:pPr>
        <w:pStyle w:val="ListBullet2"/>
        <w:numPr>
          <w:ilvl w:val="0"/>
          <w:numId w:val="53"/>
        </w:numPr>
      </w:pPr>
      <w:r w:rsidRPr="00BF0A93">
        <w:t xml:space="preserve">Support for claims about the method used to authenticate the user (e.g., strong authentication methods such as smart-cards) </w:t>
      </w:r>
    </w:p>
    <w:p w14:paraId="29FA57ED" w14:textId="77777777" w:rsidR="00F71022" w:rsidRPr="00BF0A93" w:rsidRDefault="00F71022" w:rsidP="00BC2927">
      <w:pPr>
        <w:pStyle w:val="ListBullet2"/>
        <w:numPr>
          <w:ilvl w:val="0"/>
          <w:numId w:val="53"/>
        </w:numPr>
      </w:pPr>
      <w:r w:rsidRPr="00BF0A93">
        <w:t xml:space="preserve">A Small clinic in a rural setting that supports a dozen users. </w:t>
      </w:r>
    </w:p>
    <w:p w14:paraId="040BDC78" w14:textId="77777777" w:rsidR="00F71022" w:rsidRPr="00BF0A93" w:rsidRDefault="00F71022" w:rsidP="00BC2927">
      <w:pPr>
        <w:pStyle w:val="ListBullet2"/>
        <w:numPr>
          <w:ilvl w:val="0"/>
          <w:numId w:val="53"/>
        </w:numPr>
      </w:pPr>
      <w:r w:rsidRPr="00BF0A93">
        <w:t xml:space="preserve">Support for small scale systems (e.g., user at a kiosk, system using simple passwords) </w:t>
      </w:r>
    </w:p>
    <w:p w14:paraId="56159201" w14:textId="77777777" w:rsidR="00F71022" w:rsidRPr="00BF0A93" w:rsidRDefault="00F71022" w:rsidP="00BC2927">
      <w:pPr>
        <w:pStyle w:val="ListBullet2"/>
        <w:numPr>
          <w:ilvl w:val="0"/>
          <w:numId w:val="53"/>
        </w:numPr>
      </w:pPr>
      <w:r w:rsidRPr="00BF0A93">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BF0A93" w:rsidRDefault="00F71022" w:rsidP="00BC2927">
      <w:pPr>
        <w:pStyle w:val="ListBullet2"/>
        <w:numPr>
          <w:ilvl w:val="0"/>
          <w:numId w:val="53"/>
        </w:numPr>
      </w:pPr>
      <w:r w:rsidRPr="00BF0A93">
        <w:t xml:space="preserve">Support for the service provider to get a user identity for audit log purposes </w:t>
      </w:r>
    </w:p>
    <w:p w14:paraId="4D6D8B3C" w14:textId="77777777" w:rsidR="00F71022" w:rsidRPr="00BF0A93" w:rsidRDefault="00F71022" w:rsidP="00BC2927">
      <w:pPr>
        <w:pStyle w:val="ListBullet2"/>
        <w:numPr>
          <w:ilvl w:val="0"/>
          <w:numId w:val="53"/>
        </w:numPr>
      </w:pPr>
      <w:r w:rsidRPr="00BF0A93">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BF0A93" w:rsidRDefault="00F71022" w:rsidP="005102A1">
      <w:pPr>
        <w:pStyle w:val="BodyText"/>
      </w:pPr>
      <w:r w:rsidRPr="00BF0A93">
        <w:t xml:space="preserve">The XUA Profile leverages Web-Services Security, SAML 2.0 Token Profile and the various profiles from </w:t>
      </w:r>
      <w:hyperlink r:id="rId111" w:tooltip="http://www.w3c.org" w:history="1">
        <w:r w:rsidRPr="00BF0A93">
          <w:rPr>
            <w:rStyle w:val="Hyperlink"/>
          </w:rPr>
          <w:t>W3C</w:t>
        </w:r>
      </w:hyperlink>
      <w:r w:rsidRPr="00BF0A93">
        <w:t xml:space="preserve">, and </w:t>
      </w:r>
      <w:hyperlink r:id="rId112" w:tooltip="http://www.oasis-open.org" w:history="1">
        <w:r w:rsidRPr="00BF0A93">
          <w:rPr>
            <w:rStyle w:val="Hyperlink"/>
          </w:rPr>
          <w:t>OASIS</w:t>
        </w:r>
      </w:hyperlink>
      <w:r w:rsidRPr="00BF0A93">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BF0A93" w:rsidRDefault="00F71022" w:rsidP="00AA50EB">
      <w:pPr>
        <w:pStyle w:val="Heading2"/>
        <w:numPr>
          <w:ilvl w:val="0"/>
          <w:numId w:val="0"/>
        </w:numPr>
        <w:tabs>
          <w:tab w:val="left" w:pos="576"/>
        </w:tabs>
        <w:rPr>
          <w:noProof w:val="0"/>
        </w:rPr>
      </w:pPr>
      <w:bookmarkStart w:id="2828" w:name="13.1_Use_Cases"/>
      <w:bookmarkStart w:id="2829" w:name="_Toc173227126"/>
      <w:bookmarkStart w:id="2830" w:name="_Toc174350439"/>
      <w:bookmarkStart w:id="2831" w:name="_Toc174350539"/>
      <w:bookmarkStart w:id="2832" w:name="_Toc210747752"/>
      <w:bookmarkStart w:id="2833" w:name="_Toc214425642"/>
      <w:bookmarkStart w:id="2834" w:name="_Toc487039098"/>
      <w:bookmarkStart w:id="2835" w:name="_Toc488068199"/>
      <w:bookmarkStart w:id="2836" w:name="_Toc488068632"/>
      <w:bookmarkStart w:id="2837" w:name="_Toc488074959"/>
      <w:bookmarkStart w:id="2838" w:name="_Toc13752333"/>
      <w:bookmarkEnd w:id="2828"/>
      <w:r w:rsidRPr="00BF0A93">
        <w:rPr>
          <w:noProof w:val="0"/>
        </w:rPr>
        <w:t>13.1 Use Cases</w:t>
      </w:r>
      <w:bookmarkEnd w:id="2829"/>
      <w:bookmarkEnd w:id="2830"/>
      <w:bookmarkEnd w:id="2831"/>
      <w:bookmarkEnd w:id="2832"/>
      <w:bookmarkEnd w:id="2833"/>
      <w:bookmarkEnd w:id="2834"/>
      <w:bookmarkEnd w:id="2835"/>
      <w:bookmarkEnd w:id="2836"/>
      <w:bookmarkEnd w:id="2837"/>
      <w:bookmarkEnd w:id="2838"/>
    </w:p>
    <w:p w14:paraId="2D241D24" w14:textId="77777777" w:rsidR="00F71022" w:rsidRPr="00BF0A93" w:rsidRDefault="00F71022" w:rsidP="0099296F">
      <w:pPr>
        <w:pStyle w:val="BodyText"/>
      </w:pPr>
      <w:r w:rsidRPr="00BF0A93">
        <w:t xml:space="preserve">The XUA Profile supports complex environments, for example one where two different trust domains are operating under different technology, procedures, role-models, etc. They are cooperating in the XDS Affinity domain under an overarching trust relationship policy (See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logging, but is to a lesser extent useful for access controls. </w:t>
      </w:r>
    </w:p>
    <w:p w14:paraId="5D7EBA0E" w14:textId="77777777" w:rsidR="00F71022" w:rsidRPr="00BF0A93" w:rsidRDefault="00F71022" w:rsidP="005102A1">
      <w:pPr>
        <w:pStyle w:val="BodyText"/>
      </w:pPr>
      <w:r w:rsidRPr="00BF0A93">
        <w:t xml:space="preserve">The following is a list of use-cases that have been proposed for XUA. Some of these use-cases will not be supported due to lack of standards or sufficient guidance on the proper solution. </w:t>
      </w:r>
    </w:p>
    <w:p w14:paraId="61B48BF7" w14:textId="77777777" w:rsidR="00F71022" w:rsidRPr="00BF0A93" w:rsidRDefault="00F71022" w:rsidP="005D5F3F">
      <w:pPr>
        <w:pStyle w:val="ListNumber2"/>
        <w:numPr>
          <w:ilvl w:val="0"/>
          <w:numId w:val="25"/>
        </w:numPr>
        <w:rPr>
          <w:rStyle w:val="LineNumber"/>
        </w:rPr>
      </w:pPr>
      <w:r w:rsidRPr="00BF0A93">
        <w:rPr>
          <w:rStyle w:val="LineNumber"/>
        </w:rPr>
        <w:t xml:space="preserve">Country that provisions users into a single assigning authority domain (e.g., Germany) and handles all user authentication requests </w:t>
      </w:r>
    </w:p>
    <w:p w14:paraId="666A7D9C" w14:textId="77777777" w:rsidR="00F71022" w:rsidRPr="00BF0A93" w:rsidRDefault="00F71022" w:rsidP="00AA50EB">
      <w:pPr>
        <w:pStyle w:val="ListBullet3"/>
      </w:pPr>
      <w:r w:rsidRPr="00BF0A93">
        <w:t xml:space="preserve">Support for centralized user directories </w:t>
      </w:r>
    </w:p>
    <w:p w14:paraId="1E61C5AE" w14:textId="77777777" w:rsidR="00F71022" w:rsidRPr="00BF0A93" w:rsidRDefault="00F71022" w:rsidP="005D5F3F">
      <w:pPr>
        <w:pStyle w:val="ListNumber2"/>
        <w:numPr>
          <w:ilvl w:val="0"/>
          <w:numId w:val="25"/>
        </w:numPr>
      </w:pPr>
      <w:r w:rsidRPr="00BF0A93">
        <w:t xml:space="preserve">Region that knits together many competing hospitals and clinics where each hospital/clinic manages its own users. </w:t>
      </w:r>
    </w:p>
    <w:p w14:paraId="27E96F4A" w14:textId="77777777" w:rsidR="00F71022" w:rsidRPr="00BF0A93" w:rsidRDefault="00F71022" w:rsidP="00AA50EB">
      <w:pPr>
        <w:pStyle w:val="ListBullet3"/>
      </w:pPr>
      <w:r w:rsidRPr="00BF0A93">
        <w:t xml:space="preserve">Support for distributed user directories </w:t>
      </w:r>
    </w:p>
    <w:p w14:paraId="415F43DF" w14:textId="77777777" w:rsidR="00F71022" w:rsidRPr="00BF0A93" w:rsidRDefault="00F71022" w:rsidP="005D5F3F">
      <w:pPr>
        <w:pStyle w:val="ListNumber2"/>
        <w:numPr>
          <w:ilvl w:val="0"/>
          <w:numId w:val="25"/>
        </w:numPr>
      </w:pPr>
      <w:r w:rsidRPr="00BF0A93">
        <w:t xml:space="preserve">Patients who wish to use their email provider as their authentication authority uses a PHR-like application to access their own information in an XDS Affinity Domain. </w:t>
      </w:r>
    </w:p>
    <w:p w14:paraId="7EBBA19E" w14:textId="77777777" w:rsidR="00F71022" w:rsidRPr="00BF0A93" w:rsidRDefault="00F71022" w:rsidP="00AA50EB">
      <w:pPr>
        <w:pStyle w:val="ListBullet3"/>
      </w:pPr>
      <w:r w:rsidRPr="00BF0A93">
        <w:t xml:space="preserve">Support for non-healthcare specific user directories </w:t>
      </w:r>
    </w:p>
    <w:p w14:paraId="7F3421E8" w14:textId="77777777" w:rsidR="00F71022" w:rsidRPr="00BF0A93" w:rsidRDefault="00F71022" w:rsidP="005D5F3F">
      <w:pPr>
        <w:pStyle w:val="ListNumber2"/>
        <w:numPr>
          <w:ilvl w:val="0"/>
          <w:numId w:val="25"/>
        </w:numPr>
      </w:pPr>
      <w:r w:rsidRPr="00BF0A93">
        <w:t xml:space="preserve">Hospital that issues identity badges with picture and name printed, RFID for building access, and smart-card for strong authentication </w:t>
      </w:r>
    </w:p>
    <w:p w14:paraId="0E05B6B2" w14:textId="77777777" w:rsidR="00F71022" w:rsidRPr="00BF0A93" w:rsidRDefault="00F71022" w:rsidP="00AA50EB">
      <w:pPr>
        <w:pStyle w:val="ListBullet3"/>
      </w:pPr>
      <w:r w:rsidRPr="00BF0A93">
        <w:lastRenderedPageBreak/>
        <w:t xml:space="preserve">Support for claims about the method used to authenticate the user (e.g., strong authentication methods such as smart-cards) </w:t>
      </w:r>
    </w:p>
    <w:p w14:paraId="0C3E966C" w14:textId="77777777" w:rsidR="00F71022" w:rsidRPr="00BF0A93" w:rsidRDefault="00F71022" w:rsidP="00F118D8">
      <w:pPr>
        <w:pStyle w:val="ListNumber2"/>
        <w:numPr>
          <w:ilvl w:val="0"/>
          <w:numId w:val="25"/>
        </w:numPr>
      </w:pPr>
      <w:r w:rsidRPr="00BF0A93">
        <w:t xml:space="preserve">Small clinic in a rural setting that supports a dozen users. </w:t>
      </w:r>
    </w:p>
    <w:p w14:paraId="581D52D9" w14:textId="77777777" w:rsidR="00F71022" w:rsidRPr="00BF0A93" w:rsidRDefault="00F71022" w:rsidP="00AA50EB">
      <w:pPr>
        <w:pStyle w:val="ListBullet3"/>
      </w:pPr>
      <w:r w:rsidRPr="00BF0A93">
        <w:t xml:space="preserve">Support for small scale systems (e.g., user at a kiosk, system using simple passwords) </w:t>
      </w:r>
    </w:p>
    <w:p w14:paraId="78002FB6" w14:textId="77777777" w:rsidR="00F71022" w:rsidRPr="00BF0A93" w:rsidRDefault="00F71022" w:rsidP="00F118D8">
      <w:pPr>
        <w:pStyle w:val="ListNumber2"/>
        <w:numPr>
          <w:ilvl w:val="0"/>
          <w:numId w:val="25"/>
        </w:numPr>
      </w:pPr>
      <w:r w:rsidRPr="00BF0A93">
        <w:t xml:space="preserve">General practice doctor who retrieving results of a test performed by an outpatient clinic, where the outpatient clinic wants to have an audit trail specific to the user requesting. </w:t>
      </w:r>
    </w:p>
    <w:p w14:paraId="3A335400" w14:textId="77777777" w:rsidR="00F71022" w:rsidRPr="00BF0A93" w:rsidRDefault="00F71022" w:rsidP="00AA50EB">
      <w:pPr>
        <w:pStyle w:val="ListBullet3"/>
      </w:pPr>
      <w:r w:rsidRPr="00BF0A93">
        <w:t xml:space="preserve">Support for the service provider to get a user identity for audit log purposes </w:t>
      </w:r>
    </w:p>
    <w:p w14:paraId="5E2A59A4" w14:textId="77777777" w:rsidR="00F71022" w:rsidRPr="00BF0A93" w:rsidRDefault="00F71022" w:rsidP="00F118D8">
      <w:pPr>
        <w:pStyle w:val="ListNumber2"/>
        <w:numPr>
          <w:ilvl w:val="0"/>
          <w:numId w:val="25"/>
        </w:numPr>
      </w:pPr>
      <w:r w:rsidRPr="00BF0A93">
        <w:t xml:space="preserve">System, based on a scheduled procedure, pre-fetches the available documents so that it can determine a relevant few documents to offer to the doctor when the patient arrives. </w:t>
      </w:r>
    </w:p>
    <w:p w14:paraId="19BDDA06" w14:textId="77777777" w:rsidR="00F71022" w:rsidRPr="00BF0A93" w:rsidRDefault="00F71022" w:rsidP="00AA50EB">
      <w:pPr>
        <w:pStyle w:val="ListBullet3"/>
      </w:pPr>
      <w:r w:rsidRPr="00BF0A93">
        <w:t xml:space="preserve">Support for identifying the user as the system for tasks that are not initiated by a human user </w:t>
      </w:r>
    </w:p>
    <w:p w14:paraId="2361CBCF" w14:textId="7A3E3740" w:rsidR="00F71022" w:rsidRPr="00BF0A93" w:rsidRDefault="00F71022" w:rsidP="00F118D8">
      <w:pPr>
        <w:pStyle w:val="ListNumber2"/>
        <w:numPr>
          <w:ilvl w:val="0"/>
          <w:numId w:val="25"/>
        </w:numPr>
      </w:pPr>
      <w:r w:rsidRPr="00BF0A93">
        <w:t>User using Registry or Repository where the service provider wants to be assured that the user has been authenticated to a specific assurance level. This is not a case of not trusting the system, but recognition that the requester supports different levels of authentication. For example</w:t>
      </w:r>
      <w:ins w:id="2839" w:author="Lynn Felhofer" w:date="2020-03-20T12:56:00Z">
        <w:r w:rsidR="009F43E4">
          <w:t>,</w:t>
        </w:r>
      </w:ins>
      <w:r w:rsidRPr="00BF0A93">
        <w:t xml:space="preserve"> the system supports a proximity card as a form of authentication, as well as Smart-Card with PIN. This is not a replacement for ATNA access controls which give distributed access controls. </w:t>
      </w:r>
    </w:p>
    <w:p w14:paraId="79D47D71" w14:textId="77777777" w:rsidR="00F71022" w:rsidRPr="00BF0A93" w:rsidRDefault="00F71022" w:rsidP="00AA50EB">
      <w:pPr>
        <w:pStyle w:val="ListBullet3"/>
      </w:pPr>
      <w:r w:rsidRPr="00BF0A93">
        <w:t xml:space="preserve">User Identity with level of assurance of that identity is needed. </w:t>
      </w:r>
    </w:p>
    <w:p w14:paraId="67DD4F8F" w14:textId="77777777" w:rsidR="00F71022" w:rsidRPr="00BF0A93" w:rsidRDefault="00F71022" w:rsidP="00F118D8">
      <w:pPr>
        <w:pStyle w:val="ListNumber2"/>
        <w:numPr>
          <w:ilvl w:val="0"/>
          <w:numId w:val="25"/>
        </w:numPr>
      </w:pPr>
      <w:r w:rsidRPr="00BF0A93">
        <w:t xml:space="preserve">Specialized XDS Affinity Domain for Emergency Dataset. In this case the transfer of information to the XDS Consumer is not critical to fully control, and thus the administration is willing to accept requests from any system as long as they can provide a user-assertion from a trusted source. This trusted-source may be a specialized identity provider for First Responders. (See RSA Pilot) </w:t>
      </w:r>
    </w:p>
    <w:p w14:paraId="3042165D" w14:textId="77777777" w:rsidR="00F71022" w:rsidRPr="00BF0A93" w:rsidRDefault="00F71022" w:rsidP="00AA50EB">
      <w:pPr>
        <w:pStyle w:val="ListBullet3"/>
      </w:pPr>
      <w:r w:rsidRPr="00BF0A93">
        <w:t xml:space="preserve">In this case only a user identity with proper linkage to a trusted identity provider is needed. No specific attributes are needed. </w:t>
      </w:r>
    </w:p>
    <w:p w14:paraId="7260B976" w14:textId="77777777" w:rsidR="00F71022" w:rsidRPr="00BF0A93" w:rsidRDefault="00F71022" w:rsidP="00F118D8">
      <w:pPr>
        <w:pStyle w:val="ListNumber2"/>
        <w:numPr>
          <w:ilvl w:val="0"/>
          <w:numId w:val="25"/>
        </w:numPr>
      </w:pPr>
      <w:r w:rsidRPr="00BF0A93">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BF0A93" w:rsidRDefault="00F71022" w:rsidP="00AA50EB">
      <w:pPr>
        <w:pStyle w:val="ListBullet3"/>
      </w:pPr>
      <w:r w:rsidRPr="00BF0A93">
        <w:t xml:space="preserve">Support inclusion of functional roles as named vocabulary </w:t>
      </w:r>
    </w:p>
    <w:p w14:paraId="3D963C3D" w14:textId="77777777" w:rsidR="00F71022" w:rsidRPr="00BF0A93" w:rsidRDefault="00F71022" w:rsidP="00AA50EB">
      <w:pPr>
        <w:pStyle w:val="ListBullet3"/>
      </w:pPr>
      <w:r w:rsidRPr="00BF0A93">
        <w:t xml:space="preserve">The Role of the user as the data subject (patient) </w:t>
      </w:r>
    </w:p>
    <w:p w14:paraId="4791CB46" w14:textId="77777777" w:rsidR="00F71022" w:rsidRPr="00BF0A93" w:rsidRDefault="00F71022" w:rsidP="00F118D8">
      <w:pPr>
        <w:pStyle w:val="ListNumber2"/>
        <w:numPr>
          <w:ilvl w:val="0"/>
          <w:numId w:val="25"/>
        </w:numPr>
      </w:pPr>
      <w:r w:rsidRPr="00BF0A93">
        <w:t xml:space="preserve">Service provider wants to enforce some form of access controls based on the user identity and/or functional role. </w:t>
      </w:r>
    </w:p>
    <w:p w14:paraId="3F301179" w14:textId="77777777" w:rsidR="00F71022" w:rsidRPr="00BF0A93" w:rsidRDefault="00F71022" w:rsidP="00AA50EB">
      <w:pPr>
        <w:pStyle w:val="ListBullet3"/>
      </w:pPr>
      <w:r w:rsidRPr="00BF0A93">
        <w:t xml:space="preserve">Support for the service provider to augment access controls based on some non-specified rules that are applied to the user and/or functional role </w:t>
      </w:r>
    </w:p>
    <w:p w14:paraId="321B2F04" w14:textId="77777777" w:rsidR="00F71022" w:rsidRPr="00BF0A93" w:rsidRDefault="00F71022" w:rsidP="00F118D8">
      <w:pPr>
        <w:pStyle w:val="ListNumber2"/>
        <w:numPr>
          <w:ilvl w:val="0"/>
          <w:numId w:val="25"/>
        </w:numPr>
      </w:pPr>
      <w:r w:rsidRPr="00BF0A93">
        <w:t xml:space="preserve">Access to a document by an individual that can’t be identified because the Assertion Provider is not accessible </w:t>
      </w:r>
    </w:p>
    <w:p w14:paraId="57E7810C" w14:textId="77777777" w:rsidR="00F71022" w:rsidRPr="00BF0A93" w:rsidRDefault="00F71022" w:rsidP="00AA50EB">
      <w:pPr>
        <w:pStyle w:val="Heading2"/>
        <w:numPr>
          <w:ilvl w:val="0"/>
          <w:numId w:val="0"/>
        </w:numPr>
        <w:tabs>
          <w:tab w:val="left" w:pos="576"/>
        </w:tabs>
        <w:rPr>
          <w:noProof w:val="0"/>
        </w:rPr>
      </w:pPr>
      <w:bookmarkStart w:id="2840" w:name="13.2_XUA_Development"/>
      <w:bookmarkStart w:id="2841" w:name="_Toc173227127"/>
      <w:bookmarkStart w:id="2842" w:name="_Toc174350440"/>
      <w:bookmarkStart w:id="2843" w:name="_Toc174350540"/>
      <w:bookmarkStart w:id="2844" w:name="_Toc210747753"/>
      <w:bookmarkStart w:id="2845" w:name="_Toc214425643"/>
      <w:bookmarkStart w:id="2846" w:name="_Toc487039099"/>
      <w:bookmarkStart w:id="2847" w:name="_Toc488068200"/>
      <w:bookmarkStart w:id="2848" w:name="_Toc488068633"/>
      <w:bookmarkStart w:id="2849" w:name="_Toc488074960"/>
      <w:bookmarkStart w:id="2850" w:name="_Toc13752334"/>
      <w:bookmarkEnd w:id="2840"/>
      <w:r w:rsidRPr="00BF0A93">
        <w:rPr>
          <w:noProof w:val="0"/>
        </w:rPr>
        <w:lastRenderedPageBreak/>
        <w:t>13.2 XUA Development</w:t>
      </w:r>
      <w:bookmarkEnd w:id="2841"/>
      <w:bookmarkEnd w:id="2842"/>
      <w:bookmarkEnd w:id="2843"/>
      <w:bookmarkEnd w:id="2844"/>
      <w:bookmarkEnd w:id="2845"/>
      <w:bookmarkEnd w:id="2846"/>
      <w:bookmarkEnd w:id="2847"/>
      <w:bookmarkEnd w:id="2848"/>
      <w:bookmarkEnd w:id="2849"/>
      <w:bookmarkEnd w:id="2850"/>
    </w:p>
    <w:p w14:paraId="674E85F8" w14:textId="6A5F809F" w:rsidR="00F71022" w:rsidRPr="00BF0A93" w:rsidRDefault="00F71022" w:rsidP="005102A1">
      <w:pPr>
        <w:pStyle w:val="BodyText"/>
      </w:pPr>
      <w:r w:rsidRPr="00BF0A93">
        <w:t xml:space="preserve">The vast majority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BF0A93" w:rsidRDefault="00F71022" w:rsidP="00741610">
      <w:pPr>
        <w:pStyle w:val="BodyText"/>
      </w:pPr>
      <w:r w:rsidRPr="00BF0A93">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BF0A93" w:rsidRDefault="00F71022" w:rsidP="005102A1">
      <w:pPr>
        <w:pStyle w:val="BodyText"/>
      </w:pPr>
      <w:r w:rsidRPr="00BF0A93">
        <w:t xml:space="preserve">The method of authenticating the principal (user) and the method that the X-Service User (e.g., XDS.b Document Consumer) uses to get the Identity Assertion are outside the scope of this profile. </w:t>
      </w:r>
    </w:p>
    <w:p w14:paraId="32463B1A" w14:textId="4EBCA6FB" w:rsidR="00F71022" w:rsidRPr="00BF0A93" w:rsidRDefault="00F71022" w:rsidP="005102A1">
      <w:pPr>
        <w:pStyle w:val="BodyText"/>
      </w:pPr>
      <w:r w:rsidRPr="00BF0A93">
        <w:t>There are principal (user) attributes that appear to be needed in the use-cases: Doctor, Patient, Guardian, Emergency-Access. The Identity Assertion can contain attributes about the principal (user). At this time</w:t>
      </w:r>
      <w:ins w:id="2851" w:author="Lynn Felhofer" w:date="2020-03-20T13:02:00Z">
        <w:r w:rsidR="009F43E4">
          <w:t>,</w:t>
        </w:r>
      </w:ins>
      <w:r w:rsidRPr="00BF0A93">
        <w:t xml:space="preserve"> it is not clear what standards to use to identify these attributes and their values, so this is left to specific implementations that have defined a local vocabulary or vocabulary translation. </w:t>
      </w:r>
    </w:p>
    <w:p w14:paraId="4B5610FD" w14:textId="75519D0C" w:rsidR="00F71022" w:rsidRPr="00BF0A93" w:rsidRDefault="00F71022" w:rsidP="005102A1">
      <w:pPr>
        <w:pStyle w:val="BodyText"/>
      </w:pPr>
      <w:r w:rsidRPr="00BF0A93">
        <w:t xml:space="preserve">The method used by the X-Service User (e.g., XDS.b Document Consumer) to determine the contents of the Identity Assertion is outside the scope of this profile. This might be accomplished using the SAML Metadata and WS-Policy. </w:t>
      </w:r>
    </w:p>
    <w:p w14:paraId="3FD68AC2" w14:textId="77777777" w:rsidR="00F71022" w:rsidRPr="00BF0A93" w:rsidRDefault="00F71022" w:rsidP="005102A1">
      <w:pPr>
        <w:pStyle w:val="BodyText"/>
      </w:pPr>
      <w:r w:rsidRPr="00BF0A93">
        <w:t xml:space="preserve">It is expected that extending this solution to HL7 and DICOM will be supported in the future. </w:t>
      </w:r>
    </w:p>
    <w:p w14:paraId="5CFB9F7F" w14:textId="397F4992" w:rsidR="009F43E4" w:rsidRPr="009F43E4" w:rsidRDefault="00F71022" w:rsidP="009F43E4">
      <w:pPr>
        <w:pStyle w:val="Heading2"/>
        <w:numPr>
          <w:ilvl w:val="0"/>
          <w:numId w:val="0"/>
        </w:numPr>
        <w:tabs>
          <w:tab w:val="left" w:pos="576"/>
        </w:tabs>
      </w:pPr>
      <w:bookmarkStart w:id="2852" w:name="_Toc487039100"/>
      <w:bookmarkStart w:id="2853" w:name="_Toc488068201"/>
      <w:bookmarkStart w:id="2854" w:name="_Toc488068634"/>
      <w:bookmarkStart w:id="2855" w:name="_Toc488074961"/>
      <w:bookmarkStart w:id="2856" w:name="_Toc13752335"/>
      <w:r w:rsidRPr="00BF0A93">
        <w:rPr>
          <w:noProof w:val="0"/>
        </w:rPr>
        <w:t>13.3 Intentionally Left Blank</w:t>
      </w:r>
      <w:bookmarkEnd w:id="2852"/>
      <w:bookmarkEnd w:id="2853"/>
      <w:bookmarkEnd w:id="2854"/>
      <w:bookmarkEnd w:id="2855"/>
      <w:bookmarkEnd w:id="2856"/>
    </w:p>
    <w:p w14:paraId="2BA1ABBF" w14:textId="4FD0E775" w:rsidR="00F71022" w:rsidRPr="00BF0A93" w:rsidRDefault="00F71022" w:rsidP="00AA50EB">
      <w:pPr>
        <w:pStyle w:val="Heading2"/>
        <w:numPr>
          <w:ilvl w:val="0"/>
          <w:numId w:val="0"/>
        </w:numPr>
        <w:tabs>
          <w:tab w:val="left" w:pos="576"/>
        </w:tabs>
        <w:rPr>
          <w:noProof w:val="0"/>
        </w:rPr>
      </w:pPr>
      <w:bookmarkStart w:id="2857" w:name="13.4_Actors.2FTransaction"/>
      <w:bookmarkStart w:id="2858" w:name="_Toc173227128"/>
      <w:bookmarkStart w:id="2859" w:name="_Toc174350441"/>
      <w:bookmarkStart w:id="2860" w:name="_Toc174350541"/>
      <w:bookmarkStart w:id="2861" w:name="_Toc210747754"/>
      <w:bookmarkStart w:id="2862" w:name="_Toc214425644"/>
      <w:bookmarkStart w:id="2863" w:name="_Toc487039101"/>
      <w:bookmarkStart w:id="2864" w:name="_Toc488068202"/>
      <w:bookmarkStart w:id="2865" w:name="_Toc488068635"/>
      <w:bookmarkStart w:id="2866" w:name="_Toc488074962"/>
      <w:bookmarkStart w:id="2867" w:name="_Toc13752336"/>
      <w:bookmarkEnd w:id="2857"/>
      <w:r w:rsidRPr="00BF0A93">
        <w:rPr>
          <w:noProof w:val="0"/>
        </w:rPr>
        <w:t xml:space="preserve">13.4 </w:t>
      </w:r>
      <w:r w:rsidR="00E24092">
        <w:rPr>
          <w:noProof w:val="0"/>
        </w:rPr>
        <w:t xml:space="preserve">XUA </w:t>
      </w:r>
      <w:r w:rsidRPr="00BF0A93">
        <w:rPr>
          <w:noProof w:val="0"/>
        </w:rPr>
        <w:t>Actors/Transaction</w:t>
      </w:r>
      <w:bookmarkEnd w:id="2858"/>
      <w:bookmarkEnd w:id="2859"/>
      <w:bookmarkEnd w:id="2860"/>
      <w:bookmarkEnd w:id="2861"/>
      <w:bookmarkEnd w:id="2862"/>
      <w:bookmarkEnd w:id="2863"/>
      <w:bookmarkEnd w:id="2864"/>
      <w:bookmarkEnd w:id="2865"/>
      <w:bookmarkEnd w:id="2866"/>
      <w:r w:rsidR="00E24092">
        <w:rPr>
          <w:noProof w:val="0"/>
        </w:rPr>
        <w:t>s</w:t>
      </w:r>
      <w:bookmarkEnd w:id="2867"/>
    </w:p>
    <w:p w14:paraId="74468604" w14:textId="77777777" w:rsidR="00F71022" w:rsidRPr="00BF0A93" w:rsidRDefault="00F71022" w:rsidP="005102A1">
      <w:pPr>
        <w:pStyle w:val="BodyText"/>
      </w:pPr>
      <w:r w:rsidRPr="00BF0A93">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BF0A93" w:rsidRDefault="00221AD2" w:rsidP="00AA50EB">
      <w:pPr>
        <w:pStyle w:val="BodyText"/>
      </w:pPr>
    </w:p>
    <w:p w14:paraId="4814610E" w14:textId="77777777" w:rsidR="00F71022" w:rsidRPr="00BF0A93" w:rsidRDefault="00882D73" w:rsidP="00E254AE">
      <w:pPr>
        <w:pStyle w:val="BodyText"/>
        <w:jc w:val="center"/>
      </w:pPr>
      <w:r w:rsidRPr="00BF0A93">
        <w:rPr>
          <w:noProof/>
          <w:lang w:val="fr-FR" w:eastAsia="fr-FR"/>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13" tooltip="Figure 13.4-1 Cross-Enterprise User Assertion Actor Diagram"/>
                    </pic:cNvPr>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DC4355" w14:textId="77777777" w:rsidR="00F71022" w:rsidRPr="00BF0A93" w:rsidRDefault="00F71022" w:rsidP="00B35F60">
      <w:pPr>
        <w:pStyle w:val="FigureTitle"/>
      </w:pPr>
      <w:r w:rsidRPr="00BF0A93">
        <w:t>Figure 13.4-1: Cross-Enterprise User Assertion Actor Diagram</w:t>
      </w:r>
    </w:p>
    <w:p w14:paraId="2D0FE747" w14:textId="77777777" w:rsidR="00F71022" w:rsidRPr="00BF0A93" w:rsidRDefault="00F71022" w:rsidP="005102A1">
      <w:pPr>
        <w:pStyle w:val="BodyText"/>
      </w:pPr>
      <w:r w:rsidRPr="00BF0A93">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BF0A93" w:rsidRDefault="00F71022" w:rsidP="004E7A3D">
      <w:pPr>
        <w:pStyle w:val="BodyText"/>
      </w:pPr>
      <w:r w:rsidRPr="00BF0A93">
        <w:t xml:space="preserve">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BF0A93" w:rsidRDefault="00F71022" w:rsidP="0099296F">
      <w:pPr>
        <w:pStyle w:val="TableTitle"/>
      </w:pPr>
      <w:r w:rsidRPr="00BF0A93">
        <w:t>Table 13.4-1: XUA - Actors and Transactions</w:t>
      </w:r>
    </w:p>
    <w:tbl>
      <w:tblPr>
        <w:tblW w:w="7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5"/>
        <w:gridCol w:w="2582"/>
        <w:gridCol w:w="1333"/>
        <w:gridCol w:w="1542"/>
      </w:tblGrid>
      <w:tr w:rsidR="0016080A" w:rsidRPr="00BF0A93" w14:paraId="73655287" w14:textId="77777777" w:rsidTr="007F1D2D">
        <w:trPr>
          <w:tblHeader/>
          <w:jc w:val="center"/>
        </w:trPr>
        <w:tc>
          <w:tcPr>
            <w:tcW w:w="1805" w:type="dxa"/>
            <w:shd w:val="clear" w:color="auto" w:fill="D9D9D9"/>
          </w:tcPr>
          <w:p w14:paraId="6BF2102E" w14:textId="77777777" w:rsidR="00F71022" w:rsidRPr="00BF0A93" w:rsidRDefault="00F71022" w:rsidP="007F1D2D">
            <w:pPr>
              <w:pStyle w:val="TableEntryHeader"/>
              <w:rPr>
                <w:szCs w:val="24"/>
              </w:rPr>
            </w:pPr>
            <w:r w:rsidRPr="00BF0A93">
              <w:t xml:space="preserve">Actor </w:t>
            </w:r>
          </w:p>
        </w:tc>
        <w:tc>
          <w:tcPr>
            <w:tcW w:w="2582" w:type="dxa"/>
            <w:shd w:val="clear" w:color="auto" w:fill="D9D9D9"/>
          </w:tcPr>
          <w:p w14:paraId="4063AE65" w14:textId="77777777" w:rsidR="00F71022" w:rsidRPr="00BF0A93" w:rsidRDefault="00F71022" w:rsidP="007F1D2D">
            <w:pPr>
              <w:pStyle w:val="TableEntryHeader"/>
              <w:rPr>
                <w:szCs w:val="24"/>
              </w:rPr>
            </w:pPr>
            <w:r w:rsidRPr="00BF0A93">
              <w:t xml:space="preserve">Transaction </w:t>
            </w:r>
          </w:p>
        </w:tc>
        <w:tc>
          <w:tcPr>
            <w:tcW w:w="1333" w:type="dxa"/>
            <w:shd w:val="clear" w:color="auto" w:fill="D9D9D9"/>
          </w:tcPr>
          <w:p w14:paraId="4B2631EE" w14:textId="77777777" w:rsidR="00F71022" w:rsidRPr="00BF0A93" w:rsidRDefault="00F71022" w:rsidP="007F1D2D">
            <w:pPr>
              <w:pStyle w:val="TableEntryHeader"/>
              <w:rPr>
                <w:szCs w:val="24"/>
              </w:rPr>
            </w:pPr>
            <w:r w:rsidRPr="00BF0A93">
              <w:t xml:space="preserve">Optionality </w:t>
            </w:r>
          </w:p>
        </w:tc>
        <w:tc>
          <w:tcPr>
            <w:tcW w:w="1542" w:type="dxa"/>
            <w:shd w:val="clear" w:color="auto" w:fill="D9D9D9"/>
          </w:tcPr>
          <w:p w14:paraId="13565E1E" w14:textId="77777777" w:rsidR="00F71022" w:rsidRPr="00BF0A93" w:rsidRDefault="00F71022" w:rsidP="007F1D2D">
            <w:pPr>
              <w:pStyle w:val="TableEntryHeader"/>
              <w:rPr>
                <w:szCs w:val="24"/>
              </w:rPr>
            </w:pPr>
            <w:r w:rsidRPr="00BF0A93">
              <w:t xml:space="preserve">Section </w:t>
            </w:r>
          </w:p>
        </w:tc>
      </w:tr>
      <w:tr w:rsidR="0016080A" w:rsidRPr="00BF0A93" w14:paraId="0132A2EC" w14:textId="77777777" w:rsidTr="007F1D2D">
        <w:trPr>
          <w:jc w:val="center"/>
        </w:trPr>
        <w:tc>
          <w:tcPr>
            <w:tcW w:w="1805" w:type="dxa"/>
          </w:tcPr>
          <w:p w14:paraId="111BF6A3" w14:textId="77777777" w:rsidR="00F71022" w:rsidRPr="00BF0A93" w:rsidRDefault="00F71022" w:rsidP="005102A1">
            <w:pPr>
              <w:pStyle w:val="TableEntry"/>
              <w:rPr>
                <w:noProof w:val="0"/>
                <w:szCs w:val="24"/>
              </w:rPr>
            </w:pPr>
            <w:r w:rsidRPr="00BF0A93">
              <w:rPr>
                <w:noProof w:val="0"/>
              </w:rPr>
              <w:t xml:space="preserve">X-Service User </w:t>
            </w:r>
          </w:p>
        </w:tc>
        <w:tc>
          <w:tcPr>
            <w:tcW w:w="2582" w:type="dxa"/>
          </w:tcPr>
          <w:p w14:paraId="78D18CC6"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1A1285A9"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539E7671" w14:textId="77777777" w:rsidR="00F71022" w:rsidRPr="00BF0A93" w:rsidRDefault="00F71022" w:rsidP="00F108BD">
            <w:pPr>
              <w:pStyle w:val="TableEntry"/>
              <w:rPr>
                <w:noProof w:val="0"/>
                <w:szCs w:val="24"/>
              </w:rPr>
            </w:pPr>
            <w:r w:rsidRPr="00BF0A93">
              <w:rPr>
                <w:noProof w:val="0"/>
              </w:rPr>
              <w:t xml:space="preserve">ITI TF-2b: 3.40 </w:t>
            </w:r>
          </w:p>
        </w:tc>
      </w:tr>
      <w:tr w:rsidR="0016080A" w:rsidRPr="00BF0A93" w14:paraId="20D5FA58" w14:textId="77777777" w:rsidTr="007F1D2D">
        <w:trPr>
          <w:jc w:val="center"/>
        </w:trPr>
        <w:tc>
          <w:tcPr>
            <w:tcW w:w="1805" w:type="dxa"/>
          </w:tcPr>
          <w:p w14:paraId="0EA0F15C" w14:textId="77777777" w:rsidR="00F71022" w:rsidRPr="00BF0A93" w:rsidRDefault="00F71022" w:rsidP="005102A1">
            <w:pPr>
              <w:pStyle w:val="TableEntry"/>
              <w:rPr>
                <w:noProof w:val="0"/>
                <w:szCs w:val="24"/>
              </w:rPr>
            </w:pPr>
            <w:r w:rsidRPr="00BF0A93">
              <w:rPr>
                <w:noProof w:val="0"/>
              </w:rPr>
              <w:t xml:space="preserve">X-Service Provider </w:t>
            </w:r>
          </w:p>
        </w:tc>
        <w:tc>
          <w:tcPr>
            <w:tcW w:w="2582" w:type="dxa"/>
          </w:tcPr>
          <w:p w14:paraId="4F57FDAF"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7DAC0ECE"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4CC0F078" w14:textId="77777777" w:rsidR="00F71022" w:rsidRPr="00BF0A93" w:rsidRDefault="00F71022" w:rsidP="005102A1">
            <w:pPr>
              <w:pStyle w:val="TableEntry"/>
              <w:rPr>
                <w:noProof w:val="0"/>
                <w:szCs w:val="24"/>
              </w:rPr>
            </w:pPr>
            <w:r w:rsidRPr="00BF0A93">
              <w:rPr>
                <w:noProof w:val="0"/>
              </w:rPr>
              <w:t xml:space="preserve">ITI TF-2b: 3.40 </w:t>
            </w:r>
          </w:p>
        </w:tc>
      </w:tr>
    </w:tbl>
    <w:p w14:paraId="7028F076" w14:textId="2C5F8751" w:rsidR="007F1D2D" w:rsidRDefault="00A229FD">
      <w:pPr>
        <w:pStyle w:val="Heading3"/>
        <w:numPr>
          <w:ilvl w:val="2"/>
          <w:numId w:val="332"/>
        </w:numPr>
        <w:rPr>
          <w:ins w:id="2868" w:author="Lynn Felhofer" w:date="2020-03-23T13:10:00Z"/>
        </w:rPr>
        <w:pPrChange w:id="2869" w:author="Lynn Felhofer" w:date="2020-03-23T13:10:00Z">
          <w:pPr>
            <w:pStyle w:val="Heading3"/>
          </w:pPr>
        </w:pPrChange>
      </w:pPr>
      <w:bookmarkStart w:id="2870" w:name="13.5_Options"/>
      <w:bookmarkStart w:id="2871" w:name="_Toc173227129"/>
      <w:bookmarkStart w:id="2872" w:name="_Toc174350442"/>
      <w:bookmarkStart w:id="2873" w:name="_Toc174350542"/>
      <w:bookmarkStart w:id="2874" w:name="_Toc210747755"/>
      <w:bookmarkStart w:id="2875" w:name="_Toc214425645"/>
      <w:bookmarkStart w:id="2876" w:name="_Toc487039102"/>
      <w:bookmarkStart w:id="2877" w:name="_Toc488068203"/>
      <w:bookmarkStart w:id="2878" w:name="_Toc488068636"/>
      <w:bookmarkStart w:id="2879" w:name="_Toc488074963"/>
      <w:bookmarkStart w:id="2880" w:name="_Toc13752337"/>
      <w:bookmarkEnd w:id="2870"/>
      <w:ins w:id="2881" w:author="Lynn Felhofer" w:date="2020-03-23T13:14:00Z">
        <w:r>
          <w:t>XUA</w:t>
        </w:r>
      </w:ins>
      <w:ins w:id="2882" w:author="Lynn Felhofer" w:date="2020-03-23T13:10:00Z">
        <w:r w:rsidR="007F1D2D">
          <w:t xml:space="preserve"> Required Actor </w:t>
        </w:r>
        <w:r w:rsidR="007F1D2D" w:rsidRPr="00BF0A93">
          <w:t>Grouping</w:t>
        </w:r>
        <w:commentRangeStart w:id="2883"/>
        <w:r w:rsidR="007F1D2D">
          <w:t>s</w:t>
        </w:r>
        <w:commentRangeEnd w:id="2883"/>
        <w:r w:rsidR="007F1D2D">
          <w:rPr>
            <w:rStyle w:val="CommentReference"/>
            <w:rFonts w:ascii="Times New Roman" w:hAnsi="Times New Roman"/>
            <w:b w:val="0"/>
            <w:noProof w:val="0"/>
            <w:kern w:val="0"/>
          </w:rPr>
          <w:commentReference w:id="2883"/>
        </w:r>
      </w:ins>
    </w:p>
    <w:p w14:paraId="6D9DC24B" w14:textId="77777777" w:rsidR="007F1D2D" w:rsidRDefault="007F1D2D" w:rsidP="007F1D2D">
      <w:pPr>
        <w:pStyle w:val="BodyText"/>
        <w:rPr>
          <w:ins w:id="2884" w:author="Lynn Felhofer" w:date="2020-03-23T13:10:00Z"/>
        </w:rPr>
      </w:pPr>
      <w:ins w:id="2885" w:author="Lynn Felhofer" w:date="2020-03-23T13:1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833B8F2" w14:textId="1253857E" w:rsidR="007F1D2D" w:rsidRPr="0013655E" w:rsidRDefault="007F1D2D" w:rsidP="007F1D2D">
      <w:pPr>
        <w:pStyle w:val="BodyText"/>
        <w:jc w:val="center"/>
        <w:rPr>
          <w:ins w:id="2886" w:author="Lynn Felhofer" w:date="2020-03-23T13:10:00Z"/>
          <w:rFonts w:ascii="Arial" w:hAnsi="Arial" w:cs="Arial"/>
          <w:b/>
          <w:bCs/>
          <w:sz w:val="22"/>
          <w:szCs w:val="22"/>
        </w:rPr>
      </w:pPr>
      <w:ins w:id="2887" w:author="Lynn Felhofer" w:date="2020-03-23T13:10:00Z">
        <w:r w:rsidRPr="0013655E">
          <w:rPr>
            <w:rFonts w:ascii="Arial" w:hAnsi="Arial" w:cs="Arial"/>
            <w:b/>
            <w:bCs/>
            <w:sz w:val="22"/>
            <w:szCs w:val="22"/>
          </w:rPr>
          <w:t xml:space="preserve">Table </w:t>
        </w:r>
        <w:r>
          <w:rPr>
            <w:rFonts w:ascii="Arial" w:hAnsi="Arial" w:cs="Arial"/>
            <w:b/>
            <w:bCs/>
            <w:sz w:val="22"/>
            <w:szCs w:val="22"/>
          </w:rPr>
          <w:t>1</w:t>
        </w:r>
      </w:ins>
      <w:ins w:id="2888" w:author="Lynn Felhofer" w:date="2020-03-23T13:11:00Z">
        <w:r>
          <w:rPr>
            <w:rFonts w:ascii="Arial" w:hAnsi="Arial" w:cs="Arial"/>
            <w:b/>
            <w:bCs/>
            <w:sz w:val="22"/>
            <w:szCs w:val="22"/>
          </w:rPr>
          <w:t>3</w:t>
        </w:r>
      </w:ins>
      <w:ins w:id="2889" w:author="Lynn Felhofer" w:date="2020-03-23T13:10:00Z">
        <w:r>
          <w:rPr>
            <w:rFonts w:ascii="Arial" w:hAnsi="Arial" w:cs="Arial"/>
            <w:b/>
            <w:bCs/>
            <w:sz w:val="22"/>
            <w:szCs w:val="22"/>
          </w:rPr>
          <w:t>.</w:t>
        </w:r>
      </w:ins>
      <w:ins w:id="2890" w:author="Lynn Felhofer" w:date="2020-03-23T13:11:00Z">
        <w:r>
          <w:rPr>
            <w:rFonts w:ascii="Arial" w:hAnsi="Arial" w:cs="Arial"/>
            <w:b/>
            <w:bCs/>
            <w:sz w:val="22"/>
            <w:szCs w:val="22"/>
          </w:rPr>
          <w:t>4</w:t>
        </w:r>
      </w:ins>
      <w:ins w:id="2891" w:author="Lynn Felhofer" w:date="2020-03-23T13:10:00Z">
        <w:r>
          <w:rPr>
            <w:rFonts w:ascii="Arial" w:hAnsi="Arial" w:cs="Arial"/>
            <w:b/>
            <w:bCs/>
            <w:sz w:val="22"/>
            <w:szCs w:val="22"/>
          </w:rPr>
          <w:t>.1</w:t>
        </w:r>
        <w:r w:rsidRPr="0013655E">
          <w:rPr>
            <w:rFonts w:ascii="Arial" w:hAnsi="Arial" w:cs="Arial"/>
            <w:b/>
            <w:bCs/>
            <w:sz w:val="22"/>
            <w:szCs w:val="22"/>
          </w:rPr>
          <w:t xml:space="preserve">-1: </w:t>
        </w:r>
      </w:ins>
      <w:ins w:id="2892" w:author="Lynn Felhofer" w:date="2020-03-23T13:11:00Z">
        <w:r>
          <w:rPr>
            <w:rFonts w:ascii="Arial" w:hAnsi="Arial" w:cs="Arial"/>
            <w:b/>
            <w:bCs/>
            <w:sz w:val="22"/>
            <w:szCs w:val="22"/>
          </w:rPr>
          <w:t>XUA</w:t>
        </w:r>
      </w:ins>
      <w:ins w:id="2893" w:author="Lynn Felhofer" w:date="2020-03-23T13:10: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975"/>
        <w:gridCol w:w="4320"/>
        <w:gridCol w:w="1440"/>
      </w:tblGrid>
      <w:tr w:rsidR="007F1D2D" w:rsidRPr="00D26514" w14:paraId="69197C2B" w14:textId="77777777" w:rsidTr="007F1D2D">
        <w:trPr>
          <w:cantSplit/>
          <w:tblHeader/>
          <w:ins w:id="2894" w:author="Lynn Felhofer" w:date="2020-03-23T13:10:00Z"/>
        </w:trPr>
        <w:tc>
          <w:tcPr>
            <w:tcW w:w="1975" w:type="dxa"/>
            <w:shd w:val="clear" w:color="auto" w:fill="D9D9D9" w:themeFill="background1" w:themeFillShade="D9"/>
          </w:tcPr>
          <w:p w14:paraId="534B05F0" w14:textId="519544AD" w:rsidR="007F1D2D" w:rsidRPr="00D26514" w:rsidRDefault="007F1D2D" w:rsidP="007F1D2D">
            <w:pPr>
              <w:pStyle w:val="TableEntryHeader"/>
              <w:rPr>
                <w:ins w:id="2895" w:author="Lynn Felhofer" w:date="2020-03-23T13:10:00Z"/>
              </w:rPr>
            </w:pPr>
            <w:ins w:id="2896" w:author="Lynn Felhofer" w:date="2020-03-23T13:11:00Z">
              <w:r>
                <w:lastRenderedPageBreak/>
                <w:t>XUA</w:t>
              </w:r>
            </w:ins>
            <w:ins w:id="2897" w:author="Lynn Felhofer" w:date="2020-03-23T13:10:00Z">
              <w:r>
                <w:t xml:space="preserve"> Ac</w:t>
              </w:r>
              <w:r w:rsidRPr="00D26514">
                <w:t>tor</w:t>
              </w:r>
            </w:ins>
          </w:p>
        </w:tc>
        <w:tc>
          <w:tcPr>
            <w:tcW w:w="4320" w:type="dxa"/>
            <w:shd w:val="clear" w:color="auto" w:fill="D9D9D9" w:themeFill="background1" w:themeFillShade="D9"/>
          </w:tcPr>
          <w:p w14:paraId="002FA2DB" w14:textId="77777777" w:rsidR="007F1D2D" w:rsidRPr="00D26514" w:rsidRDefault="007F1D2D" w:rsidP="007F1D2D">
            <w:pPr>
              <w:pStyle w:val="TableEntryHeader"/>
              <w:rPr>
                <w:ins w:id="2898" w:author="Lynn Felhofer" w:date="2020-03-23T13:10:00Z"/>
              </w:rPr>
            </w:pPr>
            <w:ins w:id="2899" w:author="Lynn Felhofer" w:date="2020-03-23T13:10:00Z">
              <w:r w:rsidRPr="00D26514">
                <w:t>Actor(s) to be grouped with</w:t>
              </w:r>
            </w:ins>
          </w:p>
        </w:tc>
        <w:tc>
          <w:tcPr>
            <w:tcW w:w="1440" w:type="dxa"/>
            <w:shd w:val="clear" w:color="auto" w:fill="D9D9D9" w:themeFill="background1" w:themeFillShade="D9"/>
          </w:tcPr>
          <w:p w14:paraId="3E8756CB" w14:textId="77777777" w:rsidR="007F1D2D" w:rsidRPr="00D26514" w:rsidRDefault="007F1D2D" w:rsidP="007F1D2D">
            <w:pPr>
              <w:pStyle w:val="TableEntryHeader"/>
              <w:rPr>
                <w:ins w:id="2900" w:author="Lynn Felhofer" w:date="2020-03-23T13:10:00Z"/>
              </w:rPr>
            </w:pPr>
            <w:ins w:id="2901" w:author="Lynn Felhofer" w:date="2020-03-23T13:10:00Z">
              <w:r w:rsidRPr="00D26514">
                <w:t>Reference</w:t>
              </w:r>
            </w:ins>
          </w:p>
        </w:tc>
      </w:tr>
      <w:tr w:rsidR="007F1D2D" w:rsidRPr="009715AF" w14:paraId="68E2F38F" w14:textId="77777777" w:rsidTr="007F1D2D">
        <w:trPr>
          <w:cantSplit/>
          <w:ins w:id="2902" w:author="Lynn Felhofer" w:date="2020-03-23T13:10:00Z"/>
        </w:trPr>
        <w:tc>
          <w:tcPr>
            <w:tcW w:w="1975" w:type="dxa"/>
            <w:vMerge w:val="restart"/>
          </w:tcPr>
          <w:p w14:paraId="11BD5E5B" w14:textId="07A9F17B" w:rsidR="007F1D2D" w:rsidRPr="009715AF" w:rsidRDefault="007F1D2D" w:rsidP="00633BE9">
            <w:pPr>
              <w:pStyle w:val="TableEntry"/>
              <w:rPr>
                <w:ins w:id="2903" w:author="Lynn Felhofer" w:date="2020-03-23T13:10:00Z"/>
              </w:rPr>
            </w:pPr>
            <w:ins w:id="2904" w:author="Lynn Felhofer" w:date="2020-03-23T13:11:00Z">
              <w:r>
                <w:t>X-Service User</w:t>
              </w:r>
            </w:ins>
          </w:p>
        </w:tc>
        <w:tc>
          <w:tcPr>
            <w:tcW w:w="4320" w:type="dxa"/>
          </w:tcPr>
          <w:p w14:paraId="28D98FA5" w14:textId="3214D69A" w:rsidR="007F1D2D" w:rsidRPr="009715AF" w:rsidRDefault="007F1D2D" w:rsidP="00633BE9">
            <w:pPr>
              <w:pStyle w:val="TableEntry"/>
              <w:rPr>
                <w:ins w:id="2905" w:author="Lynn Felhofer" w:date="2020-03-23T13:10:00Z"/>
                <w:szCs w:val="18"/>
              </w:rPr>
            </w:pPr>
            <w:ins w:id="2906" w:author="Lynn Felhofer" w:date="2020-03-23T13:12:00Z">
              <w:r>
                <w:rPr>
                  <w:szCs w:val="18"/>
                </w:rPr>
                <w:t>CT / Time Client</w:t>
              </w:r>
            </w:ins>
          </w:p>
        </w:tc>
        <w:tc>
          <w:tcPr>
            <w:tcW w:w="1440" w:type="dxa"/>
          </w:tcPr>
          <w:p w14:paraId="3D686477" w14:textId="009FBFD6" w:rsidR="007F1D2D" w:rsidRPr="009715AF" w:rsidRDefault="007F1D2D" w:rsidP="00633BE9">
            <w:pPr>
              <w:pStyle w:val="TableEntry"/>
              <w:rPr>
                <w:ins w:id="2907" w:author="Lynn Felhofer" w:date="2020-03-23T13:10:00Z"/>
                <w:szCs w:val="18"/>
              </w:rPr>
            </w:pPr>
            <w:ins w:id="2908" w:author="Lynn Felhofer" w:date="2020-03-23T13:13:00Z">
              <w:r>
                <w:rPr>
                  <w:szCs w:val="18"/>
                </w:rPr>
                <w:t>ITI TF-1: 7.1</w:t>
              </w:r>
            </w:ins>
          </w:p>
        </w:tc>
      </w:tr>
      <w:tr w:rsidR="007F1D2D" w:rsidRPr="009715AF" w14:paraId="5B1EFAEE" w14:textId="77777777" w:rsidTr="007F1D2D">
        <w:trPr>
          <w:cantSplit/>
          <w:ins w:id="2909" w:author="Lynn Felhofer" w:date="2020-03-23T13:12:00Z"/>
        </w:trPr>
        <w:tc>
          <w:tcPr>
            <w:tcW w:w="1975" w:type="dxa"/>
            <w:vMerge/>
          </w:tcPr>
          <w:p w14:paraId="6C842683" w14:textId="77777777" w:rsidR="007F1D2D" w:rsidRDefault="007F1D2D" w:rsidP="00633BE9">
            <w:pPr>
              <w:pStyle w:val="TableEntry"/>
              <w:rPr>
                <w:ins w:id="2910" w:author="Lynn Felhofer" w:date="2020-03-23T13:12:00Z"/>
              </w:rPr>
            </w:pPr>
          </w:p>
        </w:tc>
        <w:tc>
          <w:tcPr>
            <w:tcW w:w="4320" w:type="dxa"/>
          </w:tcPr>
          <w:p w14:paraId="24C65951" w14:textId="27BDB16C" w:rsidR="007F1D2D" w:rsidRDefault="007F1D2D" w:rsidP="00633BE9">
            <w:pPr>
              <w:pStyle w:val="TableEntry"/>
              <w:rPr>
                <w:ins w:id="2911" w:author="Lynn Felhofer" w:date="2020-03-23T13:12:00Z"/>
                <w:szCs w:val="18"/>
              </w:rPr>
            </w:pPr>
            <w:ins w:id="2912" w:author="Lynn Felhofer" w:date="2020-03-23T13:13:00Z">
              <w:r>
                <w:rPr>
                  <w:szCs w:val="18"/>
                </w:rPr>
                <w:t>ATNA / Secure Node or Secure Application</w:t>
              </w:r>
            </w:ins>
          </w:p>
        </w:tc>
        <w:tc>
          <w:tcPr>
            <w:tcW w:w="1440" w:type="dxa"/>
          </w:tcPr>
          <w:p w14:paraId="685D374A" w14:textId="17099647" w:rsidR="007F1D2D" w:rsidRDefault="007F1D2D" w:rsidP="00633BE9">
            <w:pPr>
              <w:pStyle w:val="TableEntry"/>
              <w:rPr>
                <w:ins w:id="2913" w:author="Lynn Felhofer" w:date="2020-03-23T13:12:00Z"/>
                <w:szCs w:val="18"/>
              </w:rPr>
            </w:pPr>
            <w:ins w:id="2914" w:author="Lynn Felhofer" w:date="2020-03-23T13:13:00Z">
              <w:r>
                <w:rPr>
                  <w:szCs w:val="18"/>
                </w:rPr>
                <w:t>ITI TF-1: 9.1</w:t>
              </w:r>
            </w:ins>
          </w:p>
        </w:tc>
      </w:tr>
      <w:tr w:rsidR="007F1D2D" w:rsidRPr="009715AF" w14:paraId="5717E903" w14:textId="77777777" w:rsidTr="007F1D2D">
        <w:trPr>
          <w:cantSplit/>
          <w:trHeight w:val="323"/>
          <w:ins w:id="2915" w:author="Lynn Felhofer" w:date="2020-03-23T13:10:00Z"/>
        </w:trPr>
        <w:tc>
          <w:tcPr>
            <w:tcW w:w="1975" w:type="dxa"/>
            <w:vMerge w:val="restart"/>
          </w:tcPr>
          <w:p w14:paraId="65A695FB" w14:textId="2859238A" w:rsidR="007F1D2D" w:rsidRPr="009715AF" w:rsidRDefault="007F1D2D" w:rsidP="00633BE9">
            <w:pPr>
              <w:pStyle w:val="TableEntry"/>
              <w:rPr>
                <w:ins w:id="2916" w:author="Lynn Felhofer" w:date="2020-03-23T13:10:00Z"/>
              </w:rPr>
            </w:pPr>
            <w:ins w:id="2917" w:author="Lynn Felhofer" w:date="2020-03-23T13:11:00Z">
              <w:r>
                <w:t>X-Service Provider</w:t>
              </w:r>
            </w:ins>
          </w:p>
        </w:tc>
        <w:tc>
          <w:tcPr>
            <w:tcW w:w="4320" w:type="dxa"/>
          </w:tcPr>
          <w:p w14:paraId="42D4A0A4" w14:textId="24EAB87E" w:rsidR="007F1D2D" w:rsidRPr="009715AF" w:rsidRDefault="007F1D2D" w:rsidP="00633BE9">
            <w:pPr>
              <w:pStyle w:val="TableEntry"/>
              <w:rPr>
                <w:ins w:id="2918" w:author="Lynn Felhofer" w:date="2020-03-23T13:10:00Z"/>
                <w:szCs w:val="18"/>
              </w:rPr>
            </w:pPr>
            <w:ins w:id="2919" w:author="Lynn Felhofer" w:date="2020-03-23T13:12:00Z">
              <w:r>
                <w:rPr>
                  <w:szCs w:val="18"/>
                </w:rPr>
                <w:t>CT / Time Client</w:t>
              </w:r>
            </w:ins>
          </w:p>
        </w:tc>
        <w:tc>
          <w:tcPr>
            <w:tcW w:w="1440" w:type="dxa"/>
          </w:tcPr>
          <w:p w14:paraId="722380FA" w14:textId="779AE77F" w:rsidR="007F1D2D" w:rsidRPr="009715AF" w:rsidRDefault="007F1D2D" w:rsidP="00633BE9">
            <w:pPr>
              <w:pStyle w:val="TableEntry"/>
              <w:rPr>
                <w:ins w:id="2920" w:author="Lynn Felhofer" w:date="2020-03-23T13:10:00Z"/>
                <w:szCs w:val="18"/>
              </w:rPr>
            </w:pPr>
            <w:ins w:id="2921" w:author="Lynn Felhofer" w:date="2020-03-23T13:14:00Z">
              <w:r>
                <w:rPr>
                  <w:szCs w:val="18"/>
                </w:rPr>
                <w:t>ITI TF-1: 7.1</w:t>
              </w:r>
            </w:ins>
          </w:p>
        </w:tc>
      </w:tr>
      <w:tr w:rsidR="007F1D2D" w:rsidRPr="009715AF" w14:paraId="5D46C5C3" w14:textId="77777777" w:rsidTr="007F1D2D">
        <w:trPr>
          <w:cantSplit/>
          <w:trHeight w:val="323"/>
          <w:ins w:id="2922" w:author="Lynn Felhofer" w:date="2020-03-23T13:12:00Z"/>
        </w:trPr>
        <w:tc>
          <w:tcPr>
            <w:tcW w:w="1975" w:type="dxa"/>
            <w:vMerge/>
          </w:tcPr>
          <w:p w14:paraId="4EE3CF06" w14:textId="77777777" w:rsidR="007F1D2D" w:rsidRDefault="007F1D2D" w:rsidP="00633BE9">
            <w:pPr>
              <w:pStyle w:val="TableEntry"/>
              <w:rPr>
                <w:ins w:id="2923" w:author="Lynn Felhofer" w:date="2020-03-23T13:12:00Z"/>
              </w:rPr>
            </w:pPr>
          </w:p>
        </w:tc>
        <w:tc>
          <w:tcPr>
            <w:tcW w:w="4320" w:type="dxa"/>
          </w:tcPr>
          <w:p w14:paraId="148A042E" w14:textId="50EA8451" w:rsidR="007F1D2D" w:rsidRDefault="007F1D2D" w:rsidP="00633BE9">
            <w:pPr>
              <w:pStyle w:val="TableEntry"/>
              <w:rPr>
                <w:ins w:id="2924" w:author="Lynn Felhofer" w:date="2020-03-23T13:12:00Z"/>
                <w:szCs w:val="18"/>
              </w:rPr>
            </w:pPr>
            <w:ins w:id="2925" w:author="Lynn Felhofer" w:date="2020-03-23T13:13:00Z">
              <w:r>
                <w:rPr>
                  <w:szCs w:val="18"/>
                </w:rPr>
                <w:t>ATNA / Secure Node or Secure Application</w:t>
              </w:r>
            </w:ins>
          </w:p>
        </w:tc>
        <w:tc>
          <w:tcPr>
            <w:tcW w:w="1440" w:type="dxa"/>
          </w:tcPr>
          <w:p w14:paraId="0DCF1AE0" w14:textId="36BA00D5" w:rsidR="007F1D2D" w:rsidRDefault="007F1D2D" w:rsidP="00633BE9">
            <w:pPr>
              <w:pStyle w:val="TableEntry"/>
              <w:rPr>
                <w:ins w:id="2926" w:author="Lynn Felhofer" w:date="2020-03-23T13:12:00Z"/>
                <w:szCs w:val="18"/>
              </w:rPr>
            </w:pPr>
            <w:ins w:id="2927" w:author="Lynn Felhofer" w:date="2020-03-23T13:14:00Z">
              <w:r>
                <w:rPr>
                  <w:szCs w:val="18"/>
                </w:rPr>
                <w:t>ITI TF-1: 9.1</w:t>
              </w:r>
            </w:ins>
          </w:p>
        </w:tc>
      </w:tr>
    </w:tbl>
    <w:p w14:paraId="4BF1D823" w14:textId="11EB8430" w:rsidR="00F71022" w:rsidRPr="00BF0A93" w:rsidRDefault="00F71022" w:rsidP="00AA50EB">
      <w:pPr>
        <w:pStyle w:val="Heading2"/>
        <w:numPr>
          <w:ilvl w:val="0"/>
          <w:numId w:val="0"/>
        </w:numPr>
        <w:tabs>
          <w:tab w:val="left" w:pos="576"/>
        </w:tabs>
        <w:rPr>
          <w:noProof w:val="0"/>
        </w:rPr>
      </w:pPr>
      <w:r w:rsidRPr="00BF0A93">
        <w:rPr>
          <w:noProof w:val="0"/>
        </w:rPr>
        <w:t xml:space="preserve">13.5 </w:t>
      </w:r>
      <w:r w:rsidR="00E24092">
        <w:rPr>
          <w:noProof w:val="0"/>
        </w:rPr>
        <w:t xml:space="preserve">XUA Actor </w:t>
      </w:r>
      <w:r w:rsidRPr="00BF0A93">
        <w:rPr>
          <w:noProof w:val="0"/>
        </w:rPr>
        <w:t>Options</w:t>
      </w:r>
      <w:bookmarkEnd w:id="2871"/>
      <w:bookmarkEnd w:id="2872"/>
      <w:bookmarkEnd w:id="2873"/>
      <w:bookmarkEnd w:id="2874"/>
      <w:bookmarkEnd w:id="2875"/>
      <w:bookmarkEnd w:id="2876"/>
      <w:bookmarkEnd w:id="2877"/>
      <w:bookmarkEnd w:id="2878"/>
      <w:bookmarkEnd w:id="2879"/>
      <w:bookmarkEnd w:id="2880"/>
    </w:p>
    <w:p w14:paraId="74F8B0C1" w14:textId="55E6803C" w:rsidR="00F71022" w:rsidRPr="00BF0A93" w:rsidRDefault="00F71022" w:rsidP="004E7A3D">
      <w:pPr>
        <w:pStyle w:val="BodyText"/>
      </w:pPr>
      <w:r w:rsidRPr="00BF0A93">
        <w:t>Options that may be selected for this Integration Profile are listed in Table 13.5-1 along with the</w:t>
      </w:r>
      <w:r w:rsidR="00AA0142" w:rsidRPr="00BF0A93">
        <w:t xml:space="preserve"> </w:t>
      </w:r>
      <w:r w:rsidR="0010206F" w:rsidRPr="00BF0A93">
        <w:t>a</w:t>
      </w:r>
      <w:r w:rsidRPr="00BF0A93">
        <w:t xml:space="preserve">ctors to which they apply. Dependencies between options when applicable are specified in notes. </w:t>
      </w:r>
    </w:p>
    <w:p w14:paraId="03A1E4B6" w14:textId="77777777" w:rsidR="00F71022" w:rsidRPr="00BF0A93" w:rsidRDefault="00F71022" w:rsidP="0099296F">
      <w:pPr>
        <w:pStyle w:val="TableTitle"/>
      </w:pPr>
      <w:r w:rsidRPr="00BF0A93">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BF0A93" w14:paraId="6B6E0D19" w14:textId="77777777" w:rsidTr="005C2842">
        <w:trPr>
          <w:jc w:val="center"/>
        </w:trPr>
        <w:tc>
          <w:tcPr>
            <w:tcW w:w="1610" w:type="dxa"/>
            <w:shd w:val="clear" w:color="auto" w:fill="D9D9D9"/>
          </w:tcPr>
          <w:p w14:paraId="74CFD2AF" w14:textId="77777777" w:rsidR="00F71022" w:rsidRPr="00BF0A93" w:rsidRDefault="00F71022" w:rsidP="007F1D2D">
            <w:pPr>
              <w:pStyle w:val="TableEntryHeader"/>
            </w:pPr>
            <w:bookmarkStart w:id="2928" w:name="13.6_Grouping"/>
            <w:bookmarkStart w:id="2929" w:name="_Toc173227130"/>
            <w:bookmarkStart w:id="2930" w:name="_Toc174350443"/>
            <w:bookmarkStart w:id="2931" w:name="_Toc174350543"/>
            <w:bookmarkStart w:id="2932" w:name="_Toc210747756"/>
            <w:bookmarkStart w:id="2933" w:name="_Toc214425646"/>
            <w:bookmarkEnd w:id="2928"/>
            <w:r w:rsidRPr="00BF0A93">
              <w:t xml:space="preserve">Actor </w:t>
            </w:r>
          </w:p>
        </w:tc>
        <w:tc>
          <w:tcPr>
            <w:tcW w:w="1858" w:type="dxa"/>
            <w:shd w:val="clear" w:color="auto" w:fill="D9D9D9"/>
          </w:tcPr>
          <w:p w14:paraId="63D28918" w14:textId="77777777" w:rsidR="00F71022" w:rsidRPr="00BF0A93" w:rsidRDefault="00F71022" w:rsidP="007F1D2D">
            <w:pPr>
              <w:pStyle w:val="TableEntryHeader"/>
            </w:pPr>
            <w:r w:rsidRPr="00BF0A93">
              <w:t xml:space="preserve">Option </w:t>
            </w:r>
          </w:p>
        </w:tc>
        <w:tc>
          <w:tcPr>
            <w:tcW w:w="1678" w:type="dxa"/>
            <w:shd w:val="clear" w:color="auto" w:fill="D9D9D9"/>
          </w:tcPr>
          <w:p w14:paraId="1EE251EF" w14:textId="77777777" w:rsidR="00F71022" w:rsidRPr="00BF0A93" w:rsidRDefault="005B52E5" w:rsidP="007F1D2D">
            <w:pPr>
              <w:pStyle w:val="TableEntryHeader"/>
            </w:pPr>
            <w:r w:rsidRPr="00BF0A93">
              <w:t xml:space="preserve">Vol. &amp; </w:t>
            </w:r>
            <w:r w:rsidR="00F71022" w:rsidRPr="00BF0A93">
              <w:t xml:space="preserve">Section </w:t>
            </w:r>
          </w:p>
        </w:tc>
      </w:tr>
      <w:tr w:rsidR="005B52E5" w:rsidRPr="00BF0A93" w14:paraId="7C7495AB" w14:textId="77777777" w:rsidTr="005C2842">
        <w:trPr>
          <w:jc w:val="center"/>
        </w:trPr>
        <w:tc>
          <w:tcPr>
            <w:tcW w:w="1610" w:type="dxa"/>
            <w:vMerge w:val="restart"/>
          </w:tcPr>
          <w:p w14:paraId="77F958A9" w14:textId="77777777" w:rsidR="00F71022" w:rsidRPr="00BF0A93" w:rsidRDefault="00F71022" w:rsidP="00AA4C2C">
            <w:pPr>
              <w:pStyle w:val="TableEntry"/>
              <w:rPr>
                <w:noProof w:val="0"/>
              </w:rPr>
            </w:pPr>
            <w:r w:rsidRPr="00BF0A93">
              <w:rPr>
                <w:noProof w:val="0"/>
              </w:rPr>
              <w:t xml:space="preserve">X-Service User </w:t>
            </w:r>
          </w:p>
          <w:p w14:paraId="33CB50D8" w14:textId="77777777" w:rsidR="00F71022" w:rsidRPr="00BF0A93" w:rsidRDefault="00F71022" w:rsidP="00AA4C2C">
            <w:pPr>
              <w:pStyle w:val="TableEntry"/>
              <w:rPr>
                <w:noProof w:val="0"/>
              </w:rPr>
            </w:pPr>
          </w:p>
        </w:tc>
        <w:tc>
          <w:tcPr>
            <w:tcW w:w="1858" w:type="dxa"/>
          </w:tcPr>
          <w:p w14:paraId="19E93547" w14:textId="77777777" w:rsidR="00F71022" w:rsidRPr="00BF0A93" w:rsidRDefault="00F71022" w:rsidP="00AA4C2C">
            <w:pPr>
              <w:pStyle w:val="TableEntry"/>
              <w:rPr>
                <w:iCs/>
                <w:noProof w:val="0"/>
              </w:rPr>
            </w:pPr>
            <w:r w:rsidRPr="00BF0A93">
              <w:rPr>
                <w:iCs/>
                <w:noProof w:val="0"/>
              </w:rPr>
              <w:t>Subject-Role</w:t>
            </w:r>
          </w:p>
        </w:tc>
        <w:tc>
          <w:tcPr>
            <w:tcW w:w="1678" w:type="dxa"/>
          </w:tcPr>
          <w:p w14:paraId="22ADB139"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015C7484" w14:textId="77777777" w:rsidTr="005C2842">
        <w:trPr>
          <w:jc w:val="center"/>
        </w:trPr>
        <w:tc>
          <w:tcPr>
            <w:tcW w:w="1610" w:type="dxa"/>
            <w:vMerge/>
          </w:tcPr>
          <w:p w14:paraId="1F9EC9A5" w14:textId="77777777" w:rsidR="00F71022" w:rsidRPr="00BF0A93" w:rsidRDefault="00F71022" w:rsidP="00AA4C2C">
            <w:pPr>
              <w:pStyle w:val="TableEntry"/>
              <w:rPr>
                <w:noProof w:val="0"/>
              </w:rPr>
            </w:pPr>
          </w:p>
        </w:tc>
        <w:tc>
          <w:tcPr>
            <w:tcW w:w="1858" w:type="dxa"/>
          </w:tcPr>
          <w:p w14:paraId="29AA709F" w14:textId="77777777" w:rsidR="00F71022" w:rsidRPr="00BF0A93" w:rsidRDefault="00F71022" w:rsidP="00AA4C2C">
            <w:pPr>
              <w:pStyle w:val="TableEntry"/>
              <w:rPr>
                <w:iCs/>
                <w:noProof w:val="0"/>
              </w:rPr>
            </w:pPr>
            <w:r w:rsidRPr="00BF0A93">
              <w:rPr>
                <w:iCs/>
                <w:noProof w:val="0"/>
              </w:rPr>
              <w:t>Authz-Consent</w:t>
            </w:r>
          </w:p>
        </w:tc>
        <w:tc>
          <w:tcPr>
            <w:tcW w:w="1678" w:type="dxa"/>
          </w:tcPr>
          <w:p w14:paraId="0AAF47A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67CBED33" w14:textId="77777777" w:rsidTr="005C2842">
        <w:trPr>
          <w:jc w:val="center"/>
        </w:trPr>
        <w:tc>
          <w:tcPr>
            <w:tcW w:w="1610" w:type="dxa"/>
            <w:vMerge/>
          </w:tcPr>
          <w:p w14:paraId="52EE8AD3" w14:textId="77777777" w:rsidR="00F71022" w:rsidRPr="00BF0A93" w:rsidRDefault="00F71022" w:rsidP="00AA4C2C">
            <w:pPr>
              <w:pStyle w:val="TableEntry"/>
              <w:rPr>
                <w:noProof w:val="0"/>
              </w:rPr>
            </w:pPr>
          </w:p>
        </w:tc>
        <w:tc>
          <w:tcPr>
            <w:tcW w:w="1858" w:type="dxa"/>
          </w:tcPr>
          <w:p w14:paraId="24509433" w14:textId="77777777" w:rsidR="00F71022" w:rsidRPr="00BF0A93" w:rsidRDefault="00F71022" w:rsidP="00AA4C2C">
            <w:pPr>
              <w:pStyle w:val="TableEntry"/>
              <w:rPr>
                <w:iCs/>
                <w:noProof w:val="0"/>
              </w:rPr>
            </w:pPr>
            <w:r w:rsidRPr="00BF0A93">
              <w:rPr>
                <w:iCs/>
                <w:noProof w:val="0"/>
              </w:rPr>
              <w:t>PurposeOfUse</w:t>
            </w:r>
          </w:p>
        </w:tc>
        <w:tc>
          <w:tcPr>
            <w:tcW w:w="1678" w:type="dxa"/>
          </w:tcPr>
          <w:p w14:paraId="42523BC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r w:rsidR="005B52E5" w:rsidRPr="00BF0A93" w14:paraId="0F7BD5D6" w14:textId="77777777" w:rsidTr="005C2842">
        <w:trPr>
          <w:jc w:val="center"/>
        </w:trPr>
        <w:tc>
          <w:tcPr>
            <w:tcW w:w="1610" w:type="dxa"/>
            <w:vMerge w:val="restart"/>
          </w:tcPr>
          <w:p w14:paraId="1557A84E" w14:textId="77777777" w:rsidR="00F71022" w:rsidRPr="00BF0A93" w:rsidRDefault="00F71022" w:rsidP="00AA4C2C">
            <w:pPr>
              <w:pStyle w:val="TableEntry"/>
              <w:rPr>
                <w:noProof w:val="0"/>
              </w:rPr>
            </w:pPr>
            <w:r w:rsidRPr="00BF0A93">
              <w:rPr>
                <w:noProof w:val="0"/>
              </w:rPr>
              <w:t xml:space="preserve">X-Service Provider </w:t>
            </w:r>
          </w:p>
          <w:p w14:paraId="5EE06597" w14:textId="77777777" w:rsidR="00F71022" w:rsidRPr="00BF0A93" w:rsidRDefault="00F71022" w:rsidP="00AA4C2C">
            <w:pPr>
              <w:pStyle w:val="TableEntry"/>
              <w:rPr>
                <w:noProof w:val="0"/>
              </w:rPr>
            </w:pPr>
          </w:p>
        </w:tc>
        <w:tc>
          <w:tcPr>
            <w:tcW w:w="1858" w:type="dxa"/>
          </w:tcPr>
          <w:p w14:paraId="61A646F7" w14:textId="77777777" w:rsidR="00F71022" w:rsidRPr="00BF0A93" w:rsidRDefault="00F71022" w:rsidP="00AA4C2C">
            <w:pPr>
              <w:pStyle w:val="TableEntry"/>
              <w:rPr>
                <w:iCs/>
                <w:noProof w:val="0"/>
              </w:rPr>
            </w:pPr>
            <w:r w:rsidRPr="00BF0A93">
              <w:rPr>
                <w:iCs/>
                <w:noProof w:val="0"/>
              </w:rPr>
              <w:t>Subject-Role</w:t>
            </w:r>
          </w:p>
        </w:tc>
        <w:tc>
          <w:tcPr>
            <w:tcW w:w="1678" w:type="dxa"/>
          </w:tcPr>
          <w:p w14:paraId="42FD6E43"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458924DA" w14:textId="77777777" w:rsidTr="005C2842">
        <w:trPr>
          <w:jc w:val="center"/>
        </w:trPr>
        <w:tc>
          <w:tcPr>
            <w:tcW w:w="1610" w:type="dxa"/>
            <w:vMerge/>
          </w:tcPr>
          <w:p w14:paraId="1CC72FE3" w14:textId="77777777" w:rsidR="00F71022" w:rsidRPr="00BF0A93" w:rsidRDefault="00F71022" w:rsidP="00AA4C2C">
            <w:pPr>
              <w:pStyle w:val="TableEntry"/>
              <w:rPr>
                <w:noProof w:val="0"/>
              </w:rPr>
            </w:pPr>
          </w:p>
        </w:tc>
        <w:tc>
          <w:tcPr>
            <w:tcW w:w="1858" w:type="dxa"/>
          </w:tcPr>
          <w:p w14:paraId="2084D356" w14:textId="77777777" w:rsidR="00F71022" w:rsidRPr="00BF0A93" w:rsidRDefault="00F71022" w:rsidP="00AA4C2C">
            <w:pPr>
              <w:pStyle w:val="TableEntry"/>
              <w:rPr>
                <w:iCs/>
                <w:noProof w:val="0"/>
              </w:rPr>
            </w:pPr>
            <w:r w:rsidRPr="00BF0A93">
              <w:rPr>
                <w:iCs/>
                <w:noProof w:val="0"/>
              </w:rPr>
              <w:t>Authz-Consent</w:t>
            </w:r>
          </w:p>
        </w:tc>
        <w:tc>
          <w:tcPr>
            <w:tcW w:w="1678" w:type="dxa"/>
          </w:tcPr>
          <w:p w14:paraId="22AC42BE"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11F7BB3C" w14:textId="77777777" w:rsidTr="005C2842">
        <w:trPr>
          <w:jc w:val="center"/>
        </w:trPr>
        <w:tc>
          <w:tcPr>
            <w:tcW w:w="1610" w:type="dxa"/>
            <w:vMerge/>
          </w:tcPr>
          <w:p w14:paraId="39579105" w14:textId="77777777" w:rsidR="00F71022" w:rsidRPr="00BF0A93" w:rsidRDefault="00F71022" w:rsidP="00AA4C2C">
            <w:pPr>
              <w:pStyle w:val="TableEntry"/>
              <w:rPr>
                <w:noProof w:val="0"/>
              </w:rPr>
            </w:pPr>
          </w:p>
        </w:tc>
        <w:tc>
          <w:tcPr>
            <w:tcW w:w="1858" w:type="dxa"/>
          </w:tcPr>
          <w:p w14:paraId="6F632DC7" w14:textId="77777777" w:rsidR="00F71022" w:rsidRPr="00BF0A93" w:rsidRDefault="00F71022" w:rsidP="00AA4C2C">
            <w:pPr>
              <w:pStyle w:val="TableEntry"/>
              <w:rPr>
                <w:iCs/>
                <w:noProof w:val="0"/>
              </w:rPr>
            </w:pPr>
            <w:r w:rsidRPr="00BF0A93">
              <w:rPr>
                <w:iCs/>
                <w:noProof w:val="0"/>
              </w:rPr>
              <w:t>PurposeOfUse</w:t>
            </w:r>
          </w:p>
        </w:tc>
        <w:tc>
          <w:tcPr>
            <w:tcW w:w="1678" w:type="dxa"/>
          </w:tcPr>
          <w:p w14:paraId="4AE017A4"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bl>
    <w:p w14:paraId="67D6994D" w14:textId="77777777" w:rsidR="00F71022" w:rsidRPr="00BF0A93" w:rsidRDefault="00F71022" w:rsidP="006720E8">
      <w:pPr>
        <w:pStyle w:val="BodyText"/>
        <w:rPr>
          <w:rFonts w:eastAsia="SimSun"/>
          <w:lang w:eastAsia="zh-CN"/>
        </w:rPr>
      </w:pPr>
      <w:bookmarkStart w:id="2934" w:name="_Toc262321050"/>
      <w:bookmarkStart w:id="2935" w:name="_Toc300566576"/>
      <w:bookmarkStart w:id="2936" w:name="_Toc333996822"/>
    </w:p>
    <w:p w14:paraId="2EC41B21" w14:textId="77777777" w:rsidR="00F71022" w:rsidRPr="00BF0A93" w:rsidRDefault="00F71022" w:rsidP="004E7A3D">
      <w:pPr>
        <w:pStyle w:val="Heading3"/>
        <w:numPr>
          <w:ilvl w:val="0"/>
          <w:numId w:val="0"/>
        </w:numPr>
        <w:rPr>
          <w:rFonts w:eastAsia="SimSun"/>
          <w:noProof w:val="0"/>
          <w:lang w:eastAsia="zh-CN"/>
        </w:rPr>
      </w:pPr>
      <w:bookmarkStart w:id="2937" w:name="_Toc487039103"/>
      <w:bookmarkStart w:id="2938" w:name="_Toc488068204"/>
      <w:bookmarkStart w:id="2939" w:name="_Toc488068637"/>
      <w:bookmarkStart w:id="2940" w:name="_Toc488074964"/>
      <w:bookmarkStart w:id="2941" w:name="_Toc13752338"/>
      <w:r w:rsidRPr="00BF0A93">
        <w:rPr>
          <w:rFonts w:eastAsia="SimSun"/>
          <w:noProof w:val="0"/>
          <w:lang w:eastAsia="zh-CN"/>
        </w:rPr>
        <w:t>13.5.1 Subject-Role</w:t>
      </w:r>
      <w:bookmarkEnd w:id="2934"/>
      <w:bookmarkEnd w:id="2935"/>
      <w:bookmarkEnd w:id="2936"/>
      <w:r w:rsidRPr="00BF0A93">
        <w:rPr>
          <w:rFonts w:eastAsia="SimSun"/>
          <w:noProof w:val="0"/>
          <w:lang w:eastAsia="zh-CN"/>
        </w:rPr>
        <w:t xml:space="preserve"> Option</w:t>
      </w:r>
      <w:bookmarkEnd w:id="2937"/>
      <w:bookmarkEnd w:id="2938"/>
      <w:bookmarkEnd w:id="2939"/>
      <w:bookmarkEnd w:id="2940"/>
      <w:bookmarkEnd w:id="2941"/>
    </w:p>
    <w:p w14:paraId="34519A01" w14:textId="77777777" w:rsidR="00F71022" w:rsidRPr="00BF0A93" w:rsidRDefault="00F71022" w:rsidP="00AA4C2C">
      <w:pPr>
        <w:pStyle w:val="BodyText"/>
        <w:rPr>
          <w:rFonts w:eastAsia="SimSun"/>
          <w:lang w:eastAsia="zh-CN"/>
        </w:rPr>
      </w:pPr>
      <w:r w:rsidRPr="00BF0A93">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BF0A93" w:rsidRDefault="00F71022" w:rsidP="00AA4C2C">
      <w:pPr>
        <w:pStyle w:val="BodyText"/>
        <w:rPr>
          <w:rFonts w:eastAsia="SimSun"/>
          <w:lang w:eastAsia="zh-CN"/>
        </w:rPr>
      </w:pPr>
      <w:r w:rsidRPr="00BF0A93">
        <w:rPr>
          <w:rFonts w:eastAsia="SimSun"/>
          <w:lang w:eastAsia="zh-CN"/>
        </w:rPr>
        <w:t xml:space="preserve">This option </w:t>
      </w:r>
      <w:r w:rsidRPr="00BF0A93">
        <w:rPr>
          <w:rFonts w:eastAsia="SimSun"/>
          <w:szCs w:val="24"/>
          <w:lang w:eastAsia="zh-CN"/>
        </w:rPr>
        <w:t xml:space="preserve">recommends that the Value-Set be derived from </w:t>
      </w:r>
      <w:r w:rsidRPr="00BF0A93">
        <w:rPr>
          <w:rFonts w:eastAsia="SimSun"/>
          <w:lang w:eastAsia="zh-CN"/>
        </w:rPr>
        <w:t>the role codes found in SNOMED-CT</w:t>
      </w:r>
      <w:r w:rsidRPr="00BF0A93">
        <w:rPr>
          <w:rFonts w:eastAsia="SimSun"/>
          <w:szCs w:val="24"/>
          <w:lang w:eastAsia="zh-CN"/>
        </w:rPr>
        <w:t>, ISO 21298, or ASTM E1986. The Value-Set used would bridge</w:t>
      </w:r>
      <w:r w:rsidRPr="00BF0A93">
        <w:rPr>
          <w:rFonts w:eastAsia="SimSun"/>
          <w:lang w:eastAsia="zh-CN"/>
        </w:rPr>
        <w:t xml:space="preserve"> between different policy </w:t>
      </w:r>
      <w:r w:rsidRPr="00BF0A93">
        <w:rPr>
          <w:rFonts w:eastAsia="SimSun"/>
          <w:szCs w:val="24"/>
          <w:lang w:eastAsia="zh-CN"/>
        </w:rPr>
        <w:t xml:space="preserve">domain </w:t>
      </w:r>
      <w:r w:rsidRPr="00BF0A93">
        <w:rPr>
          <w:rFonts w:eastAsia="SimSun"/>
          <w:lang w:eastAsia="zh-CN"/>
        </w:rPr>
        <w:t xml:space="preserve">roles used in a client domain to those used in the service domain. In this way it is possible for local role definitions to be used as long as they can be bridged to the </w:t>
      </w:r>
      <w:r w:rsidRPr="00BF0A93">
        <w:rPr>
          <w:rFonts w:eastAsia="SimSun"/>
          <w:szCs w:val="24"/>
          <w:lang w:eastAsia="zh-CN"/>
        </w:rPr>
        <w:t>roles found in the selected Value-Set</w:t>
      </w:r>
      <w:r w:rsidRPr="00BF0A93">
        <w:rPr>
          <w:rFonts w:eastAsia="SimSun"/>
          <w:lang w:eastAsia="zh-CN"/>
        </w:rPr>
        <w:t>.</w:t>
      </w:r>
      <w:r w:rsidRPr="00BF0A93">
        <w:rPr>
          <w:rFonts w:eastAsia="SimSun"/>
          <w:szCs w:val="24"/>
          <w:lang w:eastAsia="zh-CN"/>
        </w:rPr>
        <w:t xml:space="preserve"> Implementations should expect that the Value-Set used </w:t>
      </w:r>
      <w:r w:rsidRPr="00BF0A93">
        <w:rPr>
          <w:rFonts w:eastAsia="SimSun"/>
          <w:lang w:eastAsia="zh-CN"/>
        </w:rPr>
        <w:t xml:space="preserve">may be using </w:t>
      </w:r>
      <w:r w:rsidRPr="00BF0A93">
        <w:rPr>
          <w:rFonts w:eastAsia="SimSun"/>
          <w:szCs w:val="24"/>
          <w:lang w:eastAsia="zh-CN"/>
        </w:rPr>
        <w:t>locally defined values. The use of the IHE Sharing of Value-Sets (SVS) Profile may assist with this.</w:t>
      </w:r>
    </w:p>
    <w:p w14:paraId="145B1488" w14:textId="1D45B73F" w:rsidR="00F71022" w:rsidRPr="00BF0A93" w:rsidRDefault="00F71022" w:rsidP="00965AB1">
      <w:pPr>
        <w:pStyle w:val="BodyText"/>
        <w:rPr>
          <w:rFonts w:eastAsia="SimSun"/>
          <w:lang w:eastAsia="zh-CN"/>
        </w:rPr>
      </w:pPr>
      <w:r w:rsidRPr="00BF0A93">
        <w:rPr>
          <w:rFonts w:eastAsia="SimSun"/>
          <w:lang w:eastAsia="zh-CN"/>
        </w:rPr>
        <w:t>See ITI TF-2b: 3.40.4.1.2.1 and ITI TF-2b:</w:t>
      </w:r>
      <w:r w:rsidR="00A70BAD" w:rsidRPr="00BF0A93">
        <w:rPr>
          <w:rFonts w:eastAsia="SimSun"/>
          <w:lang w:eastAsia="zh-CN"/>
        </w:rPr>
        <w:t xml:space="preserve"> </w:t>
      </w:r>
      <w:r w:rsidRPr="00BF0A93">
        <w:rPr>
          <w:rFonts w:eastAsia="SimSun"/>
          <w:lang w:eastAsia="zh-CN"/>
        </w:rPr>
        <w:t>3.40.4.1.3.1 for transaction requirements.</w:t>
      </w:r>
    </w:p>
    <w:p w14:paraId="052F6F84" w14:textId="77777777" w:rsidR="00F71022" w:rsidRPr="00BF0A93" w:rsidRDefault="00F71022" w:rsidP="004E7A3D">
      <w:pPr>
        <w:pStyle w:val="Heading3"/>
        <w:numPr>
          <w:ilvl w:val="0"/>
          <w:numId w:val="0"/>
        </w:numPr>
        <w:rPr>
          <w:rFonts w:eastAsia="SimSun"/>
          <w:noProof w:val="0"/>
          <w:lang w:eastAsia="zh-CN"/>
        </w:rPr>
      </w:pPr>
      <w:bookmarkStart w:id="2942" w:name="_Toc260305711"/>
      <w:bookmarkStart w:id="2943" w:name="_Toc262321051"/>
      <w:bookmarkStart w:id="2944" w:name="_Toc300566577"/>
      <w:bookmarkStart w:id="2945" w:name="_Toc333996823"/>
      <w:bookmarkStart w:id="2946" w:name="_Toc487039104"/>
      <w:bookmarkStart w:id="2947" w:name="_Toc488068205"/>
      <w:bookmarkStart w:id="2948" w:name="_Toc488068638"/>
      <w:bookmarkStart w:id="2949" w:name="_Toc488074965"/>
      <w:bookmarkStart w:id="2950" w:name="_Toc13752339"/>
      <w:r w:rsidRPr="00BF0A93">
        <w:rPr>
          <w:rFonts w:eastAsia="SimSun"/>
          <w:noProof w:val="0"/>
          <w:lang w:eastAsia="zh-CN"/>
        </w:rPr>
        <w:lastRenderedPageBreak/>
        <w:t>13.5.2 Authz-Consent</w:t>
      </w:r>
      <w:bookmarkEnd w:id="2942"/>
      <w:bookmarkEnd w:id="2943"/>
      <w:bookmarkEnd w:id="2944"/>
      <w:bookmarkEnd w:id="2945"/>
      <w:r w:rsidRPr="00BF0A93">
        <w:rPr>
          <w:rFonts w:eastAsia="SimSun"/>
          <w:noProof w:val="0"/>
          <w:lang w:eastAsia="zh-CN"/>
        </w:rPr>
        <w:t xml:space="preserve"> Option</w:t>
      </w:r>
      <w:bookmarkEnd w:id="2946"/>
      <w:bookmarkEnd w:id="2947"/>
      <w:bookmarkEnd w:id="2948"/>
      <w:bookmarkEnd w:id="2949"/>
      <w:bookmarkEnd w:id="2950"/>
    </w:p>
    <w:p w14:paraId="07D5C0B9" w14:textId="77777777" w:rsidR="00F71022" w:rsidRPr="00BF0A93" w:rsidRDefault="00F71022" w:rsidP="00965AB1">
      <w:pPr>
        <w:pStyle w:val="BodyText"/>
        <w:rPr>
          <w:rFonts w:eastAsia="SimSun"/>
          <w:lang w:eastAsia="zh-CN"/>
        </w:rPr>
      </w:pPr>
      <w:r w:rsidRPr="00BF0A93">
        <w:rPr>
          <w:rFonts w:eastAsia="SimSun"/>
          <w:lang w:eastAsia="zh-CN"/>
        </w:rPr>
        <w:t xml:space="preserve">There are transactions where the requester of the transaction knows of specific Consent/Authorization evidence that would enable </w:t>
      </w:r>
      <w:r w:rsidRPr="00BF0A93">
        <w:rPr>
          <w:rFonts w:eastAsia="SimSun"/>
          <w:szCs w:val="24"/>
          <w:lang w:eastAsia="zh-CN"/>
        </w:rPr>
        <w:t>that</w:t>
      </w:r>
      <w:r w:rsidRPr="00BF0A93">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BF0A93" w:rsidRDefault="00F71022" w:rsidP="00965AB1">
      <w:pPr>
        <w:pStyle w:val="BodyText"/>
        <w:rPr>
          <w:rFonts w:eastAsia="SimSun"/>
          <w:lang w:eastAsia="zh-CN"/>
        </w:rPr>
      </w:pPr>
      <w:r w:rsidRPr="00BF0A93">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BF0A93">
        <w:rPr>
          <w:rFonts w:eastAsia="SimSun"/>
          <w:szCs w:val="24"/>
          <w:lang w:eastAsia="zh-CN"/>
        </w:rPr>
        <w:t>the Basic Patient Privacy Consents (</w:t>
      </w:r>
      <w:r w:rsidRPr="00BF0A93">
        <w:rPr>
          <w:rFonts w:eastAsia="SimSun"/>
          <w:lang w:eastAsia="zh-CN"/>
        </w:rPr>
        <w:t>BPPC</w:t>
      </w:r>
      <w:r w:rsidRPr="00BF0A93">
        <w:rPr>
          <w:rFonts w:eastAsia="SimSun"/>
          <w:szCs w:val="24"/>
          <w:lang w:eastAsia="zh-CN"/>
        </w:rPr>
        <w:t>)</w:t>
      </w:r>
      <w:r w:rsidRPr="00BF0A93">
        <w:rPr>
          <w:rFonts w:eastAsia="SimSun"/>
          <w:lang w:eastAsia="zh-CN"/>
        </w:rPr>
        <w:t xml:space="preserve"> Profile this would allow for the requester to include in the XUA Assertion identification of a newly published BPPC Document. This option leverages the BPPC consent model.</w:t>
      </w:r>
    </w:p>
    <w:p w14:paraId="2BD72540" w14:textId="1693BC23" w:rsidR="00F71022" w:rsidRPr="00BF0A93" w:rsidRDefault="00F71022" w:rsidP="00965AB1">
      <w:pPr>
        <w:pStyle w:val="BodyText"/>
        <w:rPr>
          <w:rFonts w:eastAsia="SimSun"/>
          <w:lang w:eastAsia="zh-CN"/>
        </w:rPr>
      </w:pPr>
      <w:r w:rsidRPr="00BF0A93">
        <w:rPr>
          <w:rFonts w:eastAsia="SimSun"/>
          <w:lang w:eastAsia="zh-CN"/>
        </w:rPr>
        <w:t>See ITI TF-2b: 3.40.4.1.2.2 and ITI TF-2b: 3.40.4.1.3.2 for transaction requirements.</w:t>
      </w:r>
    </w:p>
    <w:p w14:paraId="77BCDEA4" w14:textId="77777777" w:rsidR="00F71022" w:rsidRPr="00BF0A93" w:rsidRDefault="00F71022" w:rsidP="004E7A3D">
      <w:pPr>
        <w:pStyle w:val="Heading3"/>
        <w:numPr>
          <w:ilvl w:val="0"/>
          <w:numId w:val="0"/>
        </w:numPr>
        <w:rPr>
          <w:rFonts w:eastAsia="SimSun"/>
          <w:noProof w:val="0"/>
          <w:lang w:eastAsia="zh-CN"/>
        </w:rPr>
      </w:pPr>
      <w:bookmarkStart w:id="2951" w:name="_Toc300566578"/>
      <w:bookmarkStart w:id="2952" w:name="_Toc333996824"/>
      <w:bookmarkStart w:id="2953" w:name="_Toc487039105"/>
      <w:bookmarkStart w:id="2954" w:name="_Toc488068206"/>
      <w:bookmarkStart w:id="2955" w:name="_Toc488068639"/>
      <w:bookmarkStart w:id="2956" w:name="_Toc488074966"/>
      <w:bookmarkStart w:id="2957" w:name="_Toc13752340"/>
      <w:r w:rsidRPr="00BF0A93">
        <w:rPr>
          <w:rFonts w:eastAsia="SimSun"/>
          <w:noProof w:val="0"/>
          <w:lang w:eastAsia="zh-CN"/>
        </w:rPr>
        <w:t>13.5.3 PurposeOfUse</w:t>
      </w:r>
      <w:bookmarkEnd w:id="2951"/>
      <w:bookmarkEnd w:id="2952"/>
      <w:r w:rsidRPr="00BF0A93">
        <w:rPr>
          <w:rFonts w:eastAsia="SimSun"/>
          <w:noProof w:val="0"/>
          <w:lang w:eastAsia="zh-CN"/>
        </w:rPr>
        <w:t xml:space="preserve"> Option</w:t>
      </w:r>
      <w:bookmarkEnd w:id="2953"/>
      <w:bookmarkEnd w:id="2954"/>
      <w:bookmarkEnd w:id="2955"/>
      <w:bookmarkEnd w:id="2956"/>
      <w:bookmarkEnd w:id="2957"/>
    </w:p>
    <w:p w14:paraId="23B623FA" w14:textId="7E9252DA" w:rsidR="00F71022" w:rsidRPr="00BF0A93" w:rsidRDefault="00F71022" w:rsidP="00BC2927">
      <w:pPr>
        <w:pStyle w:val="BodyText"/>
        <w:rPr>
          <w:rFonts w:eastAsia="SimSun"/>
          <w:lang w:eastAsia="zh-CN"/>
        </w:rPr>
      </w:pPr>
      <w:r w:rsidRPr="00BF0A93">
        <w:rPr>
          <w:rFonts w:eastAsia="SimSun"/>
          <w:lang w:eastAsia="zh-CN"/>
        </w:rPr>
        <w:t xml:space="preserve">As explained in the </w:t>
      </w:r>
      <w:hyperlink r:id="rId115" w:history="1">
        <w:r w:rsidRPr="00BF0A93">
          <w:rPr>
            <w:rStyle w:val="Hyperlink"/>
            <w:rFonts w:eastAsia="SimSun"/>
            <w:szCs w:val="24"/>
            <w:lang w:eastAsia="zh-CN"/>
          </w:rPr>
          <w:t>IHE Access Control White Paper</w:t>
        </w:r>
      </w:hyperlink>
      <w:r w:rsidRPr="00BF0A93">
        <w:rPr>
          <w:rFonts w:eastAsia="SimSun"/>
          <w:lang w:eastAsia="zh-CN"/>
        </w:rPr>
        <w:t>, there are Access Control decisions that are based on the ultimate use of the data. For example</w:t>
      </w:r>
      <w:r w:rsidR="00E2379B">
        <w:rPr>
          <w:rFonts w:eastAsia="SimSun"/>
          <w:lang w:eastAsia="zh-CN"/>
        </w:rPr>
        <w:t>,</w:t>
      </w:r>
      <w:r w:rsidRPr="00BF0A93">
        <w:rPr>
          <w:rFonts w:eastAsia="SimSun"/>
          <w:lang w:eastAsia="zh-CN"/>
        </w:rPr>
        <w:t xml:space="preserv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BF0A93" w:rsidRDefault="00F71022" w:rsidP="00BC2927">
      <w:pPr>
        <w:pStyle w:val="BodyText"/>
        <w:rPr>
          <w:rFonts w:eastAsia="SimSun"/>
          <w:lang w:eastAsia="zh-CN"/>
        </w:rPr>
      </w:pPr>
      <w:r w:rsidRPr="00BF0A93">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3CA552CC" w:rsidR="00F71022" w:rsidRPr="00BF0A93" w:rsidRDefault="00F71022" w:rsidP="003B7E61">
      <w:pPr>
        <w:pStyle w:val="BodyText"/>
      </w:pPr>
      <w:r w:rsidRPr="00BF0A93">
        <w:rPr>
          <w:rFonts w:eastAsia="SimSun"/>
          <w:lang w:eastAsia="zh-CN"/>
        </w:rPr>
        <w:t>See ITI TF-2b: 3.40.4.1.2.3 and ITI TF-2b: 3.40.4.1.3.3 for transaction requirements.</w:t>
      </w:r>
    </w:p>
    <w:p w14:paraId="25F97181" w14:textId="77777777" w:rsidR="00F71022" w:rsidRPr="00BF0A93" w:rsidRDefault="00F71022" w:rsidP="00AA50EB">
      <w:pPr>
        <w:pStyle w:val="Heading2"/>
        <w:numPr>
          <w:ilvl w:val="0"/>
          <w:numId w:val="0"/>
        </w:numPr>
        <w:tabs>
          <w:tab w:val="left" w:pos="576"/>
        </w:tabs>
        <w:rPr>
          <w:noProof w:val="0"/>
        </w:rPr>
      </w:pPr>
      <w:bookmarkStart w:id="2958" w:name="_Toc487039106"/>
      <w:bookmarkStart w:id="2959" w:name="_Toc488068207"/>
      <w:bookmarkStart w:id="2960" w:name="_Toc488068640"/>
      <w:bookmarkStart w:id="2961" w:name="_Toc488074967"/>
      <w:bookmarkStart w:id="2962" w:name="_Toc13752341"/>
      <w:r w:rsidRPr="00BF0A93">
        <w:rPr>
          <w:noProof w:val="0"/>
        </w:rPr>
        <w:t>13.6 Grouping</w:t>
      </w:r>
      <w:bookmarkEnd w:id="2929"/>
      <w:bookmarkEnd w:id="2930"/>
      <w:bookmarkEnd w:id="2931"/>
      <w:bookmarkEnd w:id="2932"/>
      <w:bookmarkEnd w:id="2933"/>
      <w:bookmarkEnd w:id="2958"/>
      <w:bookmarkEnd w:id="2959"/>
      <w:bookmarkEnd w:id="2960"/>
      <w:bookmarkEnd w:id="2961"/>
      <w:bookmarkEnd w:id="2962"/>
      <w:r w:rsidRPr="00BF0A93">
        <w:rPr>
          <w:noProof w:val="0"/>
        </w:rPr>
        <w:t xml:space="preserve"> </w:t>
      </w:r>
    </w:p>
    <w:p w14:paraId="6D842299" w14:textId="77777777" w:rsidR="00F71022" w:rsidRPr="00BF0A93" w:rsidRDefault="00F71022" w:rsidP="004E7A3D">
      <w:pPr>
        <w:pStyle w:val="Heading3"/>
        <w:numPr>
          <w:ilvl w:val="0"/>
          <w:numId w:val="0"/>
        </w:numPr>
        <w:rPr>
          <w:rFonts w:eastAsia="SimSun"/>
          <w:noProof w:val="0"/>
          <w:lang w:eastAsia="zh-CN"/>
        </w:rPr>
      </w:pPr>
      <w:bookmarkStart w:id="2963" w:name="13.6.1_Audit_Trail_and_Node_Authenticati"/>
      <w:bookmarkStart w:id="2964" w:name="_Toc487039107"/>
      <w:bookmarkStart w:id="2965" w:name="_Toc488068208"/>
      <w:bookmarkStart w:id="2966" w:name="_Toc488068641"/>
      <w:bookmarkStart w:id="2967" w:name="_Toc488074968"/>
      <w:bookmarkStart w:id="2968" w:name="_Toc13752342"/>
      <w:bookmarkEnd w:id="2963"/>
      <w:r w:rsidRPr="00BF0A93">
        <w:rPr>
          <w:rFonts w:eastAsia="SimSun"/>
          <w:noProof w:val="0"/>
          <w:lang w:eastAsia="zh-CN"/>
        </w:rPr>
        <w:t>13.6.1 Audit Trail and Node Authentication (ATNA)</w:t>
      </w:r>
      <w:bookmarkEnd w:id="2964"/>
      <w:bookmarkEnd w:id="2965"/>
      <w:bookmarkEnd w:id="2966"/>
      <w:bookmarkEnd w:id="2967"/>
      <w:bookmarkEnd w:id="2968"/>
      <w:r w:rsidRPr="00BF0A93">
        <w:rPr>
          <w:rFonts w:eastAsia="SimSun"/>
          <w:noProof w:val="0"/>
          <w:lang w:eastAsia="zh-CN"/>
        </w:rPr>
        <w:t xml:space="preserve"> </w:t>
      </w:r>
    </w:p>
    <w:p w14:paraId="01304564" w14:textId="77777777" w:rsidR="00F71022" w:rsidRPr="00BF0A93" w:rsidRDefault="00F71022" w:rsidP="005102A1">
      <w:pPr>
        <w:pStyle w:val="BodyText"/>
      </w:pPr>
      <w:r w:rsidRPr="00BF0A93">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BF0A93" w:rsidRDefault="00F71022" w:rsidP="005102A1">
      <w:pPr>
        <w:pStyle w:val="BodyText"/>
      </w:pPr>
      <w:r w:rsidRPr="00BF0A93">
        <w:lastRenderedPageBreak/>
        <w:t xml:space="preserve">ITI TF-2b: 3.40.4.2 includes encoding rules for representing an X-User Assertion in an ATNA Audit Message. </w:t>
      </w:r>
    </w:p>
    <w:p w14:paraId="1CE8F210" w14:textId="77777777" w:rsidR="00F71022" w:rsidRPr="00BF0A93" w:rsidRDefault="00F71022" w:rsidP="004E7A3D">
      <w:pPr>
        <w:pStyle w:val="Heading3"/>
        <w:numPr>
          <w:ilvl w:val="0"/>
          <w:numId w:val="0"/>
        </w:numPr>
        <w:rPr>
          <w:rFonts w:eastAsia="SimSun"/>
          <w:noProof w:val="0"/>
          <w:lang w:eastAsia="zh-CN"/>
        </w:rPr>
      </w:pPr>
      <w:bookmarkStart w:id="2969" w:name="13.6.2_Cross-Enterprise_Document_Sharing"/>
      <w:bookmarkStart w:id="2970" w:name="_Toc487039108"/>
      <w:bookmarkStart w:id="2971" w:name="_Toc488068209"/>
      <w:bookmarkStart w:id="2972" w:name="_Toc488068642"/>
      <w:bookmarkStart w:id="2973" w:name="_Toc488074969"/>
      <w:bookmarkStart w:id="2974" w:name="_Toc13752343"/>
      <w:bookmarkEnd w:id="2969"/>
      <w:r w:rsidRPr="00BF0A93">
        <w:rPr>
          <w:rFonts w:eastAsia="SimSun"/>
          <w:noProof w:val="0"/>
          <w:lang w:eastAsia="zh-CN"/>
        </w:rPr>
        <w:t>13.6.2 Cross-Enterprise Document Sharing (XDS)</w:t>
      </w:r>
      <w:bookmarkEnd w:id="2970"/>
      <w:bookmarkEnd w:id="2971"/>
      <w:bookmarkEnd w:id="2972"/>
      <w:bookmarkEnd w:id="2973"/>
      <w:bookmarkEnd w:id="2974"/>
      <w:r w:rsidRPr="00BF0A93">
        <w:rPr>
          <w:rFonts w:eastAsia="SimSun"/>
          <w:noProof w:val="0"/>
          <w:lang w:eastAsia="zh-CN"/>
        </w:rPr>
        <w:t xml:space="preserve"> </w:t>
      </w:r>
    </w:p>
    <w:p w14:paraId="2F9B196E" w14:textId="77777777" w:rsidR="00F71022" w:rsidRPr="00BF0A93" w:rsidRDefault="00F71022" w:rsidP="005102A1">
      <w:pPr>
        <w:pStyle w:val="BodyText"/>
      </w:pPr>
      <w:r w:rsidRPr="00BF0A93">
        <w:t xml:space="preserve">When an XDS.b Document Consumer is grouped with X-Service User Actor, the XDS.b Document Consumer shall conform to all the requirements in the Provide X-User Assertion Transaction. The Document Consumer will obtain a properly scoped XUA Assertion targeted for the XDS.b Document Registry or XDS.b Document Repository. The method used may be through internal means, SAML 2.0 Core protocols, WS-Trust, or any other means. </w:t>
      </w:r>
    </w:p>
    <w:p w14:paraId="6C2B6956" w14:textId="06D2522C" w:rsidR="00F71022" w:rsidRPr="00BF0A93" w:rsidRDefault="00F71022" w:rsidP="005102A1">
      <w:pPr>
        <w:pStyle w:val="BodyText"/>
      </w:pPr>
      <w:r w:rsidRPr="00BF0A93">
        <w:t xml:space="preserve">The XDS.b Document Registry and XDS.b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BF0A93" w:rsidRDefault="00F71022" w:rsidP="004E7A3D">
      <w:pPr>
        <w:pStyle w:val="Heading3"/>
        <w:numPr>
          <w:ilvl w:val="0"/>
          <w:numId w:val="0"/>
        </w:numPr>
        <w:rPr>
          <w:rFonts w:eastAsia="SimSun"/>
          <w:noProof w:val="0"/>
          <w:lang w:eastAsia="zh-CN"/>
        </w:rPr>
      </w:pPr>
      <w:bookmarkStart w:id="2975" w:name="13.6.3_Enterprise_User_Authentication_.2"/>
      <w:bookmarkStart w:id="2976" w:name="_Toc487039109"/>
      <w:bookmarkStart w:id="2977" w:name="_Toc488068210"/>
      <w:bookmarkStart w:id="2978" w:name="_Toc488068643"/>
      <w:bookmarkStart w:id="2979" w:name="_Toc488074970"/>
      <w:bookmarkStart w:id="2980" w:name="_Toc13752344"/>
      <w:bookmarkEnd w:id="2975"/>
      <w:r w:rsidRPr="00BF0A93">
        <w:rPr>
          <w:rFonts w:eastAsia="SimSun"/>
          <w:noProof w:val="0"/>
          <w:lang w:eastAsia="zh-CN"/>
        </w:rPr>
        <w:t>13.6.3 Enterprise User Authentication (EUA)</w:t>
      </w:r>
      <w:bookmarkEnd w:id="2976"/>
      <w:bookmarkEnd w:id="2977"/>
      <w:bookmarkEnd w:id="2978"/>
      <w:bookmarkEnd w:id="2979"/>
      <w:bookmarkEnd w:id="2980"/>
      <w:r w:rsidRPr="00BF0A93">
        <w:rPr>
          <w:rFonts w:eastAsia="SimSun"/>
          <w:noProof w:val="0"/>
          <w:lang w:eastAsia="zh-CN"/>
        </w:rPr>
        <w:t xml:space="preserve"> </w:t>
      </w:r>
    </w:p>
    <w:p w14:paraId="1B5AB014" w14:textId="77777777" w:rsidR="00F71022" w:rsidRPr="00BF0A93" w:rsidRDefault="00F71022" w:rsidP="005102A1">
      <w:pPr>
        <w:pStyle w:val="BodyText"/>
        <w:rPr>
          <w:bCs/>
        </w:rPr>
      </w:pPr>
      <w:r w:rsidRPr="00BF0A93">
        <w:t xml:space="preserve">An application that groups EUA and XUA Actors may use WS-Trust to get the X-User Assertion from the Security Token Service (STS). </w:t>
      </w:r>
      <w:r w:rsidRPr="00BF0A93">
        <w:rPr>
          <w:bCs/>
        </w:rPr>
        <w:t>In this case the AuthnContextClassRef element of the SAML assertion shall be:</w:t>
      </w:r>
    </w:p>
    <w:p w14:paraId="0121AD76" w14:textId="77777777" w:rsidR="00F71022" w:rsidRPr="00BF0A93" w:rsidRDefault="00F71022" w:rsidP="00BC2927">
      <w:pPr>
        <w:pStyle w:val="BodyText"/>
        <w:jc w:val="center"/>
        <w:rPr>
          <w:rFonts w:ascii="Courier New" w:hAnsi="Courier New" w:cs="Courier New"/>
        </w:rPr>
      </w:pPr>
      <w:r w:rsidRPr="00BF0A93">
        <w:rPr>
          <w:rFonts w:ascii="Courier New" w:hAnsi="Courier New" w:cs="Courier New"/>
        </w:rPr>
        <w:t>urn:oasis:names:tc:SAML:2.0:ac:classes:Kerberos</w:t>
      </w:r>
    </w:p>
    <w:p w14:paraId="04083235" w14:textId="77777777" w:rsidR="00F71022" w:rsidRPr="00BF0A93" w:rsidRDefault="00F71022" w:rsidP="005102A1">
      <w:pPr>
        <w:pStyle w:val="BodyText"/>
      </w:pPr>
      <w:r w:rsidRPr="00BF0A93">
        <w:t xml:space="preserve">This conversion from one security token format to another is documented in the WS-Trust standard, and not further profiled by IHE. </w:t>
      </w:r>
    </w:p>
    <w:p w14:paraId="497AC06B" w14:textId="77777777" w:rsidR="00F71022" w:rsidRPr="00BF0A93" w:rsidRDefault="00F71022" w:rsidP="004E7A3D">
      <w:pPr>
        <w:pStyle w:val="Heading3"/>
        <w:numPr>
          <w:ilvl w:val="0"/>
          <w:numId w:val="0"/>
        </w:numPr>
        <w:rPr>
          <w:rFonts w:eastAsia="SimSun"/>
          <w:noProof w:val="0"/>
          <w:lang w:eastAsia="zh-CN"/>
        </w:rPr>
      </w:pPr>
      <w:bookmarkStart w:id="2981" w:name="_Toc487039110"/>
      <w:bookmarkStart w:id="2982" w:name="_Toc488068211"/>
      <w:bookmarkStart w:id="2983" w:name="_Toc488068644"/>
      <w:bookmarkStart w:id="2984" w:name="_Toc488074971"/>
      <w:bookmarkStart w:id="2985" w:name="_Toc13752345"/>
      <w:r w:rsidRPr="00BF0A93">
        <w:rPr>
          <w:rFonts w:eastAsia="SimSun"/>
          <w:noProof w:val="0"/>
          <w:lang w:eastAsia="zh-CN"/>
        </w:rPr>
        <w:t>13.6.4 Any Web-Services Transaction that leverages ITI TF-2x: Appendix V</w:t>
      </w:r>
      <w:bookmarkEnd w:id="2981"/>
      <w:bookmarkEnd w:id="2982"/>
      <w:bookmarkEnd w:id="2983"/>
      <w:bookmarkEnd w:id="2984"/>
      <w:bookmarkEnd w:id="2985"/>
      <w:r w:rsidRPr="00BF0A93">
        <w:rPr>
          <w:rFonts w:eastAsia="SimSun"/>
          <w:noProof w:val="0"/>
          <w:lang w:eastAsia="zh-CN"/>
        </w:rPr>
        <w:t xml:space="preserve"> </w:t>
      </w:r>
    </w:p>
    <w:p w14:paraId="0534B1CF" w14:textId="3B566AFB" w:rsidR="00F71022" w:rsidRPr="00BF0A93" w:rsidRDefault="00F71022" w:rsidP="005102A1">
      <w:pPr>
        <w:pStyle w:val="BodyText"/>
      </w:pPr>
      <w:r w:rsidRPr="00BF0A93">
        <w:rPr>
          <w:bCs/>
        </w:rPr>
        <w:t xml:space="preserve">Any </w:t>
      </w:r>
      <w:r w:rsidR="0010206F" w:rsidRPr="00BF0A93">
        <w:rPr>
          <w:bCs/>
        </w:rPr>
        <w:t>a</w:t>
      </w:r>
      <w:r w:rsidRPr="00BF0A93">
        <w:rPr>
          <w:bCs/>
        </w:rPr>
        <w:t xml:space="preserve">ctor that uses Web-Services according to ITI TF-2x: Appendix V may be grouped with the appropriate XUA Actors. The </w:t>
      </w:r>
      <w:r w:rsidR="0010206F" w:rsidRPr="00BF0A93">
        <w:rPr>
          <w:bCs/>
        </w:rPr>
        <w:t>a</w:t>
      </w:r>
      <w:r w:rsidRPr="00BF0A93">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BF0A93" w:rsidRDefault="00F71022" w:rsidP="00AA50EB">
      <w:pPr>
        <w:pStyle w:val="Heading2"/>
        <w:numPr>
          <w:ilvl w:val="0"/>
          <w:numId w:val="0"/>
        </w:numPr>
        <w:tabs>
          <w:tab w:val="left" w:pos="576"/>
        </w:tabs>
        <w:rPr>
          <w:noProof w:val="0"/>
        </w:rPr>
      </w:pPr>
      <w:bookmarkStart w:id="2986" w:name="13.7_Process_Flow"/>
      <w:bookmarkStart w:id="2987" w:name="_Toc173227131"/>
      <w:bookmarkStart w:id="2988" w:name="_Toc174350444"/>
      <w:bookmarkStart w:id="2989" w:name="_Toc174350544"/>
      <w:bookmarkStart w:id="2990" w:name="_Toc210747757"/>
      <w:bookmarkStart w:id="2991" w:name="_Toc214425647"/>
      <w:bookmarkStart w:id="2992" w:name="_Toc487039111"/>
      <w:bookmarkStart w:id="2993" w:name="_Toc488068212"/>
      <w:bookmarkStart w:id="2994" w:name="_Toc488068645"/>
      <w:bookmarkStart w:id="2995" w:name="_Toc488074972"/>
      <w:bookmarkStart w:id="2996" w:name="_Toc13752346"/>
      <w:bookmarkEnd w:id="2986"/>
      <w:r w:rsidRPr="00BF0A93">
        <w:rPr>
          <w:noProof w:val="0"/>
        </w:rPr>
        <w:lastRenderedPageBreak/>
        <w:t>13.7 Process Flow</w:t>
      </w:r>
      <w:bookmarkEnd w:id="2987"/>
      <w:bookmarkEnd w:id="2988"/>
      <w:bookmarkEnd w:id="2989"/>
      <w:bookmarkEnd w:id="2990"/>
      <w:bookmarkEnd w:id="2991"/>
      <w:bookmarkEnd w:id="2992"/>
      <w:bookmarkEnd w:id="2993"/>
      <w:bookmarkEnd w:id="2994"/>
      <w:bookmarkEnd w:id="2995"/>
      <w:bookmarkEnd w:id="2996"/>
      <w:r w:rsidRPr="00BF0A93">
        <w:rPr>
          <w:noProof w:val="0"/>
        </w:rPr>
        <w:t xml:space="preserve"> </w:t>
      </w:r>
    </w:p>
    <w:p w14:paraId="019B8416" w14:textId="77777777" w:rsidR="00F71022" w:rsidRPr="00BF0A93" w:rsidRDefault="00882D73" w:rsidP="00B0269A">
      <w:pPr>
        <w:jc w:val="center"/>
      </w:pPr>
      <w:r w:rsidRPr="00BF0A93">
        <w:rPr>
          <w:noProof/>
          <w:color w:val="0000FF"/>
          <w:lang w:val="fr-FR" w:eastAsia="fr-FR"/>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16"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16" tooltip="Figure 13.6-1 Cross-Enterprise User Assertion Process Flow"/>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BF0A93" w:rsidRDefault="00F71022">
      <w:pPr>
        <w:pStyle w:val="FigureTitle"/>
      </w:pPr>
      <w:r w:rsidRPr="00BF0A93">
        <w:t>Figure 13.7-1: Cross-Enterprise User Assertion Process Flow</w:t>
      </w:r>
    </w:p>
    <w:p w14:paraId="3E51D3BB" w14:textId="77777777" w:rsidR="00F71022" w:rsidRPr="00BF0A93" w:rsidRDefault="00F71022" w:rsidP="005102A1">
      <w:pPr>
        <w:pStyle w:val="BodyText"/>
      </w:pPr>
      <w:r w:rsidRPr="00BF0A93">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6CEF015E" w:rsidR="00F71022" w:rsidRPr="00BF0A93" w:rsidRDefault="00F71022" w:rsidP="0099296F">
      <w:pPr>
        <w:pStyle w:val="NormalWeb"/>
        <w:rPr>
          <w:rStyle w:val="BodyTextChar"/>
        </w:rPr>
      </w:pPr>
      <w:r w:rsidRPr="00BF0A93">
        <w:rPr>
          <w:rStyle w:val="BodyTextChar"/>
        </w:rPr>
        <w:t>In this figure the dark lines represent the X-User Assertion transaction. The dashed lines represent other standards</w:t>
      </w:r>
      <w:r w:rsidR="00E2379B">
        <w:rPr>
          <w:rStyle w:val="BodyTextChar"/>
        </w:rPr>
        <w:t>-</w:t>
      </w:r>
      <w:r w:rsidRPr="00BF0A93">
        <w:rPr>
          <w:rStyle w:val="BodyTextChar"/>
        </w:rPr>
        <w:t>based transactions that may be used. Web-Services session A and B show an example where one X-User Assertion is used to cover two Web-Services transactions,</w:t>
      </w:r>
      <w:r w:rsidRPr="00BF0A93">
        <w:t xml:space="preserve"> </w:t>
      </w:r>
      <w:r w:rsidRPr="00BF0A93">
        <w:rPr>
          <w:rStyle w:val="BodyTextChar"/>
        </w:rPr>
        <w:t xml:space="preserve">where Web-Services Session C is using a different X-User Assertion. This may be due to a different user, timeout of the previous X-User Assertion, or some other reason. </w:t>
      </w:r>
    </w:p>
    <w:p w14:paraId="4D2916DA" w14:textId="77777777" w:rsidR="00F71022" w:rsidRPr="00BF0A93" w:rsidRDefault="00F71022" w:rsidP="00AA50EB">
      <w:pPr>
        <w:pStyle w:val="Heading2"/>
        <w:numPr>
          <w:ilvl w:val="0"/>
          <w:numId w:val="0"/>
        </w:numPr>
        <w:tabs>
          <w:tab w:val="left" w:pos="576"/>
        </w:tabs>
        <w:rPr>
          <w:noProof w:val="0"/>
        </w:rPr>
      </w:pPr>
      <w:bookmarkStart w:id="2997" w:name="13.8_Actor_Definitions"/>
      <w:bookmarkStart w:id="2998" w:name="13.9_Transaction_Definitions"/>
      <w:bookmarkStart w:id="2999" w:name="13.10_Security_Considerations"/>
      <w:bookmarkStart w:id="3000" w:name="_Toc173227134"/>
      <w:bookmarkStart w:id="3001" w:name="_Toc174350447"/>
      <w:bookmarkStart w:id="3002" w:name="_Toc174350547"/>
      <w:bookmarkStart w:id="3003" w:name="_Toc210747758"/>
      <w:bookmarkStart w:id="3004" w:name="_Toc214425648"/>
      <w:bookmarkStart w:id="3005" w:name="_Toc487039112"/>
      <w:bookmarkStart w:id="3006" w:name="_Toc488068213"/>
      <w:bookmarkStart w:id="3007" w:name="_Toc488068646"/>
      <w:bookmarkStart w:id="3008" w:name="_Toc488074973"/>
      <w:bookmarkStart w:id="3009" w:name="_Toc13752347"/>
      <w:bookmarkEnd w:id="2997"/>
      <w:bookmarkEnd w:id="2998"/>
      <w:bookmarkEnd w:id="2999"/>
      <w:r w:rsidRPr="00BF0A93">
        <w:rPr>
          <w:noProof w:val="0"/>
        </w:rPr>
        <w:t>13.8 Security Considerations</w:t>
      </w:r>
      <w:bookmarkEnd w:id="3000"/>
      <w:bookmarkEnd w:id="3001"/>
      <w:bookmarkEnd w:id="3002"/>
      <w:bookmarkEnd w:id="3003"/>
      <w:bookmarkEnd w:id="3004"/>
      <w:bookmarkEnd w:id="3005"/>
      <w:bookmarkEnd w:id="3006"/>
      <w:bookmarkEnd w:id="3007"/>
      <w:bookmarkEnd w:id="3008"/>
      <w:bookmarkEnd w:id="3009"/>
    </w:p>
    <w:p w14:paraId="3C5E8FD9" w14:textId="722B1791" w:rsidR="00F71022" w:rsidRPr="00BF0A93" w:rsidRDefault="00F71022" w:rsidP="005102A1">
      <w:pPr>
        <w:pStyle w:val="BodyText"/>
      </w:pPr>
      <w:r w:rsidRPr="00BF0A93">
        <w:t>The security risk assessment for XUA enumerates assets, threats, and mitigations. The security risk assessment for the Actors that are grouped with the XUA Actors are out of scope of the XUA Profile</w:t>
      </w:r>
      <w:r w:rsidR="00FC260E">
        <w:t xml:space="preserve"> </w:t>
      </w:r>
      <w:r w:rsidR="00FC260E" w:rsidRPr="00BF0A93">
        <w:t xml:space="preserve">(e.g., </w:t>
      </w:r>
      <w:r w:rsidR="00FC260E">
        <w:t xml:space="preserve">an XDS Document Consumers performing </w:t>
      </w:r>
      <w:r w:rsidR="00FC260E" w:rsidRPr="00BF0A93">
        <w:t xml:space="preserve">Registry Stored </w:t>
      </w:r>
      <w:r w:rsidR="00FC260E">
        <w:t>Query and Retrieve Document Set. P</w:t>
      </w:r>
      <w:r w:rsidRPr="00BF0A93">
        <w:t xml:space="preserve">lease </w:t>
      </w:r>
      <w:r w:rsidR="00FC260E">
        <w:t>refer to the Security Considerations for</w:t>
      </w:r>
      <w:r w:rsidRPr="00BF0A93">
        <w:t xml:space="preserve"> those </w:t>
      </w:r>
      <w:r w:rsidR="00FC260E" w:rsidRPr="00BF0A93">
        <w:t>transaction</w:t>
      </w:r>
      <w:r w:rsidR="00FC260E">
        <w:t xml:space="preserve">s). </w:t>
      </w:r>
      <w:r w:rsidRPr="00BF0A93">
        <w:t xml:space="preserve">The complete risk data are stored and available from IHE. The purpose of this risk assessment is to </w:t>
      </w:r>
      <w:r w:rsidRPr="00BF0A93">
        <w:lastRenderedPageBreak/>
        <w:t xml:space="preserve">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12C14BD4" w14:textId="77777777" w:rsidR="00F71022" w:rsidRPr="00BF0A93" w:rsidRDefault="00F71022" w:rsidP="005102A1"/>
    <w:p w14:paraId="1C86CF3F" w14:textId="77777777" w:rsidR="00F71022" w:rsidRPr="00BF0A93" w:rsidRDefault="00F71022" w:rsidP="00CE43D1">
      <w:pPr>
        <w:pStyle w:val="Heading1"/>
        <w:numPr>
          <w:ilvl w:val="0"/>
          <w:numId w:val="150"/>
        </w:numPr>
        <w:rPr>
          <w:noProof w:val="0"/>
        </w:rPr>
      </w:pPr>
      <w:bookmarkStart w:id="3010" w:name="_Toc487039113"/>
      <w:bookmarkStart w:id="3011" w:name="_Toc488068214"/>
      <w:bookmarkStart w:id="3012" w:name="_Toc488068647"/>
      <w:bookmarkStart w:id="3013" w:name="_Toc488074974"/>
      <w:bookmarkStart w:id="3014" w:name="_Toc13752348"/>
      <w:bookmarkStart w:id="3015" w:name="_Toc210747759"/>
      <w:bookmarkStart w:id="3016" w:name="_Toc214425649"/>
      <w:r w:rsidRPr="00BF0A93">
        <w:rPr>
          <w:noProof w:val="0"/>
        </w:rPr>
        <w:lastRenderedPageBreak/>
        <w:t>Patient Administration Management (PAM)</w:t>
      </w:r>
      <w:bookmarkEnd w:id="3010"/>
      <w:bookmarkEnd w:id="3011"/>
      <w:bookmarkEnd w:id="3012"/>
      <w:bookmarkEnd w:id="3013"/>
      <w:bookmarkEnd w:id="3014"/>
      <w:r w:rsidRPr="00BF0A93">
        <w:rPr>
          <w:noProof w:val="0"/>
        </w:rPr>
        <w:t xml:space="preserve"> </w:t>
      </w:r>
      <w:bookmarkEnd w:id="3015"/>
      <w:bookmarkEnd w:id="3016"/>
    </w:p>
    <w:p w14:paraId="7AC96572" w14:textId="77777777" w:rsidR="00F71022" w:rsidRPr="00BF0A93" w:rsidRDefault="00F71022" w:rsidP="00CE43D1">
      <w:pPr>
        <w:pStyle w:val="Heading2"/>
        <w:numPr>
          <w:ilvl w:val="1"/>
          <w:numId w:val="150"/>
        </w:numPr>
        <w:ind w:left="0" w:firstLine="0"/>
        <w:rPr>
          <w:bCs/>
          <w:noProof w:val="0"/>
        </w:rPr>
      </w:pPr>
      <w:r w:rsidRPr="00BF0A93">
        <w:rPr>
          <w:bCs/>
          <w:noProof w:val="0"/>
        </w:rPr>
        <w:t xml:space="preserve"> </w:t>
      </w:r>
      <w:bookmarkStart w:id="3017" w:name="_Toc210747760"/>
      <w:bookmarkStart w:id="3018" w:name="_Toc214425650"/>
      <w:bookmarkStart w:id="3019" w:name="_Toc487039114"/>
      <w:bookmarkStart w:id="3020" w:name="_Toc488068215"/>
      <w:bookmarkStart w:id="3021" w:name="_Toc488068648"/>
      <w:bookmarkStart w:id="3022" w:name="_Toc488074975"/>
      <w:bookmarkStart w:id="3023" w:name="_Toc13752349"/>
      <w:r w:rsidRPr="00BF0A93">
        <w:rPr>
          <w:bCs/>
          <w:noProof w:val="0"/>
        </w:rPr>
        <w:t>Patient Administration Management Use Cases</w:t>
      </w:r>
      <w:bookmarkEnd w:id="3017"/>
      <w:bookmarkEnd w:id="3018"/>
      <w:bookmarkEnd w:id="3019"/>
      <w:bookmarkEnd w:id="3020"/>
      <w:bookmarkEnd w:id="3021"/>
      <w:bookmarkEnd w:id="3022"/>
      <w:bookmarkEnd w:id="3023"/>
    </w:p>
    <w:p w14:paraId="1B45C425" w14:textId="77777777" w:rsidR="00F71022" w:rsidRPr="00BF0A93" w:rsidRDefault="00F71022">
      <w:pPr>
        <w:pStyle w:val="BodyText"/>
      </w:pPr>
      <w:r w:rsidRPr="00BF0A93">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BF0A93" w:rsidRDefault="00F71022" w:rsidP="00CE43D1">
      <w:pPr>
        <w:pStyle w:val="Heading2"/>
        <w:numPr>
          <w:ilvl w:val="1"/>
          <w:numId w:val="150"/>
        </w:numPr>
        <w:rPr>
          <w:noProof w:val="0"/>
        </w:rPr>
      </w:pPr>
      <w:r w:rsidRPr="00BF0A93">
        <w:rPr>
          <w:noProof w:val="0"/>
        </w:rPr>
        <w:t xml:space="preserve"> </w:t>
      </w:r>
      <w:bookmarkStart w:id="3024" w:name="_Toc210747761"/>
      <w:bookmarkStart w:id="3025" w:name="_Toc214425651"/>
      <w:bookmarkStart w:id="3026" w:name="_Toc487039115"/>
      <w:bookmarkStart w:id="3027" w:name="_Toc488068216"/>
      <w:bookmarkStart w:id="3028" w:name="_Toc488068649"/>
      <w:bookmarkStart w:id="3029" w:name="_Toc488074976"/>
      <w:bookmarkStart w:id="3030" w:name="_Toc13752350"/>
      <w:r w:rsidRPr="00BF0A93">
        <w:rPr>
          <w:noProof w:val="0"/>
        </w:rPr>
        <w:t>Patient Identity Management Use Case</w:t>
      </w:r>
      <w:bookmarkEnd w:id="3024"/>
      <w:bookmarkEnd w:id="3025"/>
      <w:bookmarkEnd w:id="3026"/>
      <w:bookmarkEnd w:id="3027"/>
      <w:bookmarkEnd w:id="3028"/>
      <w:bookmarkEnd w:id="3029"/>
      <w:bookmarkEnd w:id="3030"/>
    </w:p>
    <w:p w14:paraId="52143E47" w14:textId="77777777" w:rsidR="00F71022" w:rsidRPr="00BF0A93" w:rsidRDefault="00F71022">
      <w:pPr>
        <w:pStyle w:val="BodyText"/>
      </w:pPr>
      <w:r w:rsidRPr="00BF0A93">
        <w:t>A Patient Registration application decides to create a new patient John Smith, based on patient information input from Hospital Sun. At this time,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BF0A93" w:rsidRDefault="00F71022">
      <w:pPr>
        <w:pStyle w:val="BodyText"/>
      </w:pPr>
      <w:r w:rsidRPr="00BF0A93">
        <w:t>The next day, detailed personal information about John Smith becomes available. The registration application updates its patient identity record, and sends out a Patient Update message.</w:t>
      </w:r>
    </w:p>
    <w:p w14:paraId="15D1E4EC" w14:textId="77777777" w:rsidR="00F71022" w:rsidRPr="00BF0A93" w:rsidRDefault="00F71022">
      <w:pPr>
        <w:pStyle w:val="BodyText"/>
      </w:pPr>
      <w:r w:rsidRPr="00BF0A93">
        <w:t>After a week, the registration application creates a temporary patient identity John Doe based on input from Imaging Center Moon. After reconciliation of the temporary patient, it updates John Doe’s demographics to (a new instance of) John Smith, and changes the temporary Patient Identifier originally assigned to a permanent identifier.</w:t>
      </w:r>
    </w:p>
    <w:p w14:paraId="3047EC1B" w14:textId="77777777" w:rsidR="00F71022" w:rsidRPr="00BF0A93" w:rsidRDefault="00F71022">
      <w:pPr>
        <w:pStyle w:val="BodyText"/>
      </w:pPr>
      <w:r w:rsidRPr="00BF0A93">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D03BAD" w:rsidRDefault="00F71022" w:rsidP="00AB4C28">
      <w:pPr>
        <w:pStyle w:val="Heading3"/>
        <w:numPr>
          <w:ilvl w:val="2"/>
          <w:numId w:val="158"/>
        </w:numPr>
        <w:ind w:left="0" w:firstLine="0"/>
        <w:rPr>
          <w:bCs/>
          <w:noProof w:val="0"/>
        </w:rPr>
      </w:pPr>
      <w:bookmarkStart w:id="3031" w:name="_Toc487039116"/>
      <w:bookmarkStart w:id="3032" w:name="_Toc488068217"/>
      <w:bookmarkStart w:id="3033" w:name="_Toc488068650"/>
      <w:bookmarkStart w:id="3034" w:name="_Toc488074977"/>
      <w:bookmarkStart w:id="3035" w:name="_Toc13752351"/>
      <w:r w:rsidRPr="00D03BAD">
        <w:rPr>
          <w:bCs/>
          <w:noProof w:val="0"/>
        </w:rPr>
        <w:t>Patient Encounter Management Use Case</w:t>
      </w:r>
      <w:bookmarkEnd w:id="3031"/>
      <w:bookmarkEnd w:id="3032"/>
      <w:bookmarkEnd w:id="3033"/>
      <w:bookmarkEnd w:id="3034"/>
      <w:bookmarkEnd w:id="3035"/>
    </w:p>
    <w:p w14:paraId="05187038" w14:textId="77777777" w:rsidR="00F71022" w:rsidRPr="00BF0A93" w:rsidRDefault="00F71022">
      <w:pPr>
        <w:pStyle w:val="BodyText"/>
      </w:pPr>
      <w:r w:rsidRPr="00BF0A93">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BF0A93" w:rsidRDefault="00F71022">
      <w:pPr>
        <w:pStyle w:val="BodyText"/>
      </w:pPr>
      <w:r w:rsidRPr="00BF0A93">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BF0A93" w:rsidRDefault="00F71022">
      <w:pPr>
        <w:pStyle w:val="BodyText"/>
      </w:pPr>
      <w:r w:rsidRPr="00BF0A93">
        <w:t xml:space="preserve">After a day in the ICU, Alan Alpha’s condition has improved, and he is transferred to a regular bed. The nurse recording the transfer makes a mistake, and enters the wrong room and bed. After discovering the error, the transfer is canceled, and the correct transfer is recorded. The patient is now recovered and about to leave the hospital. According to the hospital's procedures, he is </w:t>
      </w:r>
      <w:r w:rsidRPr="00BF0A93">
        <w:lastRenderedPageBreak/>
        <w:t xml:space="preserve">transferred to an outpatient unit for administering follow-up tests. The patient is registered in the Hospital Outpatient Registration System. </w:t>
      </w:r>
    </w:p>
    <w:p w14:paraId="61B2DB63" w14:textId="77777777" w:rsidR="00F71022" w:rsidRPr="00BF0A93" w:rsidRDefault="00F71022">
      <w:pPr>
        <w:pStyle w:val="BodyText"/>
      </w:pPr>
      <w:r w:rsidRPr="00BF0A93">
        <w:t>The outpatient encounter of Alan Alpha is completed; based on satisfactory test results, he is discharged from the hospital and the Outpatient Registration system.</w:t>
      </w:r>
    </w:p>
    <w:p w14:paraId="259758BB" w14:textId="77777777" w:rsidR="00F71022" w:rsidRPr="00BF0A93" w:rsidRDefault="00F71022">
      <w:pPr>
        <w:pStyle w:val="BodyText"/>
      </w:pPr>
      <w:r w:rsidRPr="00BF0A93">
        <w:t>In this use case, two patient encounter management systems (the hospital ADT system and the hospital Outpatient Registration system) cooperate as peers.</w:t>
      </w:r>
    </w:p>
    <w:p w14:paraId="3A33C9C3" w14:textId="43AF4E47" w:rsidR="00F71022" w:rsidRPr="00BF0A93" w:rsidRDefault="00F71022" w:rsidP="00AB4C28">
      <w:pPr>
        <w:pStyle w:val="Heading3"/>
        <w:numPr>
          <w:ilvl w:val="2"/>
          <w:numId w:val="158"/>
        </w:numPr>
      </w:pPr>
      <w:bookmarkStart w:id="3036" w:name="_Toc210744943"/>
      <w:bookmarkStart w:id="3037" w:name="_Toc13752352"/>
      <w:bookmarkStart w:id="3038" w:name="_Toc487039117"/>
      <w:bookmarkStart w:id="3039" w:name="_Toc488068218"/>
      <w:bookmarkStart w:id="3040" w:name="_Toc488068651"/>
      <w:bookmarkStart w:id="3041" w:name="_Toc488074978"/>
      <w:bookmarkEnd w:id="3036"/>
      <w:r w:rsidRPr="00BF0A93">
        <w:t>PAM Actors</w:t>
      </w:r>
      <w:r w:rsidR="00E24092">
        <w:t>/</w:t>
      </w:r>
      <w:r w:rsidRPr="00BF0A93">
        <w:t>Transactions</w:t>
      </w:r>
      <w:bookmarkEnd w:id="3037"/>
      <w:bookmarkEnd w:id="3038"/>
      <w:bookmarkEnd w:id="3039"/>
      <w:bookmarkEnd w:id="3040"/>
      <w:bookmarkEnd w:id="3041"/>
    </w:p>
    <w:p w14:paraId="6FD010C8" w14:textId="77777777" w:rsidR="00F71022" w:rsidRPr="00BF0A93" w:rsidRDefault="00F71022">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118" w:history="1">
        <w:r w:rsidR="001E624F" w:rsidRPr="00BF0A93">
          <w:rPr>
            <w:rStyle w:val="Hyperlink"/>
          </w:rPr>
          <w:t>http://ihe.net/TF_Intro_Appendices</w:t>
        </w:r>
      </w:hyperlink>
      <w:r w:rsidRPr="00BF0A93">
        <w:t>.</w:t>
      </w:r>
    </w:p>
    <w:p w14:paraId="1C20CBC9" w14:textId="77777777" w:rsidR="00F71022" w:rsidRPr="00BF0A93" w:rsidRDefault="00F71022">
      <w:pPr>
        <w:pStyle w:val="BodyText"/>
      </w:pPr>
      <w:r w:rsidRPr="00BF0A93">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BF0A93" w:rsidRDefault="00F71022">
      <w:pPr>
        <w:pStyle w:val="BodyText"/>
      </w:pPr>
    </w:p>
    <w:p w14:paraId="14C08F17" w14:textId="77777777" w:rsidR="00F71022" w:rsidRPr="00BF0A93" w:rsidRDefault="00882D73">
      <w:pPr>
        <w:pStyle w:val="FigureTitle"/>
      </w:pPr>
      <w:r w:rsidRPr="00BF0A93">
        <w:rPr>
          <w:noProof/>
          <w:lang w:val="fr-FR" w:eastAsia="fr-FR"/>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14.2.2-1: Patient Administration Management Actor Diagram</w:t>
      </w:r>
    </w:p>
    <w:p w14:paraId="7A823E1A" w14:textId="7513B6BC" w:rsidR="00F71022" w:rsidRPr="00BF0A93" w:rsidRDefault="00F71022" w:rsidP="00D35FA5">
      <w:pPr>
        <w:pStyle w:val="BodyText"/>
      </w:pPr>
      <w:r w:rsidRPr="00BF0A93">
        <w:t xml:space="preserve">Table 14.2.2-1 lists the transactions for each actor directly involved in the Patient Management Integration Profile. In order to claim support of this </w:t>
      </w:r>
      <w:r w:rsidR="0010206F" w:rsidRPr="00BF0A93">
        <w:t>i</w:t>
      </w:r>
      <w:r w:rsidRPr="00BF0A93">
        <w:t xml:space="preserve">ntegration </w:t>
      </w:r>
      <w:r w:rsidR="0010206F" w:rsidRPr="00BF0A93">
        <w:t>p</w:t>
      </w:r>
      <w:r w:rsidRPr="00BF0A93">
        <w:t>rofile, an implementation must perform the required transactions (labeled “R”). A complete list of options defined by this Integration Profile that implementations may choose to support is listed in Table 14.3-1.</w:t>
      </w:r>
    </w:p>
    <w:p w14:paraId="097B31A5" w14:textId="77777777" w:rsidR="00F71022" w:rsidRPr="00BF0A93" w:rsidRDefault="00F71022">
      <w:pPr>
        <w:pStyle w:val="TableTitle"/>
      </w:pPr>
      <w:r w:rsidRPr="00BF0A93">
        <w:t>Table 14.2.2-1: Patient Administration Management - Actors and Transactions</w:t>
      </w:r>
    </w:p>
    <w:tbl>
      <w:tblPr>
        <w:tblW w:w="0" w:type="auto"/>
        <w:jc w:val="center"/>
        <w:tblLayout w:type="fixed"/>
        <w:tblLook w:val="0000" w:firstRow="0" w:lastRow="0" w:firstColumn="0" w:lastColumn="0" w:noHBand="0" w:noVBand="0"/>
      </w:tblPr>
      <w:tblGrid>
        <w:gridCol w:w="2245"/>
        <w:gridCol w:w="3349"/>
        <w:gridCol w:w="1350"/>
        <w:gridCol w:w="1544"/>
      </w:tblGrid>
      <w:tr w:rsidR="00F71022" w:rsidRPr="00BF0A93" w14:paraId="06BC3EAF" w14:textId="77777777" w:rsidTr="0063458A">
        <w:trPr>
          <w:tblHeader/>
          <w:jc w:val="center"/>
        </w:trPr>
        <w:tc>
          <w:tcPr>
            <w:tcW w:w="2245" w:type="dxa"/>
            <w:tcBorders>
              <w:top w:val="single" w:sz="4" w:space="0" w:color="000000"/>
              <w:left w:val="single" w:sz="4" w:space="0" w:color="000000"/>
              <w:bottom w:val="single" w:sz="4" w:space="0" w:color="000000"/>
            </w:tcBorders>
            <w:shd w:val="clear" w:color="auto" w:fill="D9D9D9"/>
          </w:tcPr>
          <w:p w14:paraId="562C43B5" w14:textId="77777777" w:rsidR="00F71022" w:rsidRPr="00BF0A93" w:rsidRDefault="00F71022" w:rsidP="007F1D2D">
            <w:pPr>
              <w:pStyle w:val="TableEntryHeader"/>
            </w:pPr>
            <w:r w:rsidRPr="00BF0A93">
              <w:t>Actors</w:t>
            </w:r>
          </w:p>
        </w:tc>
        <w:tc>
          <w:tcPr>
            <w:tcW w:w="3349" w:type="dxa"/>
            <w:tcBorders>
              <w:top w:val="single" w:sz="4" w:space="0" w:color="000000"/>
              <w:left w:val="single" w:sz="4" w:space="0" w:color="000000"/>
              <w:bottom w:val="single" w:sz="4" w:space="0" w:color="000000"/>
            </w:tcBorders>
            <w:shd w:val="clear" w:color="auto" w:fill="D9D9D9"/>
          </w:tcPr>
          <w:p w14:paraId="7B2E5C81"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BF0A93" w:rsidRDefault="00F71022" w:rsidP="007F1D2D">
            <w:pPr>
              <w:pStyle w:val="TableEntryHeader"/>
            </w:pPr>
            <w:r w:rsidRPr="00BF0A93">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BF0A93" w:rsidRDefault="00F71022" w:rsidP="007F1D2D">
            <w:pPr>
              <w:pStyle w:val="TableEntryHeader"/>
            </w:pPr>
            <w:r w:rsidRPr="00BF0A93">
              <w:t>Section</w:t>
            </w:r>
          </w:p>
        </w:tc>
      </w:tr>
      <w:tr w:rsidR="00F71022" w:rsidRPr="00BF0A93" w14:paraId="605801CF" w14:textId="77777777" w:rsidTr="0063458A">
        <w:trPr>
          <w:cantSplit/>
          <w:jc w:val="center"/>
        </w:trPr>
        <w:tc>
          <w:tcPr>
            <w:tcW w:w="2245" w:type="dxa"/>
            <w:tcBorders>
              <w:top w:val="single" w:sz="4" w:space="0" w:color="000000"/>
              <w:left w:val="single" w:sz="4" w:space="0" w:color="000000"/>
              <w:bottom w:val="single" w:sz="4" w:space="0" w:color="000000"/>
            </w:tcBorders>
          </w:tcPr>
          <w:p w14:paraId="7EBD7059" w14:textId="77777777" w:rsidR="00F71022" w:rsidRPr="00BF0A93" w:rsidRDefault="00F71022">
            <w:pPr>
              <w:pStyle w:val="TableEntry"/>
              <w:snapToGrid w:val="0"/>
              <w:rPr>
                <w:noProof w:val="0"/>
              </w:rPr>
            </w:pPr>
            <w:r w:rsidRPr="00BF0A93">
              <w:rPr>
                <w:noProof w:val="0"/>
              </w:rPr>
              <w:t>Patient Demographics Supplier</w:t>
            </w:r>
          </w:p>
        </w:tc>
        <w:tc>
          <w:tcPr>
            <w:tcW w:w="3349" w:type="dxa"/>
            <w:tcBorders>
              <w:top w:val="single" w:sz="4" w:space="0" w:color="000000"/>
              <w:left w:val="single" w:sz="4" w:space="0" w:color="000000"/>
              <w:bottom w:val="single" w:sz="4" w:space="0" w:color="000000"/>
            </w:tcBorders>
          </w:tcPr>
          <w:p w14:paraId="448C100D"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BF0A93" w:rsidRDefault="00F71022">
            <w:pPr>
              <w:pStyle w:val="TableEntry"/>
              <w:snapToGrid w:val="0"/>
              <w:rPr>
                <w:noProof w:val="0"/>
              </w:rPr>
            </w:pPr>
            <w:r w:rsidRPr="00BF0A93">
              <w:rPr>
                <w:noProof w:val="0"/>
              </w:rPr>
              <w:t>ITI TF-2b: 3.30</w:t>
            </w:r>
          </w:p>
        </w:tc>
      </w:tr>
      <w:tr w:rsidR="00F71022" w:rsidRPr="00BF0A93" w14:paraId="3874D2C1" w14:textId="77777777" w:rsidTr="0063458A">
        <w:trPr>
          <w:cantSplit/>
          <w:jc w:val="center"/>
        </w:trPr>
        <w:tc>
          <w:tcPr>
            <w:tcW w:w="2245" w:type="dxa"/>
            <w:tcBorders>
              <w:top w:val="single" w:sz="4" w:space="0" w:color="000000"/>
              <w:left w:val="single" w:sz="4" w:space="0" w:color="000000"/>
              <w:bottom w:val="single" w:sz="4" w:space="0" w:color="000000"/>
            </w:tcBorders>
          </w:tcPr>
          <w:p w14:paraId="2B4A3BD1" w14:textId="77777777" w:rsidR="00F71022" w:rsidRPr="00BF0A93" w:rsidRDefault="00F71022">
            <w:pPr>
              <w:pStyle w:val="TableEntry"/>
              <w:snapToGrid w:val="0"/>
              <w:rPr>
                <w:noProof w:val="0"/>
              </w:rPr>
            </w:pPr>
            <w:r w:rsidRPr="00BF0A93">
              <w:rPr>
                <w:noProof w:val="0"/>
              </w:rPr>
              <w:t>Patient Demographics Consumer</w:t>
            </w:r>
          </w:p>
        </w:tc>
        <w:tc>
          <w:tcPr>
            <w:tcW w:w="3349" w:type="dxa"/>
            <w:tcBorders>
              <w:top w:val="single" w:sz="4" w:space="0" w:color="000000"/>
              <w:left w:val="single" w:sz="4" w:space="0" w:color="000000"/>
              <w:bottom w:val="single" w:sz="4" w:space="0" w:color="000000"/>
            </w:tcBorders>
          </w:tcPr>
          <w:p w14:paraId="59E57DB1"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BF0A93" w:rsidRDefault="00F71022">
            <w:pPr>
              <w:pStyle w:val="TableEntry"/>
              <w:snapToGrid w:val="0"/>
              <w:rPr>
                <w:noProof w:val="0"/>
              </w:rPr>
            </w:pPr>
            <w:r w:rsidRPr="00BF0A93">
              <w:rPr>
                <w:noProof w:val="0"/>
              </w:rPr>
              <w:t>ITI TF-2b: 3.30</w:t>
            </w:r>
          </w:p>
        </w:tc>
      </w:tr>
      <w:tr w:rsidR="00F71022" w:rsidRPr="00BF0A93" w14:paraId="2BEDE3C9" w14:textId="77777777" w:rsidTr="0063458A">
        <w:trPr>
          <w:cantSplit/>
          <w:jc w:val="center"/>
        </w:trPr>
        <w:tc>
          <w:tcPr>
            <w:tcW w:w="2245" w:type="dxa"/>
            <w:tcBorders>
              <w:top w:val="single" w:sz="4" w:space="0" w:color="000000"/>
              <w:left w:val="single" w:sz="4" w:space="0" w:color="000000"/>
              <w:bottom w:val="single" w:sz="4" w:space="0" w:color="000000"/>
            </w:tcBorders>
          </w:tcPr>
          <w:p w14:paraId="74C6198A" w14:textId="77777777" w:rsidR="00F71022" w:rsidRPr="00BF0A93" w:rsidRDefault="00F71022">
            <w:pPr>
              <w:pStyle w:val="TableEntry"/>
              <w:snapToGrid w:val="0"/>
              <w:rPr>
                <w:noProof w:val="0"/>
              </w:rPr>
            </w:pPr>
            <w:r w:rsidRPr="00BF0A93">
              <w:rPr>
                <w:noProof w:val="0"/>
              </w:rPr>
              <w:t>Patient Encounter Supplier</w:t>
            </w:r>
          </w:p>
        </w:tc>
        <w:tc>
          <w:tcPr>
            <w:tcW w:w="3349" w:type="dxa"/>
            <w:tcBorders>
              <w:top w:val="single" w:sz="4" w:space="0" w:color="000000"/>
              <w:left w:val="single" w:sz="4" w:space="0" w:color="000000"/>
              <w:bottom w:val="single" w:sz="4" w:space="0" w:color="000000"/>
            </w:tcBorders>
          </w:tcPr>
          <w:p w14:paraId="6ECEC4C2"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BF0A93" w:rsidRDefault="00F71022">
            <w:pPr>
              <w:pStyle w:val="TableEntry"/>
              <w:snapToGrid w:val="0"/>
              <w:rPr>
                <w:noProof w:val="0"/>
              </w:rPr>
            </w:pPr>
            <w:r w:rsidRPr="00BF0A93">
              <w:rPr>
                <w:noProof w:val="0"/>
              </w:rPr>
              <w:t>ITI TF-2b: 3.31</w:t>
            </w:r>
          </w:p>
        </w:tc>
      </w:tr>
      <w:tr w:rsidR="00F71022" w:rsidRPr="00BF0A93" w14:paraId="45E355AB" w14:textId="77777777" w:rsidTr="0063458A">
        <w:trPr>
          <w:cantSplit/>
          <w:jc w:val="center"/>
        </w:trPr>
        <w:tc>
          <w:tcPr>
            <w:tcW w:w="2245" w:type="dxa"/>
            <w:tcBorders>
              <w:top w:val="single" w:sz="4" w:space="0" w:color="000000"/>
              <w:left w:val="single" w:sz="4" w:space="0" w:color="000000"/>
              <w:bottom w:val="single" w:sz="4" w:space="0" w:color="000000"/>
            </w:tcBorders>
          </w:tcPr>
          <w:p w14:paraId="60486837" w14:textId="77777777" w:rsidR="00F71022" w:rsidRPr="00BF0A93" w:rsidRDefault="00F71022">
            <w:pPr>
              <w:pStyle w:val="TableEntry"/>
              <w:snapToGrid w:val="0"/>
              <w:rPr>
                <w:noProof w:val="0"/>
              </w:rPr>
            </w:pPr>
            <w:r w:rsidRPr="00BF0A93">
              <w:rPr>
                <w:noProof w:val="0"/>
              </w:rPr>
              <w:lastRenderedPageBreak/>
              <w:t>Patient Encounter Consumer</w:t>
            </w:r>
          </w:p>
        </w:tc>
        <w:tc>
          <w:tcPr>
            <w:tcW w:w="3349" w:type="dxa"/>
            <w:tcBorders>
              <w:top w:val="single" w:sz="4" w:space="0" w:color="000000"/>
              <w:left w:val="single" w:sz="4" w:space="0" w:color="000000"/>
              <w:bottom w:val="single" w:sz="4" w:space="0" w:color="000000"/>
            </w:tcBorders>
          </w:tcPr>
          <w:p w14:paraId="54D2E9C9"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BF0A93" w:rsidRDefault="00F71022">
            <w:pPr>
              <w:pStyle w:val="TableEntry"/>
              <w:snapToGrid w:val="0"/>
              <w:rPr>
                <w:noProof w:val="0"/>
              </w:rPr>
            </w:pPr>
            <w:r w:rsidRPr="00BF0A93">
              <w:rPr>
                <w:noProof w:val="0"/>
              </w:rPr>
              <w:t>ITI TF-2b: 3.31</w:t>
            </w:r>
          </w:p>
        </w:tc>
      </w:tr>
    </w:tbl>
    <w:p w14:paraId="50D03070" w14:textId="77777777" w:rsidR="00F71022" w:rsidRPr="00BF0A93" w:rsidRDefault="00F71022" w:rsidP="00CE43D1">
      <w:pPr>
        <w:pStyle w:val="Heading4"/>
        <w:numPr>
          <w:ilvl w:val="3"/>
          <w:numId w:val="150"/>
        </w:numPr>
        <w:rPr>
          <w:noProof w:val="0"/>
        </w:rPr>
      </w:pPr>
      <w:r w:rsidRPr="00BF0A93">
        <w:rPr>
          <w:noProof w:val="0"/>
        </w:rPr>
        <w:t>Actor Descriptions and Actor Profile Requirements</w:t>
      </w:r>
    </w:p>
    <w:p w14:paraId="5DDF2482" w14:textId="77777777" w:rsidR="00F71022" w:rsidRPr="00BF0A93" w:rsidRDefault="00F71022" w:rsidP="00E25C23">
      <w:pPr>
        <w:pStyle w:val="BodyText"/>
      </w:pPr>
      <w:r w:rsidRPr="00BF0A93">
        <w:t>Most requirements are documented in Transactions (Volume 2) and Content Modules (Volume 3). This section documents any additional requirements on profile’s actors.</w:t>
      </w:r>
    </w:p>
    <w:p w14:paraId="548877AD" w14:textId="77777777" w:rsidR="00F71022" w:rsidRPr="00BF0A93" w:rsidRDefault="00F71022" w:rsidP="00CE43D1">
      <w:pPr>
        <w:pStyle w:val="Heading5"/>
        <w:numPr>
          <w:ilvl w:val="4"/>
          <w:numId w:val="150"/>
        </w:numPr>
        <w:rPr>
          <w:noProof w:val="0"/>
        </w:rPr>
      </w:pPr>
      <w:r w:rsidRPr="00BF0A93">
        <w:rPr>
          <w:noProof w:val="0"/>
        </w:rPr>
        <w:t>Patient Demographics Supplier</w:t>
      </w:r>
    </w:p>
    <w:p w14:paraId="126409A2" w14:textId="77777777" w:rsidR="00F71022" w:rsidRPr="00BF0A93" w:rsidRDefault="00F71022">
      <w:pPr>
        <w:pStyle w:val="BodyText"/>
      </w:pPr>
      <w:r w:rsidRPr="00BF0A93">
        <w:t>The Patient Demographics Supplier shall support at least one of the Merge Option or the Link/Unlink Option. These options define additional messages that shall be supported by these actors. See Section 14.3.</w:t>
      </w:r>
    </w:p>
    <w:p w14:paraId="22D240E7" w14:textId="77777777" w:rsidR="00F71022" w:rsidRPr="00BF0A93" w:rsidRDefault="00F71022" w:rsidP="00CE43D1">
      <w:pPr>
        <w:pStyle w:val="Heading5"/>
        <w:numPr>
          <w:ilvl w:val="4"/>
          <w:numId w:val="150"/>
        </w:numPr>
        <w:rPr>
          <w:noProof w:val="0"/>
        </w:rPr>
      </w:pPr>
      <w:r w:rsidRPr="00BF0A93">
        <w:rPr>
          <w:noProof w:val="0"/>
        </w:rPr>
        <w:t>Patient Demographics Consumer</w:t>
      </w:r>
    </w:p>
    <w:p w14:paraId="7710A878" w14:textId="77777777" w:rsidR="00F71022" w:rsidRPr="00BF0A93" w:rsidRDefault="00F71022">
      <w:pPr>
        <w:pStyle w:val="BodyText"/>
      </w:pPr>
      <w:r w:rsidRPr="00BF0A93">
        <w:t>The Patient Demographics Consumer shall support at least one of the Merge Option or the Link/Unlink Option. These options define additional messages that shall be supported by these actors. See Section 14.3.</w:t>
      </w:r>
    </w:p>
    <w:p w14:paraId="551BF988" w14:textId="77777777" w:rsidR="00F71022" w:rsidRPr="00BF0A93" w:rsidRDefault="00F71022" w:rsidP="00CE43D1">
      <w:pPr>
        <w:pStyle w:val="Heading5"/>
        <w:numPr>
          <w:ilvl w:val="4"/>
          <w:numId w:val="150"/>
        </w:numPr>
        <w:rPr>
          <w:noProof w:val="0"/>
        </w:rPr>
      </w:pPr>
      <w:r w:rsidRPr="00BF0A93">
        <w:rPr>
          <w:noProof w:val="0"/>
        </w:rPr>
        <w:t>Patient Encounter Supplier</w:t>
      </w:r>
    </w:p>
    <w:p w14:paraId="2D40ACA6" w14:textId="77777777" w:rsidR="00F71022" w:rsidRPr="00BF0A93" w:rsidRDefault="00F71022" w:rsidP="002734FB">
      <w:pPr>
        <w:pStyle w:val="BodyText"/>
      </w:pPr>
      <w:r w:rsidRPr="00BF0A93">
        <w:t>The Patient Encounter Supplier shall support the Basic Subset of messages defined in ITI TF-2b: 3.31.5.1.</w:t>
      </w:r>
    </w:p>
    <w:p w14:paraId="252C38C5" w14:textId="77777777" w:rsidR="00F71022" w:rsidRPr="00BF0A93" w:rsidRDefault="00F71022" w:rsidP="00CE43D1">
      <w:pPr>
        <w:pStyle w:val="Heading5"/>
        <w:numPr>
          <w:ilvl w:val="4"/>
          <w:numId w:val="150"/>
        </w:numPr>
        <w:rPr>
          <w:noProof w:val="0"/>
        </w:rPr>
      </w:pPr>
      <w:r w:rsidRPr="00BF0A93">
        <w:rPr>
          <w:noProof w:val="0"/>
        </w:rPr>
        <w:t>Patient Encounter Consumer</w:t>
      </w:r>
    </w:p>
    <w:p w14:paraId="2C8A9697" w14:textId="2BF27104" w:rsidR="00F71022" w:rsidRDefault="00F71022">
      <w:pPr>
        <w:pStyle w:val="BodyText"/>
      </w:pPr>
      <w:r w:rsidRPr="00BF0A93">
        <w:t>The Patient Encounter Consumer shall support the Basic Subset of messages defined in ITI TF-2b: 3.31.5.1.</w:t>
      </w:r>
    </w:p>
    <w:p w14:paraId="5BBFDB19" w14:textId="2BE084B9" w:rsidR="00F71022" w:rsidRPr="00BF0A93" w:rsidRDefault="00E24092" w:rsidP="00CE43D1">
      <w:pPr>
        <w:pStyle w:val="Heading2"/>
        <w:numPr>
          <w:ilvl w:val="1"/>
          <w:numId w:val="150"/>
        </w:numPr>
        <w:rPr>
          <w:noProof w:val="0"/>
        </w:rPr>
      </w:pPr>
      <w:bookmarkStart w:id="3042" w:name="_Toc210747762"/>
      <w:bookmarkStart w:id="3043" w:name="_Toc214425652"/>
      <w:bookmarkStart w:id="3044" w:name="_Toc487039118"/>
      <w:bookmarkStart w:id="3045" w:name="_Toc488068219"/>
      <w:bookmarkStart w:id="3046" w:name="_Toc488068652"/>
      <w:bookmarkStart w:id="3047" w:name="_Toc488074979"/>
      <w:bookmarkStart w:id="3048" w:name="_Toc13752353"/>
      <w:r>
        <w:rPr>
          <w:noProof w:val="0"/>
        </w:rPr>
        <w:t>PAM Actor</w:t>
      </w:r>
      <w:r w:rsidR="00F71022" w:rsidRPr="00BF0A93">
        <w:rPr>
          <w:noProof w:val="0"/>
        </w:rPr>
        <w:t xml:space="preserve"> Options</w:t>
      </w:r>
      <w:bookmarkEnd w:id="3042"/>
      <w:bookmarkEnd w:id="3043"/>
      <w:bookmarkEnd w:id="3044"/>
      <w:bookmarkEnd w:id="3045"/>
      <w:bookmarkEnd w:id="3046"/>
      <w:bookmarkEnd w:id="3047"/>
      <w:bookmarkEnd w:id="3048"/>
    </w:p>
    <w:p w14:paraId="6A45296B" w14:textId="77777777" w:rsidR="00F71022" w:rsidRPr="00BF0A93" w:rsidRDefault="00F71022" w:rsidP="004E7A3D">
      <w:pPr>
        <w:pStyle w:val="BodyText"/>
      </w:pPr>
      <w:r w:rsidRPr="00BF0A93">
        <w:t>Options that may be selected for this Integration Profile are listed in Table 14.3-1 along with the Actors to which they apply. Dependencies between options when applicable are specified in notes.</w:t>
      </w:r>
    </w:p>
    <w:p w14:paraId="7A52D7D1" w14:textId="77777777" w:rsidR="00F71022" w:rsidRPr="00BF0A93" w:rsidRDefault="00F71022">
      <w:pPr>
        <w:pStyle w:val="TableTitle"/>
      </w:pPr>
      <w:r w:rsidRPr="00BF0A93">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BF0A93" w14:paraId="2D5EDE83" w14:textId="77777777" w:rsidTr="00AA50EB">
        <w:trPr>
          <w:cantSplit/>
          <w:trHeight w:val="316"/>
          <w:tblHeader/>
          <w:jc w:val="center"/>
        </w:trPr>
        <w:tc>
          <w:tcPr>
            <w:tcW w:w="3136" w:type="dxa"/>
            <w:shd w:val="clear" w:color="auto" w:fill="D8D8D8"/>
          </w:tcPr>
          <w:p w14:paraId="572E66FC" w14:textId="77777777" w:rsidR="00F71022" w:rsidRPr="00BF0A93" w:rsidRDefault="00F71022" w:rsidP="007F1D2D">
            <w:pPr>
              <w:pStyle w:val="TableEntryHeader"/>
            </w:pPr>
            <w:r w:rsidRPr="00BF0A93">
              <w:t>Actor</w:t>
            </w:r>
          </w:p>
        </w:tc>
        <w:tc>
          <w:tcPr>
            <w:tcW w:w="3230" w:type="dxa"/>
            <w:shd w:val="clear" w:color="auto" w:fill="D8D8D8"/>
          </w:tcPr>
          <w:p w14:paraId="2A31A757" w14:textId="77777777" w:rsidR="00F71022" w:rsidRPr="00BF0A93" w:rsidRDefault="00F71022" w:rsidP="007F1D2D">
            <w:pPr>
              <w:pStyle w:val="TableEntryHeader"/>
            </w:pPr>
            <w:r w:rsidRPr="00BF0A93">
              <w:t>Options</w:t>
            </w:r>
          </w:p>
        </w:tc>
        <w:tc>
          <w:tcPr>
            <w:tcW w:w="1798" w:type="dxa"/>
            <w:shd w:val="clear" w:color="auto" w:fill="D8D8D8"/>
          </w:tcPr>
          <w:p w14:paraId="4DED8D9F" w14:textId="77777777" w:rsidR="00F71022" w:rsidRPr="00BF0A93" w:rsidRDefault="00F71022" w:rsidP="007F1D2D">
            <w:pPr>
              <w:pStyle w:val="TableEntryHeader"/>
            </w:pPr>
            <w:r w:rsidRPr="00BF0A93">
              <w:t>Vol. &amp; Section</w:t>
            </w:r>
          </w:p>
        </w:tc>
      </w:tr>
      <w:tr w:rsidR="00F71022" w:rsidRPr="00BF0A93" w14:paraId="1DFBAC93" w14:textId="77777777" w:rsidTr="00AA50EB">
        <w:trPr>
          <w:cantSplit/>
          <w:trHeight w:hRule="exact" w:val="300"/>
          <w:jc w:val="center"/>
        </w:trPr>
        <w:tc>
          <w:tcPr>
            <w:tcW w:w="3136" w:type="dxa"/>
            <w:vMerge w:val="restart"/>
          </w:tcPr>
          <w:p w14:paraId="2B8B0196" w14:textId="77777777" w:rsidR="00F71022" w:rsidRPr="00BF0A93" w:rsidRDefault="00F71022" w:rsidP="00575D37">
            <w:pPr>
              <w:pStyle w:val="TableEntry"/>
              <w:snapToGrid w:val="0"/>
              <w:rPr>
                <w:noProof w:val="0"/>
              </w:rPr>
            </w:pPr>
            <w:r w:rsidRPr="00BF0A93">
              <w:rPr>
                <w:noProof w:val="0"/>
              </w:rPr>
              <w:t>Patient Demographics Supplier</w:t>
            </w:r>
          </w:p>
        </w:tc>
        <w:tc>
          <w:tcPr>
            <w:tcW w:w="3230" w:type="dxa"/>
          </w:tcPr>
          <w:p w14:paraId="0EC8A199"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41EC36B6"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13A4C91D" w14:textId="77777777" w:rsidTr="00AA50EB">
        <w:trPr>
          <w:cantSplit/>
          <w:trHeight w:val="296"/>
          <w:jc w:val="center"/>
        </w:trPr>
        <w:tc>
          <w:tcPr>
            <w:tcW w:w="3136" w:type="dxa"/>
            <w:vMerge/>
          </w:tcPr>
          <w:p w14:paraId="5B184FAE" w14:textId="77777777" w:rsidR="00F71022" w:rsidRPr="00BF0A93" w:rsidRDefault="00F71022" w:rsidP="00575D37"/>
        </w:tc>
        <w:tc>
          <w:tcPr>
            <w:tcW w:w="3230" w:type="dxa"/>
          </w:tcPr>
          <w:p w14:paraId="4EB59C9A"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2845AA58"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52A0B269" w14:textId="77777777" w:rsidTr="00AA50EB">
        <w:trPr>
          <w:cantSplit/>
          <w:trHeight w:val="260"/>
          <w:jc w:val="center"/>
        </w:trPr>
        <w:tc>
          <w:tcPr>
            <w:tcW w:w="3136" w:type="dxa"/>
            <w:vMerge/>
          </w:tcPr>
          <w:p w14:paraId="33C41A87" w14:textId="77777777" w:rsidR="00F71022" w:rsidRPr="00BF0A93" w:rsidRDefault="00F71022" w:rsidP="00575D37"/>
        </w:tc>
        <w:tc>
          <w:tcPr>
            <w:tcW w:w="3230" w:type="dxa"/>
          </w:tcPr>
          <w:p w14:paraId="053A8157"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3080A758"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538F28C1" w14:textId="77777777" w:rsidTr="00AA50EB">
        <w:trPr>
          <w:cantSplit/>
          <w:trHeight w:val="251"/>
          <w:jc w:val="center"/>
        </w:trPr>
        <w:tc>
          <w:tcPr>
            <w:tcW w:w="3136" w:type="dxa"/>
            <w:vMerge/>
          </w:tcPr>
          <w:p w14:paraId="79E93F02" w14:textId="77777777" w:rsidR="00F71022" w:rsidRPr="00BF0A93" w:rsidRDefault="00F71022" w:rsidP="00575D37"/>
        </w:tc>
        <w:tc>
          <w:tcPr>
            <w:tcW w:w="3230" w:type="dxa"/>
          </w:tcPr>
          <w:p w14:paraId="042319E7"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51A5753B" w14:textId="77777777" w:rsidR="00F71022" w:rsidRPr="00BF0A93" w:rsidRDefault="00F71022" w:rsidP="00DB1659">
            <w:pPr>
              <w:pStyle w:val="TableEntry"/>
              <w:snapToGrid w:val="0"/>
              <w:rPr>
                <w:bCs/>
                <w:noProof w:val="0"/>
              </w:rPr>
            </w:pPr>
            <w:r w:rsidRPr="00BF0A93">
              <w:rPr>
                <w:bCs/>
                <w:noProof w:val="0"/>
              </w:rPr>
              <w:t>ITI TF-2b: 3.30.4.5</w:t>
            </w:r>
          </w:p>
        </w:tc>
      </w:tr>
      <w:tr w:rsidR="00F71022" w:rsidRPr="00BF0A93" w14:paraId="276BABFC" w14:textId="77777777" w:rsidTr="00AA50EB">
        <w:trPr>
          <w:cantSplit/>
          <w:trHeight w:hRule="exact" w:val="300"/>
          <w:jc w:val="center"/>
        </w:trPr>
        <w:tc>
          <w:tcPr>
            <w:tcW w:w="3136" w:type="dxa"/>
            <w:vMerge w:val="restart"/>
          </w:tcPr>
          <w:p w14:paraId="361B6987" w14:textId="77777777" w:rsidR="00F71022" w:rsidRPr="00BF0A93" w:rsidRDefault="00F71022" w:rsidP="00575D37">
            <w:pPr>
              <w:pStyle w:val="TableEntry"/>
              <w:snapToGrid w:val="0"/>
              <w:rPr>
                <w:noProof w:val="0"/>
              </w:rPr>
            </w:pPr>
            <w:r w:rsidRPr="00BF0A93">
              <w:rPr>
                <w:noProof w:val="0"/>
              </w:rPr>
              <w:t>Patient Demographics Consumer</w:t>
            </w:r>
          </w:p>
        </w:tc>
        <w:tc>
          <w:tcPr>
            <w:tcW w:w="3230" w:type="dxa"/>
          </w:tcPr>
          <w:p w14:paraId="54AC2BB8"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6C161D37"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2BC47220" w14:textId="77777777" w:rsidTr="00AA50EB">
        <w:trPr>
          <w:cantSplit/>
          <w:trHeight w:val="304"/>
          <w:jc w:val="center"/>
        </w:trPr>
        <w:tc>
          <w:tcPr>
            <w:tcW w:w="3136" w:type="dxa"/>
            <w:vMerge/>
          </w:tcPr>
          <w:p w14:paraId="68B1B6B0" w14:textId="77777777" w:rsidR="00F71022" w:rsidRPr="00BF0A93" w:rsidRDefault="00F71022" w:rsidP="00575D37"/>
        </w:tc>
        <w:tc>
          <w:tcPr>
            <w:tcW w:w="3230" w:type="dxa"/>
          </w:tcPr>
          <w:p w14:paraId="04BA7D78"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016C1DEB"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2CB85697" w14:textId="77777777" w:rsidTr="00AA50EB">
        <w:trPr>
          <w:cantSplit/>
          <w:trHeight w:val="304"/>
          <w:jc w:val="center"/>
        </w:trPr>
        <w:tc>
          <w:tcPr>
            <w:tcW w:w="3136" w:type="dxa"/>
            <w:vMerge/>
          </w:tcPr>
          <w:p w14:paraId="2A5B007B" w14:textId="77777777" w:rsidR="00F71022" w:rsidRPr="00BF0A93" w:rsidRDefault="00F71022" w:rsidP="00575D37"/>
        </w:tc>
        <w:tc>
          <w:tcPr>
            <w:tcW w:w="3230" w:type="dxa"/>
          </w:tcPr>
          <w:p w14:paraId="002E3F46"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093E0E54"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16FBB467" w14:textId="77777777" w:rsidTr="00AA50EB">
        <w:trPr>
          <w:cantSplit/>
          <w:trHeight w:hRule="exact" w:val="509"/>
          <w:jc w:val="center"/>
        </w:trPr>
        <w:tc>
          <w:tcPr>
            <w:tcW w:w="3136" w:type="dxa"/>
            <w:vMerge w:val="restart"/>
          </w:tcPr>
          <w:p w14:paraId="36DEB38E" w14:textId="77777777" w:rsidR="00F71022" w:rsidRPr="00BF0A93" w:rsidRDefault="00F71022" w:rsidP="00575D37">
            <w:pPr>
              <w:pStyle w:val="TableEntry"/>
              <w:snapToGrid w:val="0"/>
              <w:rPr>
                <w:noProof w:val="0"/>
              </w:rPr>
            </w:pPr>
            <w:r w:rsidRPr="00BF0A93">
              <w:rPr>
                <w:noProof w:val="0"/>
              </w:rPr>
              <w:lastRenderedPageBreak/>
              <w:t>Patient Encounter Supplier</w:t>
            </w:r>
          </w:p>
        </w:tc>
        <w:tc>
          <w:tcPr>
            <w:tcW w:w="3230" w:type="dxa"/>
          </w:tcPr>
          <w:p w14:paraId="189B1339" w14:textId="77777777" w:rsidR="00F71022" w:rsidRPr="00BF0A93" w:rsidRDefault="00F71022" w:rsidP="00DB1659">
            <w:pPr>
              <w:pStyle w:val="TableEntry"/>
              <w:snapToGrid w:val="0"/>
              <w:rPr>
                <w:noProof w:val="0"/>
              </w:rPr>
            </w:pPr>
            <w:r w:rsidRPr="00BF0A93">
              <w:rPr>
                <w:noProof w:val="0"/>
              </w:rPr>
              <w:t>Inpatient / Outpatient Encounter Management</w:t>
            </w:r>
          </w:p>
        </w:tc>
        <w:tc>
          <w:tcPr>
            <w:tcW w:w="1798" w:type="dxa"/>
          </w:tcPr>
          <w:p w14:paraId="103D33DF" w14:textId="77777777" w:rsidR="00F71022" w:rsidRPr="00BF0A93" w:rsidRDefault="00F71022" w:rsidP="00DB1659">
            <w:pPr>
              <w:pStyle w:val="TableEntry"/>
              <w:snapToGrid w:val="0"/>
              <w:rPr>
                <w:noProof w:val="0"/>
              </w:rPr>
            </w:pPr>
            <w:r w:rsidRPr="00BF0A93">
              <w:rPr>
                <w:noProof w:val="0"/>
              </w:rPr>
              <w:t>ITI TF-2b: 3.31.5.2</w:t>
            </w:r>
          </w:p>
        </w:tc>
      </w:tr>
      <w:tr w:rsidR="00F71022" w:rsidRPr="00BF0A93" w14:paraId="70831F2D" w14:textId="77777777" w:rsidTr="00AA50EB">
        <w:trPr>
          <w:cantSplit/>
          <w:trHeight w:hRule="exact" w:val="300"/>
          <w:jc w:val="center"/>
        </w:trPr>
        <w:tc>
          <w:tcPr>
            <w:tcW w:w="3136" w:type="dxa"/>
            <w:vMerge/>
          </w:tcPr>
          <w:p w14:paraId="51448458" w14:textId="77777777" w:rsidR="00F71022" w:rsidRPr="00BF0A93" w:rsidRDefault="00F71022" w:rsidP="00575D37"/>
        </w:tc>
        <w:tc>
          <w:tcPr>
            <w:tcW w:w="3230" w:type="dxa"/>
          </w:tcPr>
          <w:p w14:paraId="4C961543" w14:textId="77777777" w:rsidR="00F71022" w:rsidRPr="00BF0A93" w:rsidRDefault="00F71022" w:rsidP="00DB1659">
            <w:pPr>
              <w:pStyle w:val="TableEntry"/>
              <w:snapToGrid w:val="0"/>
              <w:rPr>
                <w:noProof w:val="0"/>
              </w:rPr>
            </w:pPr>
            <w:r w:rsidRPr="00BF0A93">
              <w:rPr>
                <w:noProof w:val="0"/>
              </w:rPr>
              <w:t>Pending Event Management (Note 2)</w:t>
            </w:r>
          </w:p>
        </w:tc>
        <w:tc>
          <w:tcPr>
            <w:tcW w:w="1798" w:type="dxa"/>
          </w:tcPr>
          <w:p w14:paraId="34BA7765" w14:textId="77777777" w:rsidR="00F71022" w:rsidRPr="00BF0A93" w:rsidRDefault="00F71022" w:rsidP="00DB1659">
            <w:pPr>
              <w:pStyle w:val="TableEntry"/>
              <w:snapToGrid w:val="0"/>
              <w:rPr>
                <w:noProof w:val="0"/>
              </w:rPr>
            </w:pPr>
            <w:r w:rsidRPr="00BF0A93">
              <w:rPr>
                <w:noProof w:val="0"/>
              </w:rPr>
              <w:t>ITI TF-2b: 3.31.5.3</w:t>
            </w:r>
          </w:p>
        </w:tc>
      </w:tr>
      <w:tr w:rsidR="00F71022" w:rsidRPr="00BF0A93" w14:paraId="3FE43B91" w14:textId="77777777" w:rsidTr="00AA50EB">
        <w:trPr>
          <w:cantSplit/>
          <w:trHeight w:hRule="exact" w:val="300"/>
          <w:jc w:val="center"/>
        </w:trPr>
        <w:tc>
          <w:tcPr>
            <w:tcW w:w="3136" w:type="dxa"/>
            <w:vMerge/>
          </w:tcPr>
          <w:p w14:paraId="714FF81B" w14:textId="77777777" w:rsidR="00F71022" w:rsidRPr="00BF0A93" w:rsidRDefault="00F71022" w:rsidP="00575D37"/>
        </w:tc>
        <w:tc>
          <w:tcPr>
            <w:tcW w:w="3230" w:type="dxa"/>
          </w:tcPr>
          <w:p w14:paraId="23EE2044" w14:textId="77777777" w:rsidR="00F71022" w:rsidRPr="00BF0A93" w:rsidRDefault="00F71022" w:rsidP="00DB1659">
            <w:pPr>
              <w:pStyle w:val="TableEntry"/>
              <w:snapToGrid w:val="0"/>
              <w:rPr>
                <w:noProof w:val="0"/>
              </w:rPr>
            </w:pPr>
            <w:r w:rsidRPr="00BF0A93">
              <w:rPr>
                <w:noProof w:val="0"/>
              </w:rPr>
              <w:t>Advanced Encounter Management</w:t>
            </w:r>
          </w:p>
        </w:tc>
        <w:tc>
          <w:tcPr>
            <w:tcW w:w="1798" w:type="dxa"/>
          </w:tcPr>
          <w:p w14:paraId="01589F4F" w14:textId="77777777" w:rsidR="00F71022" w:rsidRPr="00BF0A93" w:rsidRDefault="00F71022" w:rsidP="00DB1659">
            <w:pPr>
              <w:pStyle w:val="TableEntry"/>
              <w:snapToGrid w:val="0"/>
              <w:rPr>
                <w:noProof w:val="0"/>
              </w:rPr>
            </w:pPr>
            <w:r w:rsidRPr="00BF0A93">
              <w:rPr>
                <w:noProof w:val="0"/>
              </w:rPr>
              <w:t>ITI TF-2b: 3.31.5.4</w:t>
            </w:r>
          </w:p>
        </w:tc>
      </w:tr>
      <w:tr w:rsidR="00F71022" w:rsidRPr="00BF0A93" w14:paraId="6B5400FE" w14:textId="77777777" w:rsidTr="0063458A">
        <w:trPr>
          <w:cantSplit/>
          <w:trHeight w:hRule="exact" w:val="343"/>
          <w:jc w:val="center"/>
        </w:trPr>
        <w:tc>
          <w:tcPr>
            <w:tcW w:w="3136" w:type="dxa"/>
            <w:vMerge/>
          </w:tcPr>
          <w:p w14:paraId="31CE076A" w14:textId="77777777" w:rsidR="00F71022" w:rsidRPr="00BF0A93" w:rsidRDefault="00F71022" w:rsidP="00575D37"/>
        </w:tc>
        <w:tc>
          <w:tcPr>
            <w:tcW w:w="3230" w:type="dxa"/>
          </w:tcPr>
          <w:p w14:paraId="47FF355D" w14:textId="77777777" w:rsidR="00F71022" w:rsidRPr="00BF0A93" w:rsidRDefault="00F71022" w:rsidP="00DB1659">
            <w:pPr>
              <w:pStyle w:val="TableEntry"/>
              <w:snapToGrid w:val="0"/>
              <w:rPr>
                <w:noProof w:val="0"/>
              </w:rPr>
            </w:pPr>
            <w:r w:rsidRPr="00BF0A93">
              <w:rPr>
                <w:noProof w:val="0"/>
              </w:rPr>
              <w:t>Temporary Patient Transfer Tracking</w:t>
            </w:r>
          </w:p>
        </w:tc>
        <w:tc>
          <w:tcPr>
            <w:tcW w:w="1798" w:type="dxa"/>
          </w:tcPr>
          <w:p w14:paraId="24AF120B" w14:textId="77777777" w:rsidR="00F71022" w:rsidRPr="00BF0A93" w:rsidRDefault="00F71022" w:rsidP="00DB1659">
            <w:pPr>
              <w:pStyle w:val="TableEntry"/>
              <w:snapToGrid w:val="0"/>
              <w:rPr>
                <w:noProof w:val="0"/>
              </w:rPr>
            </w:pPr>
            <w:r w:rsidRPr="00BF0A93">
              <w:rPr>
                <w:noProof w:val="0"/>
              </w:rPr>
              <w:t>ITI TF-2b: 3.31.5.5</w:t>
            </w:r>
          </w:p>
        </w:tc>
      </w:tr>
      <w:tr w:rsidR="00F71022" w:rsidRPr="00BF0A93" w14:paraId="37822ADE" w14:textId="77777777" w:rsidTr="00AA50EB">
        <w:trPr>
          <w:cantSplit/>
          <w:trHeight w:val="304"/>
          <w:jc w:val="center"/>
        </w:trPr>
        <w:tc>
          <w:tcPr>
            <w:tcW w:w="3136" w:type="dxa"/>
            <w:vMerge/>
          </w:tcPr>
          <w:p w14:paraId="10B6F7AD" w14:textId="77777777" w:rsidR="00F71022" w:rsidRPr="00BF0A93" w:rsidRDefault="00F71022" w:rsidP="00575D37"/>
        </w:tc>
        <w:tc>
          <w:tcPr>
            <w:tcW w:w="3230" w:type="dxa"/>
          </w:tcPr>
          <w:p w14:paraId="564874CC" w14:textId="77777777" w:rsidR="00F71022" w:rsidRPr="00BF0A93" w:rsidRDefault="00F71022" w:rsidP="00DB1659">
            <w:pPr>
              <w:pStyle w:val="TableEntry"/>
              <w:snapToGrid w:val="0"/>
              <w:rPr>
                <w:noProof w:val="0"/>
              </w:rPr>
            </w:pPr>
            <w:r w:rsidRPr="00BF0A93">
              <w:rPr>
                <w:noProof w:val="0"/>
              </w:rPr>
              <w:t>Historic Movement</w:t>
            </w:r>
          </w:p>
        </w:tc>
        <w:tc>
          <w:tcPr>
            <w:tcW w:w="1798" w:type="dxa"/>
          </w:tcPr>
          <w:p w14:paraId="34B5A4DB" w14:textId="77777777" w:rsidR="00F71022" w:rsidRPr="00BF0A93" w:rsidRDefault="00F71022" w:rsidP="00DB1659">
            <w:pPr>
              <w:pStyle w:val="TableEntry"/>
              <w:snapToGrid w:val="0"/>
              <w:rPr>
                <w:noProof w:val="0"/>
              </w:rPr>
            </w:pPr>
            <w:r w:rsidRPr="00BF0A93">
              <w:rPr>
                <w:noProof w:val="0"/>
              </w:rPr>
              <w:t>ITI TF-2b: 3.31.5.6</w:t>
            </w:r>
          </w:p>
        </w:tc>
      </w:tr>
      <w:tr w:rsidR="00F71022" w:rsidRPr="00BF0A93" w14:paraId="70C597DD" w14:textId="77777777" w:rsidTr="00AA50EB">
        <w:trPr>
          <w:cantSplit/>
          <w:trHeight w:val="304"/>
          <w:jc w:val="center"/>
        </w:trPr>
        <w:tc>
          <w:tcPr>
            <w:tcW w:w="3136" w:type="dxa"/>
            <w:vMerge/>
          </w:tcPr>
          <w:p w14:paraId="17B3612A" w14:textId="77777777" w:rsidR="00F71022" w:rsidRPr="00BF0A93" w:rsidRDefault="00F71022" w:rsidP="00575D37"/>
        </w:tc>
        <w:tc>
          <w:tcPr>
            <w:tcW w:w="3230" w:type="dxa"/>
          </w:tcPr>
          <w:p w14:paraId="57A34BEB"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2EA45109" w14:textId="77777777" w:rsidR="00F71022" w:rsidRPr="00BF0A93" w:rsidRDefault="00F71022" w:rsidP="00DB1659">
            <w:pPr>
              <w:pStyle w:val="TableEntry"/>
              <w:snapToGrid w:val="0"/>
              <w:rPr>
                <w:bCs/>
                <w:noProof w:val="0"/>
              </w:rPr>
            </w:pPr>
            <w:r w:rsidRPr="00BF0A93">
              <w:rPr>
                <w:bCs/>
                <w:noProof w:val="0"/>
              </w:rPr>
              <w:t>ITI TF-2b: 3.31.5.7</w:t>
            </w:r>
          </w:p>
        </w:tc>
      </w:tr>
      <w:tr w:rsidR="00F71022" w:rsidRPr="00BF0A93" w14:paraId="38FCFF38" w14:textId="77777777" w:rsidTr="00AA50EB">
        <w:trPr>
          <w:cantSplit/>
          <w:trHeight w:val="304"/>
          <w:jc w:val="center"/>
        </w:trPr>
        <w:tc>
          <w:tcPr>
            <w:tcW w:w="3136" w:type="dxa"/>
            <w:vMerge/>
          </w:tcPr>
          <w:p w14:paraId="675FF211" w14:textId="77777777" w:rsidR="00F71022" w:rsidRPr="00BF0A93" w:rsidRDefault="00F71022" w:rsidP="00575D37"/>
        </w:tc>
        <w:tc>
          <w:tcPr>
            <w:tcW w:w="3230" w:type="dxa"/>
          </w:tcPr>
          <w:p w14:paraId="66D66EE2" w14:textId="77777777" w:rsidR="00F71022" w:rsidRPr="00BF0A93" w:rsidRDefault="00F71022" w:rsidP="00DB1659">
            <w:pPr>
              <w:pStyle w:val="TableEntry"/>
              <w:snapToGrid w:val="0"/>
              <w:rPr>
                <w:bCs/>
                <w:noProof w:val="0"/>
              </w:rPr>
            </w:pPr>
            <w:r w:rsidRPr="00BF0A93">
              <w:rPr>
                <w:bCs/>
                <w:noProof w:val="0"/>
              </w:rPr>
              <w:t>Maintain Demographics</w:t>
            </w:r>
          </w:p>
        </w:tc>
        <w:tc>
          <w:tcPr>
            <w:tcW w:w="1798" w:type="dxa"/>
          </w:tcPr>
          <w:p w14:paraId="4B68C5D8" w14:textId="77777777" w:rsidR="00F71022" w:rsidRPr="00BF0A93" w:rsidRDefault="00F71022" w:rsidP="00DB1659">
            <w:pPr>
              <w:pStyle w:val="TableEntry"/>
              <w:snapToGrid w:val="0"/>
              <w:rPr>
                <w:bCs/>
                <w:noProof w:val="0"/>
              </w:rPr>
            </w:pPr>
            <w:r w:rsidRPr="00BF0A93">
              <w:rPr>
                <w:bCs/>
                <w:noProof w:val="0"/>
              </w:rPr>
              <w:t>ITI TF-1:</w:t>
            </w:r>
            <w:r w:rsidR="00A70BAD" w:rsidRPr="00BF0A93">
              <w:rPr>
                <w:bCs/>
                <w:noProof w:val="0"/>
              </w:rPr>
              <w:t xml:space="preserve"> </w:t>
            </w:r>
            <w:r w:rsidRPr="00BF0A93">
              <w:rPr>
                <w:bCs/>
                <w:noProof w:val="0"/>
              </w:rPr>
              <w:t>14.3.9</w:t>
            </w:r>
          </w:p>
          <w:p w14:paraId="0D7ABEF9" w14:textId="77777777" w:rsidR="00F71022" w:rsidRPr="00BF0A93" w:rsidRDefault="00F71022" w:rsidP="00DB1659">
            <w:pPr>
              <w:pStyle w:val="TableEntry"/>
              <w:snapToGrid w:val="0"/>
              <w:rPr>
                <w:bCs/>
                <w:noProof w:val="0"/>
              </w:rPr>
            </w:pPr>
            <w:r w:rsidRPr="00BF0A93">
              <w:rPr>
                <w:bCs/>
                <w:noProof w:val="0"/>
              </w:rPr>
              <w:t>ITI TF-2b:</w:t>
            </w:r>
            <w:r w:rsidR="00A70BAD" w:rsidRPr="00BF0A93">
              <w:rPr>
                <w:bCs/>
                <w:noProof w:val="0"/>
              </w:rPr>
              <w:t xml:space="preserve"> </w:t>
            </w:r>
            <w:r w:rsidRPr="00BF0A93">
              <w:rPr>
                <w:bCs/>
                <w:noProof w:val="0"/>
              </w:rPr>
              <w:t>3.31.5.8</w:t>
            </w:r>
          </w:p>
        </w:tc>
      </w:tr>
      <w:tr w:rsidR="00F71022" w:rsidRPr="00BF0A93" w14:paraId="5F70460D" w14:textId="77777777" w:rsidTr="00AA50EB">
        <w:trPr>
          <w:cantSplit/>
          <w:trHeight w:val="304"/>
          <w:jc w:val="center"/>
        </w:trPr>
        <w:tc>
          <w:tcPr>
            <w:tcW w:w="3136" w:type="dxa"/>
            <w:vMerge/>
          </w:tcPr>
          <w:p w14:paraId="5CD7D9FD" w14:textId="77777777" w:rsidR="00F71022" w:rsidRPr="00BF0A93" w:rsidRDefault="00F71022" w:rsidP="00575D37"/>
        </w:tc>
        <w:tc>
          <w:tcPr>
            <w:tcW w:w="3230" w:type="dxa"/>
          </w:tcPr>
          <w:p w14:paraId="5FD2A629"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2F3D5846" w14:textId="77777777" w:rsidR="00F71022" w:rsidRPr="00BF0A93" w:rsidRDefault="00F71022" w:rsidP="00DB1659">
            <w:pPr>
              <w:pStyle w:val="TableEntry"/>
              <w:snapToGrid w:val="0"/>
              <w:rPr>
                <w:bCs/>
                <w:noProof w:val="0"/>
              </w:rPr>
            </w:pPr>
            <w:r w:rsidRPr="00BF0A93">
              <w:rPr>
                <w:bCs/>
                <w:noProof w:val="0"/>
              </w:rPr>
              <w:t>ITI TF-2b: 3.31.5.8</w:t>
            </w:r>
          </w:p>
        </w:tc>
      </w:tr>
      <w:tr w:rsidR="00197472" w:rsidRPr="00BF0A93" w14:paraId="0EC80E63" w14:textId="77777777" w:rsidTr="00AA50EB">
        <w:trPr>
          <w:cantSplit/>
          <w:trHeight w:hRule="exact" w:val="509"/>
          <w:jc w:val="center"/>
        </w:trPr>
        <w:tc>
          <w:tcPr>
            <w:tcW w:w="3136" w:type="dxa"/>
            <w:vMerge w:val="restart"/>
          </w:tcPr>
          <w:p w14:paraId="713C4BA5" w14:textId="77777777" w:rsidR="00197472" w:rsidRPr="00BF0A93" w:rsidRDefault="00197472" w:rsidP="00575D37">
            <w:pPr>
              <w:pStyle w:val="TableEntry"/>
              <w:snapToGrid w:val="0"/>
              <w:rPr>
                <w:noProof w:val="0"/>
              </w:rPr>
            </w:pPr>
            <w:r w:rsidRPr="00BF0A93">
              <w:rPr>
                <w:noProof w:val="0"/>
              </w:rPr>
              <w:t>Patient Encounter Consumer</w:t>
            </w:r>
          </w:p>
        </w:tc>
        <w:tc>
          <w:tcPr>
            <w:tcW w:w="3230" w:type="dxa"/>
          </w:tcPr>
          <w:p w14:paraId="312EDA80" w14:textId="77777777" w:rsidR="00197472" w:rsidRPr="00BF0A93" w:rsidRDefault="00197472" w:rsidP="00DB1659">
            <w:pPr>
              <w:pStyle w:val="TableEntry"/>
              <w:snapToGrid w:val="0"/>
              <w:rPr>
                <w:noProof w:val="0"/>
              </w:rPr>
            </w:pPr>
            <w:r w:rsidRPr="00BF0A93">
              <w:rPr>
                <w:noProof w:val="0"/>
              </w:rPr>
              <w:t>Inpatient / Outpatient Encounter Management</w:t>
            </w:r>
          </w:p>
        </w:tc>
        <w:tc>
          <w:tcPr>
            <w:tcW w:w="1798" w:type="dxa"/>
          </w:tcPr>
          <w:p w14:paraId="6D812728" w14:textId="77777777" w:rsidR="00197472" w:rsidRPr="00BF0A93" w:rsidRDefault="00197472" w:rsidP="00DB1659">
            <w:pPr>
              <w:pStyle w:val="TableEntry"/>
              <w:snapToGrid w:val="0"/>
              <w:rPr>
                <w:noProof w:val="0"/>
              </w:rPr>
            </w:pPr>
            <w:r w:rsidRPr="00BF0A93">
              <w:rPr>
                <w:noProof w:val="0"/>
              </w:rPr>
              <w:t>ITI TF-2b: 3.31.5.2</w:t>
            </w:r>
          </w:p>
        </w:tc>
      </w:tr>
      <w:tr w:rsidR="00197472" w:rsidRPr="00BF0A93" w14:paraId="034E93E9" w14:textId="77777777" w:rsidTr="00AA50EB">
        <w:trPr>
          <w:cantSplit/>
          <w:trHeight w:hRule="exact" w:val="300"/>
          <w:jc w:val="center"/>
        </w:trPr>
        <w:tc>
          <w:tcPr>
            <w:tcW w:w="3136" w:type="dxa"/>
            <w:vMerge/>
          </w:tcPr>
          <w:p w14:paraId="2BDCB253" w14:textId="77777777" w:rsidR="00197472" w:rsidRPr="00BF0A93" w:rsidRDefault="00197472" w:rsidP="00575D37"/>
        </w:tc>
        <w:tc>
          <w:tcPr>
            <w:tcW w:w="3230" w:type="dxa"/>
          </w:tcPr>
          <w:p w14:paraId="4CB1E322" w14:textId="77777777" w:rsidR="00197472" w:rsidRPr="00BF0A93" w:rsidRDefault="00197472" w:rsidP="00DB1659">
            <w:pPr>
              <w:pStyle w:val="TableEntry"/>
              <w:snapToGrid w:val="0"/>
              <w:rPr>
                <w:noProof w:val="0"/>
              </w:rPr>
            </w:pPr>
            <w:r w:rsidRPr="00BF0A93">
              <w:rPr>
                <w:noProof w:val="0"/>
              </w:rPr>
              <w:t>Pending Event Management (Note 2)</w:t>
            </w:r>
          </w:p>
        </w:tc>
        <w:tc>
          <w:tcPr>
            <w:tcW w:w="1798" w:type="dxa"/>
          </w:tcPr>
          <w:p w14:paraId="5F63660B" w14:textId="77777777" w:rsidR="00197472" w:rsidRPr="00BF0A93" w:rsidRDefault="00197472" w:rsidP="00DB1659">
            <w:pPr>
              <w:pStyle w:val="TableEntry"/>
              <w:snapToGrid w:val="0"/>
              <w:rPr>
                <w:noProof w:val="0"/>
              </w:rPr>
            </w:pPr>
            <w:r w:rsidRPr="00BF0A93">
              <w:rPr>
                <w:noProof w:val="0"/>
              </w:rPr>
              <w:t>ITI TF-2b: 3.31.5.3</w:t>
            </w:r>
          </w:p>
        </w:tc>
      </w:tr>
      <w:tr w:rsidR="00197472" w:rsidRPr="00BF0A93" w14:paraId="40A0B177" w14:textId="77777777" w:rsidTr="00AA50EB">
        <w:trPr>
          <w:cantSplit/>
          <w:trHeight w:hRule="exact" w:val="300"/>
          <w:jc w:val="center"/>
        </w:trPr>
        <w:tc>
          <w:tcPr>
            <w:tcW w:w="3136" w:type="dxa"/>
            <w:vMerge/>
          </w:tcPr>
          <w:p w14:paraId="788CF1EF" w14:textId="77777777" w:rsidR="00197472" w:rsidRPr="00BF0A93" w:rsidRDefault="00197472" w:rsidP="00575D37"/>
        </w:tc>
        <w:tc>
          <w:tcPr>
            <w:tcW w:w="3230" w:type="dxa"/>
          </w:tcPr>
          <w:p w14:paraId="522A690B" w14:textId="77777777" w:rsidR="00197472" w:rsidRPr="00BF0A93" w:rsidRDefault="00197472" w:rsidP="00DB1659">
            <w:pPr>
              <w:pStyle w:val="TableEntry"/>
              <w:snapToGrid w:val="0"/>
              <w:rPr>
                <w:noProof w:val="0"/>
              </w:rPr>
            </w:pPr>
            <w:r w:rsidRPr="00BF0A93">
              <w:rPr>
                <w:noProof w:val="0"/>
              </w:rPr>
              <w:t>Advanced Encounter Management</w:t>
            </w:r>
          </w:p>
        </w:tc>
        <w:tc>
          <w:tcPr>
            <w:tcW w:w="1798" w:type="dxa"/>
          </w:tcPr>
          <w:p w14:paraId="400CA848" w14:textId="77777777" w:rsidR="00197472" w:rsidRPr="00BF0A93" w:rsidRDefault="00197472" w:rsidP="00DB1659">
            <w:pPr>
              <w:pStyle w:val="TableEntry"/>
              <w:snapToGrid w:val="0"/>
              <w:rPr>
                <w:noProof w:val="0"/>
              </w:rPr>
            </w:pPr>
            <w:r w:rsidRPr="00BF0A93">
              <w:rPr>
                <w:noProof w:val="0"/>
              </w:rPr>
              <w:t>ITI TF-2b: 3.31.5.4</w:t>
            </w:r>
          </w:p>
        </w:tc>
      </w:tr>
      <w:tr w:rsidR="00197472" w:rsidRPr="00BF0A93" w14:paraId="53F77CA2" w14:textId="77777777" w:rsidTr="0063458A">
        <w:trPr>
          <w:cantSplit/>
          <w:trHeight w:hRule="exact" w:val="316"/>
          <w:jc w:val="center"/>
        </w:trPr>
        <w:tc>
          <w:tcPr>
            <w:tcW w:w="3136" w:type="dxa"/>
            <w:vMerge/>
          </w:tcPr>
          <w:p w14:paraId="6FC4FDDD" w14:textId="77777777" w:rsidR="00197472" w:rsidRPr="00BF0A93" w:rsidRDefault="00197472" w:rsidP="00575D37"/>
        </w:tc>
        <w:tc>
          <w:tcPr>
            <w:tcW w:w="3230" w:type="dxa"/>
          </w:tcPr>
          <w:p w14:paraId="734C0D1B" w14:textId="77777777" w:rsidR="00197472" w:rsidRPr="00BF0A93" w:rsidRDefault="00197472" w:rsidP="00DB1659">
            <w:pPr>
              <w:pStyle w:val="TableEntry"/>
              <w:snapToGrid w:val="0"/>
              <w:rPr>
                <w:noProof w:val="0"/>
              </w:rPr>
            </w:pPr>
            <w:r w:rsidRPr="00BF0A93">
              <w:rPr>
                <w:noProof w:val="0"/>
              </w:rPr>
              <w:t>Temporary Patient Transfer Tracking</w:t>
            </w:r>
          </w:p>
        </w:tc>
        <w:tc>
          <w:tcPr>
            <w:tcW w:w="1798" w:type="dxa"/>
          </w:tcPr>
          <w:p w14:paraId="479FAE88" w14:textId="77777777" w:rsidR="00197472" w:rsidRPr="00BF0A93" w:rsidRDefault="00197472" w:rsidP="00DB1659">
            <w:pPr>
              <w:pStyle w:val="TableEntry"/>
              <w:snapToGrid w:val="0"/>
              <w:rPr>
                <w:noProof w:val="0"/>
              </w:rPr>
            </w:pPr>
            <w:r w:rsidRPr="00BF0A93">
              <w:rPr>
                <w:noProof w:val="0"/>
              </w:rPr>
              <w:t>ITI TF-2b: 3.31.5.5</w:t>
            </w:r>
          </w:p>
        </w:tc>
      </w:tr>
      <w:tr w:rsidR="00197472" w:rsidRPr="00BF0A93" w14:paraId="5AC7FC38" w14:textId="77777777" w:rsidTr="00AA50EB">
        <w:trPr>
          <w:cantSplit/>
          <w:trHeight w:val="293"/>
          <w:jc w:val="center"/>
        </w:trPr>
        <w:tc>
          <w:tcPr>
            <w:tcW w:w="3136" w:type="dxa"/>
            <w:vMerge/>
          </w:tcPr>
          <w:p w14:paraId="58753BE6" w14:textId="77777777" w:rsidR="00197472" w:rsidRPr="00BF0A93" w:rsidRDefault="00197472" w:rsidP="00575D37"/>
        </w:tc>
        <w:tc>
          <w:tcPr>
            <w:tcW w:w="3230" w:type="dxa"/>
          </w:tcPr>
          <w:p w14:paraId="2487D9B9" w14:textId="77777777" w:rsidR="00197472" w:rsidRPr="00BF0A93" w:rsidRDefault="00197472" w:rsidP="00DB1659">
            <w:pPr>
              <w:pStyle w:val="TableEntry"/>
              <w:snapToGrid w:val="0"/>
              <w:rPr>
                <w:noProof w:val="0"/>
              </w:rPr>
            </w:pPr>
            <w:r w:rsidRPr="00BF0A93">
              <w:rPr>
                <w:noProof w:val="0"/>
              </w:rPr>
              <w:t>Historic Movement</w:t>
            </w:r>
          </w:p>
        </w:tc>
        <w:tc>
          <w:tcPr>
            <w:tcW w:w="1798" w:type="dxa"/>
          </w:tcPr>
          <w:p w14:paraId="0AB848A8" w14:textId="77777777" w:rsidR="00197472" w:rsidRPr="00BF0A93" w:rsidRDefault="00197472" w:rsidP="00DB1659">
            <w:pPr>
              <w:pStyle w:val="TableEntry"/>
              <w:snapToGrid w:val="0"/>
              <w:rPr>
                <w:noProof w:val="0"/>
              </w:rPr>
            </w:pPr>
            <w:r w:rsidRPr="00BF0A93">
              <w:rPr>
                <w:noProof w:val="0"/>
              </w:rPr>
              <w:t>ITI TF-2b: 3.31.5.6</w:t>
            </w:r>
          </w:p>
        </w:tc>
      </w:tr>
      <w:tr w:rsidR="00197472" w:rsidRPr="00BF0A93" w14:paraId="7B459650" w14:textId="77777777" w:rsidTr="00AA50EB">
        <w:trPr>
          <w:cantSplit/>
          <w:trHeight w:val="316"/>
          <w:jc w:val="center"/>
        </w:trPr>
        <w:tc>
          <w:tcPr>
            <w:tcW w:w="3136" w:type="dxa"/>
            <w:vMerge/>
          </w:tcPr>
          <w:p w14:paraId="4523CA1C" w14:textId="77777777" w:rsidR="00197472" w:rsidRPr="00BF0A93" w:rsidRDefault="00197472" w:rsidP="00575D37"/>
        </w:tc>
        <w:tc>
          <w:tcPr>
            <w:tcW w:w="3230" w:type="dxa"/>
          </w:tcPr>
          <w:p w14:paraId="090D5EE1" w14:textId="77777777" w:rsidR="00197472" w:rsidRPr="00BF0A93" w:rsidRDefault="00197472" w:rsidP="00DB1659">
            <w:pPr>
              <w:pStyle w:val="TableEntry"/>
              <w:snapToGrid w:val="0"/>
              <w:rPr>
                <w:bCs/>
                <w:noProof w:val="0"/>
              </w:rPr>
            </w:pPr>
            <w:r w:rsidRPr="00BF0A93">
              <w:rPr>
                <w:bCs/>
                <w:noProof w:val="0"/>
              </w:rPr>
              <w:t>Acknowledgement Support</w:t>
            </w:r>
          </w:p>
        </w:tc>
        <w:tc>
          <w:tcPr>
            <w:tcW w:w="1798" w:type="dxa"/>
          </w:tcPr>
          <w:p w14:paraId="60FD94E2" w14:textId="77777777" w:rsidR="00197472" w:rsidRPr="00BF0A93" w:rsidRDefault="00197472" w:rsidP="00DB1659">
            <w:pPr>
              <w:pStyle w:val="TableEntry"/>
              <w:snapToGrid w:val="0"/>
              <w:rPr>
                <w:bCs/>
                <w:noProof w:val="0"/>
              </w:rPr>
            </w:pPr>
            <w:r w:rsidRPr="00BF0A93">
              <w:rPr>
                <w:bCs/>
                <w:noProof w:val="0"/>
              </w:rPr>
              <w:t>ITI TF-2b: 3.31.5.7</w:t>
            </w:r>
          </w:p>
        </w:tc>
      </w:tr>
      <w:tr w:rsidR="00197472" w:rsidRPr="00BF0A93" w14:paraId="05B74E98" w14:textId="77777777" w:rsidTr="00AA50EB">
        <w:trPr>
          <w:cantSplit/>
          <w:trHeight w:val="316"/>
          <w:jc w:val="center"/>
        </w:trPr>
        <w:tc>
          <w:tcPr>
            <w:tcW w:w="3136" w:type="dxa"/>
            <w:vMerge/>
          </w:tcPr>
          <w:p w14:paraId="37A470B3" w14:textId="77777777" w:rsidR="00197472" w:rsidRPr="00BF0A93" w:rsidRDefault="00197472" w:rsidP="00575D37"/>
        </w:tc>
        <w:tc>
          <w:tcPr>
            <w:tcW w:w="3230" w:type="dxa"/>
          </w:tcPr>
          <w:p w14:paraId="3A8463C3" w14:textId="77777777" w:rsidR="00197472" w:rsidRPr="00BF0A93" w:rsidRDefault="00197472" w:rsidP="00DB1659">
            <w:pPr>
              <w:pStyle w:val="TableEntry"/>
              <w:snapToGrid w:val="0"/>
              <w:rPr>
                <w:bCs/>
                <w:noProof w:val="0"/>
              </w:rPr>
            </w:pPr>
            <w:r w:rsidRPr="00BF0A93">
              <w:rPr>
                <w:bCs/>
                <w:noProof w:val="0"/>
              </w:rPr>
              <w:t>Maintain Demographics</w:t>
            </w:r>
          </w:p>
        </w:tc>
        <w:tc>
          <w:tcPr>
            <w:tcW w:w="1798" w:type="dxa"/>
          </w:tcPr>
          <w:p w14:paraId="03F3F66D" w14:textId="77777777" w:rsidR="00197472" w:rsidRPr="00BF0A93" w:rsidRDefault="00197472" w:rsidP="00DB1659">
            <w:pPr>
              <w:pStyle w:val="TableEntry"/>
              <w:snapToGrid w:val="0"/>
              <w:rPr>
                <w:bCs/>
                <w:noProof w:val="0"/>
              </w:rPr>
            </w:pPr>
            <w:r w:rsidRPr="00BF0A93">
              <w:rPr>
                <w:bCs/>
                <w:noProof w:val="0"/>
              </w:rPr>
              <w:t>ITI TF-1: 14.3.9</w:t>
            </w:r>
          </w:p>
          <w:p w14:paraId="41416B1F" w14:textId="77777777" w:rsidR="00197472" w:rsidRPr="00BF0A93" w:rsidRDefault="00197472" w:rsidP="00DB1659">
            <w:pPr>
              <w:pStyle w:val="TableEntry"/>
              <w:snapToGrid w:val="0"/>
              <w:rPr>
                <w:bCs/>
                <w:noProof w:val="0"/>
              </w:rPr>
            </w:pPr>
            <w:r w:rsidRPr="00BF0A93">
              <w:rPr>
                <w:bCs/>
                <w:noProof w:val="0"/>
              </w:rPr>
              <w:t>ITI TF-2b: 3.31.5.8</w:t>
            </w:r>
          </w:p>
        </w:tc>
      </w:tr>
    </w:tbl>
    <w:p w14:paraId="644ED7E3" w14:textId="77777777" w:rsidR="00F71022" w:rsidRPr="00BF0A93" w:rsidRDefault="00F71022">
      <w:pPr>
        <w:pStyle w:val="Note"/>
      </w:pPr>
      <w:r w:rsidRPr="00BF0A93">
        <w:t xml:space="preserve">Note 1: An IHE National Extension shall select at least one of the Merge and Link / Unlink Options, and shall mandate the same option for both the Patient Demographics Supplier and the Patient Demographics Consumer implementations in its realm to ensure interoperability. </w:t>
      </w:r>
    </w:p>
    <w:p w14:paraId="3FBD01EC" w14:textId="77777777" w:rsidR="00F71022" w:rsidRPr="00BF0A93" w:rsidRDefault="00F71022">
      <w:pPr>
        <w:pStyle w:val="Note"/>
      </w:pPr>
      <w:r w:rsidRPr="00BF0A93">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BF0A93" w:rsidRDefault="000B5F71" w:rsidP="00AA50EB">
      <w:pPr>
        <w:pStyle w:val="BodyText"/>
      </w:pPr>
    </w:p>
    <w:p w14:paraId="7616728A" w14:textId="77777777" w:rsidR="00F71022" w:rsidRPr="00BF0A93" w:rsidRDefault="00F71022">
      <w:pPr>
        <w:pStyle w:val="BodyText"/>
      </w:pPr>
      <w:r w:rsidRPr="00BF0A93">
        <w:t xml:space="preserve">The PAM Profile offers a large number of options to support the exchange of patient demographic and encounter data in a wide variety of environments. Particularly, this profile addresses both acute care settings and ambulatory healthcare organizations. It is unlikely that one particular environment will need all the options. </w:t>
      </w:r>
    </w:p>
    <w:p w14:paraId="56351171" w14:textId="77777777" w:rsidR="00F71022" w:rsidRPr="00BF0A93" w:rsidRDefault="00F71022">
      <w:pPr>
        <w:pStyle w:val="BodyText"/>
      </w:pPr>
      <w:r w:rsidRPr="00BF0A93">
        <w:t xml:space="preserve">On one hand, an ambulatory care community might need only the pair of actors Patient Demographics Supplier/Patient Demographics Consumer, using transaction </w:t>
      </w:r>
      <w:r w:rsidR="000B359C" w:rsidRPr="00BF0A93">
        <w:t>[</w:t>
      </w:r>
      <w:r w:rsidRPr="00BF0A93">
        <w:t>ITI-30</w:t>
      </w:r>
      <w:r w:rsidR="000B359C" w:rsidRPr="00BF0A93">
        <w:t>]</w:t>
      </w:r>
      <w:r w:rsidRPr="00BF0A93">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BF0A93">
        <w:t>[</w:t>
      </w:r>
      <w:r w:rsidRPr="00BF0A93">
        <w:t>ITI-31</w:t>
      </w:r>
      <w:r w:rsidR="000B359C" w:rsidRPr="00BF0A93">
        <w:t>]</w:t>
      </w:r>
      <w:r w:rsidRPr="00BF0A93">
        <w:t xml:space="preserve"> with the Basic Subset of messages and the two options “Inpatient/Outpatient Encounter Management” and “Maintain Demographics.”</w:t>
      </w:r>
    </w:p>
    <w:p w14:paraId="4CEAF8E3" w14:textId="77777777" w:rsidR="00F71022" w:rsidRPr="00BF0A93" w:rsidRDefault="00F71022">
      <w:pPr>
        <w:pStyle w:val="BodyText"/>
      </w:pPr>
      <w:r w:rsidRPr="00BF0A93">
        <w:t xml:space="preserve">Hence, the first decision that must be made by a healthcare organization for the deployment of this profile is to select the proper actors and the appropriate set of options to cover its needs, </w:t>
      </w:r>
      <w:r w:rsidRPr="00BF0A93">
        <w:lastRenderedPageBreak/>
        <w:t xml:space="preserve">ensuring that each selected option will be supported by the actors on both ends of the transactions. </w:t>
      </w:r>
    </w:p>
    <w:p w14:paraId="6D5AF853" w14:textId="77777777" w:rsidR="00F71022" w:rsidRPr="00BF0A93" w:rsidRDefault="00F71022">
      <w:pPr>
        <w:pStyle w:val="BodyText"/>
      </w:pPr>
      <w:r w:rsidRPr="00BF0A93">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BF0A93" w:rsidRDefault="00F71022">
      <w:pPr>
        <w:pStyle w:val="BodyText"/>
      </w:pPr>
      <w:r w:rsidRPr="00BF0A93">
        <w:t xml:space="preserve">Thus, during the building process of IHE domain technical frameworks, as well as in the deployment process, the PAM Profile will be constrained to reduce its original number of options. </w:t>
      </w:r>
    </w:p>
    <w:p w14:paraId="45B6B13D" w14:textId="77777777" w:rsidR="00F71022" w:rsidRPr="00BF0A93" w:rsidRDefault="00F71022">
      <w:pPr>
        <w:pStyle w:val="BodyText"/>
      </w:pPr>
      <w:r w:rsidRPr="00BF0A93">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D03BAD" w:rsidRDefault="00F71022" w:rsidP="00AB4C28">
      <w:pPr>
        <w:pStyle w:val="Heading3"/>
        <w:numPr>
          <w:ilvl w:val="2"/>
          <w:numId w:val="158"/>
        </w:numPr>
        <w:ind w:left="0" w:firstLine="0"/>
        <w:rPr>
          <w:bCs/>
          <w:noProof w:val="0"/>
        </w:rPr>
      </w:pPr>
      <w:bookmarkStart w:id="3049" w:name="_Toc210744946"/>
      <w:bookmarkStart w:id="3050" w:name="_Toc487039119"/>
      <w:bookmarkStart w:id="3051" w:name="_Toc488068220"/>
      <w:bookmarkStart w:id="3052" w:name="_Toc488068653"/>
      <w:bookmarkStart w:id="3053" w:name="_Toc488074980"/>
      <w:bookmarkStart w:id="3054" w:name="_Toc13752354"/>
      <w:bookmarkEnd w:id="3049"/>
      <w:r w:rsidRPr="00D03BAD">
        <w:rPr>
          <w:bCs/>
          <w:noProof w:val="0"/>
        </w:rPr>
        <w:t>Merge Option</w:t>
      </w:r>
      <w:bookmarkEnd w:id="3050"/>
      <w:bookmarkEnd w:id="3051"/>
      <w:bookmarkEnd w:id="3052"/>
      <w:bookmarkEnd w:id="3053"/>
      <w:bookmarkEnd w:id="3054"/>
    </w:p>
    <w:p w14:paraId="62ADE73B" w14:textId="77777777" w:rsidR="00F71022" w:rsidRPr="00BF0A93" w:rsidRDefault="00F71022">
      <w:pPr>
        <w:pStyle w:val="BodyText"/>
      </w:pPr>
      <w:r w:rsidRPr="00BF0A93">
        <w:t>The Merge Option defines the information exchange needed to manage the merging of patient identifiers.</w:t>
      </w:r>
    </w:p>
    <w:p w14:paraId="448CA1E4" w14:textId="5F1C3C22" w:rsidR="00F71022" w:rsidRPr="00D03BAD" w:rsidRDefault="00F71022" w:rsidP="00AB4C28">
      <w:pPr>
        <w:pStyle w:val="Heading3"/>
        <w:numPr>
          <w:ilvl w:val="2"/>
          <w:numId w:val="158"/>
        </w:numPr>
        <w:ind w:left="0" w:firstLine="0"/>
        <w:rPr>
          <w:bCs/>
          <w:noProof w:val="0"/>
        </w:rPr>
      </w:pPr>
      <w:bookmarkStart w:id="3055" w:name="_Toc487039120"/>
      <w:bookmarkStart w:id="3056" w:name="_Toc488068221"/>
      <w:bookmarkStart w:id="3057" w:name="_Toc488068654"/>
      <w:bookmarkStart w:id="3058" w:name="_Toc488074981"/>
      <w:bookmarkStart w:id="3059" w:name="_Toc13752355"/>
      <w:r w:rsidRPr="00D03BAD">
        <w:rPr>
          <w:bCs/>
          <w:noProof w:val="0"/>
        </w:rPr>
        <w:t>Link / Unlink Option</w:t>
      </w:r>
      <w:bookmarkEnd w:id="3055"/>
      <w:bookmarkEnd w:id="3056"/>
      <w:bookmarkEnd w:id="3057"/>
      <w:bookmarkEnd w:id="3058"/>
      <w:bookmarkEnd w:id="3059"/>
    </w:p>
    <w:p w14:paraId="622B9166" w14:textId="77777777" w:rsidR="00F71022" w:rsidRPr="00BF0A93" w:rsidRDefault="00F71022">
      <w:pPr>
        <w:pStyle w:val="BodyText"/>
      </w:pPr>
      <w:r w:rsidRPr="00BF0A93">
        <w:t>The Link / Unlink Option defines the information exchanges needed to manage the linking and unlinking of patient identifiers, respectively.</w:t>
      </w:r>
    </w:p>
    <w:p w14:paraId="3C75F3A3" w14:textId="593BD98A" w:rsidR="00F71022" w:rsidRPr="00D03BAD" w:rsidRDefault="00F71022" w:rsidP="00AB4C28">
      <w:pPr>
        <w:pStyle w:val="Heading3"/>
        <w:numPr>
          <w:ilvl w:val="2"/>
          <w:numId w:val="158"/>
        </w:numPr>
        <w:ind w:left="0" w:firstLine="0"/>
        <w:rPr>
          <w:bCs/>
          <w:noProof w:val="0"/>
        </w:rPr>
      </w:pPr>
      <w:bookmarkStart w:id="3060" w:name="_Toc487039121"/>
      <w:bookmarkStart w:id="3061" w:name="_Toc488068222"/>
      <w:bookmarkStart w:id="3062" w:name="_Toc488068655"/>
      <w:bookmarkStart w:id="3063" w:name="_Toc488074982"/>
      <w:bookmarkStart w:id="3064" w:name="_Toc13752356"/>
      <w:r w:rsidRPr="00D03BAD">
        <w:rPr>
          <w:bCs/>
          <w:noProof w:val="0"/>
        </w:rPr>
        <w:t>Inpatient / Outpatient Encounter Management Option</w:t>
      </w:r>
      <w:bookmarkEnd w:id="3060"/>
      <w:bookmarkEnd w:id="3061"/>
      <w:bookmarkEnd w:id="3062"/>
      <w:bookmarkEnd w:id="3063"/>
      <w:bookmarkEnd w:id="3064"/>
    </w:p>
    <w:p w14:paraId="1410782E" w14:textId="77777777" w:rsidR="00F71022" w:rsidRPr="00BF0A93" w:rsidRDefault="00F71022">
      <w:pPr>
        <w:pStyle w:val="BodyText"/>
      </w:pPr>
      <w:r w:rsidRPr="00BF0A93">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D03BAD" w:rsidRDefault="00F71022" w:rsidP="00AB4C28">
      <w:pPr>
        <w:pStyle w:val="Heading3"/>
        <w:numPr>
          <w:ilvl w:val="2"/>
          <w:numId w:val="158"/>
        </w:numPr>
        <w:ind w:left="0" w:firstLine="0"/>
        <w:rPr>
          <w:bCs/>
          <w:noProof w:val="0"/>
        </w:rPr>
      </w:pPr>
      <w:bookmarkStart w:id="3065" w:name="_Toc487039122"/>
      <w:bookmarkStart w:id="3066" w:name="_Toc488068223"/>
      <w:bookmarkStart w:id="3067" w:name="_Toc488068656"/>
      <w:bookmarkStart w:id="3068" w:name="_Toc488074983"/>
      <w:bookmarkStart w:id="3069" w:name="_Toc13752357"/>
      <w:r w:rsidRPr="00D03BAD">
        <w:rPr>
          <w:bCs/>
          <w:noProof w:val="0"/>
        </w:rPr>
        <w:t>Pending Event Management Option</w:t>
      </w:r>
      <w:bookmarkEnd w:id="3065"/>
      <w:bookmarkEnd w:id="3066"/>
      <w:bookmarkEnd w:id="3067"/>
      <w:bookmarkEnd w:id="3068"/>
      <w:bookmarkEnd w:id="3069"/>
    </w:p>
    <w:p w14:paraId="49D5A3CB" w14:textId="77777777" w:rsidR="00F71022" w:rsidRPr="00BF0A93" w:rsidRDefault="00F71022">
      <w:pPr>
        <w:pStyle w:val="BodyText"/>
      </w:pPr>
      <w:r w:rsidRPr="00BF0A93">
        <w:t>The Pending Event Management Option extends the basic patient encounter management functions by defining the information exchanges needed for supporting pending events, e.g., admission, transfer, and discharge.</w:t>
      </w:r>
    </w:p>
    <w:p w14:paraId="23F976AB" w14:textId="171B0871" w:rsidR="00F71022" w:rsidRPr="00D03BAD" w:rsidRDefault="00F71022" w:rsidP="00AB4C28">
      <w:pPr>
        <w:pStyle w:val="Heading3"/>
        <w:numPr>
          <w:ilvl w:val="2"/>
          <w:numId w:val="158"/>
        </w:numPr>
        <w:ind w:left="0" w:firstLine="0"/>
        <w:rPr>
          <w:bCs/>
          <w:noProof w:val="0"/>
        </w:rPr>
      </w:pPr>
      <w:bookmarkStart w:id="3070" w:name="_Toc487039123"/>
      <w:bookmarkStart w:id="3071" w:name="_Toc488068224"/>
      <w:bookmarkStart w:id="3072" w:name="_Toc488068657"/>
      <w:bookmarkStart w:id="3073" w:name="_Toc488074984"/>
      <w:bookmarkStart w:id="3074" w:name="_Toc13752358"/>
      <w:r w:rsidRPr="00D03BAD">
        <w:rPr>
          <w:bCs/>
          <w:noProof w:val="0"/>
        </w:rPr>
        <w:t>Advanced Encounter Management Option</w:t>
      </w:r>
      <w:bookmarkEnd w:id="3070"/>
      <w:bookmarkEnd w:id="3071"/>
      <w:bookmarkEnd w:id="3072"/>
      <w:bookmarkEnd w:id="3073"/>
      <w:bookmarkEnd w:id="3074"/>
    </w:p>
    <w:p w14:paraId="344A4262" w14:textId="77777777" w:rsidR="00F71022" w:rsidRPr="00BF0A93" w:rsidRDefault="00F71022">
      <w:pPr>
        <w:pStyle w:val="BodyText"/>
      </w:pPr>
      <w:r w:rsidRPr="00BF0A93">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D03BAD" w:rsidRDefault="00F71022" w:rsidP="00AB4C28">
      <w:pPr>
        <w:pStyle w:val="Heading3"/>
        <w:numPr>
          <w:ilvl w:val="2"/>
          <w:numId w:val="158"/>
        </w:numPr>
        <w:ind w:left="0" w:firstLine="0"/>
        <w:rPr>
          <w:bCs/>
          <w:noProof w:val="0"/>
        </w:rPr>
      </w:pPr>
      <w:bookmarkStart w:id="3075" w:name="_Toc487039124"/>
      <w:bookmarkStart w:id="3076" w:name="_Toc488068225"/>
      <w:bookmarkStart w:id="3077" w:name="_Toc488068658"/>
      <w:bookmarkStart w:id="3078" w:name="_Toc488074985"/>
      <w:bookmarkStart w:id="3079" w:name="_Toc13752359"/>
      <w:r w:rsidRPr="00D03BAD">
        <w:rPr>
          <w:bCs/>
          <w:noProof w:val="0"/>
        </w:rPr>
        <w:lastRenderedPageBreak/>
        <w:t>Temporary Patient Transfer Tracking Option</w:t>
      </w:r>
      <w:bookmarkEnd w:id="3075"/>
      <w:bookmarkEnd w:id="3076"/>
      <w:bookmarkEnd w:id="3077"/>
      <w:bookmarkEnd w:id="3078"/>
      <w:bookmarkEnd w:id="3079"/>
    </w:p>
    <w:p w14:paraId="26771A83" w14:textId="77777777" w:rsidR="00F71022" w:rsidRPr="00BF0A93" w:rsidRDefault="00F71022">
      <w:pPr>
        <w:pStyle w:val="BodyText"/>
      </w:pPr>
      <w:r w:rsidRPr="00BF0A93">
        <w:t>The Temporary Patient Transfer Tracking Option defines the information exchange needed for tracking a temporary leave / return of a patient from / to a care facility.</w:t>
      </w:r>
    </w:p>
    <w:p w14:paraId="4240E902" w14:textId="6D935D62" w:rsidR="00F71022" w:rsidRPr="00D03BAD" w:rsidRDefault="00F71022" w:rsidP="00AB4C28">
      <w:pPr>
        <w:pStyle w:val="Heading3"/>
        <w:numPr>
          <w:ilvl w:val="2"/>
          <w:numId w:val="158"/>
        </w:numPr>
        <w:ind w:left="0" w:firstLine="0"/>
        <w:rPr>
          <w:bCs/>
          <w:noProof w:val="0"/>
        </w:rPr>
      </w:pPr>
      <w:bookmarkStart w:id="3080" w:name="_Toc487039125"/>
      <w:bookmarkStart w:id="3081" w:name="_Toc488068226"/>
      <w:bookmarkStart w:id="3082" w:name="_Toc488068659"/>
      <w:bookmarkStart w:id="3083" w:name="_Toc488074986"/>
      <w:bookmarkStart w:id="3084" w:name="_Toc13752360"/>
      <w:r w:rsidRPr="00D03BAD">
        <w:rPr>
          <w:bCs/>
          <w:noProof w:val="0"/>
        </w:rPr>
        <w:t>Historic Movement Option</w:t>
      </w:r>
      <w:bookmarkEnd w:id="3080"/>
      <w:bookmarkEnd w:id="3081"/>
      <w:bookmarkEnd w:id="3082"/>
      <w:bookmarkEnd w:id="3083"/>
      <w:bookmarkEnd w:id="3084"/>
    </w:p>
    <w:p w14:paraId="4F37CE43" w14:textId="77777777" w:rsidR="00F71022" w:rsidRPr="00BF0A93" w:rsidRDefault="00F71022">
      <w:pPr>
        <w:pStyle w:val="BodyText"/>
      </w:pPr>
      <w:r w:rsidRPr="00BF0A93">
        <w:t>The Historic Movement Option extends the basic patient encounter management functions, as well as the following Options:</w:t>
      </w:r>
    </w:p>
    <w:p w14:paraId="2AF0C6B2" w14:textId="77777777" w:rsidR="00F71022" w:rsidRPr="00BF0A93" w:rsidRDefault="00F71022" w:rsidP="00BC2927">
      <w:pPr>
        <w:pStyle w:val="ListBullet2"/>
        <w:numPr>
          <w:ilvl w:val="0"/>
          <w:numId w:val="53"/>
        </w:numPr>
      </w:pPr>
      <w:r w:rsidRPr="00BF0A93">
        <w:t>Inpatient / Outpatient Encounter Management</w:t>
      </w:r>
    </w:p>
    <w:p w14:paraId="720352C8" w14:textId="77777777" w:rsidR="00F71022" w:rsidRPr="00BF0A93" w:rsidRDefault="00F71022" w:rsidP="00BC2927">
      <w:pPr>
        <w:pStyle w:val="ListBullet2"/>
        <w:numPr>
          <w:ilvl w:val="0"/>
          <w:numId w:val="53"/>
        </w:numPr>
      </w:pPr>
      <w:r w:rsidRPr="00BF0A93">
        <w:t>Pending Event Management</w:t>
      </w:r>
    </w:p>
    <w:p w14:paraId="048BC4BC" w14:textId="77777777" w:rsidR="00F71022" w:rsidRPr="00BF0A93" w:rsidRDefault="00F71022" w:rsidP="00BC2927">
      <w:pPr>
        <w:pStyle w:val="ListBullet2"/>
        <w:numPr>
          <w:ilvl w:val="0"/>
          <w:numId w:val="53"/>
        </w:numPr>
      </w:pPr>
      <w:r w:rsidRPr="00BF0A93">
        <w:t>Advanced Encounter Management Options</w:t>
      </w:r>
    </w:p>
    <w:p w14:paraId="0107205D" w14:textId="77777777" w:rsidR="00F71022" w:rsidRPr="00BF0A93" w:rsidRDefault="00F71022">
      <w:pPr>
        <w:pStyle w:val="BodyText"/>
      </w:pPr>
      <w:r w:rsidRPr="00BF0A93">
        <w:t>The Historic Movement Option provides a means to uniquely identify any movement event conveyed in the underlying information exchange. This enables updates of such events at any later time point after they were initially reported.</w:t>
      </w:r>
    </w:p>
    <w:p w14:paraId="09714EE1" w14:textId="658F9B13" w:rsidR="00F71022" w:rsidRPr="00D03BAD" w:rsidRDefault="00F71022" w:rsidP="00AB4C28">
      <w:pPr>
        <w:pStyle w:val="Heading3"/>
        <w:numPr>
          <w:ilvl w:val="2"/>
          <w:numId w:val="158"/>
        </w:numPr>
        <w:ind w:left="0" w:firstLine="0"/>
        <w:rPr>
          <w:bCs/>
          <w:noProof w:val="0"/>
        </w:rPr>
      </w:pPr>
      <w:bookmarkStart w:id="3085" w:name="_Toc487039126"/>
      <w:bookmarkStart w:id="3086" w:name="_Toc488068227"/>
      <w:bookmarkStart w:id="3087" w:name="_Toc488068660"/>
      <w:bookmarkStart w:id="3088" w:name="_Toc488074987"/>
      <w:bookmarkStart w:id="3089" w:name="_Toc13752361"/>
      <w:r w:rsidRPr="00D03BAD">
        <w:rPr>
          <w:bCs/>
          <w:noProof w:val="0"/>
          <w:lang w:eastAsia="de-DE"/>
        </w:rPr>
        <w:t>Acknowledgement Support</w:t>
      </w:r>
      <w:bookmarkEnd w:id="3085"/>
      <w:bookmarkEnd w:id="3086"/>
      <w:bookmarkEnd w:id="3087"/>
      <w:bookmarkEnd w:id="3088"/>
      <w:r w:rsidR="00E24092">
        <w:rPr>
          <w:bCs/>
          <w:noProof w:val="0"/>
          <w:lang w:eastAsia="de-DE"/>
        </w:rPr>
        <w:t xml:space="preserve"> Option</w:t>
      </w:r>
      <w:bookmarkEnd w:id="3089"/>
    </w:p>
    <w:p w14:paraId="5AEBBEF7" w14:textId="77777777" w:rsidR="00F71022" w:rsidRPr="00BF0A93" w:rsidRDefault="00F71022" w:rsidP="00BC2927">
      <w:pPr>
        <w:pStyle w:val="BodyText"/>
        <w:rPr>
          <w:lang w:eastAsia="de-DE"/>
        </w:rPr>
      </w:pPr>
      <w:r w:rsidRPr="00BF0A93">
        <w:rPr>
          <w:lang w:eastAsia="de-DE"/>
        </w:rPr>
        <w:t>An actor that claims support for the Acknowledgement Support Option shall be capable of using the enhanced acknowledgement mode as defined in the HL7 v2.x standard.</w:t>
      </w:r>
    </w:p>
    <w:p w14:paraId="2109FC09" w14:textId="77777777" w:rsidR="00F71022" w:rsidRPr="00D03BAD" w:rsidRDefault="00F71022" w:rsidP="00AB4C28">
      <w:pPr>
        <w:pStyle w:val="Heading3"/>
        <w:numPr>
          <w:ilvl w:val="2"/>
          <w:numId w:val="158"/>
        </w:numPr>
        <w:ind w:left="0" w:firstLine="0"/>
        <w:rPr>
          <w:bCs/>
          <w:noProof w:val="0"/>
        </w:rPr>
      </w:pPr>
      <w:bookmarkStart w:id="3090" w:name="_Toc487039127"/>
      <w:bookmarkStart w:id="3091" w:name="_Toc488068228"/>
      <w:bookmarkStart w:id="3092" w:name="_Toc488068661"/>
      <w:bookmarkStart w:id="3093" w:name="_Toc488074988"/>
      <w:bookmarkStart w:id="3094" w:name="_Toc13752362"/>
      <w:r w:rsidRPr="00D03BAD">
        <w:rPr>
          <w:bCs/>
          <w:noProof w:val="0"/>
        </w:rPr>
        <w:t>Maintain Demographics Option</w:t>
      </w:r>
      <w:bookmarkEnd w:id="3090"/>
      <w:bookmarkEnd w:id="3091"/>
      <w:bookmarkEnd w:id="3092"/>
      <w:bookmarkEnd w:id="3093"/>
      <w:bookmarkEnd w:id="3094"/>
    </w:p>
    <w:p w14:paraId="1716AF74" w14:textId="77777777" w:rsidR="00F71022" w:rsidRPr="00BF0A93" w:rsidRDefault="00F71022" w:rsidP="0042517E">
      <w:pPr>
        <w:pStyle w:val="BodyText"/>
      </w:pPr>
      <w:r w:rsidRPr="00BF0A93">
        <w:t xml:space="preserve">The Maintain Demographics Option extends patient encounter management functions by defining a set of messages for merging patient identifiers and updating patient information in the context of a particular encounter, using transaction </w:t>
      </w:r>
      <w:r w:rsidR="000B359C" w:rsidRPr="00BF0A93">
        <w:t>[</w:t>
      </w:r>
      <w:r w:rsidRPr="00BF0A93">
        <w:t>ITI-31</w:t>
      </w:r>
      <w:r w:rsidR="000B359C" w:rsidRPr="00BF0A93">
        <w:t>]</w:t>
      </w:r>
      <w:r w:rsidRPr="00BF0A93">
        <w:t>.</w:t>
      </w:r>
    </w:p>
    <w:p w14:paraId="5C55A1DF" w14:textId="77777777" w:rsidR="00F71022" w:rsidRPr="00D03BAD" w:rsidRDefault="00F71022" w:rsidP="00AB4C28">
      <w:pPr>
        <w:pStyle w:val="Heading3"/>
        <w:numPr>
          <w:ilvl w:val="2"/>
          <w:numId w:val="158"/>
        </w:numPr>
        <w:ind w:left="0" w:firstLine="0"/>
        <w:rPr>
          <w:bCs/>
          <w:noProof w:val="0"/>
        </w:rPr>
      </w:pPr>
      <w:bookmarkStart w:id="3095" w:name="_Toc487039128"/>
      <w:bookmarkStart w:id="3096" w:name="_Toc488068229"/>
      <w:bookmarkStart w:id="3097" w:name="_Toc488068662"/>
      <w:bookmarkStart w:id="3098" w:name="_Toc488074989"/>
      <w:bookmarkStart w:id="3099" w:name="_Toc13752363"/>
      <w:r w:rsidRPr="00D03BAD">
        <w:rPr>
          <w:bCs/>
          <w:noProof w:val="0"/>
        </w:rPr>
        <w:t>Ambulatory Patient Data Option</w:t>
      </w:r>
      <w:bookmarkEnd w:id="3095"/>
      <w:bookmarkEnd w:id="3096"/>
      <w:bookmarkEnd w:id="3097"/>
      <w:bookmarkEnd w:id="3098"/>
      <w:bookmarkEnd w:id="3099"/>
    </w:p>
    <w:p w14:paraId="5C2FD2B5" w14:textId="77777777" w:rsidR="00F71022" w:rsidRPr="00BF0A93" w:rsidRDefault="00F71022" w:rsidP="004D1F80">
      <w:pPr>
        <w:pStyle w:val="BodyText"/>
      </w:pPr>
      <w:r w:rsidRPr="00BF0A93">
        <w:t xml:space="preserve">If the Patient Demographics Supplier supports the Ambulatory Patient Data Option, it shall be capable of providing the patient address. </w:t>
      </w:r>
    </w:p>
    <w:p w14:paraId="31B35CC5" w14:textId="77777777" w:rsidR="00F71022" w:rsidRPr="00BF0A93" w:rsidRDefault="00F71022" w:rsidP="004D1F80">
      <w:pPr>
        <w:pStyle w:val="BodyText"/>
      </w:pPr>
      <w:r w:rsidRPr="00BF0A93">
        <w:t xml:space="preserve">If the Patient Encounter Supplier supports the Ambulatory Patient Data Option, it shall be capable of providing the patient address, the patient ambulatory status and the referring doctor. </w:t>
      </w:r>
    </w:p>
    <w:p w14:paraId="48FAC470" w14:textId="77777777" w:rsidR="00F71022" w:rsidRPr="00BF0A93" w:rsidRDefault="00F71022" w:rsidP="004D1F80">
      <w:pPr>
        <w:pStyle w:val="BodyText"/>
      </w:pPr>
      <w:r w:rsidRPr="00BF0A93">
        <w:t>See ITI TF-2b: 3.30.4.5 and ITI TF-2b: 3.31.5.8.</w:t>
      </w:r>
    </w:p>
    <w:p w14:paraId="574ED27B" w14:textId="6A8E2297" w:rsidR="00F71022" w:rsidRDefault="00F71022" w:rsidP="00CE43D1">
      <w:pPr>
        <w:pStyle w:val="Heading2"/>
        <w:numPr>
          <w:ilvl w:val="1"/>
          <w:numId w:val="150"/>
        </w:numPr>
        <w:ind w:left="0" w:firstLine="0"/>
        <w:rPr>
          <w:bCs/>
          <w:noProof w:val="0"/>
        </w:rPr>
      </w:pPr>
      <w:bookmarkStart w:id="3100" w:name="_Toc428968343"/>
      <w:bookmarkStart w:id="3101" w:name="_Toc428974747"/>
      <w:bookmarkStart w:id="3102" w:name="_Toc428976368"/>
      <w:bookmarkStart w:id="3103" w:name="_Toc428989590"/>
      <w:bookmarkStart w:id="3104" w:name="_Toc428989983"/>
      <w:bookmarkStart w:id="3105" w:name="_Toc430271151"/>
      <w:bookmarkStart w:id="3106" w:name="_Toc430271544"/>
      <w:bookmarkStart w:id="3107" w:name="_Toc430278800"/>
      <w:bookmarkStart w:id="3108" w:name="_Toc237146078"/>
      <w:bookmarkStart w:id="3109" w:name="_Toc210747763"/>
      <w:bookmarkStart w:id="3110" w:name="_Toc214425653"/>
      <w:bookmarkStart w:id="3111" w:name="_Toc487039129"/>
      <w:bookmarkStart w:id="3112" w:name="_Toc488068230"/>
      <w:bookmarkStart w:id="3113" w:name="_Toc488068663"/>
      <w:bookmarkStart w:id="3114" w:name="_Toc488074990"/>
      <w:bookmarkStart w:id="3115" w:name="_Toc13752364"/>
      <w:bookmarkEnd w:id="3100"/>
      <w:bookmarkEnd w:id="3101"/>
      <w:bookmarkEnd w:id="3102"/>
      <w:bookmarkEnd w:id="3103"/>
      <w:bookmarkEnd w:id="3104"/>
      <w:bookmarkEnd w:id="3105"/>
      <w:bookmarkEnd w:id="3106"/>
      <w:bookmarkEnd w:id="3107"/>
      <w:bookmarkEnd w:id="3108"/>
      <w:r w:rsidRPr="00BF0A93">
        <w:rPr>
          <w:bCs/>
          <w:noProof w:val="0"/>
        </w:rPr>
        <w:t>Patient Administration Management Profile Actor Grouping</w:t>
      </w:r>
      <w:bookmarkEnd w:id="3109"/>
      <w:bookmarkEnd w:id="3110"/>
      <w:bookmarkEnd w:id="3111"/>
      <w:bookmarkEnd w:id="3112"/>
      <w:bookmarkEnd w:id="3113"/>
      <w:bookmarkEnd w:id="3114"/>
      <w:bookmarkEnd w:id="3115"/>
    </w:p>
    <w:p w14:paraId="19545B78" w14:textId="29BB5D70" w:rsidR="006D53AB" w:rsidRDefault="006D53AB" w:rsidP="006D53AB">
      <w:pPr>
        <w:pStyle w:val="BodyText"/>
        <w:rPr>
          <w:ins w:id="3116" w:author="Lynn Felhofer" w:date="2020-03-23T13:22:00Z"/>
        </w:rPr>
      </w:pPr>
      <w:ins w:id="3117"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3FC5CC5" w14:textId="1E44907A" w:rsidR="006D53AB" w:rsidRDefault="006D53AB" w:rsidP="006D53AB">
      <w:pPr>
        <w:pStyle w:val="BodyText"/>
        <w:rPr>
          <w:ins w:id="3118" w:author="Lynn Felhofer" w:date="2020-03-20T16:54:00Z"/>
        </w:rPr>
      </w:pPr>
      <w:ins w:id="3119" w:author="Lynn Felhofer" w:date="2020-03-23T13:22:00Z">
        <w:r w:rsidRPr="00D26514">
          <w:t xml:space="preserve">Section </w:t>
        </w:r>
      </w:ins>
      <w:ins w:id="3120" w:author="Lynn Felhofer" w:date="2020-03-23T13:23:00Z">
        <w:r>
          <w:t>14.4.2</w:t>
        </w:r>
      </w:ins>
      <w:ins w:id="3121" w:author="Lynn Felhofer" w:date="2020-03-23T13:22:00Z">
        <w:r w:rsidRPr="00D26514">
          <w:t xml:space="preserve"> describes some optional groupings in other related profiles.</w:t>
        </w:r>
      </w:ins>
    </w:p>
    <w:p w14:paraId="5445C231" w14:textId="77777777" w:rsidR="006D53AB" w:rsidRPr="0013655E" w:rsidRDefault="006D53AB" w:rsidP="006D53AB">
      <w:pPr>
        <w:pStyle w:val="BodyText"/>
        <w:jc w:val="center"/>
        <w:rPr>
          <w:ins w:id="3122" w:author="Lynn Felhofer" w:date="2020-03-20T16:54:00Z"/>
          <w:rFonts w:ascii="Arial" w:hAnsi="Arial" w:cs="Arial"/>
          <w:b/>
          <w:bCs/>
          <w:sz w:val="22"/>
          <w:szCs w:val="22"/>
        </w:rPr>
      </w:pPr>
      <w:ins w:id="3123" w:author="Lynn Felhofer" w:date="2020-03-20T16:54:00Z">
        <w:r w:rsidRPr="0013655E">
          <w:rPr>
            <w:rFonts w:ascii="Arial" w:hAnsi="Arial" w:cs="Arial"/>
            <w:b/>
            <w:bCs/>
            <w:sz w:val="22"/>
            <w:szCs w:val="22"/>
          </w:rPr>
          <w:t xml:space="preserve">Table </w:t>
        </w:r>
      </w:ins>
      <w:ins w:id="3124" w:author="Lynn Felhofer" w:date="2020-03-20T17:12:00Z">
        <w:r>
          <w:rPr>
            <w:rFonts w:ascii="Arial" w:hAnsi="Arial" w:cs="Arial"/>
            <w:b/>
            <w:bCs/>
            <w:sz w:val="22"/>
            <w:szCs w:val="22"/>
          </w:rPr>
          <w:t>14.2.3-</w:t>
        </w:r>
      </w:ins>
      <w:ins w:id="3125" w:author="Lynn Felhofer" w:date="2020-03-20T16:54:00Z">
        <w:r w:rsidRPr="0013655E">
          <w:rPr>
            <w:rFonts w:ascii="Arial" w:hAnsi="Arial" w:cs="Arial"/>
            <w:b/>
            <w:bCs/>
            <w:sz w:val="22"/>
            <w:szCs w:val="22"/>
          </w:rPr>
          <w:t xml:space="preserve">1: </w:t>
        </w:r>
        <w:r>
          <w:rPr>
            <w:rFonts w:ascii="Arial" w:hAnsi="Arial" w:cs="Arial"/>
            <w:b/>
            <w:bCs/>
            <w:sz w:val="22"/>
            <w:szCs w:val="22"/>
          </w:rPr>
          <w:t>P</w:t>
        </w:r>
      </w:ins>
      <w:ins w:id="3126" w:author="Lynn Felhofer" w:date="2020-03-20T17:12:00Z">
        <w:r>
          <w:rPr>
            <w:rFonts w:ascii="Arial" w:hAnsi="Arial" w:cs="Arial"/>
            <w:b/>
            <w:bCs/>
            <w:sz w:val="22"/>
            <w:szCs w:val="22"/>
          </w:rPr>
          <w:t>AM</w:t>
        </w:r>
      </w:ins>
      <w:ins w:id="3127" w:author="Lynn Felhofer" w:date="2020-03-20T16:54: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330"/>
        <w:gridCol w:w="1620"/>
      </w:tblGrid>
      <w:tr w:rsidR="006D53AB" w:rsidRPr="00D26514" w14:paraId="648BFEB0" w14:textId="77777777" w:rsidTr="006D53AB">
        <w:trPr>
          <w:cantSplit/>
          <w:tblHeader/>
          <w:ins w:id="3128" w:author="Lynn Felhofer" w:date="2020-03-20T16:54:00Z"/>
        </w:trPr>
        <w:tc>
          <w:tcPr>
            <w:tcW w:w="2785" w:type="dxa"/>
            <w:shd w:val="clear" w:color="auto" w:fill="D9D9D9" w:themeFill="background1" w:themeFillShade="D9"/>
          </w:tcPr>
          <w:p w14:paraId="1337A31A" w14:textId="77777777" w:rsidR="006D53AB" w:rsidRPr="00D26514" w:rsidRDefault="006D53AB" w:rsidP="00633BE9">
            <w:pPr>
              <w:pStyle w:val="TableEntryHeader"/>
              <w:rPr>
                <w:ins w:id="3129" w:author="Lynn Felhofer" w:date="2020-03-20T16:54:00Z"/>
              </w:rPr>
            </w:pPr>
            <w:ins w:id="3130" w:author="Lynn Felhofer" w:date="2020-03-20T16:54:00Z">
              <w:r>
                <w:t>P</w:t>
              </w:r>
            </w:ins>
            <w:ins w:id="3131" w:author="Lynn Felhofer" w:date="2020-03-20T17:12:00Z">
              <w:r>
                <w:t>AM</w:t>
              </w:r>
            </w:ins>
            <w:ins w:id="3132" w:author="Lynn Felhofer" w:date="2020-03-20T16:54:00Z">
              <w:r>
                <w:t xml:space="preserve"> Ac</w:t>
              </w:r>
              <w:r w:rsidRPr="00D26514">
                <w:t>tor</w:t>
              </w:r>
            </w:ins>
          </w:p>
        </w:tc>
        <w:tc>
          <w:tcPr>
            <w:tcW w:w="3330" w:type="dxa"/>
            <w:shd w:val="clear" w:color="auto" w:fill="D9D9D9" w:themeFill="background1" w:themeFillShade="D9"/>
          </w:tcPr>
          <w:p w14:paraId="5878D2FE" w14:textId="77777777" w:rsidR="006D53AB" w:rsidRPr="00D26514" w:rsidRDefault="006D53AB" w:rsidP="00633BE9">
            <w:pPr>
              <w:pStyle w:val="TableEntryHeader"/>
              <w:rPr>
                <w:ins w:id="3133" w:author="Lynn Felhofer" w:date="2020-03-20T16:54:00Z"/>
              </w:rPr>
            </w:pPr>
            <w:ins w:id="3134" w:author="Lynn Felhofer" w:date="2020-03-20T16:54:00Z">
              <w:r w:rsidRPr="00D26514">
                <w:t>Actor(s) to be grouped with</w:t>
              </w:r>
            </w:ins>
          </w:p>
        </w:tc>
        <w:tc>
          <w:tcPr>
            <w:tcW w:w="1620" w:type="dxa"/>
            <w:shd w:val="clear" w:color="auto" w:fill="D9D9D9" w:themeFill="background1" w:themeFillShade="D9"/>
          </w:tcPr>
          <w:p w14:paraId="2E433D1B" w14:textId="77777777" w:rsidR="006D53AB" w:rsidRPr="00D26514" w:rsidRDefault="006D53AB" w:rsidP="00633BE9">
            <w:pPr>
              <w:pStyle w:val="TableEntryHeader"/>
              <w:rPr>
                <w:ins w:id="3135" w:author="Lynn Felhofer" w:date="2020-03-20T16:54:00Z"/>
              </w:rPr>
            </w:pPr>
            <w:ins w:id="3136" w:author="Lynn Felhofer" w:date="2020-03-20T16:54:00Z">
              <w:r w:rsidRPr="00D26514">
                <w:t>Reference</w:t>
              </w:r>
            </w:ins>
          </w:p>
        </w:tc>
      </w:tr>
      <w:tr w:rsidR="006D53AB" w:rsidRPr="009715AF" w14:paraId="447DDCA0" w14:textId="77777777" w:rsidTr="006D53AB">
        <w:trPr>
          <w:cantSplit/>
          <w:ins w:id="3137" w:author="Lynn Felhofer" w:date="2020-03-20T16:54:00Z"/>
        </w:trPr>
        <w:tc>
          <w:tcPr>
            <w:tcW w:w="2785" w:type="dxa"/>
          </w:tcPr>
          <w:p w14:paraId="69B68385" w14:textId="77777777" w:rsidR="006D53AB" w:rsidRPr="009715AF" w:rsidRDefault="006D53AB" w:rsidP="00633BE9">
            <w:pPr>
              <w:pStyle w:val="TableEntry"/>
              <w:rPr>
                <w:ins w:id="3138" w:author="Lynn Felhofer" w:date="2020-03-20T16:54:00Z"/>
              </w:rPr>
            </w:pPr>
            <w:ins w:id="3139" w:author="Lynn Felhofer" w:date="2020-03-20T16:54:00Z">
              <w:r>
                <w:t xml:space="preserve">Patient Demographics </w:t>
              </w:r>
            </w:ins>
            <w:ins w:id="3140" w:author="Lynn Felhofer" w:date="2020-03-20T17:13:00Z">
              <w:r>
                <w:t>Supplier</w:t>
              </w:r>
            </w:ins>
          </w:p>
        </w:tc>
        <w:tc>
          <w:tcPr>
            <w:tcW w:w="3330" w:type="dxa"/>
          </w:tcPr>
          <w:p w14:paraId="19E08080" w14:textId="77777777" w:rsidR="006D53AB" w:rsidRPr="009715AF" w:rsidRDefault="006D53AB" w:rsidP="00633BE9">
            <w:pPr>
              <w:pStyle w:val="TableEntry"/>
              <w:rPr>
                <w:ins w:id="3141" w:author="Lynn Felhofer" w:date="2020-03-20T16:54:00Z"/>
                <w:szCs w:val="18"/>
              </w:rPr>
            </w:pPr>
            <w:ins w:id="3142" w:author="Lynn Felhofer" w:date="2020-03-20T16:54:00Z">
              <w:r>
                <w:rPr>
                  <w:szCs w:val="18"/>
                </w:rPr>
                <w:t>None</w:t>
              </w:r>
            </w:ins>
          </w:p>
        </w:tc>
        <w:tc>
          <w:tcPr>
            <w:tcW w:w="1620" w:type="dxa"/>
          </w:tcPr>
          <w:p w14:paraId="54AE79A7" w14:textId="77777777" w:rsidR="006D53AB" w:rsidRPr="009715AF" w:rsidRDefault="006D53AB" w:rsidP="00633BE9">
            <w:pPr>
              <w:pStyle w:val="TableEntry"/>
              <w:rPr>
                <w:ins w:id="3143" w:author="Lynn Felhofer" w:date="2020-03-20T16:54:00Z"/>
                <w:szCs w:val="18"/>
              </w:rPr>
            </w:pPr>
            <w:ins w:id="3144" w:author="Lynn Felhofer" w:date="2020-03-20T16:54:00Z">
              <w:r>
                <w:rPr>
                  <w:szCs w:val="18"/>
                </w:rPr>
                <w:t>--</w:t>
              </w:r>
            </w:ins>
          </w:p>
        </w:tc>
      </w:tr>
      <w:tr w:rsidR="006D53AB" w:rsidRPr="009715AF" w14:paraId="42E6D7E3" w14:textId="77777777" w:rsidTr="006D53AB">
        <w:trPr>
          <w:cantSplit/>
          <w:trHeight w:val="323"/>
          <w:ins w:id="3145" w:author="Lynn Felhofer" w:date="2020-03-20T16:54:00Z"/>
        </w:trPr>
        <w:tc>
          <w:tcPr>
            <w:tcW w:w="2785" w:type="dxa"/>
          </w:tcPr>
          <w:p w14:paraId="2B85C19D" w14:textId="77777777" w:rsidR="006D53AB" w:rsidRPr="009715AF" w:rsidRDefault="006D53AB" w:rsidP="00633BE9">
            <w:pPr>
              <w:pStyle w:val="TableEntry"/>
              <w:rPr>
                <w:ins w:id="3146" w:author="Lynn Felhofer" w:date="2020-03-20T16:54:00Z"/>
              </w:rPr>
            </w:pPr>
            <w:ins w:id="3147" w:author="Lynn Felhofer" w:date="2020-03-20T16:55:00Z">
              <w:r>
                <w:lastRenderedPageBreak/>
                <w:t xml:space="preserve">Patient Demographics </w:t>
              </w:r>
            </w:ins>
            <w:ins w:id="3148" w:author="Lynn Felhofer" w:date="2020-03-20T17:13:00Z">
              <w:r>
                <w:t>Consumer</w:t>
              </w:r>
            </w:ins>
          </w:p>
        </w:tc>
        <w:tc>
          <w:tcPr>
            <w:tcW w:w="3330" w:type="dxa"/>
          </w:tcPr>
          <w:p w14:paraId="4561758F" w14:textId="77777777" w:rsidR="006D53AB" w:rsidRPr="009715AF" w:rsidRDefault="006D53AB" w:rsidP="00633BE9">
            <w:pPr>
              <w:pStyle w:val="TableEntry"/>
              <w:rPr>
                <w:ins w:id="3149" w:author="Lynn Felhofer" w:date="2020-03-20T16:54:00Z"/>
                <w:szCs w:val="18"/>
              </w:rPr>
            </w:pPr>
            <w:ins w:id="3150" w:author="Lynn Felhofer" w:date="2020-03-20T16:54:00Z">
              <w:r>
                <w:rPr>
                  <w:szCs w:val="18"/>
                </w:rPr>
                <w:t>None</w:t>
              </w:r>
            </w:ins>
          </w:p>
        </w:tc>
        <w:tc>
          <w:tcPr>
            <w:tcW w:w="1620" w:type="dxa"/>
          </w:tcPr>
          <w:p w14:paraId="46E7BA67" w14:textId="77777777" w:rsidR="006D53AB" w:rsidRPr="009715AF" w:rsidRDefault="006D53AB" w:rsidP="00633BE9">
            <w:pPr>
              <w:pStyle w:val="TableEntry"/>
              <w:rPr>
                <w:ins w:id="3151" w:author="Lynn Felhofer" w:date="2020-03-20T16:54:00Z"/>
                <w:szCs w:val="18"/>
              </w:rPr>
            </w:pPr>
            <w:ins w:id="3152" w:author="Lynn Felhofer" w:date="2020-03-20T16:54:00Z">
              <w:r>
                <w:rPr>
                  <w:szCs w:val="18"/>
                </w:rPr>
                <w:t>--</w:t>
              </w:r>
            </w:ins>
          </w:p>
        </w:tc>
      </w:tr>
      <w:tr w:rsidR="006D53AB" w:rsidRPr="009715AF" w14:paraId="2FFF01FA" w14:textId="77777777" w:rsidTr="006D53AB">
        <w:trPr>
          <w:cantSplit/>
          <w:trHeight w:val="323"/>
          <w:ins w:id="3153" w:author="Lynn Felhofer" w:date="2020-03-20T17:12:00Z"/>
        </w:trPr>
        <w:tc>
          <w:tcPr>
            <w:tcW w:w="2785" w:type="dxa"/>
            <w:vMerge w:val="restart"/>
          </w:tcPr>
          <w:p w14:paraId="2CF4EA78" w14:textId="66E473BF" w:rsidR="006D53AB" w:rsidRDefault="006D53AB" w:rsidP="00633BE9">
            <w:pPr>
              <w:pStyle w:val="TableEntry"/>
              <w:rPr>
                <w:ins w:id="3154" w:author="Lynn Felhofer" w:date="2020-03-20T17:12:00Z"/>
              </w:rPr>
            </w:pPr>
            <w:ins w:id="3155" w:author="Lynn Felhofer" w:date="2020-03-20T17:12:00Z">
              <w:r>
                <w:t>Patient Encounter Supplier</w:t>
              </w:r>
            </w:ins>
            <w:ins w:id="3156" w:author="Lynn Felhofer" w:date="2020-03-23T13:19:00Z">
              <w:r>
                <w:t xml:space="preserve"> </w:t>
              </w:r>
              <w:r>
                <w:br/>
                <w:t>(Note 1)</w:t>
              </w:r>
            </w:ins>
          </w:p>
        </w:tc>
        <w:tc>
          <w:tcPr>
            <w:tcW w:w="3330" w:type="dxa"/>
          </w:tcPr>
          <w:p w14:paraId="4AD3D09D" w14:textId="47B0EB8F" w:rsidR="006D53AB" w:rsidRDefault="006D53AB" w:rsidP="00633BE9">
            <w:pPr>
              <w:pStyle w:val="TableEntry"/>
              <w:rPr>
                <w:ins w:id="3157" w:author="Lynn Felhofer" w:date="2020-03-20T17:12:00Z"/>
                <w:szCs w:val="18"/>
              </w:rPr>
            </w:pPr>
            <w:ins w:id="3158" w:author="Lynn Felhofer" w:date="2020-03-23T13:18:00Z">
              <w:r>
                <w:rPr>
                  <w:szCs w:val="18"/>
                </w:rPr>
                <w:t>PAM / Patient Demographics Consumer</w:t>
              </w:r>
            </w:ins>
          </w:p>
        </w:tc>
        <w:tc>
          <w:tcPr>
            <w:tcW w:w="1620" w:type="dxa"/>
            <w:vMerge w:val="restart"/>
          </w:tcPr>
          <w:p w14:paraId="3AF6FAC4" w14:textId="1F6ECD41" w:rsidR="006D53AB" w:rsidRDefault="006D53AB" w:rsidP="00633BE9">
            <w:pPr>
              <w:pStyle w:val="TableEntry"/>
              <w:rPr>
                <w:ins w:id="3159" w:author="Lynn Felhofer" w:date="2020-03-20T17:12:00Z"/>
                <w:szCs w:val="18"/>
              </w:rPr>
            </w:pPr>
            <w:ins w:id="3160" w:author="Lynn Felhofer" w:date="2020-03-23T13:17:00Z">
              <w:r>
                <w:rPr>
                  <w:szCs w:val="18"/>
                </w:rPr>
                <w:t>Section 14.4.1</w:t>
              </w:r>
            </w:ins>
          </w:p>
        </w:tc>
      </w:tr>
      <w:tr w:rsidR="006D53AB" w:rsidRPr="009715AF" w14:paraId="0CFB4712" w14:textId="77777777" w:rsidTr="006D53AB">
        <w:trPr>
          <w:cantSplit/>
          <w:trHeight w:val="323"/>
          <w:ins w:id="3161" w:author="Lynn Felhofer" w:date="2020-03-23T13:17:00Z"/>
        </w:trPr>
        <w:tc>
          <w:tcPr>
            <w:tcW w:w="2785" w:type="dxa"/>
            <w:vMerge/>
          </w:tcPr>
          <w:p w14:paraId="2127DD92" w14:textId="77777777" w:rsidR="006D53AB" w:rsidRDefault="006D53AB" w:rsidP="00633BE9">
            <w:pPr>
              <w:pStyle w:val="TableEntry"/>
              <w:rPr>
                <w:ins w:id="3162" w:author="Lynn Felhofer" w:date="2020-03-23T13:17:00Z"/>
              </w:rPr>
            </w:pPr>
          </w:p>
        </w:tc>
        <w:tc>
          <w:tcPr>
            <w:tcW w:w="3330" w:type="dxa"/>
          </w:tcPr>
          <w:p w14:paraId="116BEB88" w14:textId="3E919EC4" w:rsidR="006D53AB" w:rsidRDefault="006D53AB" w:rsidP="00633BE9">
            <w:pPr>
              <w:pStyle w:val="TableEntry"/>
              <w:rPr>
                <w:ins w:id="3163" w:author="Lynn Felhofer" w:date="2020-03-23T13:17:00Z"/>
                <w:szCs w:val="18"/>
              </w:rPr>
            </w:pPr>
            <w:ins w:id="3164" w:author="Lynn Felhofer" w:date="2020-03-23T13:18:00Z">
              <w:r>
                <w:rPr>
                  <w:szCs w:val="18"/>
                </w:rPr>
                <w:t>PAM / Patient Demographics Supplier</w:t>
              </w:r>
            </w:ins>
          </w:p>
        </w:tc>
        <w:tc>
          <w:tcPr>
            <w:tcW w:w="1620" w:type="dxa"/>
            <w:vMerge/>
          </w:tcPr>
          <w:p w14:paraId="74376A70" w14:textId="77777777" w:rsidR="006D53AB" w:rsidRDefault="006D53AB" w:rsidP="00633BE9">
            <w:pPr>
              <w:pStyle w:val="TableEntry"/>
              <w:rPr>
                <w:ins w:id="3165" w:author="Lynn Felhofer" w:date="2020-03-23T13:17:00Z"/>
                <w:szCs w:val="18"/>
              </w:rPr>
            </w:pPr>
          </w:p>
        </w:tc>
      </w:tr>
      <w:tr w:rsidR="006D53AB" w:rsidRPr="009715AF" w14:paraId="39D7F408" w14:textId="77777777" w:rsidTr="006D53AB">
        <w:trPr>
          <w:cantSplit/>
          <w:trHeight w:val="323"/>
          <w:ins w:id="3166" w:author="Lynn Felhofer" w:date="2020-03-20T17:13:00Z"/>
        </w:trPr>
        <w:tc>
          <w:tcPr>
            <w:tcW w:w="2785" w:type="dxa"/>
          </w:tcPr>
          <w:p w14:paraId="64FBA650" w14:textId="77777777" w:rsidR="006D53AB" w:rsidRDefault="006D53AB" w:rsidP="00633BE9">
            <w:pPr>
              <w:pStyle w:val="TableEntry"/>
              <w:rPr>
                <w:ins w:id="3167" w:author="Lynn Felhofer" w:date="2020-03-20T17:13:00Z"/>
              </w:rPr>
            </w:pPr>
            <w:ins w:id="3168" w:author="Lynn Felhofer" w:date="2020-03-20T17:13:00Z">
              <w:r>
                <w:t>Pat</w:t>
              </w:r>
            </w:ins>
            <w:ins w:id="3169" w:author="Lynn Felhofer" w:date="2020-03-20T17:19:00Z">
              <w:r>
                <w:t>ie</w:t>
              </w:r>
            </w:ins>
            <w:ins w:id="3170" w:author="Lynn Felhofer" w:date="2020-03-20T17:13:00Z">
              <w:r>
                <w:t>nt Encounter Consumer</w:t>
              </w:r>
            </w:ins>
          </w:p>
        </w:tc>
        <w:tc>
          <w:tcPr>
            <w:tcW w:w="3330" w:type="dxa"/>
          </w:tcPr>
          <w:p w14:paraId="25284ABE" w14:textId="77777777" w:rsidR="006D53AB" w:rsidRDefault="006D53AB" w:rsidP="00633BE9">
            <w:pPr>
              <w:pStyle w:val="TableEntry"/>
              <w:rPr>
                <w:ins w:id="3171" w:author="Lynn Felhofer" w:date="2020-03-20T17:13:00Z"/>
                <w:szCs w:val="18"/>
              </w:rPr>
            </w:pPr>
            <w:ins w:id="3172" w:author="Lynn Felhofer" w:date="2020-03-20T17:13:00Z">
              <w:r>
                <w:rPr>
                  <w:szCs w:val="18"/>
                </w:rPr>
                <w:t>None</w:t>
              </w:r>
            </w:ins>
          </w:p>
        </w:tc>
        <w:tc>
          <w:tcPr>
            <w:tcW w:w="1620" w:type="dxa"/>
          </w:tcPr>
          <w:p w14:paraId="15C82248" w14:textId="77777777" w:rsidR="006D53AB" w:rsidRDefault="006D53AB" w:rsidP="00633BE9">
            <w:pPr>
              <w:pStyle w:val="TableEntry"/>
              <w:rPr>
                <w:ins w:id="3173" w:author="Lynn Felhofer" w:date="2020-03-20T17:13:00Z"/>
                <w:szCs w:val="18"/>
              </w:rPr>
            </w:pPr>
            <w:ins w:id="3174" w:author="Lynn Felhofer" w:date="2020-03-20T17:13:00Z">
              <w:r>
                <w:rPr>
                  <w:szCs w:val="18"/>
                </w:rPr>
                <w:t>--</w:t>
              </w:r>
            </w:ins>
          </w:p>
        </w:tc>
      </w:tr>
    </w:tbl>
    <w:p w14:paraId="3B91DFD6" w14:textId="392D2DA9" w:rsidR="006D53AB" w:rsidRDefault="006D53AB" w:rsidP="006D53AB">
      <w:pPr>
        <w:pStyle w:val="Note"/>
        <w:rPr>
          <w:ins w:id="3175" w:author="Lynn Felhofer" w:date="2020-03-23T13:19:00Z"/>
        </w:rPr>
      </w:pPr>
      <w:bookmarkStart w:id="3176" w:name="_Toc487039130"/>
      <w:bookmarkStart w:id="3177" w:name="_Toc488068231"/>
      <w:bookmarkStart w:id="3178" w:name="_Toc488068664"/>
      <w:bookmarkStart w:id="3179" w:name="_Toc488074991"/>
      <w:bookmarkStart w:id="3180" w:name="_Toc13752365"/>
      <w:ins w:id="3181" w:author="Lynn Felhofer" w:date="2020-03-23T13:20:00Z">
        <w:r>
          <w:t>Note:  The Patient Encounter Supplier shall be grouped with the Patient Demographics Consumer</w:t>
        </w:r>
      </w:ins>
      <w:ins w:id="3182" w:author="Lynn Felhofer" w:date="2020-03-23T13:21:00Z">
        <w:r>
          <w:t>,</w:t>
        </w:r>
      </w:ins>
      <w:ins w:id="3183" w:author="Lynn Felhofer" w:date="2020-03-23T13:20:00Z">
        <w:r>
          <w:t xml:space="preserve"> or the Pateint Demographics Supplier, or both</w:t>
        </w:r>
      </w:ins>
      <w:ins w:id="3184" w:author="Lynn Felhofer" w:date="2020-03-23T13:21:00Z">
        <w:r>
          <w:t>.</w:t>
        </w:r>
      </w:ins>
    </w:p>
    <w:p w14:paraId="05ED91B4" w14:textId="3D7B3AF7" w:rsidR="00F71022" w:rsidRPr="00D03BAD" w:rsidRDefault="00F71022" w:rsidP="00AB4C28">
      <w:pPr>
        <w:pStyle w:val="Heading3"/>
        <w:numPr>
          <w:ilvl w:val="2"/>
          <w:numId w:val="158"/>
        </w:numPr>
        <w:ind w:left="0" w:firstLine="0"/>
        <w:rPr>
          <w:bCs/>
          <w:noProof w:val="0"/>
        </w:rPr>
      </w:pPr>
      <w:r w:rsidRPr="00D03BAD">
        <w:rPr>
          <w:bCs/>
          <w:noProof w:val="0"/>
        </w:rPr>
        <w:t>Actor Grouping of Patient Encounter Supplier</w:t>
      </w:r>
      <w:bookmarkEnd w:id="3176"/>
      <w:bookmarkEnd w:id="3177"/>
      <w:bookmarkEnd w:id="3178"/>
      <w:bookmarkEnd w:id="3179"/>
      <w:bookmarkEnd w:id="3180"/>
    </w:p>
    <w:p w14:paraId="05FB51C7" w14:textId="77777777" w:rsidR="00F71022" w:rsidRPr="00BF0A93" w:rsidRDefault="00F71022">
      <w:pPr>
        <w:pStyle w:val="BodyText"/>
      </w:pPr>
      <w:r w:rsidRPr="00BF0A93">
        <w:t xml:space="preserve">In order to obtain patient identity and demographics information to serve its patient encounter message functions in transaction </w:t>
      </w:r>
      <w:r w:rsidR="000B359C" w:rsidRPr="00BF0A93">
        <w:t>[</w:t>
      </w:r>
      <w:r w:rsidRPr="00BF0A93">
        <w:t>ITI-31</w:t>
      </w:r>
      <w:r w:rsidR="000B359C" w:rsidRPr="00BF0A93">
        <w:t>]</w:t>
      </w:r>
      <w:r w:rsidRPr="00BF0A93">
        <w:t>, a Patient Encounter Supplier is required to be grouped with either a Patient Demographics Supplier or a Patient Demographics Consumer, as shown in Figure 14.4.1-1.</w:t>
      </w:r>
    </w:p>
    <w:p w14:paraId="157CF94A" w14:textId="77777777" w:rsidR="00F71022" w:rsidRPr="00BF0A93" w:rsidRDefault="00F71022">
      <w:pPr>
        <w:pStyle w:val="BodyText"/>
      </w:pPr>
    </w:p>
    <w:p w14:paraId="767455FC" w14:textId="77777777" w:rsidR="00F71022" w:rsidRPr="00BF0A93" w:rsidRDefault="00882D73">
      <w:pPr>
        <w:pStyle w:val="FigureTitle"/>
      </w:pPr>
      <w:r w:rsidRPr="00BF0A93">
        <w:rPr>
          <w:noProof/>
          <w:lang w:val="fr-FR" w:eastAsia="fr-FR"/>
        </w:rPr>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14.4.1-1: Patient Encounter Supplier Grouping Requirements</w:t>
      </w:r>
    </w:p>
    <w:p w14:paraId="52962316" w14:textId="77777777" w:rsidR="00F71022" w:rsidRPr="00BF0A93" w:rsidRDefault="00F71022">
      <w:pPr>
        <w:pStyle w:val="BodyText"/>
      </w:pPr>
      <w:r w:rsidRPr="00BF0A93">
        <w:t xml:space="preserve">On the other hand, transaction </w:t>
      </w:r>
      <w:r w:rsidR="000B359C" w:rsidRPr="00BF0A93">
        <w:t>[</w:t>
      </w:r>
      <w:r w:rsidRPr="00BF0A93">
        <w:t>ITI-31</w:t>
      </w:r>
      <w:r w:rsidR="000B359C" w:rsidRPr="00BF0A93">
        <w:t>]</w:t>
      </w:r>
      <w:r w:rsidRPr="00BF0A93">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BF0A93">
        <w:t>[</w:t>
      </w:r>
      <w:r w:rsidRPr="00BF0A93">
        <w:t>ITI-31</w:t>
      </w:r>
      <w:r w:rsidR="000B359C" w:rsidRPr="00BF0A93">
        <w:t>]</w:t>
      </w:r>
      <w:r w:rsidRPr="00BF0A93">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D03BAD" w:rsidRDefault="00F71022" w:rsidP="00AB4C28">
      <w:pPr>
        <w:pStyle w:val="Heading3"/>
        <w:numPr>
          <w:ilvl w:val="2"/>
          <w:numId w:val="158"/>
        </w:numPr>
        <w:ind w:left="0" w:firstLine="0"/>
        <w:rPr>
          <w:bCs/>
          <w:noProof w:val="0"/>
        </w:rPr>
      </w:pPr>
      <w:bookmarkStart w:id="3185" w:name="_Toc487039131"/>
      <w:bookmarkStart w:id="3186" w:name="_Toc488068232"/>
      <w:bookmarkStart w:id="3187" w:name="_Toc488068665"/>
      <w:bookmarkStart w:id="3188" w:name="_Toc488074992"/>
      <w:bookmarkStart w:id="3189" w:name="_Toc13752366"/>
      <w:r w:rsidRPr="00D03BAD">
        <w:rPr>
          <w:bCs/>
          <w:noProof w:val="0"/>
        </w:rPr>
        <w:t>Actor Grouping with other IHE Actors</w:t>
      </w:r>
      <w:bookmarkEnd w:id="3185"/>
      <w:bookmarkEnd w:id="3186"/>
      <w:bookmarkEnd w:id="3187"/>
      <w:bookmarkEnd w:id="3188"/>
      <w:bookmarkEnd w:id="3189"/>
    </w:p>
    <w:p w14:paraId="25F81E3F" w14:textId="77777777" w:rsidR="00F71022" w:rsidRPr="00BF0A93" w:rsidRDefault="00F71022">
      <w:pPr>
        <w:pStyle w:val="BodyText"/>
      </w:pPr>
      <w:r w:rsidRPr="00BF0A93">
        <w:t>The PAM Profile provides an infrastructure in a healthcare enterprise or across a number of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BF0A93" w:rsidRDefault="00F71022">
      <w:pPr>
        <w:pStyle w:val="BodyText"/>
      </w:pPr>
      <w:r w:rsidRPr="00BF0A93">
        <w:lastRenderedPageBreak/>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BF0A93" w:rsidRDefault="00F71022">
      <w:pPr>
        <w:pStyle w:val="BodyText"/>
      </w:pPr>
      <w:r w:rsidRPr="00BF0A93">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BF0A93" w:rsidRDefault="00F71022">
      <w:pPr>
        <w:pStyle w:val="BodyText"/>
      </w:pPr>
      <w:r w:rsidRPr="00BF0A93">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BF0A93">
        <w:t>A</w:t>
      </w:r>
      <w:r w:rsidRPr="00BF0A93">
        <w:t>ctors can be grouped with the Patient Encounter Consumer Actor.</w:t>
      </w:r>
    </w:p>
    <w:p w14:paraId="6B2F543A" w14:textId="77777777" w:rsidR="00F71022" w:rsidRPr="00BF0A93" w:rsidRDefault="00F71022" w:rsidP="00CE43D1">
      <w:pPr>
        <w:pStyle w:val="Heading2"/>
        <w:numPr>
          <w:ilvl w:val="1"/>
          <w:numId w:val="150"/>
        </w:numPr>
        <w:ind w:left="0" w:firstLine="0"/>
        <w:rPr>
          <w:bCs/>
          <w:noProof w:val="0"/>
        </w:rPr>
      </w:pPr>
      <w:bookmarkStart w:id="3190" w:name="_Toc210744957"/>
      <w:bookmarkStart w:id="3191" w:name="_Toc210745113"/>
      <w:bookmarkStart w:id="3192" w:name="_Toc210747764"/>
      <w:bookmarkEnd w:id="3190"/>
      <w:bookmarkEnd w:id="3191"/>
      <w:bookmarkEnd w:id="3192"/>
      <w:r w:rsidRPr="00BF0A93">
        <w:rPr>
          <w:bCs/>
          <w:noProof w:val="0"/>
        </w:rPr>
        <w:t xml:space="preserve"> </w:t>
      </w:r>
      <w:bookmarkStart w:id="3193" w:name="_Toc210747765"/>
      <w:bookmarkStart w:id="3194" w:name="_Toc214425654"/>
      <w:bookmarkStart w:id="3195" w:name="_Toc487039132"/>
      <w:bookmarkStart w:id="3196" w:name="_Toc488068233"/>
      <w:bookmarkStart w:id="3197" w:name="_Toc488068666"/>
      <w:bookmarkStart w:id="3198" w:name="_Toc488074993"/>
      <w:bookmarkStart w:id="3199" w:name="_Toc13752367"/>
      <w:r w:rsidRPr="00BF0A93">
        <w:rPr>
          <w:bCs/>
          <w:noProof w:val="0"/>
        </w:rPr>
        <w:t>Patient Administration Management Process Flow</w:t>
      </w:r>
      <w:bookmarkEnd w:id="3193"/>
      <w:bookmarkEnd w:id="3194"/>
      <w:bookmarkEnd w:id="3195"/>
      <w:bookmarkEnd w:id="3196"/>
      <w:bookmarkEnd w:id="3197"/>
      <w:bookmarkEnd w:id="3198"/>
      <w:bookmarkEnd w:id="3199"/>
    </w:p>
    <w:p w14:paraId="11BF1C2D" w14:textId="15D3EBA8" w:rsidR="00F71022" w:rsidRPr="00D03BAD" w:rsidRDefault="00F71022" w:rsidP="00AB4C28">
      <w:pPr>
        <w:pStyle w:val="Heading3"/>
        <w:numPr>
          <w:ilvl w:val="2"/>
          <w:numId w:val="158"/>
        </w:numPr>
        <w:ind w:left="0" w:firstLine="0"/>
        <w:rPr>
          <w:bCs/>
          <w:noProof w:val="0"/>
        </w:rPr>
      </w:pPr>
      <w:bookmarkStart w:id="3200" w:name="_Toc487039133"/>
      <w:bookmarkStart w:id="3201" w:name="_Toc488068234"/>
      <w:bookmarkStart w:id="3202" w:name="_Toc488068667"/>
      <w:bookmarkStart w:id="3203" w:name="_Toc488074994"/>
      <w:bookmarkStart w:id="3204" w:name="_Toc13752368"/>
      <w:r w:rsidRPr="00D03BAD">
        <w:rPr>
          <w:bCs/>
          <w:noProof w:val="0"/>
        </w:rPr>
        <w:t>Patient Identity Management</w:t>
      </w:r>
      <w:bookmarkEnd w:id="3200"/>
      <w:bookmarkEnd w:id="3201"/>
      <w:bookmarkEnd w:id="3202"/>
      <w:bookmarkEnd w:id="3203"/>
      <w:bookmarkEnd w:id="3204"/>
    </w:p>
    <w:p w14:paraId="6BA89B6C" w14:textId="77777777" w:rsidR="00F71022" w:rsidRPr="00BF0A93" w:rsidRDefault="00F71022">
      <w:pPr>
        <w:pStyle w:val="BodyText"/>
      </w:pPr>
      <w:r w:rsidRPr="00BF0A93">
        <w:t>The Patient Identity Management incorporates the following process flows. This refines the use case shown in ITI TF-1: 14.1.1.</w:t>
      </w:r>
    </w:p>
    <w:p w14:paraId="3E5F7D77" w14:textId="77777777" w:rsidR="00F71022" w:rsidRPr="00BF0A93" w:rsidRDefault="00F71022" w:rsidP="00CE43D1">
      <w:pPr>
        <w:pStyle w:val="Heading4"/>
        <w:numPr>
          <w:ilvl w:val="3"/>
          <w:numId w:val="150"/>
        </w:numPr>
        <w:rPr>
          <w:noProof w:val="0"/>
        </w:rPr>
      </w:pPr>
      <w:r w:rsidRPr="00BF0A93">
        <w:rPr>
          <w:noProof w:val="0"/>
        </w:rPr>
        <w:t xml:space="preserve"> Patient Identity Creation and Maintenance</w:t>
      </w:r>
    </w:p>
    <w:p w14:paraId="705D0230" w14:textId="77777777" w:rsidR="00F71022" w:rsidRPr="00BF0A93" w:rsidRDefault="00F71022" w:rsidP="00BC2927">
      <w:pPr>
        <w:pStyle w:val="ListBullet2"/>
        <w:numPr>
          <w:ilvl w:val="0"/>
          <w:numId w:val="53"/>
        </w:numPr>
      </w:pPr>
      <w:r w:rsidRPr="00BF0A93">
        <w:t>Create Patient. The Patient Demographics Supplier decides to create a new patient John Smith, based on patient information input from Hospital Sun. At this time,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BF0A93" w:rsidRDefault="00F71022" w:rsidP="00BC2927">
      <w:pPr>
        <w:pStyle w:val="ListBullet2"/>
        <w:numPr>
          <w:ilvl w:val="0"/>
          <w:numId w:val="53"/>
        </w:numPr>
      </w:pPr>
      <w:r w:rsidRPr="00BF0A93">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BF0A93" w:rsidRDefault="00F71022" w:rsidP="00BC2927">
      <w:pPr>
        <w:pStyle w:val="ListBullet2"/>
        <w:numPr>
          <w:ilvl w:val="0"/>
          <w:numId w:val="53"/>
        </w:numPr>
      </w:pPr>
      <w:r w:rsidRPr="00BF0A93">
        <w:t>Create Temporary Patient. After a week, the Patient Demographics Supplier creates a temporary patient identity John Doe based on input from Imaging Center Moon.</w:t>
      </w:r>
    </w:p>
    <w:p w14:paraId="2E9D087D" w14:textId="77777777" w:rsidR="00F71022" w:rsidRPr="00BF0A93" w:rsidRDefault="00F71022" w:rsidP="00BC2927">
      <w:pPr>
        <w:pStyle w:val="ListBullet2"/>
        <w:numPr>
          <w:ilvl w:val="0"/>
          <w:numId w:val="53"/>
        </w:numPr>
      </w:pPr>
      <w:r w:rsidRPr="00BF0A93">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BF0A93" w:rsidRDefault="00F71022" w:rsidP="00BC2927">
      <w:pPr>
        <w:pStyle w:val="ListBullet2"/>
        <w:numPr>
          <w:ilvl w:val="0"/>
          <w:numId w:val="53"/>
        </w:numPr>
      </w:pPr>
      <w:r w:rsidRPr="00BF0A93">
        <w:t xml:space="preserve">Merge Patient Identifiers. After human inspection, it turns out that the two patients named John Smith in the Patient Demographics Supplier actually represent the same real-world patient. The operator decides to merge the two patient identities. The Patient </w:t>
      </w:r>
      <w:r w:rsidRPr="00BF0A93">
        <w:lastRenderedPageBreak/>
        <w:t>Demographics Supplier sends a Patient Merge message to the Patient Demographics Consumer.</w:t>
      </w:r>
    </w:p>
    <w:p w14:paraId="2168C565" w14:textId="77777777" w:rsidR="00F71022" w:rsidRPr="00BF0A93" w:rsidRDefault="00F71022">
      <w:pPr>
        <w:pStyle w:val="BodyText"/>
      </w:pPr>
      <w:r w:rsidRPr="00BF0A93">
        <w:t>The following diagram shows the process flow:</w:t>
      </w:r>
    </w:p>
    <w:p w14:paraId="4B6983A4" w14:textId="77777777" w:rsidR="00F71022" w:rsidRPr="00BF0A93" w:rsidRDefault="00F71022">
      <w:pPr>
        <w:pStyle w:val="BodyText"/>
      </w:pPr>
    </w:p>
    <w:p w14:paraId="29EBFD27" w14:textId="77777777" w:rsidR="00F71022" w:rsidRPr="00BF0A93" w:rsidRDefault="00882D73">
      <w:pPr>
        <w:pStyle w:val="BodyText"/>
        <w:jc w:val="center"/>
      </w:pPr>
      <w:r w:rsidRPr="00BF0A93">
        <w:rPr>
          <w:noProof/>
          <w:lang w:val="fr-FR" w:eastAsia="fr-FR"/>
        </w:rPr>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BF0A93" w:rsidRDefault="00F71022">
      <w:pPr>
        <w:pStyle w:val="FigureTitle"/>
      </w:pPr>
      <w:r w:rsidRPr="00BF0A93">
        <w:t xml:space="preserve">Figure 14.5.1.1-1: Patient Identity Management Process Flow in PAM Profile </w:t>
      </w:r>
    </w:p>
    <w:p w14:paraId="73838605" w14:textId="77777777" w:rsidR="00F71022" w:rsidRPr="00D03BAD" w:rsidRDefault="00F71022" w:rsidP="00AB4C28">
      <w:pPr>
        <w:pStyle w:val="Heading4"/>
        <w:numPr>
          <w:ilvl w:val="3"/>
          <w:numId w:val="158"/>
        </w:numPr>
        <w:ind w:left="0" w:firstLine="0"/>
        <w:rPr>
          <w:bCs/>
          <w:noProof w:val="0"/>
        </w:rPr>
      </w:pPr>
      <w:r w:rsidRPr="00D03BAD">
        <w:rPr>
          <w:bCs/>
          <w:noProof w:val="0"/>
        </w:rPr>
        <w:t xml:space="preserve"> Alternative Process Flow</w:t>
      </w:r>
    </w:p>
    <w:p w14:paraId="17B95C43" w14:textId="77777777" w:rsidR="00F71022" w:rsidRPr="00BF0A93" w:rsidRDefault="00F71022" w:rsidP="00BC2927">
      <w:pPr>
        <w:pStyle w:val="ListBullet2"/>
        <w:numPr>
          <w:ilvl w:val="0"/>
          <w:numId w:val="53"/>
        </w:numPr>
      </w:pPr>
      <w:r w:rsidRPr="00BF0A93">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BF0A93" w:rsidRDefault="00F71022">
      <w:pPr>
        <w:pStyle w:val="BodyText"/>
      </w:pPr>
      <w:r w:rsidRPr="00BF0A93">
        <w:t>The following diagram shows the alternate portion of the process flow:</w:t>
      </w:r>
    </w:p>
    <w:p w14:paraId="74365773" w14:textId="77777777" w:rsidR="00F71022" w:rsidRPr="00BF0A93" w:rsidRDefault="00F71022" w:rsidP="00BC2927">
      <w:pPr>
        <w:pStyle w:val="BodyText"/>
      </w:pPr>
    </w:p>
    <w:p w14:paraId="63C5DD6C" w14:textId="77777777" w:rsidR="00F71022" w:rsidRPr="00BF0A93" w:rsidRDefault="00882D73">
      <w:pPr>
        <w:pStyle w:val="BodyText"/>
        <w:jc w:val="center"/>
      </w:pPr>
      <w:r w:rsidRPr="00BF0A93">
        <w:rPr>
          <w:noProof/>
          <w:lang w:val="fr-FR" w:eastAsia="fr-FR"/>
        </w:rPr>
        <w:lastRenderedPageBreak/>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BF0A93" w:rsidRDefault="00F71022">
      <w:pPr>
        <w:pStyle w:val="FigureTitle"/>
      </w:pPr>
      <w:r w:rsidRPr="00BF0A93">
        <w:t xml:space="preserve">Figure 14.5.1.2-1: Patient Identity Management Alternate Process Flow in PAM Profile </w:t>
      </w:r>
    </w:p>
    <w:p w14:paraId="57C8E1D4" w14:textId="7E0459E1" w:rsidR="00F71022" w:rsidRPr="00D03BAD" w:rsidRDefault="00F71022" w:rsidP="00AB4C28">
      <w:pPr>
        <w:pStyle w:val="Heading3"/>
        <w:numPr>
          <w:ilvl w:val="2"/>
          <w:numId w:val="158"/>
        </w:numPr>
        <w:ind w:left="0" w:firstLine="0"/>
        <w:rPr>
          <w:bCs/>
          <w:noProof w:val="0"/>
        </w:rPr>
      </w:pPr>
      <w:bookmarkStart w:id="3205" w:name="_Toc487036631"/>
      <w:bookmarkStart w:id="3206" w:name="_Toc487038363"/>
      <w:bookmarkStart w:id="3207" w:name="_Toc487038748"/>
      <w:bookmarkStart w:id="3208" w:name="_Toc487039134"/>
      <w:bookmarkStart w:id="3209" w:name="_Toc487039520"/>
      <w:bookmarkStart w:id="3210" w:name="_Toc487042009"/>
      <w:bookmarkStart w:id="3211" w:name="_Toc487042442"/>
      <w:bookmarkStart w:id="3212" w:name="_Toc487048361"/>
      <w:bookmarkStart w:id="3213" w:name="_Toc487052272"/>
      <w:bookmarkStart w:id="3214" w:name="_Toc488067744"/>
      <w:bookmarkStart w:id="3215" w:name="_Toc488068235"/>
      <w:bookmarkStart w:id="3216" w:name="_Toc488068668"/>
      <w:bookmarkStart w:id="3217" w:name="_Toc488070208"/>
      <w:bookmarkStart w:id="3218" w:name="_Toc488070639"/>
      <w:bookmarkStart w:id="3219" w:name="_Toc488074995"/>
      <w:bookmarkStart w:id="3220" w:name="_Toc488075427"/>
      <w:bookmarkStart w:id="3221" w:name="_Toc488075864"/>
      <w:bookmarkStart w:id="3222" w:name="_Toc488147900"/>
      <w:bookmarkStart w:id="3223" w:name="_Toc488149088"/>
      <w:bookmarkStart w:id="3224" w:name="_Toc488149520"/>
      <w:bookmarkStart w:id="3225" w:name="_Toc488308379"/>
      <w:bookmarkStart w:id="3226" w:name="_Toc488312988"/>
      <w:bookmarkStart w:id="3227" w:name="_Toc487039135"/>
      <w:bookmarkStart w:id="3228" w:name="_Toc488068236"/>
      <w:bookmarkStart w:id="3229" w:name="_Toc488068669"/>
      <w:bookmarkStart w:id="3230" w:name="_Toc488074996"/>
      <w:bookmarkStart w:id="3231" w:name="_Toc13752369"/>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r w:rsidRPr="00D03BAD">
        <w:rPr>
          <w:bCs/>
          <w:noProof w:val="0"/>
        </w:rPr>
        <w:t>Patient Encounter Management</w:t>
      </w:r>
      <w:bookmarkEnd w:id="3227"/>
      <w:bookmarkEnd w:id="3228"/>
      <w:bookmarkEnd w:id="3229"/>
      <w:bookmarkEnd w:id="3230"/>
      <w:bookmarkEnd w:id="3231"/>
    </w:p>
    <w:p w14:paraId="508C788D" w14:textId="77777777" w:rsidR="00F71022" w:rsidRPr="00BF0A93" w:rsidRDefault="00F71022">
      <w:pPr>
        <w:pStyle w:val="BodyText"/>
      </w:pPr>
      <w:r w:rsidRPr="00BF0A93">
        <w:t>The Patient Encounter Management incorporates the following process flows:</w:t>
      </w:r>
    </w:p>
    <w:p w14:paraId="37F9A0B3" w14:textId="77777777" w:rsidR="00F71022" w:rsidRPr="00BF0A93" w:rsidRDefault="00F71022" w:rsidP="00CE43D1">
      <w:pPr>
        <w:pStyle w:val="Heading4"/>
        <w:numPr>
          <w:ilvl w:val="3"/>
          <w:numId w:val="150"/>
        </w:numPr>
        <w:rPr>
          <w:noProof w:val="0"/>
        </w:rPr>
      </w:pPr>
      <w:r w:rsidRPr="00BF0A93">
        <w:rPr>
          <w:noProof w:val="0"/>
        </w:rPr>
        <w:t xml:space="preserve"> Inpatient/Outpatient Encounter, Maintain Demographics, and Pending Event Management</w:t>
      </w:r>
    </w:p>
    <w:p w14:paraId="7E96C6F2" w14:textId="77777777" w:rsidR="00F71022" w:rsidRPr="00BF0A93" w:rsidRDefault="00F71022">
      <w:pPr>
        <w:pStyle w:val="BodyText"/>
      </w:pPr>
      <w:r w:rsidRPr="00BF0A93">
        <w:t>In this section, inpatient/outpatient encounter management process flow is described in an environment that involves a number of instances of Patient Encounter Supplier and Patient Encounter Consumer. This refines the use case shown in Section 14.1.2</w:t>
      </w:r>
    </w:p>
    <w:p w14:paraId="795B1C89" w14:textId="77777777" w:rsidR="00F71022" w:rsidRPr="00BF0A93" w:rsidRDefault="00F71022">
      <w:pPr>
        <w:pStyle w:val="BodyText"/>
      </w:pPr>
      <w:r w:rsidRPr="00BF0A93">
        <w:t>In some institutions, there may be one central Patient Encounter Supplier, while others may have multiple Patient Encounter Suppliers serving patient encounter management functions in different clinical settings (</w:t>
      </w:r>
      <w:r w:rsidRPr="00BF0A93">
        <w:rPr>
          <w:iCs/>
        </w:rPr>
        <w:t>e.g.</w:t>
      </w:r>
      <w:r w:rsidRPr="00BF0A93">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BF0A93" w:rsidRDefault="00F71022">
      <w:pPr>
        <w:pStyle w:val="BodyText"/>
      </w:pPr>
      <w:r w:rsidRPr="00BF0A93">
        <w:t>As shown in Figure 14.5.2.1-1, in the healthcare institution of this process flow, there are three Patient Encounter Suppliers, each of which serves a number of Patient Encounter Consumers in a specific clinical setting of the institution.</w:t>
      </w:r>
    </w:p>
    <w:p w14:paraId="5D9CCBDD" w14:textId="77777777" w:rsidR="00F71022" w:rsidRPr="00BF0A93" w:rsidRDefault="008105ED">
      <w:pPr>
        <w:pStyle w:val="BodyText"/>
        <w:jc w:val="center"/>
      </w:pPr>
      <w:r w:rsidRPr="00BF0A93">
        <w:rPr>
          <w:noProof/>
        </w:rPr>
        <w:object w:dxaOrig="14531" w:dyaOrig="5603" w14:anchorId="4CA69774">
          <v:shape id="_x0000_i1068" type="#_x0000_t75" alt="" style="width:446.25pt;height:171.85pt;mso-width-percent:0;mso-height-percent:0;mso-width-percent:0;mso-height-percent:0" o:ole="" filled="t">
            <v:fill color2="black"/>
            <v:imagedata r:id="rId123" o:title=""/>
          </v:shape>
          <o:OLEObject Type="Embed" ProgID="Visio.Drawing.11" ShapeID="_x0000_i1068" DrawAspect="Content" ObjectID="_1646729204" r:id="rId124"/>
        </w:object>
      </w:r>
    </w:p>
    <w:p w14:paraId="6345B58D" w14:textId="77777777" w:rsidR="00F71022" w:rsidRPr="00BF0A93" w:rsidRDefault="00F71022">
      <w:pPr>
        <w:pStyle w:val="FigureTitle"/>
      </w:pPr>
      <w:r w:rsidRPr="00BF0A93">
        <w:t>Figure 14.5.2.1-1: System and PAM Actor Role Configuration</w:t>
      </w:r>
    </w:p>
    <w:p w14:paraId="74DD454B" w14:textId="77777777" w:rsidR="00F71022" w:rsidRPr="00BF0A93" w:rsidRDefault="00F71022">
      <w:pPr>
        <w:pStyle w:val="BodyText"/>
      </w:pPr>
      <w:r w:rsidRPr="00BF0A93">
        <w:lastRenderedPageBreak/>
        <w:t>The systems involved in this process flow implement the following PAM roles:</w:t>
      </w:r>
    </w:p>
    <w:p w14:paraId="67B83AF7" w14:textId="77777777" w:rsidR="00F71022" w:rsidRPr="00BF0A93" w:rsidRDefault="00F71022" w:rsidP="00BC2927">
      <w:pPr>
        <w:pStyle w:val="ListBullet2"/>
        <w:numPr>
          <w:ilvl w:val="0"/>
          <w:numId w:val="53"/>
        </w:numPr>
      </w:pPr>
      <w:r w:rsidRPr="00BF0A93">
        <w:t>Clinic Registration System as Patient Encounter Supplier</w:t>
      </w:r>
    </w:p>
    <w:p w14:paraId="21BB0527" w14:textId="77777777" w:rsidR="00F71022" w:rsidRPr="00BF0A93" w:rsidRDefault="00F71022" w:rsidP="00BC2927">
      <w:pPr>
        <w:pStyle w:val="ListBullet2"/>
        <w:numPr>
          <w:ilvl w:val="0"/>
          <w:numId w:val="53"/>
        </w:numPr>
      </w:pPr>
      <w:r w:rsidRPr="00BF0A93">
        <w:t>Clinic Ancillary System as Patient Encounter Consumer</w:t>
      </w:r>
    </w:p>
    <w:p w14:paraId="1EC16078" w14:textId="77777777" w:rsidR="00F71022" w:rsidRPr="00BF0A93" w:rsidRDefault="00F71022" w:rsidP="00BC2927">
      <w:pPr>
        <w:pStyle w:val="ListBullet2"/>
        <w:numPr>
          <w:ilvl w:val="0"/>
          <w:numId w:val="53"/>
        </w:numPr>
      </w:pPr>
      <w:r w:rsidRPr="00BF0A93">
        <w:t>Hospital ADT system as both Patient Encounter Supplier and Patient Encounter Consumer</w:t>
      </w:r>
    </w:p>
    <w:p w14:paraId="7B9E9104" w14:textId="77777777" w:rsidR="00F71022" w:rsidRPr="00BF0A93" w:rsidRDefault="00F71022" w:rsidP="00BC2927">
      <w:pPr>
        <w:pStyle w:val="ListBullet2"/>
        <w:numPr>
          <w:ilvl w:val="0"/>
          <w:numId w:val="53"/>
        </w:numPr>
      </w:pPr>
      <w:r w:rsidRPr="00BF0A93">
        <w:t>Hospital Ancillary system as Patient Encounter Consumer</w:t>
      </w:r>
    </w:p>
    <w:p w14:paraId="0D2E33DA" w14:textId="77777777" w:rsidR="00F71022" w:rsidRPr="00BF0A93" w:rsidRDefault="00F71022" w:rsidP="00BC2927">
      <w:pPr>
        <w:pStyle w:val="ListBullet2"/>
        <w:numPr>
          <w:ilvl w:val="0"/>
          <w:numId w:val="53"/>
        </w:numPr>
      </w:pPr>
      <w:r w:rsidRPr="00BF0A93">
        <w:t>Hospital Outpatient Registration System as both Patient Encounter Supplier and Patient Encounter Consumer</w:t>
      </w:r>
    </w:p>
    <w:p w14:paraId="4087ED2A" w14:textId="77777777" w:rsidR="00F71022" w:rsidRPr="00BF0A93" w:rsidRDefault="00F71022">
      <w:pPr>
        <w:pStyle w:val="BodyText"/>
      </w:pPr>
      <w:r w:rsidRPr="00BF0A93">
        <w:t>Note that the Hospital ADT and Outpatient Registration Systems play both the roles of Patient Encounter Supplier and Patient Encounter Consumer, and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BF0A93" w:rsidRDefault="00F71022">
      <w:pPr>
        <w:pStyle w:val="BodyText"/>
      </w:pPr>
      <w:r w:rsidRPr="00BF0A93">
        <w:t>The process flow in Figure 14.5.2.1-2 is described in the following:</w:t>
      </w:r>
    </w:p>
    <w:p w14:paraId="1FED39FD" w14:textId="77777777" w:rsidR="00F71022" w:rsidRPr="00BF0A93" w:rsidRDefault="00F71022" w:rsidP="00BC2927">
      <w:pPr>
        <w:pStyle w:val="ListBullet2"/>
        <w:numPr>
          <w:ilvl w:val="0"/>
          <w:numId w:val="53"/>
        </w:numPr>
      </w:pPr>
      <w:r w:rsidRPr="00BF0A93">
        <w:rPr>
          <w:b/>
          <w:bCs/>
          <w:i/>
          <w:iCs/>
        </w:rPr>
        <w:t>Patient Registration</w:t>
      </w:r>
      <w:r w:rsidRPr="00BF0A93">
        <w:t>: A patient arrives for an annual exam at a clinic. The patient record has been created previously by a Patient Demographics Supplier, and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BF0A93" w:rsidRDefault="00F71022" w:rsidP="00BC2927">
      <w:pPr>
        <w:pStyle w:val="ListBullet2"/>
        <w:numPr>
          <w:ilvl w:val="0"/>
          <w:numId w:val="53"/>
        </w:numPr>
      </w:pPr>
      <w:r w:rsidRPr="00BF0A93">
        <w:rPr>
          <w:b/>
          <w:bCs/>
          <w:i/>
          <w:iCs/>
        </w:rPr>
        <w:t>Change Outpatient to Inpatient</w:t>
      </w:r>
      <w:r w:rsidRPr="00BF0A93">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BF0A93" w:rsidRDefault="00F71022" w:rsidP="00BC2927">
      <w:pPr>
        <w:pStyle w:val="ListBullet2"/>
        <w:numPr>
          <w:ilvl w:val="0"/>
          <w:numId w:val="53"/>
        </w:numPr>
      </w:pPr>
      <w:r w:rsidRPr="00BF0A93">
        <w:rPr>
          <w:b/>
          <w:bCs/>
          <w:i/>
          <w:iCs/>
        </w:rPr>
        <w:t>Pre-admit Patient for Hospitalization</w:t>
      </w:r>
      <w:r w:rsidRPr="00BF0A93">
        <w:t>: The patient is pre-admitted in the hospital for relevant diagnostic tests. The hospital ADT system sends Patient Pre-Admit message to the Hospital Ancillary System.</w:t>
      </w:r>
    </w:p>
    <w:p w14:paraId="76B007F4" w14:textId="77777777" w:rsidR="00F71022" w:rsidRPr="00BF0A93" w:rsidRDefault="00F71022" w:rsidP="00BC2927">
      <w:pPr>
        <w:pStyle w:val="ListBullet2"/>
        <w:numPr>
          <w:ilvl w:val="0"/>
          <w:numId w:val="53"/>
        </w:numPr>
      </w:pPr>
      <w:r w:rsidRPr="00BF0A93">
        <w:rPr>
          <w:b/>
          <w:bCs/>
          <w:i/>
          <w:iCs/>
        </w:rPr>
        <w:t>Patient Admitted Notification</w:t>
      </w:r>
      <w:r w:rsidRPr="00BF0A93">
        <w:t xml:space="preserve">: The tests confirm the condition, and the patient is admitted to the hospital’s ICU. The hospital ADT system sends an Admission Notification message to the Ancillary System. </w:t>
      </w:r>
    </w:p>
    <w:p w14:paraId="5A2E255C" w14:textId="77777777" w:rsidR="00F71022" w:rsidRPr="00BF0A93" w:rsidRDefault="00F71022" w:rsidP="00BC2927">
      <w:pPr>
        <w:pStyle w:val="ListBullet2"/>
        <w:numPr>
          <w:ilvl w:val="0"/>
          <w:numId w:val="53"/>
        </w:numPr>
      </w:pPr>
      <w:r w:rsidRPr="00BF0A93">
        <w:rPr>
          <w:b/>
          <w:bCs/>
          <w:i/>
          <w:iCs/>
        </w:rPr>
        <w:t>Patient Insurance Information Update</w:t>
      </w:r>
      <w:r w:rsidRPr="00BF0A93">
        <w:t xml:space="preserve">: During the stay in the ICU, the patient’s insurance is verified, and the updated information is sent from the hospital ADT to the Hospital Ancillary System. </w:t>
      </w:r>
    </w:p>
    <w:p w14:paraId="375C0EDE" w14:textId="77777777" w:rsidR="00F71022" w:rsidRPr="00BF0A93" w:rsidRDefault="00F71022" w:rsidP="00BC2927">
      <w:pPr>
        <w:pStyle w:val="ListBullet2"/>
        <w:numPr>
          <w:ilvl w:val="0"/>
          <w:numId w:val="53"/>
        </w:numPr>
      </w:pPr>
      <w:r w:rsidRPr="00BF0A93">
        <w:rPr>
          <w:b/>
          <w:bCs/>
          <w:i/>
          <w:iCs/>
        </w:rPr>
        <w:t>Patient Location Transfer</w:t>
      </w:r>
      <w:r w:rsidRPr="00BF0A93">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BF0A93" w:rsidRDefault="00F71022" w:rsidP="00BC2927">
      <w:pPr>
        <w:pStyle w:val="ListBullet2"/>
        <w:numPr>
          <w:ilvl w:val="0"/>
          <w:numId w:val="53"/>
        </w:numPr>
      </w:pPr>
      <w:r w:rsidRPr="00BF0A93">
        <w:rPr>
          <w:b/>
          <w:bCs/>
          <w:i/>
          <w:iCs/>
        </w:rPr>
        <w:t>Patient Location Transfer Error Reconciliation</w:t>
      </w:r>
      <w:r w:rsidRPr="00BF0A93">
        <w:t xml:space="preserve">: The nurse recording the transfer makes a mistake, and enters the wrong room and bed. After discovering the error, the hospital </w:t>
      </w:r>
      <w:r w:rsidRPr="00BF0A93">
        <w:lastRenderedPageBreak/>
        <w:t xml:space="preserve">ADT system sends a Cancel Patient Transfer message to the Hospital Ancillary System, followed by a new Patient Transfer message. </w:t>
      </w:r>
    </w:p>
    <w:p w14:paraId="3145245A" w14:textId="77777777" w:rsidR="00F71022" w:rsidRPr="00BF0A93" w:rsidRDefault="00F71022" w:rsidP="00BC2927">
      <w:pPr>
        <w:pStyle w:val="ListBullet2"/>
        <w:numPr>
          <w:ilvl w:val="0"/>
          <w:numId w:val="53"/>
        </w:numPr>
      </w:pPr>
      <w:r w:rsidRPr="00BF0A93">
        <w:rPr>
          <w:b/>
          <w:bCs/>
          <w:i/>
          <w:iCs/>
        </w:rPr>
        <w:t>Patient Pending Discharge</w:t>
      </w:r>
      <w:r w:rsidRPr="00BF0A93">
        <w:t xml:space="preserve">: The patient is now recovered and about to leave the hospital. The ADT system sends a Patient Pending Discharge message to the Hospital Ancillary System. </w:t>
      </w:r>
    </w:p>
    <w:p w14:paraId="44906A4F" w14:textId="77777777" w:rsidR="00F71022" w:rsidRPr="00BF0A93" w:rsidRDefault="00F71022" w:rsidP="00BC2927">
      <w:pPr>
        <w:pStyle w:val="ListBullet2"/>
        <w:numPr>
          <w:ilvl w:val="0"/>
          <w:numId w:val="53"/>
        </w:numPr>
      </w:pPr>
      <w:r w:rsidRPr="00BF0A93">
        <w:rPr>
          <w:b/>
          <w:bCs/>
          <w:i/>
          <w:iCs/>
        </w:rPr>
        <w:t>Change Inpatient to Outpatient</w:t>
      </w:r>
      <w:r w:rsidRPr="00BF0A93">
        <w:t xml:space="preserve">: According to the hospital’s procedures, the patient is transferred to an outpatient unit for administration of follow-up tests. The ADT system sends a Change Inpatient to Outpatient message to the Hospital Outpatient Registration System. </w:t>
      </w:r>
    </w:p>
    <w:p w14:paraId="734B3BD4" w14:textId="77777777" w:rsidR="00F71022" w:rsidRPr="00BF0A93" w:rsidRDefault="00F71022" w:rsidP="00BC2927">
      <w:pPr>
        <w:pStyle w:val="ListBullet2"/>
        <w:numPr>
          <w:ilvl w:val="0"/>
          <w:numId w:val="53"/>
        </w:numPr>
      </w:pPr>
      <w:r w:rsidRPr="00BF0A93">
        <w:rPr>
          <w:b/>
          <w:bCs/>
          <w:i/>
          <w:iCs/>
        </w:rPr>
        <w:t>Register Patient as Outpatient</w:t>
      </w:r>
      <w:r w:rsidRPr="00BF0A93">
        <w:t>: The patient is registered in the Hospital Outpatient Registration System, which sends a Patient Registration message to the Hospital ADT system and the Hospital Ancillary System.</w:t>
      </w:r>
    </w:p>
    <w:p w14:paraId="284319C5" w14:textId="77777777" w:rsidR="00F71022" w:rsidRPr="00BF0A93" w:rsidRDefault="00F71022" w:rsidP="00BC2927">
      <w:pPr>
        <w:pStyle w:val="ListBullet2"/>
        <w:numPr>
          <w:ilvl w:val="0"/>
          <w:numId w:val="53"/>
        </w:numPr>
      </w:pPr>
      <w:r w:rsidRPr="00BF0A93">
        <w:rPr>
          <w:b/>
          <w:bCs/>
          <w:i/>
          <w:iCs/>
        </w:rPr>
        <w:t>Patient Discharged from Outpatient System</w:t>
      </w:r>
      <w:r w:rsidRPr="00BF0A93">
        <w:t>: The outpatient encounter is completed. A Patient Discharge message is sent to the Hospital ADT System and to the Hospital Ancillary System.</w:t>
      </w:r>
    </w:p>
    <w:p w14:paraId="314067D2" w14:textId="77777777" w:rsidR="00F71022" w:rsidRPr="00BF0A93" w:rsidRDefault="00F71022" w:rsidP="00BC2927">
      <w:pPr>
        <w:pStyle w:val="ListBullet2"/>
        <w:numPr>
          <w:ilvl w:val="0"/>
          <w:numId w:val="53"/>
        </w:numPr>
      </w:pPr>
      <w:r w:rsidRPr="00BF0A93">
        <w:rPr>
          <w:b/>
          <w:bCs/>
          <w:i/>
          <w:iCs/>
        </w:rPr>
        <w:t>Patient discharged from Hospital ADT System</w:t>
      </w:r>
      <w:r w:rsidRPr="00BF0A93">
        <w:t>: Based on satisfactory test results, the patient is discharged. The hospital ADT system sends a Patient Discharge message to the Hospital Ancillary System.</w:t>
      </w:r>
    </w:p>
    <w:p w14:paraId="0EDBA12F" w14:textId="77777777" w:rsidR="00F71022" w:rsidRPr="00BF0A93" w:rsidRDefault="00F71022">
      <w:pPr>
        <w:pStyle w:val="BodyText"/>
      </w:pPr>
      <w:r w:rsidRPr="00BF0A93">
        <w:t>The following diagram shows the process flows of the discussed use cases:</w:t>
      </w:r>
    </w:p>
    <w:p w14:paraId="1AC33CE7" w14:textId="77777777" w:rsidR="00846BD0" w:rsidRPr="00BF0A93" w:rsidRDefault="00846BD0">
      <w:pPr>
        <w:pStyle w:val="BodyText"/>
      </w:pPr>
    </w:p>
    <w:p w14:paraId="4F041F91" w14:textId="77777777" w:rsidR="00F71022" w:rsidRPr="00BF0A93" w:rsidRDefault="008105ED">
      <w:pPr>
        <w:pStyle w:val="BodyText"/>
        <w:jc w:val="center"/>
      </w:pPr>
      <w:r w:rsidRPr="00BF0A93">
        <w:rPr>
          <w:noProof/>
        </w:rPr>
        <w:object w:dxaOrig="15338" w:dyaOrig="9568" w14:anchorId="6C58822D">
          <v:shape id="_x0000_i1067" type="#_x0000_t75" alt="" style="width:7in;height:317.9pt;mso-width-percent:0;mso-height-percent:0;mso-width-percent:0;mso-height-percent:0" o:ole="" filled="t">
            <v:fill color2="black"/>
            <v:imagedata r:id="rId125" o:title=""/>
          </v:shape>
          <o:OLEObject Type="Embed" ProgID="Visio.Drawing.11" ShapeID="_x0000_i1067" DrawAspect="Content" ObjectID="_1646729205" r:id="rId126"/>
        </w:object>
      </w:r>
    </w:p>
    <w:p w14:paraId="6C3BD99C" w14:textId="77777777" w:rsidR="00F71022" w:rsidRPr="00BF0A93" w:rsidRDefault="00F71022">
      <w:pPr>
        <w:pStyle w:val="FigureTitle"/>
      </w:pPr>
      <w:r w:rsidRPr="00BF0A93">
        <w:t xml:space="preserve">Figure 14.5.2.1-2: Inpatient / Outpatient Encounter Management Process Flow in PAM Profile </w:t>
      </w:r>
    </w:p>
    <w:p w14:paraId="6E1CCC9A" w14:textId="77777777" w:rsidR="00F71022" w:rsidRPr="00BF0A93" w:rsidRDefault="00F71022" w:rsidP="00CE43D1">
      <w:pPr>
        <w:pStyle w:val="Heading4"/>
        <w:numPr>
          <w:ilvl w:val="3"/>
          <w:numId w:val="150"/>
        </w:numPr>
        <w:rPr>
          <w:noProof w:val="0"/>
        </w:rPr>
      </w:pPr>
      <w:bookmarkStart w:id="3232" w:name="_Toc210744964"/>
      <w:bookmarkEnd w:id="3232"/>
      <w:r w:rsidRPr="00BF0A93">
        <w:rPr>
          <w:noProof w:val="0"/>
        </w:rPr>
        <w:t xml:space="preserve"> Advanced Encounter Management</w:t>
      </w:r>
    </w:p>
    <w:p w14:paraId="61E21698" w14:textId="77777777" w:rsidR="00F71022" w:rsidRPr="00BF0A93" w:rsidRDefault="00F71022" w:rsidP="00BC2927">
      <w:pPr>
        <w:pStyle w:val="ListBullet2"/>
        <w:numPr>
          <w:ilvl w:val="0"/>
          <w:numId w:val="53"/>
        </w:numPr>
      </w:pPr>
      <w:r w:rsidRPr="00BF0A93">
        <w:rPr>
          <w:b/>
          <w:bCs/>
          <w:i/>
          <w:iCs/>
        </w:rPr>
        <w:t>Attending Physician Change</w:t>
      </w:r>
      <w:r w:rsidRPr="00BF0A93">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BF0A93" w:rsidRDefault="00F71022" w:rsidP="00BC2927">
      <w:pPr>
        <w:pStyle w:val="ListBullet2"/>
        <w:numPr>
          <w:ilvl w:val="0"/>
          <w:numId w:val="53"/>
        </w:numPr>
      </w:pPr>
      <w:r w:rsidRPr="00BF0A93">
        <w:rPr>
          <w:b/>
          <w:bCs/>
          <w:i/>
          <w:iCs/>
        </w:rPr>
        <w:t>Cancellation of Attending Physician Change</w:t>
      </w:r>
      <w:r w:rsidRPr="00BF0A93">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BF0A93" w:rsidRDefault="00F71022" w:rsidP="00BC2927">
      <w:pPr>
        <w:pStyle w:val="ListBullet2"/>
        <w:numPr>
          <w:ilvl w:val="0"/>
          <w:numId w:val="53"/>
        </w:numPr>
      </w:pPr>
      <w:r w:rsidRPr="00BF0A93">
        <w:rPr>
          <w:b/>
          <w:bCs/>
          <w:i/>
          <w:iCs/>
        </w:rPr>
        <w:t>Leave of Absence</w:t>
      </w:r>
      <w:r w:rsidRPr="00BF0A93">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BF0A93" w:rsidRDefault="00F71022" w:rsidP="00BC2927">
      <w:pPr>
        <w:pStyle w:val="ListBullet2"/>
        <w:numPr>
          <w:ilvl w:val="0"/>
          <w:numId w:val="53"/>
        </w:numPr>
      </w:pPr>
      <w:r w:rsidRPr="00BF0A93">
        <w:rPr>
          <w:b/>
          <w:bCs/>
          <w:i/>
          <w:iCs/>
        </w:rPr>
        <w:t>Cancellation of Leave of Absence</w:t>
      </w:r>
      <w:r w:rsidRPr="00BF0A93">
        <w:t>: A notification that an inpatient was authorized a weekend leave of absence was sent in error. The Patient Encounter Supplier sends a cancellation message to the Patient Encounter Consumer.</w:t>
      </w:r>
    </w:p>
    <w:p w14:paraId="6576A75F" w14:textId="77777777" w:rsidR="00F71022" w:rsidRPr="00BF0A93" w:rsidRDefault="00F71022" w:rsidP="00BC2927">
      <w:pPr>
        <w:pStyle w:val="ListBullet2"/>
        <w:numPr>
          <w:ilvl w:val="0"/>
          <w:numId w:val="53"/>
        </w:numPr>
      </w:pPr>
      <w:r w:rsidRPr="00BF0A93">
        <w:rPr>
          <w:b/>
          <w:bCs/>
          <w:i/>
          <w:iCs/>
        </w:rPr>
        <w:lastRenderedPageBreak/>
        <w:t>Return from Leave of Absence</w:t>
      </w:r>
      <w:r w:rsidRPr="00BF0A93">
        <w:t>: An inpatient returns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BF0A93" w:rsidRDefault="00F71022" w:rsidP="00BC2927">
      <w:pPr>
        <w:pStyle w:val="ListBullet2"/>
        <w:numPr>
          <w:ilvl w:val="0"/>
          <w:numId w:val="53"/>
        </w:numPr>
      </w:pPr>
      <w:r w:rsidRPr="00BF0A93">
        <w:rPr>
          <w:b/>
          <w:bCs/>
          <w:i/>
          <w:iCs/>
        </w:rPr>
        <w:t>Cancellation of Return from Leave of Absence</w:t>
      </w:r>
      <w:r w:rsidRPr="00BF0A93">
        <w:t>: A notification that an inpatient returned from a weekend leave of absence was sent in error. The Patient Encounter Supplier sends a cancellation message to the Patient Encounter Consumer.</w:t>
      </w:r>
    </w:p>
    <w:p w14:paraId="5A3596FD" w14:textId="2814577B" w:rsidR="00F71022" w:rsidRPr="00BF0A93" w:rsidRDefault="00F71022" w:rsidP="00BC2927">
      <w:pPr>
        <w:pStyle w:val="ListBullet2"/>
        <w:numPr>
          <w:ilvl w:val="0"/>
          <w:numId w:val="53"/>
        </w:numPr>
      </w:pPr>
      <w:r w:rsidRPr="00BF0A93">
        <w:rPr>
          <w:b/>
          <w:bCs/>
          <w:i/>
          <w:iCs/>
        </w:rPr>
        <w:t>Move Account</w:t>
      </w:r>
      <w:r w:rsidRPr="00BF0A93">
        <w:t xml:space="preserve">: The Patient Encounter Supplier sends a message that incorrectly associates Account 12345 with Patient A; in fact, Account 12345 should be associated with Patient B. To </w:t>
      </w:r>
      <w:r w:rsidR="00CE4FD9">
        <w:t>a</w:t>
      </w:r>
      <w:r w:rsidRPr="00BF0A93">
        <w:t>ffect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BF0A93" w:rsidRDefault="00F71022">
      <w:pPr>
        <w:pStyle w:val="BodyText"/>
        <w:keepNext/>
        <w:keepLines/>
      </w:pPr>
      <w:r w:rsidRPr="00BF0A93">
        <w:lastRenderedPageBreak/>
        <w:t>The following diagram shows these discussed use cases:</w:t>
      </w:r>
    </w:p>
    <w:p w14:paraId="5623347A" w14:textId="77777777" w:rsidR="00F71022" w:rsidRPr="00BF0A93" w:rsidRDefault="008105ED">
      <w:pPr>
        <w:pStyle w:val="BodyText"/>
        <w:keepNext/>
        <w:keepLines/>
        <w:jc w:val="center"/>
      </w:pPr>
      <w:r w:rsidRPr="00BF0A93">
        <w:rPr>
          <w:noProof/>
        </w:rPr>
        <w:object w:dxaOrig="5814" w:dyaOrig="5526" w14:anchorId="3101D347">
          <v:shape id="_x0000_i1066" type="#_x0000_t75" alt="" style="width:403.45pt;height:382.4pt;mso-width-percent:0;mso-height-percent:0;mso-width-percent:0;mso-height-percent:0" o:ole="" filled="t">
            <v:fill color2="black"/>
            <v:imagedata r:id="rId127" o:title=""/>
          </v:shape>
          <o:OLEObject Type="Embed" ProgID="Visio.Drawing.11" ShapeID="_x0000_i1066" DrawAspect="Content" ObjectID="_1646729206" r:id="rId128"/>
        </w:object>
      </w:r>
    </w:p>
    <w:p w14:paraId="1FA1179F" w14:textId="77777777" w:rsidR="00F71022" w:rsidRPr="00BF0A93" w:rsidRDefault="00F71022">
      <w:pPr>
        <w:pStyle w:val="FigureTitle"/>
        <w:keepNext/>
      </w:pPr>
      <w:r w:rsidRPr="00BF0A93">
        <w:t xml:space="preserve">Figure 14.5.2.2-1: Advanced Encounter Management Process Flow in PAM Profile </w:t>
      </w:r>
    </w:p>
    <w:p w14:paraId="507C0897" w14:textId="77777777" w:rsidR="00F71022" w:rsidRPr="00BF0A93" w:rsidRDefault="00F71022" w:rsidP="00CE43D1">
      <w:pPr>
        <w:pStyle w:val="Heading4"/>
        <w:numPr>
          <w:ilvl w:val="3"/>
          <w:numId w:val="150"/>
        </w:numPr>
        <w:rPr>
          <w:noProof w:val="0"/>
        </w:rPr>
      </w:pPr>
      <w:r w:rsidRPr="00BF0A93">
        <w:rPr>
          <w:noProof w:val="0"/>
        </w:rPr>
        <w:t xml:space="preserve"> Historic Movement Management </w:t>
      </w:r>
    </w:p>
    <w:p w14:paraId="416261A6" w14:textId="77777777" w:rsidR="00F71022" w:rsidRPr="00BF0A93" w:rsidRDefault="00F71022">
      <w:pPr>
        <w:pStyle w:val="BodyText"/>
      </w:pPr>
      <w:r w:rsidRPr="00BF0A93">
        <w:t>Historic tracking of patient admissions, discharges, and other movements may be needed in some healthcare institutions. Such historic events may need to be tracked even beyond the boundary of an episode of care. In order to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BF0A93" w:rsidRDefault="00F71022" w:rsidP="00BC2927">
      <w:pPr>
        <w:pStyle w:val="ListBullet2"/>
        <w:numPr>
          <w:ilvl w:val="0"/>
          <w:numId w:val="53"/>
        </w:numPr>
      </w:pPr>
      <w:r w:rsidRPr="00BF0A93">
        <w:rPr>
          <w:b/>
          <w:bCs/>
          <w:i/>
          <w:iCs/>
        </w:rPr>
        <w:t>Patient Location Transfer</w:t>
      </w:r>
      <w:r w:rsidRPr="00BF0A93">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BF0A93" w:rsidRDefault="00F71022" w:rsidP="00BC2927">
      <w:pPr>
        <w:pStyle w:val="ListBullet2"/>
        <w:numPr>
          <w:ilvl w:val="0"/>
          <w:numId w:val="53"/>
        </w:numPr>
      </w:pPr>
      <w:r w:rsidRPr="00BF0A93">
        <w:rPr>
          <w:b/>
          <w:bCs/>
          <w:i/>
          <w:iCs/>
        </w:rPr>
        <w:lastRenderedPageBreak/>
        <w:t>Update Previous Transfer Event</w:t>
      </w:r>
      <w:r w:rsidRPr="00BF0A93">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BF0A93" w:rsidRDefault="00F71022">
      <w:pPr>
        <w:pStyle w:val="BodyText"/>
        <w:keepNext/>
        <w:keepLines/>
      </w:pPr>
      <w:r w:rsidRPr="00BF0A93">
        <w:t>The following diagram shows these use cases:</w:t>
      </w:r>
    </w:p>
    <w:p w14:paraId="0E5AA6D9" w14:textId="77777777" w:rsidR="00F71022" w:rsidRPr="00BF0A93" w:rsidRDefault="00F71022">
      <w:pPr>
        <w:pStyle w:val="BodyText"/>
        <w:keepNext/>
        <w:keepLines/>
      </w:pPr>
    </w:p>
    <w:p w14:paraId="46BF7D2B" w14:textId="77777777" w:rsidR="00F71022" w:rsidRPr="00BF0A93" w:rsidRDefault="008105ED">
      <w:pPr>
        <w:pStyle w:val="BodyText"/>
        <w:keepNext/>
        <w:keepLines/>
        <w:jc w:val="center"/>
      </w:pPr>
      <w:r w:rsidRPr="00BF0A93">
        <w:rPr>
          <w:noProof/>
        </w:rPr>
        <w:object w:dxaOrig="5814" w:dyaOrig="3798" w14:anchorId="1C7ADF4B">
          <v:shape id="_x0000_i1065" type="#_x0000_t75" alt="" style="width:345.05pt;height:224.15pt;mso-width-percent:0;mso-height-percent:0;mso-width-percent:0;mso-height-percent:0" o:ole="" filled="t">
            <v:fill color2="black"/>
            <v:imagedata r:id="rId129" o:title=""/>
          </v:shape>
          <o:OLEObject Type="Embed" ProgID="Visio.Drawing.11" ShapeID="_x0000_i1065" DrawAspect="Content" ObjectID="_1646729207" r:id="rId130"/>
        </w:object>
      </w:r>
    </w:p>
    <w:p w14:paraId="3B31A626" w14:textId="77777777" w:rsidR="00F71022" w:rsidRPr="00BF0A93" w:rsidRDefault="00F71022">
      <w:pPr>
        <w:pStyle w:val="FigureTitle"/>
        <w:keepNext/>
      </w:pPr>
      <w:r w:rsidRPr="00BF0A93">
        <w:t xml:space="preserve">Figure 14.5.2.3-1: Historic Movement Management Process Flow in PAM Profile </w:t>
      </w:r>
    </w:p>
    <w:p w14:paraId="2D975A68" w14:textId="77777777" w:rsidR="00F71022" w:rsidRPr="00BF0A93" w:rsidRDefault="00F71022" w:rsidP="00CE43D1">
      <w:pPr>
        <w:pStyle w:val="Heading4"/>
        <w:numPr>
          <w:ilvl w:val="3"/>
          <w:numId w:val="150"/>
        </w:numPr>
        <w:rPr>
          <w:noProof w:val="0"/>
        </w:rPr>
      </w:pPr>
      <w:r w:rsidRPr="00BF0A93">
        <w:rPr>
          <w:noProof w:val="0"/>
        </w:rPr>
        <w:t xml:space="preserve"> Temporary Patient Transfer Tracking</w:t>
      </w:r>
    </w:p>
    <w:p w14:paraId="22741B54" w14:textId="77777777" w:rsidR="00F71022" w:rsidRPr="00BF0A93" w:rsidRDefault="00F71022" w:rsidP="00BC2927">
      <w:pPr>
        <w:pStyle w:val="ListBullet2"/>
        <w:numPr>
          <w:ilvl w:val="0"/>
          <w:numId w:val="53"/>
        </w:numPr>
      </w:pPr>
      <w:r w:rsidRPr="00BF0A93">
        <w:rPr>
          <w:b/>
          <w:bCs/>
          <w:i/>
          <w:iCs/>
        </w:rPr>
        <w:t>Departure to Temporary Location</w:t>
      </w:r>
      <w:r w:rsidRPr="00BF0A93">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BF0A93" w:rsidRDefault="00F71022" w:rsidP="00BC2927">
      <w:pPr>
        <w:pStyle w:val="ListBullet2"/>
        <w:numPr>
          <w:ilvl w:val="0"/>
          <w:numId w:val="53"/>
        </w:numPr>
      </w:pPr>
      <w:r w:rsidRPr="00BF0A93">
        <w:rPr>
          <w:b/>
          <w:bCs/>
          <w:i/>
          <w:iCs/>
        </w:rPr>
        <w:t>Arrival at Temporary Location</w:t>
      </w:r>
      <w:r w:rsidRPr="00BF0A93">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BF0A93" w:rsidRDefault="00F71022" w:rsidP="00BC2927">
      <w:pPr>
        <w:pStyle w:val="ListBullet2"/>
        <w:numPr>
          <w:ilvl w:val="0"/>
          <w:numId w:val="53"/>
        </w:numPr>
      </w:pPr>
      <w:r w:rsidRPr="00BF0A93">
        <w:rPr>
          <w:b/>
          <w:bCs/>
          <w:i/>
          <w:iCs/>
        </w:rPr>
        <w:t>Cancellation of Departure to Temporary Location</w:t>
      </w:r>
      <w:r w:rsidRPr="00BF0A93">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BF0A93" w:rsidRDefault="00F71022" w:rsidP="00BC2927">
      <w:pPr>
        <w:pStyle w:val="ListBullet2"/>
        <w:numPr>
          <w:ilvl w:val="0"/>
          <w:numId w:val="53"/>
        </w:numPr>
      </w:pPr>
      <w:r w:rsidRPr="00BF0A93">
        <w:rPr>
          <w:b/>
          <w:bCs/>
          <w:i/>
          <w:iCs/>
        </w:rPr>
        <w:t>Cancellation of Arrival at Temporary Location</w:t>
      </w:r>
      <w:r w:rsidRPr="00BF0A93">
        <w:t xml:space="preserve">: It is incorrectly communicated that a patient, having left her inpatient bed, arrived in the Surgery department for treatment. The </w:t>
      </w:r>
      <w:r w:rsidRPr="00BF0A93">
        <w:lastRenderedPageBreak/>
        <w:t>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BF0A93" w:rsidRDefault="00F71022">
      <w:pPr>
        <w:pStyle w:val="BodyText"/>
        <w:keepNext/>
        <w:keepLines/>
      </w:pPr>
      <w:r w:rsidRPr="00BF0A93">
        <w:t>The following diagram shows these discussed use cases:</w:t>
      </w:r>
    </w:p>
    <w:p w14:paraId="0313E511" w14:textId="77777777" w:rsidR="00F71022" w:rsidRPr="00BF0A93" w:rsidRDefault="008105ED">
      <w:pPr>
        <w:pStyle w:val="BodyText"/>
        <w:keepNext/>
        <w:keepLines/>
        <w:jc w:val="center"/>
      </w:pPr>
      <w:r w:rsidRPr="00BF0A93">
        <w:rPr>
          <w:noProof/>
        </w:rPr>
        <w:object w:dxaOrig="5814" w:dyaOrig="3367" w14:anchorId="1B336770">
          <v:shape id="_x0000_i1064" type="#_x0000_t75" alt="" style="width:468.7pt;height:266.25pt;mso-width-percent:0;mso-height-percent:0;mso-width-percent:0;mso-height-percent:0" o:ole="" filled="t">
            <v:fill color2="black"/>
            <v:imagedata r:id="rId131" o:title=""/>
          </v:shape>
          <o:OLEObject Type="Embed" ProgID="Visio.Drawing.11" ShapeID="_x0000_i1064" DrawAspect="Content" ObjectID="_1646729208" r:id="rId132"/>
        </w:object>
      </w:r>
    </w:p>
    <w:p w14:paraId="2D4773CD" w14:textId="77777777" w:rsidR="00F71022" w:rsidRPr="00BF0A93" w:rsidRDefault="00F71022">
      <w:pPr>
        <w:pStyle w:val="FigureTitle"/>
        <w:keepNext/>
      </w:pPr>
      <w:r w:rsidRPr="00BF0A93">
        <w:t xml:space="preserve">Figure 14.5.2.4-1: Temporary Patient Transfer Tracking Process Flow in PAM Profile </w:t>
      </w:r>
    </w:p>
    <w:p w14:paraId="293242EA" w14:textId="77777777" w:rsidR="00F71022" w:rsidRPr="00BF0A93" w:rsidRDefault="00F71022" w:rsidP="00CE43D1">
      <w:pPr>
        <w:pStyle w:val="Heading1"/>
        <w:numPr>
          <w:ilvl w:val="0"/>
          <w:numId w:val="150"/>
        </w:numPr>
        <w:rPr>
          <w:noProof w:val="0"/>
        </w:rPr>
      </w:pPr>
      <w:bookmarkStart w:id="3233" w:name="_Toc237146085"/>
      <w:bookmarkStart w:id="3234" w:name="_Toc487039136"/>
      <w:bookmarkStart w:id="3235" w:name="_Toc488068237"/>
      <w:bookmarkStart w:id="3236" w:name="_Toc488068670"/>
      <w:bookmarkStart w:id="3237" w:name="_Toc488074997"/>
      <w:bookmarkStart w:id="3238" w:name="_Toc13752370"/>
      <w:bookmarkStart w:id="3239" w:name="_Toc210747766"/>
      <w:bookmarkStart w:id="3240" w:name="_Toc214425655"/>
      <w:bookmarkStart w:id="3241" w:name="_Toc184012895"/>
      <w:bookmarkEnd w:id="3233"/>
      <w:r w:rsidRPr="00BF0A93">
        <w:rPr>
          <w:noProof w:val="0"/>
        </w:rPr>
        <w:lastRenderedPageBreak/>
        <w:t>Cross-Enterprise Document Reliable Interchange (XDR)</w:t>
      </w:r>
      <w:bookmarkEnd w:id="3234"/>
      <w:bookmarkEnd w:id="3235"/>
      <w:bookmarkEnd w:id="3236"/>
      <w:bookmarkEnd w:id="3237"/>
      <w:bookmarkEnd w:id="3238"/>
      <w:r w:rsidRPr="00BF0A93">
        <w:rPr>
          <w:noProof w:val="0"/>
        </w:rPr>
        <w:t xml:space="preserve"> </w:t>
      </w:r>
      <w:bookmarkEnd w:id="3239"/>
      <w:bookmarkEnd w:id="3240"/>
    </w:p>
    <w:p w14:paraId="083DC169" w14:textId="77777777" w:rsidR="00F71022" w:rsidRPr="00BF0A93" w:rsidRDefault="00F71022" w:rsidP="0013543D">
      <w:r w:rsidRPr="00BF0A93">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2F6CC58D" w:rsidR="00F71022" w:rsidRPr="00BF0A93" w:rsidRDefault="00F71022" w:rsidP="0013543D">
      <w:pPr>
        <w:rPr>
          <w:szCs w:val="24"/>
        </w:rPr>
      </w:pPr>
      <w:r w:rsidRPr="00BF0A93">
        <w:rPr>
          <w:szCs w:val="24"/>
        </w:rPr>
        <w:t>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consumer</w:t>
      </w:r>
      <w:r w:rsidR="00CE4FD9">
        <w:rPr>
          <w:szCs w:val="24"/>
        </w:rPr>
        <w:t>;</w:t>
      </w:r>
      <w:r w:rsidRPr="00BF0A93">
        <w:rPr>
          <w:szCs w:val="24"/>
        </w:rPr>
        <w:t xml:space="preserve"> no repository or registry actors are involved.</w:t>
      </w:r>
    </w:p>
    <w:p w14:paraId="3B2EC9F8" w14:textId="77777777" w:rsidR="00F71022" w:rsidRPr="00BF0A93" w:rsidRDefault="00F71022" w:rsidP="0013543D">
      <w:r w:rsidRPr="00BF0A93">
        <w:t>XDR is document format agnostic, supporting the same document content as XDS and XDM. Document content is described in XDS Document Content Profiles. Examples are XDS-MS, XD-LAB, XPHR, and XDS-SD.</w:t>
      </w:r>
    </w:p>
    <w:p w14:paraId="0D070BEF" w14:textId="77777777" w:rsidR="00F71022" w:rsidRPr="00BF0A93" w:rsidRDefault="00F71022" w:rsidP="0013543D">
      <w:r w:rsidRPr="00BF0A93">
        <w:t xml:space="preserve">XDR defines no new metadata or message formats. It leverages XDS metadata with emphasis on patient identification, document identification, description, and relationships. </w:t>
      </w:r>
    </w:p>
    <w:p w14:paraId="62618552" w14:textId="25741F50" w:rsidR="00F71022" w:rsidRPr="00BF0A93" w:rsidRDefault="00F71022" w:rsidP="0013543D">
      <w:pPr>
        <w:pStyle w:val="Heading2"/>
        <w:numPr>
          <w:ilvl w:val="0"/>
          <w:numId w:val="0"/>
        </w:numPr>
        <w:rPr>
          <w:noProof w:val="0"/>
        </w:rPr>
      </w:pPr>
      <w:bookmarkStart w:id="3242" w:name="_Toc209335218"/>
      <w:bookmarkStart w:id="3243" w:name="_Toc237340688"/>
      <w:bookmarkStart w:id="3244" w:name="_Toc487039137"/>
      <w:bookmarkStart w:id="3245" w:name="_Toc488068238"/>
      <w:bookmarkStart w:id="3246" w:name="_Toc488068671"/>
      <w:bookmarkStart w:id="3247" w:name="_Toc488074998"/>
      <w:bookmarkStart w:id="3248" w:name="_Toc13752371"/>
      <w:r w:rsidRPr="00BF0A93">
        <w:rPr>
          <w:noProof w:val="0"/>
        </w:rPr>
        <w:t xml:space="preserve">15.1 </w:t>
      </w:r>
      <w:bookmarkEnd w:id="3242"/>
      <w:bookmarkEnd w:id="3243"/>
      <w:bookmarkEnd w:id="3244"/>
      <w:bookmarkEnd w:id="3245"/>
      <w:bookmarkEnd w:id="3246"/>
      <w:bookmarkEnd w:id="3247"/>
      <w:r w:rsidR="00E24092">
        <w:rPr>
          <w:noProof w:val="0"/>
        </w:rPr>
        <w:t xml:space="preserve">XDR </w:t>
      </w:r>
      <w:r w:rsidR="002E55D5">
        <w:rPr>
          <w:noProof w:val="0"/>
        </w:rPr>
        <w:t>Actors/Transactions</w:t>
      </w:r>
      <w:bookmarkEnd w:id="3248"/>
    </w:p>
    <w:p w14:paraId="2B34A861" w14:textId="63C8A6BE" w:rsidR="001A65C9" w:rsidRPr="00BF0A93" w:rsidRDefault="00F71022" w:rsidP="00AA50EB">
      <w:pPr>
        <w:pStyle w:val="BodyText"/>
      </w:pPr>
      <w:r w:rsidRPr="00BF0A93">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BF0A93" w:rsidRDefault="001A65C9" w:rsidP="00AA50EB">
      <w:pPr>
        <w:pStyle w:val="BodyText"/>
      </w:pPr>
    </w:p>
    <w:bookmarkStart w:id="3249" w:name="_MON_1365863853"/>
    <w:bookmarkEnd w:id="3249"/>
    <w:p w14:paraId="28DB3287" w14:textId="77777777" w:rsidR="001A65C9" w:rsidRPr="00BF0A93" w:rsidRDefault="008105ED" w:rsidP="001A65C9">
      <w:pPr>
        <w:pStyle w:val="BodyText"/>
      </w:pPr>
      <w:r w:rsidRPr="00BF0A93">
        <w:rPr>
          <w:noProof/>
        </w:rPr>
        <w:object w:dxaOrig="10725" w:dyaOrig="3885" w14:anchorId="4188E3A7">
          <v:shape id="_x0000_i1063" type="#_x0000_t75" alt="" style="width:425.2pt;height:158.95pt;mso-width-percent:0;mso-height-percent:0;mso-width-percent:0;mso-height-percent:0" o:ole="" fillcolor="window">
            <v:imagedata r:id="rId133" o:title="" croptop="-2429f" cropleft="-1848f" cropright="-4400f"/>
          </v:shape>
          <o:OLEObject Type="Embed" ProgID="Word.Picture.8" ShapeID="_x0000_i1063" DrawAspect="Content" ObjectID="_1646729209" r:id="rId134"/>
        </w:object>
      </w:r>
    </w:p>
    <w:p w14:paraId="699BF2A5" w14:textId="77777777" w:rsidR="00F71022" w:rsidRPr="00BF0A93" w:rsidRDefault="00F71022" w:rsidP="00E93B92">
      <w:pPr>
        <w:pStyle w:val="FigureTitle"/>
      </w:pPr>
      <w:bookmarkStart w:id="3250" w:name="_MON_1365865115"/>
      <w:bookmarkStart w:id="3251" w:name="_MON_1441697322"/>
      <w:bookmarkStart w:id="3252" w:name="_MON_1364106655"/>
      <w:bookmarkEnd w:id="3250"/>
      <w:bookmarkEnd w:id="3251"/>
      <w:bookmarkEnd w:id="3252"/>
      <w:r w:rsidRPr="00BF0A93">
        <w:t>Figure 15.1-1: XDR Actor Diagram</w:t>
      </w:r>
    </w:p>
    <w:p w14:paraId="28EEBA1C" w14:textId="77777777" w:rsidR="00F71022" w:rsidRPr="00BF0A93" w:rsidRDefault="00F71022" w:rsidP="0013543D">
      <w:pPr>
        <w:pStyle w:val="BodyText"/>
      </w:pPr>
      <w:r w:rsidRPr="00BF0A93">
        <w:t>Table 15.1-1 lists the transactions for each actor directly involved in the XDR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BF0A93" w:rsidRDefault="00F71022" w:rsidP="0013543D">
      <w:pPr>
        <w:pStyle w:val="TableTitle"/>
        <w:keepLines/>
      </w:pPr>
      <w:r w:rsidRPr="00BF0A93">
        <w:lastRenderedPageBreak/>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BF0A93" w14:paraId="6B7DA9C8" w14:textId="77777777" w:rsidTr="00A9747B">
        <w:trPr>
          <w:cantSplit/>
        </w:trPr>
        <w:tc>
          <w:tcPr>
            <w:tcW w:w="2268" w:type="dxa"/>
            <w:shd w:val="clear" w:color="auto" w:fill="D9D9D9"/>
          </w:tcPr>
          <w:p w14:paraId="591283EF" w14:textId="77777777" w:rsidR="00F71022" w:rsidRPr="00BF0A93" w:rsidRDefault="00F71022" w:rsidP="007F1D2D">
            <w:pPr>
              <w:pStyle w:val="TableEntryHeader"/>
            </w:pPr>
            <w:r w:rsidRPr="00BF0A93">
              <w:t>Actors</w:t>
            </w:r>
            <w:r w:rsidR="006D0EA8" w:rsidRPr="00BF0A93">
              <w:tab/>
            </w:r>
          </w:p>
        </w:tc>
        <w:tc>
          <w:tcPr>
            <w:tcW w:w="3227" w:type="dxa"/>
            <w:shd w:val="clear" w:color="auto" w:fill="D9D9D9"/>
          </w:tcPr>
          <w:p w14:paraId="365C3DEB" w14:textId="77777777" w:rsidR="00F71022" w:rsidRPr="00BF0A93" w:rsidRDefault="00F71022" w:rsidP="007F1D2D">
            <w:pPr>
              <w:pStyle w:val="TableEntryHeader"/>
            </w:pPr>
            <w:r w:rsidRPr="00BF0A93">
              <w:t xml:space="preserve">Transactions </w:t>
            </w:r>
          </w:p>
        </w:tc>
        <w:tc>
          <w:tcPr>
            <w:tcW w:w="1559" w:type="dxa"/>
            <w:shd w:val="clear" w:color="auto" w:fill="D9D9D9"/>
          </w:tcPr>
          <w:p w14:paraId="0BC02EE6" w14:textId="77777777" w:rsidR="00F71022" w:rsidRPr="00BF0A93" w:rsidRDefault="00F71022" w:rsidP="007F1D2D">
            <w:pPr>
              <w:pStyle w:val="TableEntryHeader"/>
            </w:pPr>
            <w:r w:rsidRPr="00BF0A93">
              <w:t>Optionality</w:t>
            </w:r>
          </w:p>
        </w:tc>
        <w:tc>
          <w:tcPr>
            <w:tcW w:w="1843" w:type="dxa"/>
            <w:shd w:val="clear" w:color="auto" w:fill="D9D9D9"/>
          </w:tcPr>
          <w:p w14:paraId="66D3EED1" w14:textId="77777777" w:rsidR="00F71022" w:rsidRPr="00BF0A93" w:rsidRDefault="00F71022" w:rsidP="007F1D2D">
            <w:pPr>
              <w:pStyle w:val="TableEntryHeader"/>
            </w:pPr>
            <w:r w:rsidRPr="00BF0A93">
              <w:t>Section in Vol. 2</w:t>
            </w:r>
          </w:p>
        </w:tc>
      </w:tr>
      <w:tr w:rsidR="00F71022" w:rsidRPr="00BF0A93" w14:paraId="20B8EEBA" w14:textId="77777777" w:rsidTr="00B756D3">
        <w:trPr>
          <w:cantSplit/>
        </w:trPr>
        <w:tc>
          <w:tcPr>
            <w:tcW w:w="2268" w:type="dxa"/>
          </w:tcPr>
          <w:p w14:paraId="4EE74009" w14:textId="77777777" w:rsidR="00F71022" w:rsidRPr="00BF0A93" w:rsidRDefault="00F71022" w:rsidP="00AA50EB">
            <w:pPr>
              <w:pStyle w:val="TableEntry"/>
              <w:rPr>
                <w:noProof w:val="0"/>
              </w:rPr>
            </w:pPr>
            <w:r w:rsidRPr="00BF0A93">
              <w:rPr>
                <w:noProof w:val="0"/>
              </w:rPr>
              <w:t>Document Source</w:t>
            </w:r>
          </w:p>
        </w:tc>
        <w:tc>
          <w:tcPr>
            <w:tcW w:w="3227" w:type="dxa"/>
          </w:tcPr>
          <w:p w14:paraId="18908625"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7B76E9F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BFBAA17" w14:textId="77777777" w:rsidR="00F71022" w:rsidRPr="00BF0A93" w:rsidRDefault="00F71022" w:rsidP="00FF0F87">
            <w:pPr>
              <w:pStyle w:val="TableEntry"/>
              <w:keepLines/>
              <w:rPr>
                <w:noProof w:val="0"/>
              </w:rPr>
            </w:pPr>
            <w:r w:rsidRPr="00BF0A93">
              <w:rPr>
                <w:noProof w:val="0"/>
              </w:rPr>
              <w:t>ITI TF-2b:3.41</w:t>
            </w:r>
          </w:p>
        </w:tc>
      </w:tr>
      <w:tr w:rsidR="00F71022" w:rsidRPr="00BF0A93" w14:paraId="0D97767C" w14:textId="77777777" w:rsidTr="00B756D3">
        <w:trPr>
          <w:cantSplit/>
        </w:trPr>
        <w:tc>
          <w:tcPr>
            <w:tcW w:w="2268" w:type="dxa"/>
          </w:tcPr>
          <w:p w14:paraId="71AB1C26" w14:textId="77777777" w:rsidR="00F71022" w:rsidRPr="00BF0A93" w:rsidRDefault="00F71022" w:rsidP="00AA50EB">
            <w:pPr>
              <w:pStyle w:val="TableEntry"/>
              <w:rPr>
                <w:noProof w:val="0"/>
              </w:rPr>
            </w:pPr>
            <w:r w:rsidRPr="00BF0A93">
              <w:rPr>
                <w:noProof w:val="0"/>
              </w:rPr>
              <w:t>Metadata-Limited Document Source</w:t>
            </w:r>
          </w:p>
        </w:tc>
        <w:tc>
          <w:tcPr>
            <w:tcW w:w="3227" w:type="dxa"/>
          </w:tcPr>
          <w:p w14:paraId="4C63E20D"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2EE3FD7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7B808C68" w14:textId="77777777" w:rsidR="00F71022" w:rsidRPr="00BF0A93" w:rsidRDefault="00F71022" w:rsidP="00B35F60">
            <w:pPr>
              <w:pStyle w:val="TableEntry"/>
              <w:keepLines/>
              <w:rPr>
                <w:noProof w:val="0"/>
              </w:rPr>
            </w:pPr>
            <w:r w:rsidRPr="00BF0A93">
              <w:rPr>
                <w:noProof w:val="0"/>
              </w:rPr>
              <w:t>ITI TF-2b:3.41</w:t>
            </w:r>
          </w:p>
        </w:tc>
      </w:tr>
      <w:tr w:rsidR="00F71022" w:rsidRPr="00BF0A93" w14:paraId="1E26110F" w14:textId="77777777" w:rsidTr="00B756D3">
        <w:trPr>
          <w:cantSplit/>
        </w:trPr>
        <w:tc>
          <w:tcPr>
            <w:tcW w:w="2268" w:type="dxa"/>
          </w:tcPr>
          <w:p w14:paraId="06A91A8A" w14:textId="77777777" w:rsidR="00F71022" w:rsidRPr="00BF0A93" w:rsidRDefault="00F71022" w:rsidP="00AA50EB">
            <w:pPr>
              <w:pStyle w:val="TableEntry"/>
              <w:rPr>
                <w:noProof w:val="0"/>
              </w:rPr>
            </w:pPr>
            <w:r w:rsidRPr="00BF0A93">
              <w:rPr>
                <w:noProof w:val="0"/>
              </w:rPr>
              <w:t>Document Recipient</w:t>
            </w:r>
          </w:p>
        </w:tc>
        <w:tc>
          <w:tcPr>
            <w:tcW w:w="3227" w:type="dxa"/>
          </w:tcPr>
          <w:p w14:paraId="206BC90C" w14:textId="77777777" w:rsidR="00F71022" w:rsidRPr="00BF0A93" w:rsidRDefault="00F71022" w:rsidP="00BE143C">
            <w:pPr>
              <w:pStyle w:val="TableEntry"/>
              <w:keepLines/>
              <w:rPr>
                <w:noProof w:val="0"/>
              </w:rPr>
            </w:pPr>
            <w:r w:rsidRPr="00BF0A93">
              <w:rPr>
                <w:noProof w:val="0"/>
              </w:rPr>
              <w:t>Provide and Register Document Set –b [ITI-41]</w:t>
            </w:r>
          </w:p>
        </w:tc>
        <w:tc>
          <w:tcPr>
            <w:tcW w:w="1559" w:type="dxa"/>
          </w:tcPr>
          <w:p w14:paraId="620C8B94"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6538BC7" w14:textId="77777777" w:rsidR="00F71022" w:rsidRPr="00BF0A93" w:rsidRDefault="00F71022" w:rsidP="00FF0F87">
            <w:pPr>
              <w:pStyle w:val="TableEntry"/>
              <w:keepLines/>
              <w:rPr>
                <w:noProof w:val="0"/>
              </w:rPr>
            </w:pPr>
            <w:r w:rsidRPr="00BF0A93">
              <w:rPr>
                <w:noProof w:val="0"/>
              </w:rPr>
              <w:t>ITI TF-2b:3.41</w:t>
            </w:r>
          </w:p>
        </w:tc>
      </w:tr>
    </w:tbl>
    <w:p w14:paraId="35693608" w14:textId="79E594D5" w:rsidR="00F71022" w:rsidRPr="00BF0A93" w:rsidRDefault="007C0F57">
      <w:pPr>
        <w:pStyle w:val="Heading3"/>
        <w:rPr>
          <w:lang w:eastAsia="fr-FR"/>
        </w:rPr>
        <w:pPrChange w:id="3253" w:author="Lynn Felhofer" w:date="2020-03-20T17:16:00Z">
          <w:pPr>
            <w:pStyle w:val="Heading3"/>
            <w:numPr>
              <w:ilvl w:val="0"/>
              <w:numId w:val="0"/>
            </w:numPr>
            <w:tabs>
              <w:tab w:val="clear" w:pos="720"/>
            </w:tabs>
            <w:ind w:left="0" w:firstLine="0"/>
          </w:pPr>
        </w:pPrChange>
      </w:pPr>
      <w:bookmarkStart w:id="3254" w:name="_Toc487039138"/>
      <w:bookmarkStart w:id="3255" w:name="_Toc488068239"/>
      <w:bookmarkStart w:id="3256" w:name="_Toc488068672"/>
      <w:bookmarkStart w:id="3257" w:name="_Toc488074999"/>
      <w:bookmarkStart w:id="3258" w:name="_Toc13752372"/>
      <w:del w:id="3259" w:author="Lynn Felhofer" w:date="2020-03-20T17:16:00Z">
        <w:r w:rsidRPr="00BF0A93" w:rsidDel="00AA032F">
          <w:rPr>
            <w:lang w:eastAsia="fr-FR"/>
          </w:rPr>
          <w:delText xml:space="preserve">15.1.1 </w:delText>
        </w:r>
      </w:del>
      <w:r w:rsidR="00F71022" w:rsidRPr="00BF0A93">
        <w:rPr>
          <w:lang w:eastAsia="fr-FR"/>
        </w:rPr>
        <w:t>Actor</w:t>
      </w:r>
      <w:ins w:id="3260" w:author="Lynn Felhofer" w:date="2020-03-20T17:16:00Z">
        <w:r w:rsidR="00AA032F">
          <w:rPr>
            <w:lang w:eastAsia="fr-FR"/>
          </w:rPr>
          <w:t xml:space="preserve"> Profile Requirements</w:t>
        </w:r>
      </w:ins>
      <w:del w:id="3261" w:author="Lynn Felhofer" w:date="2020-03-20T17:16:00Z">
        <w:r w:rsidR="00F71022" w:rsidRPr="00BF0A93" w:rsidDel="00AA032F">
          <w:rPr>
            <w:lang w:eastAsia="fr-FR"/>
          </w:rPr>
          <w:delText>s</w:delText>
        </w:r>
      </w:del>
      <w:bookmarkEnd w:id="3254"/>
      <w:bookmarkEnd w:id="3255"/>
      <w:bookmarkEnd w:id="3256"/>
      <w:bookmarkEnd w:id="3257"/>
      <w:bookmarkEnd w:id="3258"/>
    </w:p>
    <w:p w14:paraId="204A929F" w14:textId="2BC328F3" w:rsidR="00F71022" w:rsidRDefault="00F71022" w:rsidP="00733EA3">
      <w:pPr>
        <w:pStyle w:val="BodyText"/>
        <w:rPr>
          <w:ins w:id="3262" w:author="Lynn Felhofer" w:date="2020-03-20T17:15:00Z"/>
        </w:rPr>
      </w:pPr>
      <w:r w:rsidRPr="00BF0A93">
        <w:t xml:space="preserve">An implementation of the Document Source or Metadata-Limited Document Source shall be able to submit documents. Whether a submission contains a single </w:t>
      </w:r>
      <w:ins w:id="3263" w:author="Lynn Felhofer" w:date="2020-03-20T17:16:00Z">
        <w:r w:rsidR="00AA032F">
          <w:t xml:space="preserve">document </w:t>
        </w:r>
      </w:ins>
      <w:r w:rsidRPr="00BF0A93">
        <w:t>or multiple documents depends on workflows, policies, and other external factors which are outside of the scope of this transaction.</w:t>
      </w:r>
    </w:p>
    <w:p w14:paraId="19E2198A" w14:textId="50AB2971" w:rsidR="00AA032F" w:rsidRDefault="00AA032F">
      <w:pPr>
        <w:pStyle w:val="Heading3"/>
        <w:numPr>
          <w:ilvl w:val="2"/>
          <w:numId w:val="320"/>
        </w:numPr>
        <w:rPr>
          <w:ins w:id="3264" w:author="Lynn Felhofer" w:date="2020-03-20T17:15:00Z"/>
        </w:rPr>
        <w:pPrChange w:id="3265" w:author="Lynn Felhofer" w:date="2020-03-20T17:15:00Z">
          <w:pPr>
            <w:pStyle w:val="Heading3"/>
          </w:pPr>
        </w:pPrChange>
      </w:pPr>
      <w:ins w:id="3266" w:author="Lynn Felhofer" w:date="2020-03-20T17:16:00Z">
        <w:r>
          <w:t>XDR</w:t>
        </w:r>
      </w:ins>
      <w:ins w:id="3267" w:author="Lynn Felhofer" w:date="2020-03-20T17:15:00Z">
        <w:r>
          <w:t xml:space="preserve"> Required Actor </w:t>
        </w:r>
        <w:r w:rsidRPr="00BF0A93">
          <w:t>Grouping</w:t>
        </w:r>
        <w:r>
          <w:t>s</w:t>
        </w:r>
      </w:ins>
    </w:p>
    <w:p w14:paraId="11FA7437" w14:textId="77777777" w:rsidR="00AA032F" w:rsidRDefault="00AA032F" w:rsidP="00AA032F">
      <w:pPr>
        <w:pStyle w:val="BodyText"/>
        <w:rPr>
          <w:ins w:id="3268" w:author="Lynn Felhofer" w:date="2020-03-20T17:15:00Z"/>
        </w:rPr>
      </w:pPr>
      <w:ins w:id="3269" w:author="Lynn Felhofer" w:date="2020-03-20T17:15: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049147B" w14:textId="1E95B3DF" w:rsidR="00AA032F" w:rsidRPr="0013655E" w:rsidRDefault="00AA032F" w:rsidP="00AA032F">
      <w:pPr>
        <w:pStyle w:val="BodyText"/>
        <w:jc w:val="center"/>
        <w:rPr>
          <w:ins w:id="3270" w:author="Lynn Felhofer" w:date="2020-03-20T17:15:00Z"/>
          <w:rFonts w:ascii="Arial" w:hAnsi="Arial" w:cs="Arial"/>
          <w:b/>
          <w:bCs/>
          <w:sz w:val="22"/>
          <w:szCs w:val="22"/>
        </w:rPr>
      </w:pPr>
      <w:ins w:id="3271" w:author="Lynn Felhofer" w:date="2020-03-20T17:15:00Z">
        <w:r w:rsidRPr="0013655E">
          <w:rPr>
            <w:rFonts w:ascii="Arial" w:hAnsi="Arial" w:cs="Arial"/>
            <w:b/>
            <w:bCs/>
            <w:sz w:val="22"/>
            <w:szCs w:val="22"/>
          </w:rPr>
          <w:t xml:space="preserve">Table </w:t>
        </w:r>
      </w:ins>
      <w:ins w:id="3272" w:author="Lynn Felhofer" w:date="2020-03-20T17:16:00Z">
        <w:r>
          <w:rPr>
            <w:rFonts w:ascii="Arial" w:hAnsi="Arial" w:cs="Arial"/>
            <w:b/>
            <w:bCs/>
            <w:sz w:val="22"/>
            <w:szCs w:val="22"/>
          </w:rPr>
          <w:t>15.1.2</w:t>
        </w:r>
      </w:ins>
      <w:ins w:id="3273" w:author="Lynn Felhofer" w:date="2020-03-20T17:15:00Z">
        <w:r>
          <w:rPr>
            <w:rFonts w:ascii="Arial" w:hAnsi="Arial" w:cs="Arial"/>
            <w:b/>
            <w:bCs/>
            <w:sz w:val="22"/>
            <w:szCs w:val="22"/>
          </w:rPr>
          <w:t>-</w:t>
        </w:r>
        <w:r w:rsidRPr="0013655E">
          <w:rPr>
            <w:rFonts w:ascii="Arial" w:hAnsi="Arial" w:cs="Arial"/>
            <w:b/>
            <w:bCs/>
            <w:sz w:val="22"/>
            <w:szCs w:val="22"/>
          </w:rPr>
          <w:t xml:space="preserve">1: </w:t>
        </w:r>
      </w:ins>
      <w:ins w:id="3274" w:author="Lynn Felhofer" w:date="2020-03-20T17:16:00Z">
        <w:r>
          <w:rPr>
            <w:rFonts w:ascii="Arial" w:hAnsi="Arial" w:cs="Arial"/>
            <w:b/>
            <w:bCs/>
            <w:sz w:val="22"/>
            <w:szCs w:val="22"/>
          </w:rPr>
          <w:t>X</w:t>
        </w:r>
      </w:ins>
      <w:ins w:id="3275" w:author="Lynn Felhofer" w:date="2020-03-20T17:17:00Z">
        <w:r>
          <w:rPr>
            <w:rFonts w:ascii="Arial" w:hAnsi="Arial" w:cs="Arial"/>
            <w:b/>
            <w:bCs/>
            <w:sz w:val="22"/>
            <w:szCs w:val="22"/>
          </w:rPr>
          <w:t>DR</w:t>
        </w:r>
      </w:ins>
      <w:ins w:id="3276" w:author="Lynn Felhofer" w:date="2020-03-20T17:15: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AA032F" w:rsidRPr="00D26514" w14:paraId="1E95F66C" w14:textId="77777777" w:rsidTr="00AA032F">
        <w:trPr>
          <w:cantSplit/>
          <w:tblHeader/>
          <w:ins w:id="3277" w:author="Lynn Felhofer" w:date="2020-03-20T17:15:00Z"/>
        </w:trPr>
        <w:tc>
          <w:tcPr>
            <w:tcW w:w="2785" w:type="dxa"/>
            <w:shd w:val="clear" w:color="auto" w:fill="D9D9D9" w:themeFill="background1" w:themeFillShade="D9"/>
          </w:tcPr>
          <w:p w14:paraId="1EA39CDC" w14:textId="3DF880B2" w:rsidR="00AA032F" w:rsidRPr="00D26514" w:rsidRDefault="00AA032F" w:rsidP="007F1D2D">
            <w:pPr>
              <w:pStyle w:val="TableEntryHeader"/>
              <w:rPr>
                <w:ins w:id="3278" w:author="Lynn Felhofer" w:date="2020-03-20T17:15:00Z"/>
              </w:rPr>
            </w:pPr>
            <w:ins w:id="3279" w:author="Lynn Felhofer" w:date="2020-03-20T17:17:00Z">
              <w:r>
                <w:t>XDR</w:t>
              </w:r>
            </w:ins>
            <w:ins w:id="3280" w:author="Lynn Felhofer" w:date="2020-03-20T17:15:00Z">
              <w:r>
                <w:t xml:space="preserve"> Ac</w:t>
              </w:r>
              <w:r w:rsidRPr="00D26514">
                <w:t>tor</w:t>
              </w:r>
            </w:ins>
          </w:p>
        </w:tc>
        <w:tc>
          <w:tcPr>
            <w:tcW w:w="3690" w:type="dxa"/>
            <w:shd w:val="clear" w:color="auto" w:fill="D9D9D9" w:themeFill="background1" w:themeFillShade="D9"/>
          </w:tcPr>
          <w:p w14:paraId="05C5662A" w14:textId="77777777" w:rsidR="00AA032F" w:rsidRPr="00D26514" w:rsidRDefault="00AA032F" w:rsidP="007F1D2D">
            <w:pPr>
              <w:pStyle w:val="TableEntryHeader"/>
              <w:rPr>
                <w:ins w:id="3281" w:author="Lynn Felhofer" w:date="2020-03-20T17:15:00Z"/>
              </w:rPr>
            </w:pPr>
            <w:ins w:id="3282" w:author="Lynn Felhofer" w:date="2020-03-20T17:15:00Z">
              <w:r w:rsidRPr="00D26514">
                <w:t>Actor(s) to be grouped with</w:t>
              </w:r>
            </w:ins>
          </w:p>
        </w:tc>
        <w:tc>
          <w:tcPr>
            <w:tcW w:w="2070" w:type="dxa"/>
            <w:shd w:val="clear" w:color="auto" w:fill="D9D9D9" w:themeFill="background1" w:themeFillShade="D9"/>
          </w:tcPr>
          <w:p w14:paraId="00ECFC41" w14:textId="77777777" w:rsidR="00AA032F" w:rsidRPr="00D26514" w:rsidRDefault="00AA032F" w:rsidP="007F1D2D">
            <w:pPr>
              <w:pStyle w:val="TableEntryHeader"/>
              <w:rPr>
                <w:ins w:id="3283" w:author="Lynn Felhofer" w:date="2020-03-20T17:15:00Z"/>
              </w:rPr>
            </w:pPr>
            <w:ins w:id="3284" w:author="Lynn Felhofer" w:date="2020-03-20T17:15:00Z">
              <w:r w:rsidRPr="00D26514">
                <w:t>Reference</w:t>
              </w:r>
            </w:ins>
          </w:p>
        </w:tc>
      </w:tr>
      <w:tr w:rsidR="00AA032F" w:rsidRPr="009715AF" w14:paraId="194B3DCA" w14:textId="77777777" w:rsidTr="00AA032F">
        <w:trPr>
          <w:cantSplit/>
          <w:ins w:id="3285" w:author="Lynn Felhofer" w:date="2020-03-20T17:15:00Z"/>
        </w:trPr>
        <w:tc>
          <w:tcPr>
            <w:tcW w:w="2785" w:type="dxa"/>
            <w:vMerge w:val="restart"/>
          </w:tcPr>
          <w:p w14:paraId="7A1B5889" w14:textId="71010934" w:rsidR="00AA032F" w:rsidRPr="009715AF" w:rsidRDefault="00AA032F" w:rsidP="00716A9A">
            <w:pPr>
              <w:pStyle w:val="TableEntry"/>
              <w:rPr>
                <w:ins w:id="3286" w:author="Lynn Felhofer" w:date="2020-03-20T17:15:00Z"/>
              </w:rPr>
            </w:pPr>
            <w:ins w:id="3287" w:author="Lynn Felhofer" w:date="2020-03-20T17:17:00Z">
              <w:r>
                <w:t>Document Source</w:t>
              </w:r>
            </w:ins>
          </w:p>
        </w:tc>
        <w:tc>
          <w:tcPr>
            <w:tcW w:w="3690" w:type="dxa"/>
          </w:tcPr>
          <w:p w14:paraId="06207A2B" w14:textId="6E51A435" w:rsidR="00AA032F" w:rsidRPr="009715AF" w:rsidRDefault="00AA032F" w:rsidP="00716A9A">
            <w:pPr>
              <w:pStyle w:val="TableEntry"/>
              <w:rPr>
                <w:ins w:id="3288" w:author="Lynn Felhofer" w:date="2020-03-20T17:15:00Z"/>
                <w:szCs w:val="18"/>
              </w:rPr>
            </w:pPr>
            <w:ins w:id="3289" w:author="Lynn Felhofer" w:date="2020-03-20T17:19:00Z">
              <w:r>
                <w:rPr>
                  <w:szCs w:val="18"/>
                </w:rPr>
                <w:t>CT / Time Client</w:t>
              </w:r>
            </w:ins>
          </w:p>
        </w:tc>
        <w:tc>
          <w:tcPr>
            <w:tcW w:w="2070" w:type="dxa"/>
          </w:tcPr>
          <w:p w14:paraId="26FB7F31" w14:textId="5C294C7F" w:rsidR="00AA032F" w:rsidRPr="009715AF" w:rsidRDefault="00AA032F" w:rsidP="00716A9A">
            <w:pPr>
              <w:pStyle w:val="TableEntry"/>
              <w:rPr>
                <w:ins w:id="3290" w:author="Lynn Felhofer" w:date="2020-03-20T17:15:00Z"/>
                <w:szCs w:val="18"/>
              </w:rPr>
            </w:pPr>
            <w:ins w:id="3291" w:author="Lynn Felhofer" w:date="2020-03-20T17:19:00Z">
              <w:r>
                <w:rPr>
                  <w:szCs w:val="18"/>
                </w:rPr>
                <w:t xml:space="preserve">ITI TF-1: </w:t>
              </w:r>
            </w:ins>
            <w:ins w:id="3292" w:author="Lynn Felhofer" w:date="2020-03-23T13:24:00Z">
              <w:r w:rsidR="008F634E">
                <w:rPr>
                  <w:szCs w:val="18"/>
                </w:rPr>
                <w:t>7</w:t>
              </w:r>
            </w:ins>
            <w:ins w:id="3293" w:author="Lynn Felhofer" w:date="2020-03-20T17:20:00Z">
              <w:r>
                <w:rPr>
                  <w:szCs w:val="18"/>
                </w:rPr>
                <w:t>.1</w:t>
              </w:r>
            </w:ins>
          </w:p>
        </w:tc>
      </w:tr>
      <w:tr w:rsidR="00AA032F" w:rsidRPr="009715AF" w14:paraId="70ABC9F9" w14:textId="77777777" w:rsidTr="00AA032F">
        <w:trPr>
          <w:cantSplit/>
          <w:ins w:id="3294" w:author="Lynn Felhofer" w:date="2020-03-20T17:18:00Z"/>
        </w:trPr>
        <w:tc>
          <w:tcPr>
            <w:tcW w:w="2785" w:type="dxa"/>
            <w:vMerge/>
          </w:tcPr>
          <w:p w14:paraId="3AD8CEFC" w14:textId="77777777" w:rsidR="00AA032F" w:rsidRDefault="00AA032F" w:rsidP="00716A9A">
            <w:pPr>
              <w:pStyle w:val="TableEntry"/>
              <w:rPr>
                <w:ins w:id="3295" w:author="Lynn Felhofer" w:date="2020-03-20T17:18:00Z"/>
              </w:rPr>
            </w:pPr>
          </w:p>
        </w:tc>
        <w:tc>
          <w:tcPr>
            <w:tcW w:w="3690" w:type="dxa"/>
          </w:tcPr>
          <w:p w14:paraId="2A897556" w14:textId="0D2AE59D" w:rsidR="00AA032F" w:rsidRDefault="00AA032F" w:rsidP="00716A9A">
            <w:pPr>
              <w:pStyle w:val="TableEntry"/>
              <w:rPr>
                <w:ins w:id="3296" w:author="Lynn Felhofer" w:date="2020-03-20T17:18:00Z"/>
                <w:szCs w:val="18"/>
              </w:rPr>
            </w:pPr>
            <w:ins w:id="3297" w:author="Lynn Felhofer" w:date="2020-03-20T17:19:00Z">
              <w:r>
                <w:rPr>
                  <w:szCs w:val="18"/>
                </w:rPr>
                <w:t>ATNA / Secure Node or Secure Application</w:t>
              </w:r>
            </w:ins>
          </w:p>
        </w:tc>
        <w:tc>
          <w:tcPr>
            <w:tcW w:w="2070" w:type="dxa"/>
          </w:tcPr>
          <w:p w14:paraId="766736BC" w14:textId="48636020" w:rsidR="00AA032F" w:rsidRDefault="00AA032F" w:rsidP="00716A9A">
            <w:pPr>
              <w:pStyle w:val="TableEntry"/>
              <w:rPr>
                <w:ins w:id="3298" w:author="Lynn Felhofer" w:date="2020-03-20T17:18:00Z"/>
                <w:szCs w:val="18"/>
              </w:rPr>
            </w:pPr>
            <w:ins w:id="3299" w:author="Lynn Felhofer" w:date="2020-03-20T17:20:00Z">
              <w:r>
                <w:rPr>
                  <w:szCs w:val="18"/>
                </w:rPr>
                <w:t xml:space="preserve">ITI TF-1: </w:t>
              </w:r>
            </w:ins>
            <w:ins w:id="3300" w:author="Lynn Felhofer" w:date="2020-03-23T13:24:00Z">
              <w:r w:rsidR="008F634E">
                <w:rPr>
                  <w:szCs w:val="18"/>
                </w:rPr>
                <w:t>9</w:t>
              </w:r>
            </w:ins>
            <w:ins w:id="3301" w:author="Lynn Felhofer" w:date="2020-03-20T17:20:00Z">
              <w:r>
                <w:rPr>
                  <w:szCs w:val="18"/>
                </w:rPr>
                <w:t>.1</w:t>
              </w:r>
            </w:ins>
          </w:p>
        </w:tc>
      </w:tr>
      <w:tr w:rsidR="00AA032F" w:rsidRPr="009715AF" w14:paraId="76C1CD0B" w14:textId="77777777" w:rsidTr="00AA032F">
        <w:trPr>
          <w:cantSplit/>
          <w:trHeight w:val="323"/>
          <w:ins w:id="3302" w:author="Lynn Felhofer" w:date="2020-03-20T17:15:00Z"/>
        </w:trPr>
        <w:tc>
          <w:tcPr>
            <w:tcW w:w="2785" w:type="dxa"/>
            <w:vMerge w:val="restart"/>
          </w:tcPr>
          <w:p w14:paraId="768E30B1" w14:textId="1A389555" w:rsidR="00AA032F" w:rsidRPr="009715AF" w:rsidRDefault="00AA032F" w:rsidP="00AA032F">
            <w:pPr>
              <w:pStyle w:val="TableEntry"/>
              <w:rPr>
                <w:ins w:id="3303" w:author="Lynn Felhofer" w:date="2020-03-20T17:15:00Z"/>
              </w:rPr>
            </w:pPr>
            <w:ins w:id="3304" w:author="Lynn Felhofer" w:date="2020-03-20T17:17:00Z">
              <w:r>
                <w:t>Metadata-Limited Document Source</w:t>
              </w:r>
            </w:ins>
          </w:p>
        </w:tc>
        <w:tc>
          <w:tcPr>
            <w:tcW w:w="3690" w:type="dxa"/>
          </w:tcPr>
          <w:p w14:paraId="47EEECFD" w14:textId="4EBB0A3A" w:rsidR="00AA032F" w:rsidRPr="009715AF" w:rsidRDefault="00AA032F" w:rsidP="00AA032F">
            <w:pPr>
              <w:pStyle w:val="TableEntry"/>
              <w:rPr>
                <w:ins w:id="3305" w:author="Lynn Felhofer" w:date="2020-03-20T17:15:00Z"/>
                <w:szCs w:val="18"/>
              </w:rPr>
            </w:pPr>
            <w:ins w:id="3306" w:author="Lynn Felhofer" w:date="2020-03-20T17:20:00Z">
              <w:r>
                <w:rPr>
                  <w:szCs w:val="18"/>
                </w:rPr>
                <w:t>CT / Time Client</w:t>
              </w:r>
            </w:ins>
          </w:p>
        </w:tc>
        <w:tc>
          <w:tcPr>
            <w:tcW w:w="2070" w:type="dxa"/>
          </w:tcPr>
          <w:p w14:paraId="340674F6" w14:textId="6FD2A37C" w:rsidR="00AA032F" w:rsidRPr="009715AF" w:rsidRDefault="00AA032F" w:rsidP="00AA032F">
            <w:pPr>
              <w:pStyle w:val="TableEntry"/>
              <w:rPr>
                <w:ins w:id="3307" w:author="Lynn Felhofer" w:date="2020-03-20T17:15:00Z"/>
                <w:szCs w:val="18"/>
              </w:rPr>
            </w:pPr>
            <w:ins w:id="3308" w:author="Lynn Felhofer" w:date="2020-03-20T17:20:00Z">
              <w:r>
                <w:rPr>
                  <w:szCs w:val="18"/>
                </w:rPr>
                <w:t>ITI TF-1: 7.1</w:t>
              </w:r>
            </w:ins>
          </w:p>
        </w:tc>
      </w:tr>
      <w:tr w:rsidR="00AA032F" w:rsidRPr="009715AF" w14:paraId="36CD9867" w14:textId="77777777" w:rsidTr="00AA032F">
        <w:trPr>
          <w:cantSplit/>
          <w:trHeight w:val="323"/>
          <w:ins w:id="3309" w:author="Lynn Felhofer" w:date="2020-03-20T17:18:00Z"/>
        </w:trPr>
        <w:tc>
          <w:tcPr>
            <w:tcW w:w="2785" w:type="dxa"/>
            <w:vMerge/>
          </w:tcPr>
          <w:p w14:paraId="2D0B88D1" w14:textId="77777777" w:rsidR="00AA032F" w:rsidRDefault="00AA032F" w:rsidP="00AA032F">
            <w:pPr>
              <w:pStyle w:val="TableEntry"/>
              <w:rPr>
                <w:ins w:id="3310" w:author="Lynn Felhofer" w:date="2020-03-20T17:18:00Z"/>
              </w:rPr>
            </w:pPr>
          </w:p>
        </w:tc>
        <w:tc>
          <w:tcPr>
            <w:tcW w:w="3690" w:type="dxa"/>
          </w:tcPr>
          <w:p w14:paraId="2E8C8DD9" w14:textId="3801420E" w:rsidR="00AA032F" w:rsidRDefault="00AA032F" w:rsidP="00AA032F">
            <w:pPr>
              <w:pStyle w:val="TableEntry"/>
              <w:rPr>
                <w:ins w:id="3311" w:author="Lynn Felhofer" w:date="2020-03-20T17:18:00Z"/>
                <w:szCs w:val="18"/>
              </w:rPr>
            </w:pPr>
            <w:ins w:id="3312" w:author="Lynn Felhofer" w:date="2020-03-20T17:20:00Z">
              <w:r>
                <w:rPr>
                  <w:szCs w:val="18"/>
                </w:rPr>
                <w:t>ATNA / Secure Node or Secure Application</w:t>
              </w:r>
            </w:ins>
          </w:p>
        </w:tc>
        <w:tc>
          <w:tcPr>
            <w:tcW w:w="2070" w:type="dxa"/>
          </w:tcPr>
          <w:p w14:paraId="612A8217" w14:textId="4DCFCC28" w:rsidR="00AA032F" w:rsidRDefault="00AA032F" w:rsidP="00AA032F">
            <w:pPr>
              <w:pStyle w:val="TableEntry"/>
              <w:rPr>
                <w:ins w:id="3313" w:author="Lynn Felhofer" w:date="2020-03-20T17:18:00Z"/>
                <w:szCs w:val="18"/>
              </w:rPr>
            </w:pPr>
            <w:ins w:id="3314" w:author="Lynn Felhofer" w:date="2020-03-20T17:20:00Z">
              <w:r>
                <w:rPr>
                  <w:szCs w:val="18"/>
                </w:rPr>
                <w:t xml:space="preserve">ITI TF-1: </w:t>
              </w:r>
            </w:ins>
            <w:ins w:id="3315" w:author="Lynn Felhofer" w:date="2020-03-23T13:24:00Z">
              <w:r w:rsidR="008F634E">
                <w:rPr>
                  <w:szCs w:val="18"/>
                </w:rPr>
                <w:t>9</w:t>
              </w:r>
            </w:ins>
            <w:ins w:id="3316" w:author="Lynn Felhofer" w:date="2020-03-20T17:20:00Z">
              <w:r>
                <w:rPr>
                  <w:szCs w:val="18"/>
                </w:rPr>
                <w:t>.1</w:t>
              </w:r>
            </w:ins>
          </w:p>
        </w:tc>
      </w:tr>
      <w:tr w:rsidR="00AA032F" w:rsidRPr="009715AF" w14:paraId="1672011F" w14:textId="77777777" w:rsidTr="00AA032F">
        <w:trPr>
          <w:cantSplit/>
          <w:trHeight w:val="323"/>
          <w:ins w:id="3317" w:author="Lynn Felhofer" w:date="2020-03-20T17:15:00Z"/>
        </w:trPr>
        <w:tc>
          <w:tcPr>
            <w:tcW w:w="2785" w:type="dxa"/>
            <w:vMerge w:val="restart"/>
          </w:tcPr>
          <w:p w14:paraId="03E40A5F" w14:textId="6E0101F3" w:rsidR="00AA032F" w:rsidRDefault="00AA032F" w:rsidP="00AA032F">
            <w:pPr>
              <w:pStyle w:val="TableEntry"/>
              <w:rPr>
                <w:ins w:id="3318" w:author="Lynn Felhofer" w:date="2020-03-20T17:15:00Z"/>
              </w:rPr>
            </w:pPr>
            <w:ins w:id="3319" w:author="Lynn Felhofer" w:date="2020-03-20T17:17:00Z">
              <w:r>
                <w:t>Document Recipient</w:t>
              </w:r>
            </w:ins>
          </w:p>
        </w:tc>
        <w:tc>
          <w:tcPr>
            <w:tcW w:w="3690" w:type="dxa"/>
          </w:tcPr>
          <w:p w14:paraId="5E6E9D3A" w14:textId="3D0F2165" w:rsidR="00AA032F" w:rsidRDefault="00AA032F" w:rsidP="00AA032F">
            <w:pPr>
              <w:pStyle w:val="TableEntry"/>
              <w:rPr>
                <w:ins w:id="3320" w:author="Lynn Felhofer" w:date="2020-03-20T17:15:00Z"/>
                <w:szCs w:val="18"/>
              </w:rPr>
            </w:pPr>
            <w:ins w:id="3321" w:author="Lynn Felhofer" w:date="2020-03-20T17:20:00Z">
              <w:r>
                <w:rPr>
                  <w:szCs w:val="18"/>
                </w:rPr>
                <w:t>CT / Time Client</w:t>
              </w:r>
            </w:ins>
          </w:p>
        </w:tc>
        <w:tc>
          <w:tcPr>
            <w:tcW w:w="2070" w:type="dxa"/>
          </w:tcPr>
          <w:p w14:paraId="5492952F" w14:textId="481E452D" w:rsidR="00AA032F" w:rsidRDefault="00AA032F" w:rsidP="00AA032F">
            <w:pPr>
              <w:pStyle w:val="TableEntry"/>
              <w:rPr>
                <w:ins w:id="3322" w:author="Lynn Felhofer" w:date="2020-03-20T17:15:00Z"/>
                <w:szCs w:val="18"/>
              </w:rPr>
            </w:pPr>
            <w:ins w:id="3323" w:author="Lynn Felhofer" w:date="2020-03-20T17:20:00Z">
              <w:r>
                <w:rPr>
                  <w:szCs w:val="18"/>
                </w:rPr>
                <w:t>ITI TF-1: 7.1</w:t>
              </w:r>
            </w:ins>
          </w:p>
        </w:tc>
      </w:tr>
      <w:tr w:rsidR="00AA032F" w:rsidRPr="009715AF" w14:paraId="152A1A5A" w14:textId="77777777" w:rsidTr="00AA032F">
        <w:trPr>
          <w:cantSplit/>
          <w:trHeight w:val="323"/>
          <w:ins w:id="3324" w:author="Lynn Felhofer" w:date="2020-03-20T17:18:00Z"/>
        </w:trPr>
        <w:tc>
          <w:tcPr>
            <w:tcW w:w="2785" w:type="dxa"/>
            <w:vMerge/>
          </w:tcPr>
          <w:p w14:paraId="71BFD62C" w14:textId="77777777" w:rsidR="00AA032F" w:rsidRDefault="00AA032F" w:rsidP="00AA032F">
            <w:pPr>
              <w:pStyle w:val="TableEntry"/>
              <w:rPr>
                <w:ins w:id="3325" w:author="Lynn Felhofer" w:date="2020-03-20T17:18:00Z"/>
              </w:rPr>
            </w:pPr>
          </w:p>
        </w:tc>
        <w:tc>
          <w:tcPr>
            <w:tcW w:w="3690" w:type="dxa"/>
          </w:tcPr>
          <w:p w14:paraId="6788536A" w14:textId="08EE9853" w:rsidR="00AA032F" w:rsidRDefault="00AA032F" w:rsidP="00AA032F">
            <w:pPr>
              <w:pStyle w:val="TableEntry"/>
              <w:rPr>
                <w:ins w:id="3326" w:author="Lynn Felhofer" w:date="2020-03-20T17:18:00Z"/>
                <w:szCs w:val="18"/>
              </w:rPr>
            </w:pPr>
            <w:ins w:id="3327" w:author="Lynn Felhofer" w:date="2020-03-20T17:20:00Z">
              <w:r>
                <w:rPr>
                  <w:szCs w:val="18"/>
                </w:rPr>
                <w:t>ATNA / Secure Node or Secure Application</w:t>
              </w:r>
            </w:ins>
          </w:p>
        </w:tc>
        <w:tc>
          <w:tcPr>
            <w:tcW w:w="2070" w:type="dxa"/>
          </w:tcPr>
          <w:p w14:paraId="73F4E60B" w14:textId="3ECCE3A9" w:rsidR="00AA032F" w:rsidRDefault="00AA032F" w:rsidP="00AA032F">
            <w:pPr>
              <w:pStyle w:val="TableEntry"/>
              <w:rPr>
                <w:ins w:id="3328" w:author="Lynn Felhofer" w:date="2020-03-20T17:18:00Z"/>
                <w:szCs w:val="18"/>
              </w:rPr>
            </w:pPr>
            <w:ins w:id="3329" w:author="Lynn Felhofer" w:date="2020-03-20T17:20:00Z">
              <w:r>
                <w:rPr>
                  <w:szCs w:val="18"/>
                </w:rPr>
                <w:t xml:space="preserve">ITI TF-1: </w:t>
              </w:r>
            </w:ins>
            <w:ins w:id="3330" w:author="Lynn Felhofer" w:date="2020-03-23T13:24:00Z">
              <w:r w:rsidR="008F634E">
                <w:rPr>
                  <w:szCs w:val="18"/>
                </w:rPr>
                <w:t>9</w:t>
              </w:r>
            </w:ins>
            <w:ins w:id="3331" w:author="Lynn Felhofer" w:date="2020-03-20T17:20:00Z">
              <w:r>
                <w:rPr>
                  <w:szCs w:val="18"/>
                </w:rPr>
                <w:t>.1</w:t>
              </w:r>
            </w:ins>
          </w:p>
        </w:tc>
      </w:tr>
    </w:tbl>
    <w:p w14:paraId="67E79CB3" w14:textId="34A9262D" w:rsidR="00F71022" w:rsidRPr="00BF0A93" w:rsidRDefault="00F71022" w:rsidP="0013543D">
      <w:pPr>
        <w:pStyle w:val="Heading2"/>
        <w:numPr>
          <w:ilvl w:val="0"/>
          <w:numId w:val="0"/>
        </w:numPr>
        <w:rPr>
          <w:noProof w:val="0"/>
        </w:rPr>
      </w:pPr>
      <w:bookmarkStart w:id="3332" w:name="_Toc209335219"/>
      <w:bookmarkStart w:id="3333" w:name="_Toc237340689"/>
      <w:bookmarkStart w:id="3334" w:name="_Toc487039139"/>
      <w:bookmarkStart w:id="3335" w:name="_Toc488068240"/>
      <w:bookmarkStart w:id="3336" w:name="_Toc488068673"/>
      <w:bookmarkStart w:id="3337" w:name="_Toc488075000"/>
      <w:bookmarkStart w:id="3338" w:name="_Toc13752373"/>
      <w:r w:rsidRPr="00BF0A93">
        <w:rPr>
          <w:noProof w:val="0"/>
        </w:rPr>
        <w:t xml:space="preserve">15.2 XDR </w:t>
      </w:r>
      <w:r w:rsidR="00E24092">
        <w:rPr>
          <w:noProof w:val="0"/>
        </w:rPr>
        <w:t>Actor</w:t>
      </w:r>
      <w:r w:rsidRPr="00BF0A93">
        <w:rPr>
          <w:noProof w:val="0"/>
        </w:rPr>
        <w:t xml:space="preserve"> Options</w:t>
      </w:r>
      <w:bookmarkEnd w:id="3332"/>
      <w:bookmarkEnd w:id="3333"/>
      <w:bookmarkEnd w:id="3334"/>
      <w:bookmarkEnd w:id="3335"/>
      <w:bookmarkEnd w:id="3336"/>
      <w:bookmarkEnd w:id="3337"/>
      <w:bookmarkEnd w:id="3338"/>
    </w:p>
    <w:p w14:paraId="3B736F0C" w14:textId="77777777" w:rsidR="00F71022" w:rsidRPr="00BF0A93" w:rsidRDefault="00F71022" w:rsidP="0013543D">
      <w:pPr>
        <w:pStyle w:val="BodyText"/>
      </w:pPr>
      <w:r w:rsidRPr="00BF0A93">
        <w:t>Options that may be selected for this Integration Profile are listed in Table 15.2-1 along with the Actors to which they apply. Dependencies between options when applicable are specified in notes.</w:t>
      </w:r>
    </w:p>
    <w:p w14:paraId="510DA8D0" w14:textId="77777777" w:rsidR="00F71022" w:rsidRPr="00BF0A93" w:rsidRDefault="00F71022" w:rsidP="0013543D">
      <w:pPr>
        <w:pStyle w:val="TableTitle"/>
      </w:pPr>
      <w:r w:rsidRPr="00BF0A93">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BF0A93" w14:paraId="159F43A6" w14:textId="77777777" w:rsidTr="002E0D21">
        <w:trPr>
          <w:cantSplit/>
          <w:tblHeader/>
          <w:jc w:val="center"/>
        </w:trPr>
        <w:tc>
          <w:tcPr>
            <w:tcW w:w="3086" w:type="dxa"/>
            <w:shd w:val="pct15" w:color="auto" w:fill="FFFFFF"/>
          </w:tcPr>
          <w:p w14:paraId="141223F5" w14:textId="77777777" w:rsidR="00F71022" w:rsidRPr="00BF0A93" w:rsidRDefault="00F71022" w:rsidP="007F1D2D">
            <w:pPr>
              <w:pStyle w:val="TableEntryHeader"/>
            </w:pPr>
            <w:r w:rsidRPr="00BF0A93">
              <w:t>Actor</w:t>
            </w:r>
          </w:p>
        </w:tc>
        <w:tc>
          <w:tcPr>
            <w:tcW w:w="0" w:type="auto"/>
            <w:shd w:val="pct15" w:color="auto" w:fill="FFFFFF"/>
          </w:tcPr>
          <w:p w14:paraId="16FA332A" w14:textId="77777777" w:rsidR="00F71022" w:rsidRPr="00BF0A93" w:rsidRDefault="00F71022" w:rsidP="007F1D2D">
            <w:pPr>
              <w:pStyle w:val="TableEntryHeader"/>
            </w:pPr>
            <w:r w:rsidRPr="00BF0A93">
              <w:t>Options</w:t>
            </w:r>
          </w:p>
        </w:tc>
        <w:tc>
          <w:tcPr>
            <w:tcW w:w="0" w:type="auto"/>
            <w:shd w:val="pct15" w:color="auto" w:fill="FFFFFF"/>
          </w:tcPr>
          <w:p w14:paraId="17899ED6" w14:textId="77777777" w:rsidR="00F71022" w:rsidRPr="00BF0A93" w:rsidRDefault="00F71022" w:rsidP="007F1D2D">
            <w:pPr>
              <w:pStyle w:val="TableEntryHeader"/>
            </w:pPr>
            <w:r w:rsidRPr="00BF0A93">
              <w:t>Vol. &amp; Section</w:t>
            </w:r>
          </w:p>
        </w:tc>
      </w:tr>
      <w:tr w:rsidR="00F71022" w:rsidRPr="00BF0A93" w14:paraId="057C61B7" w14:textId="77777777" w:rsidTr="002E0D21">
        <w:trPr>
          <w:cantSplit/>
          <w:trHeight w:val="655"/>
          <w:jc w:val="center"/>
        </w:trPr>
        <w:tc>
          <w:tcPr>
            <w:tcW w:w="3086" w:type="dxa"/>
          </w:tcPr>
          <w:p w14:paraId="19F2EADC" w14:textId="77777777" w:rsidR="00F71022" w:rsidRPr="00BF0A93" w:rsidRDefault="00F71022" w:rsidP="002E0D21">
            <w:pPr>
              <w:pStyle w:val="TableEntry"/>
              <w:rPr>
                <w:noProof w:val="0"/>
              </w:rPr>
            </w:pPr>
            <w:r w:rsidRPr="00BF0A93">
              <w:rPr>
                <w:noProof w:val="0"/>
              </w:rPr>
              <w:t>Document Source</w:t>
            </w:r>
          </w:p>
        </w:tc>
        <w:tc>
          <w:tcPr>
            <w:tcW w:w="0" w:type="auto"/>
          </w:tcPr>
          <w:p w14:paraId="1728AC34" w14:textId="77777777" w:rsidR="00F71022" w:rsidRPr="00BF0A93" w:rsidRDefault="00F71022" w:rsidP="00DB1659">
            <w:pPr>
              <w:pStyle w:val="TableEntry"/>
              <w:rPr>
                <w:rFonts w:ascii="TimesNewRomanPSMT" w:hAnsi="TimesNewRomanPSMT" w:cs="TimesNewRomanPSMT"/>
                <w:noProof w:val="0"/>
                <w:szCs w:val="18"/>
              </w:rPr>
            </w:pPr>
            <w:r w:rsidRPr="00BF0A93">
              <w:rPr>
                <w:noProof w:val="0"/>
              </w:rPr>
              <w:t>Basic Patient Privacy Enforcement</w:t>
            </w:r>
          </w:p>
        </w:tc>
        <w:tc>
          <w:tcPr>
            <w:tcW w:w="0" w:type="auto"/>
          </w:tcPr>
          <w:p w14:paraId="0E62F5CD" w14:textId="582A63A3"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2860D4E3" w14:textId="77777777" w:rsidTr="002E0D21">
        <w:trPr>
          <w:cantSplit/>
          <w:trHeight w:val="655"/>
          <w:jc w:val="center"/>
        </w:trPr>
        <w:tc>
          <w:tcPr>
            <w:tcW w:w="3086" w:type="dxa"/>
          </w:tcPr>
          <w:p w14:paraId="0FBD4B5A" w14:textId="77777777" w:rsidR="00F71022" w:rsidRPr="00BF0A93" w:rsidRDefault="00F71022" w:rsidP="002E0D21">
            <w:pPr>
              <w:pStyle w:val="TableEntry"/>
              <w:rPr>
                <w:noProof w:val="0"/>
              </w:rPr>
            </w:pPr>
            <w:r w:rsidRPr="00BF0A93">
              <w:rPr>
                <w:bCs/>
                <w:noProof w:val="0"/>
              </w:rPr>
              <w:t>Metadata-Limited Document Source</w:t>
            </w:r>
          </w:p>
        </w:tc>
        <w:tc>
          <w:tcPr>
            <w:tcW w:w="0" w:type="auto"/>
          </w:tcPr>
          <w:p w14:paraId="6C007311" w14:textId="77777777" w:rsidR="00F71022" w:rsidRPr="00BF0A93" w:rsidRDefault="00F71022" w:rsidP="00DB1659">
            <w:pPr>
              <w:pStyle w:val="TableEntry"/>
              <w:rPr>
                <w:noProof w:val="0"/>
              </w:rPr>
            </w:pPr>
            <w:r w:rsidRPr="00BF0A93">
              <w:rPr>
                <w:bCs/>
                <w:noProof w:val="0"/>
              </w:rPr>
              <w:t>Basic Patient Privacy Enforcement</w:t>
            </w:r>
          </w:p>
        </w:tc>
        <w:tc>
          <w:tcPr>
            <w:tcW w:w="0" w:type="auto"/>
          </w:tcPr>
          <w:p w14:paraId="684B35EE" w14:textId="7D6A46BD"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803465" w:rsidRPr="00BF0A93">
              <w:rPr>
                <w:noProof w:val="0"/>
              </w:rPr>
              <w:t xml:space="preserve"> </w:t>
            </w:r>
            <w:r w:rsidRPr="00BF0A93">
              <w:rPr>
                <w:noProof w:val="0"/>
              </w:rPr>
              <w:t>15.2.2</w:t>
            </w:r>
          </w:p>
        </w:tc>
      </w:tr>
      <w:tr w:rsidR="00F71022" w:rsidRPr="00BF0A93" w14:paraId="71865A4F" w14:textId="77777777" w:rsidTr="002E0D21">
        <w:trPr>
          <w:cantSplit/>
          <w:trHeight w:val="413"/>
          <w:jc w:val="center"/>
        </w:trPr>
        <w:tc>
          <w:tcPr>
            <w:tcW w:w="3086" w:type="dxa"/>
            <w:vMerge w:val="restart"/>
          </w:tcPr>
          <w:p w14:paraId="25D3D1BF" w14:textId="77777777" w:rsidR="00F71022" w:rsidRPr="00BF0A93" w:rsidRDefault="00F71022" w:rsidP="002E0D21">
            <w:pPr>
              <w:pStyle w:val="TableEntry"/>
              <w:rPr>
                <w:noProof w:val="0"/>
              </w:rPr>
            </w:pPr>
            <w:r w:rsidRPr="00BF0A93">
              <w:rPr>
                <w:noProof w:val="0"/>
              </w:rPr>
              <w:lastRenderedPageBreak/>
              <w:t>Document Recipient</w:t>
            </w:r>
          </w:p>
        </w:tc>
        <w:tc>
          <w:tcPr>
            <w:tcW w:w="0" w:type="auto"/>
          </w:tcPr>
          <w:p w14:paraId="4A22589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2AD6848" w14:textId="65062847"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0C2C5B95" w14:textId="77777777" w:rsidTr="002E0D21">
        <w:trPr>
          <w:cantSplit/>
          <w:trHeight w:val="413"/>
          <w:jc w:val="center"/>
        </w:trPr>
        <w:tc>
          <w:tcPr>
            <w:tcW w:w="3086" w:type="dxa"/>
            <w:vMerge/>
          </w:tcPr>
          <w:p w14:paraId="4A4385D4" w14:textId="77777777" w:rsidR="00F71022" w:rsidRPr="00BF0A93" w:rsidRDefault="00F71022" w:rsidP="002E0D21">
            <w:pPr>
              <w:pStyle w:val="TableEntry"/>
              <w:rPr>
                <w:noProof w:val="0"/>
              </w:rPr>
            </w:pPr>
          </w:p>
        </w:tc>
        <w:tc>
          <w:tcPr>
            <w:tcW w:w="0" w:type="auto"/>
          </w:tcPr>
          <w:p w14:paraId="1B71FD0B" w14:textId="77777777" w:rsidR="00F71022" w:rsidRPr="00BF0A93" w:rsidRDefault="00F71022" w:rsidP="00DB1659">
            <w:pPr>
              <w:pStyle w:val="TableEntry"/>
              <w:rPr>
                <w:noProof w:val="0"/>
              </w:rPr>
            </w:pPr>
            <w:r w:rsidRPr="00BF0A93">
              <w:rPr>
                <w:bCs/>
                <w:noProof w:val="0"/>
              </w:rPr>
              <w:t>Accepts Limited Metadata</w:t>
            </w:r>
          </w:p>
        </w:tc>
        <w:tc>
          <w:tcPr>
            <w:tcW w:w="0" w:type="auto"/>
          </w:tcPr>
          <w:p w14:paraId="7F055F77" w14:textId="77777777" w:rsidR="00F71022" w:rsidRPr="00BF0A93" w:rsidRDefault="00F71022" w:rsidP="00907B66">
            <w:pPr>
              <w:pStyle w:val="TableEntry"/>
              <w:rPr>
                <w:noProof w:val="0"/>
              </w:rPr>
            </w:pPr>
            <w:r w:rsidRPr="00BF0A93">
              <w:rPr>
                <w:noProof w:val="0"/>
              </w:rPr>
              <w:t>ITI TF-1:</w:t>
            </w:r>
            <w:r w:rsidR="00A70BAD" w:rsidRPr="00BF0A93">
              <w:rPr>
                <w:noProof w:val="0"/>
              </w:rPr>
              <w:t xml:space="preserve"> </w:t>
            </w:r>
            <w:r w:rsidRPr="00BF0A93">
              <w:rPr>
                <w:noProof w:val="0"/>
              </w:rPr>
              <w:t>15.2.3</w:t>
            </w:r>
          </w:p>
        </w:tc>
      </w:tr>
    </w:tbl>
    <w:p w14:paraId="1CC226A4" w14:textId="77777777" w:rsidR="00F71022" w:rsidRPr="00BF0A93" w:rsidRDefault="00F71022" w:rsidP="006720E8">
      <w:pPr>
        <w:pStyle w:val="BodyText"/>
        <w:rPr>
          <w:lang w:eastAsia="fr-FR"/>
        </w:rPr>
      </w:pPr>
    </w:p>
    <w:p w14:paraId="5F512E4E" w14:textId="77777777" w:rsidR="00F71022" w:rsidRPr="00BF0A93" w:rsidRDefault="00F71022" w:rsidP="004E7A3D">
      <w:pPr>
        <w:pStyle w:val="Heading3"/>
        <w:numPr>
          <w:ilvl w:val="0"/>
          <w:numId w:val="0"/>
        </w:numPr>
        <w:rPr>
          <w:noProof w:val="0"/>
          <w:lang w:eastAsia="fr-FR"/>
        </w:rPr>
      </w:pPr>
      <w:bookmarkStart w:id="3339" w:name="_Toc487039140"/>
      <w:bookmarkStart w:id="3340" w:name="_Toc488068241"/>
      <w:bookmarkStart w:id="3341" w:name="_Toc488068674"/>
      <w:bookmarkStart w:id="3342" w:name="_Toc488075001"/>
      <w:bookmarkStart w:id="3343" w:name="_Toc13752374"/>
      <w:r w:rsidRPr="00BF0A93">
        <w:rPr>
          <w:noProof w:val="0"/>
          <w:lang w:eastAsia="fr-FR"/>
        </w:rPr>
        <w:t>15.2.1 Intentionally Left Blank</w:t>
      </w:r>
      <w:bookmarkEnd w:id="3339"/>
      <w:bookmarkEnd w:id="3340"/>
      <w:bookmarkEnd w:id="3341"/>
      <w:bookmarkEnd w:id="3342"/>
      <w:bookmarkEnd w:id="3343"/>
      <w:r w:rsidRPr="00BF0A93">
        <w:rPr>
          <w:noProof w:val="0"/>
          <w:lang w:eastAsia="fr-FR"/>
        </w:rPr>
        <w:t xml:space="preserve"> </w:t>
      </w:r>
    </w:p>
    <w:p w14:paraId="486A402D" w14:textId="77777777" w:rsidR="00F71022" w:rsidRPr="00BF0A93" w:rsidRDefault="00F71022" w:rsidP="004E7A3D">
      <w:pPr>
        <w:pStyle w:val="Heading3"/>
        <w:numPr>
          <w:ilvl w:val="0"/>
          <w:numId w:val="0"/>
        </w:numPr>
        <w:rPr>
          <w:noProof w:val="0"/>
          <w:lang w:eastAsia="fr-FR"/>
        </w:rPr>
      </w:pPr>
      <w:bookmarkStart w:id="3344" w:name="_Toc487039141"/>
      <w:bookmarkStart w:id="3345" w:name="_Toc488068242"/>
      <w:bookmarkStart w:id="3346" w:name="_Toc488068675"/>
      <w:bookmarkStart w:id="3347" w:name="_Toc488075002"/>
      <w:bookmarkStart w:id="3348" w:name="_Toc13752375"/>
      <w:r w:rsidRPr="00BF0A93">
        <w:rPr>
          <w:noProof w:val="0"/>
          <w:lang w:eastAsia="fr-FR"/>
        </w:rPr>
        <w:t>15.2.2 Basic Patient Privacy Enforcement Option</w:t>
      </w:r>
      <w:bookmarkEnd w:id="3344"/>
      <w:bookmarkEnd w:id="3345"/>
      <w:bookmarkEnd w:id="3346"/>
      <w:bookmarkEnd w:id="3347"/>
      <w:bookmarkEnd w:id="3348"/>
      <w:r w:rsidRPr="00BF0A93">
        <w:rPr>
          <w:noProof w:val="0"/>
          <w:lang w:eastAsia="fr-FR"/>
        </w:rPr>
        <w:t xml:space="preserve"> </w:t>
      </w:r>
    </w:p>
    <w:p w14:paraId="2F2CD005" w14:textId="77777777" w:rsidR="00F71022" w:rsidRPr="00BF0A93" w:rsidRDefault="00F71022" w:rsidP="00907B66">
      <w:pPr>
        <w:pStyle w:val="BodyText"/>
      </w:pPr>
      <w:r w:rsidRPr="00BF0A93">
        <w:t>For this option, see ITI TF-1: 10.2.9</w:t>
      </w:r>
    </w:p>
    <w:p w14:paraId="65352934" w14:textId="5B5527EA" w:rsidR="00F71022" w:rsidRPr="00BF0A93" w:rsidRDefault="00F71022" w:rsidP="006720E8">
      <w:pPr>
        <w:pStyle w:val="Heading3"/>
        <w:numPr>
          <w:ilvl w:val="0"/>
          <w:numId w:val="0"/>
        </w:numPr>
        <w:rPr>
          <w:noProof w:val="0"/>
          <w:lang w:eastAsia="fr-FR"/>
        </w:rPr>
      </w:pPr>
      <w:bookmarkStart w:id="3349" w:name="_Toc301438960"/>
      <w:bookmarkStart w:id="3350" w:name="_Toc487039142"/>
      <w:bookmarkStart w:id="3351" w:name="_Toc488068243"/>
      <w:bookmarkStart w:id="3352" w:name="_Toc488068676"/>
      <w:bookmarkStart w:id="3353" w:name="_Toc488075003"/>
      <w:bookmarkStart w:id="3354" w:name="_Toc13752376"/>
      <w:r w:rsidRPr="00BF0A93">
        <w:rPr>
          <w:noProof w:val="0"/>
          <w:lang w:eastAsia="fr-FR"/>
        </w:rPr>
        <w:t>15.2.3 Accepts Limited Metadata</w:t>
      </w:r>
      <w:bookmarkEnd w:id="3349"/>
      <w:bookmarkEnd w:id="3350"/>
      <w:bookmarkEnd w:id="3351"/>
      <w:bookmarkEnd w:id="3352"/>
      <w:bookmarkEnd w:id="3353"/>
      <w:r w:rsidR="009510CD">
        <w:rPr>
          <w:noProof w:val="0"/>
          <w:lang w:eastAsia="fr-FR"/>
        </w:rPr>
        <w:t xml:space="preserve"> </w:t>
      </w:r>
      <w:r w:rsidR="009510CD">
        <w:rPr>
          <w:bCs/>
          <w:noProof w:val="0"/>
        </w:rPr>
        <w:t>Option</w:t>
      </w:r>
      <w:bookmarkEnd w:id="3354"/>
    </w:p>
    <w:p w14:paraId="437AA47B" w14:textId="7094FDF7" w:rsidR="00F71022" w:rsidRPr="00BF0A93" w:rsidRDefault="00F71022" w:rsidP="00B756D3">
      <w:pPr>
        <w:pStyle w:val="BodyText"/>
        <w:rPr>
          <w:bCs/>
          <w:lang w:eastAsia="fr-FR"/>
        </w:rPr>
      </w:pPr>
      <w:r w:rsidRPr="00BF0A93">
        <w:rPr>
          <w:bCs/>
          <w:lang w:eastAsia="fr-FR"/>
        </w:rPr>
        <w:t>When the Document Recipient declares this option</w:t>
      </w:r>
      <w:r w:rsidR="00CE4FD9">
        <w:rPr>
          <w:bCs/>
          <w:lang w:eastAsia="fr-FR"/>
        </w:rPr>
        <w:t>,</w:t>
      </w:r>
      <w:r w:rsidRPr="00BF0A93">
        <w:rPr>
          <w:bCs/>
          <w:lang w:eastAsia="fr-FR"/>
        </w:rPr>
        <w:t xml:space="preserve"> it will accept metadata entries from a Metadata-Limited Document Source which use the less rigorous metadata attribute requirements as shown in </w:t>
      </w:r>
      <w:bookmarkStart w:id="3355" w:name="OLE_LINK1"/>
      <w:r w:rsidRPr="00BF0A93">
        <w:rPr>
          <w:bCs/>
          <w:lang w:eastAsia="fr-FR"/>
        </w:rPr>
        <w:t>ITI TF-2b: Table 3.41.4.1.2-2</w:t>
      </w:r>
      <w:bookmarkEnd w:id="3355"/>
      <w:r w:rsidRPr="00BF0A93">
        <w:rPr>
          <w:bCs/>
          <w:lang w:eastAsia="fr-FR"/>
        </w:rPr>
        <w:t>.</w:t>
      </w:r>
    </w:p>
    <w:p w14:paraId="5304CE6F" w14:textId="77777777" w:rsidR="00F71022" w:rsidRPr="00BF0A93" w:rsidRDefault="00F71022" w:rsidP="0013543D">
      <w:pPr>
        <w:pStyle w:val="Heading2"/>
        <w:numPr>
          <w:ilvl w:val="0"/>
          <w:numId w:val="0"/>
        </w:numPr>
        <w:rPr>
          <w:noProof w:val="0"/>
        </w:rPr>
      </w:pPr>
      <w:bookmarkStart w:id="3356" w:name="_Toc209335220"/>
      <w:bookmarkStart w:id="3357" w:name="_Toc237340690"/>
      <w:bookmarkStart w:id="3358" w:name="_Toc487039143"/>
      <w:bookmarkStart w:id="3359" w:name="_Toc488068244"/>
      <w:bookmarkStart w:id="3360" w:name="_Toc488068677"/>
      <w:bookmarkStart w:id="3361" w:name="_Toc488075004"/>
      <w:bookmarkStart w:id="3362" w:name="_Toc13752377"/>
      <w:r w:rsidRPr="00BF0A93">
        <w:rPr>
          <w:noProof w:val="0"/>
        </w:rPr>
        <w:t>15.3 XDR Process Flow</w:t>
      </w:r>
      <w:bookmarkEnd w:id="3356"/>
      <w:bookmarkEnd w:id="3357"/>
      <w:bookmarkEnd w:id="3358"/>
      <w:bookmarkEnd w:id="3359"/>
      <w:bookmarkEnd w:id="3360"/>
      <w:bookmarkEnd w:id="3361"/>
      <w:bookmarkEnd w:id="3362"/>
    </w:p>
    <w:p w14:paraId="7A706AA9" w14:textId="77777777" w:rsidR="00F71022" w:rsidRPr="00BF0A93" w:rsidRDefault="00F71022" w:rsidP="0013543D">
      <w:pPr>
        <w:rPr>
          <w:szCs w:val="24"/>
        </w:rPr>
      </w:pPr>
      <w:r w:rsidRPr="00BF0A93">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BF0A93" w:rsidRDefault="00F71022" w:rsidP="0013543D">
      <w:pPr>
        <w:rPr>
          <w:szCs w:val="24"/>
        </w:rPr>
      </w:pPr>
      <w:r w:rsidRPr="00BF0A93">
        <w:rPr>
          <w:szCs w:val="24"/>
        </w:rPr>
        <w:t>Where XDS Registry/Repositories are not yet implemented or available for the exchange of information, XDR is the viable approach.</w:t>
      </w:r>
    </w:p>
    <w:p w14:paraId="5FF5542C" w14:textId="77777777" w:rsidR="00F71022" w:rsidRPr="00BF0A93" w:rsidRDefault="00F71022" w:rsidP="0013543D">
      <w:pPr>
        <w:rPr>
          <w:szCs w:val="24"/>
        </w:rPr>
      </w:pPr>
      <w:r w:rsidRPr="00BF0A93">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BF0A93" w:rsidRDefault="00F71022" w:rsidP="0013543D">
      <w:pPr>
        <w:rPr>
          <w:i/>
          <w:szCs w:val="24"/>
        </w:rPr>
      </w:pPr>
      <w:r w:rsidRPr="00BF0A93">
        <w:rPr>
          <w:szCs w:val="24"/>
        </w:rPr>
        <w:t>The XDR Integration Profile is intended only for exchange of patient related medical documents and not intended to address all cross-enterprise EHR communication needs.</w:t>
      </w:r>
    </w:p>
    <w:p w14:paraId="770FCC89" w14:textId="77777777" w:rsidR="00F71022" w:rsidRPr="00BF0A93" w:rsidRDefault="00F71022" w:rsidP="0013543D">
      <w:pPr>
        <w:pStyle w:val="BodyText"/>
      </w:pPr>
      <w:r w:rsidRPr="00BF0A93">
        <w:t>Use Cases:</w:t>
      </w:r>
    </w:p>
    <w:p w14:paraId="3426A47F" w14:textId="77777777" w:rsidR="00F71022" w:rsidRPr="00BF0A93" w:rsidRDefault="00F71022" w:rsidP="00BC2927">
      <w:pPr>
        <w:pStyle w:val="ListNumber2"/>
        <w:numPr>
          <w:ilvl w:val="0"/>
          <w:numId w:val="68"/>
        </w:numPr>
      </w:pPr>
      <w:r w:rsidRPr="00BF0A93">
        <w:t xml:space="preserve">Dr. Primary refers his aging patient Mr. Robinson to his first appointment with a gastroenterology specialist. </w:t>
      </w:r>
    </w:p>
    <w:p w14:paraId="49817860" w14:textId="76DCFD9B" w:rsidR="00F71022" w:rsidRPr="00BF0A93" w:rsidRDefault="00F71022" w:rsidP="00BC2927">
      <w:pPr>
        <w:pStyle w:val="ListContinue3"/>
      </w:pPr>
      <w:r w:rsidRPr="00BF0A93">
        <w:t xml:space="preserve">Since there is no XDS </w:t>
      </w:r>
      <w:r w:rsidR="00197472">
        <w:t>Document R</w:t>
      </w:r>
      <w:r w:rsidRPr="00BF0A93">
        <w:t>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Gastro’s documents communication to Dr. Primary.</w:t>
      </w:r>
    </w:p>
    <w:p w14:paraId="06F3C55C"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50E6FCAA" w14:textId="77777777" w:rsidR="00F71022" w:rsidRPr="00BF0A93" w:rsidRDefault="00F71022" w:rsidP="00BC2927">
      <w:pPr>
        <w:pStyle w:val="ListContinue3"/>
      </w:pPr>
      <w:r w:rsidRPr="00BF0A93">
        <w:t xml:space="preserve">XDR: Mabel’s information can be transferred from the hospital to the long-term care facility’s EHR application for future review by her attending physicians and nurses, through XDR. </w:t>
      </w:r>
    </w:p>
    <w:p w14:paraId="4877DFF9" w14:textId="77777777" w:rsidR="00F71022" w:rsidRPr="00BF0A93" w:rsidRDefault="00F71022" w:rsidP="00BC2927">
      <w:pPr>
        <w:pStyle w:val="ListNumber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BF0A93" w:rsidRDefault="00F71022" w:rsidP="00BC2927">
      <w:pPr>
        <w:pStyle w:val="ListNumber2"/>
        <w:numPr>
          <w:ilvl w:val="0"/>
          <w:numId w:val="75"/>
        </w:numPr>
      </w:pPr>
      <w:r w:rsidRPr="00BF0A93">
        <w:t>Mrs. Sweettooth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BF0A93" w:rsidRDefault="00F71022" w:rsidP="0013543D">
      <w:pPr>
        <w:pStyle w:val="BodyText"/>
      </w:pPr>
      <w:r w:rsidRPr="00BF0A93">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BF0A93" w:rsidRDefault="00F71022" w:rsidP="00BE2773">
      <w:pPr>
        <w:pStyle w:val="BodyText"/>
      </w:pPr>
    </w:p>
    <w:bookmarkStart w:id="3363" w:name="_MON_1371544935"/>
    <w:bookmarkStart w:id="3364" w:name="_MON_1371544942"/>
    <w:bookmarkStart w:id="3365" w:name="_MON_1312962482"/>
    <w:bookmarkStart w:id="3366" w:name="_MON_1371544817"/>
    <w:bookmarkEnd w:id="3363"/>
    <w:bookmarkEnd w:id="3364"/>
    <w:bookmarkEnd w:id="3365"/>
    <w:bookmarkEnd w:id="3366"/>
    <w:bookmarkStart w:id="3367" w:name="_MON_1371544860"/>
    <w:bookmarkEnd w:id="3367"/>
    <w:p w14:paraId="3DEC9E74" w14:textId="13D22780" w:rsidR="00BE2773" w:rsidRPr="00BF0A93" w:rsidRDefault="008105ED" w:rsidP="00AA50EB">
      <w:pPr>
        <w:pStyle w:val="BodyText"/>
        <w:jc w:val="center"/>
      </w:pPr>
      <w:r w:rsidRPr="00BF0A93">
        <w:rPr>
          <w:noProof/>
        </w:rPr>
        <w:object w:dxaOrig="7776" w:dyaOrig="3456" w14:anchorId="436B6D0F">
          <v:shape id="_x0000_i1062" type="#_x0000_t75" alt="" style="width:345.05pt;height:101.2pt;mso-width-percent:0;mso-height-percent:0;mso-width-percent:0;mso-height-percent:0" o:ole="" o:preferrelative="f" fillcolor="window">
            <v:imagedata r:id="rId135" o:title="" croptop=".125" cropbottom="13653f" cropright="-3641f"/>
          </v:shape>
          <o:OLEObject Type="Embed" ProgID="Word.Picture.8" ShapeID="_x0000_i1062" DrawAspect="Content" ObjectID="_1646729210" r:id="rId136"/>
        </w:object>
      </w:r>
    </w:p>
    <w:p w14:paraId="3987A02F" w14:textId="77777777" w:rsidR="00F71022" w:rsidRPr="00BF0A93" w:rsidRDefault="00F71022" w:rsidP="00BE2773">
      <w:pPr>
        <w:pStyle w:val="FigureTitle"/>
      </w:pPr>
      <w:r w:rsidRPr="00BF0A93">
        <w:t>Figure 15.3-1: Process Flow in XDR Profile</w:t>
      </w:r>
    </w:p>
    <w:p w14:paraId="0E941C93" w14:textId="77777777" w:rsidR="00F71022" w:rsidRPr="00BF0A93" w:rsidRDefault="00F71022" w:rsidP="0013543D">
      <w:pPr>
        <w:pStyle w:val="Heading2"/>
        <w:numPr>
          <w:ilvl w:val="0"/>
          <w:numId w:val="0"/>
        </w:numPr>
        <w:rPr>
          <w:noProof w:val="0"/>
        </w:rPr>
      </w:pPr>
      <w:bookmarkStart w:id="3368" w:name="_Toc209335221"/>
      <w:bookmarkStart w:id="3369" w:name="_Toc237340691"/>
      <w:bookmarkStart w:id="3370" w:name="_Toc487039144"/>
      <w:bookmarkStart w:id="3371" w:name="_Toc488068245"/>
      <w:bookmarkStart w:id="3372" w:name="_Toc488068678"/>
      <w:bookmarkStart w:id="3373" w:name="_Toc488075005"/>
      <w:bookmarkStart w:id="3374" w:name="_Toc13752378"/>
      <w:r w:rsidRPr="00BF0A93">
        <w:rPr>
          <w:noProof w:val="0"/>
        </w:rPr>
        <w:t>15.4 Digital communication</w:t>
      </w:r>
      <w:bookmarkEnd w:id="3368"/>
      <w:bookmarkEnd w:id="3369"/>
      <w:bookmarkEnd w:id="3370"/>
      <w:bookmarkEnd w:id="3371"/>
      <w:bookmarkEnd w:id="3372"/>
      <w:bookmarkEnd w:id="3373"/>
      <w:bookmarkEnd w:id="3374"/>
    </w:p>
    <w:p w14:paraId="6318F8A2" w14:textId="0741AAD3" w:rsidR="00F71022" w:rsidRPr="00BF0A93" w:rsidRDefault="00F71022" w:rsidP="0013543D">
      <w:pPr>
        <w:pStyle w:val="BodyText"/>
      </w:pPr>
      <w:r w:rsidRPr="00BF0A93">
        <w:t>It is a webservice</w:t>
      </w:r>
      <w:r w:rsidR="00CE4FD9">
        <w:t>-</w:t>
      </w:r>
      <w:r w:rsidRPr="00BF0A93">
        <w:t>based HTTP message.</w:t>
      </w:r>
    </w:p>
    <w:p w14:paraId="500758C2" w14:textId="77777777" w:rsidR="00F71022" w:rsidRPr="00BF0A93" w:rsidRDefault="00F71022" w:rsidP="0013543D">
      <w:pPr>
        <w:pStyle w:val="Heading2"/>
        <w:numPr>
          <w:ilvl w:val="0"/>
          <w:numId w:val="0"/>
        </w:numPr>
        <w:rPr>
          <w:noProof w:val="0"/>
        </w:rPr>
      </w:pPr>
      <w:bookmarkStart w:id="3375" w:name="_Toc209335222"/>
      <w:bookmarkStart w:id="3376" w:name="_Toc237340692"/>
      <w:bookmarkStart w:id="3377" w:name="_Toc487039145"/>
      <w:bookmarkStart w:id="3378" w:name="_Toc488068246"/>
      <w:bookmarkStart w:id="3379" w:name="_Toc488068679"/>
      <w:bookmarkStart w:id="3380" w:name="_Toc488075006"/>
      <w:bookmarkStart w:id="3381" w:name="_Toc13752379"/>
      <w:r w:rsidRPr="00BF0A93">
        <w:rPr>
          <w:noProof w:val="0"/>
        </w:rPr>
        <w:t>15.5 Security Considerations</w:t>
      </w:r>
      <w:bookmarkEnd w:id="3375"/>
      <w:bookmarkEnd w:id="3376"/>
      <w:bookmarkEnd w:id="3377"/>
      <w:bookmarkEnd w:id="3378"/>
      <w:bookmarkEnd w:id="3379"/>
      <w:bookmarkEnd w:id="3380"/>
      <w:bookmarkEnd w:id="3381"/>
    </w:p>
    <w:p w14:paraId="44E4F89F" w14:textId="6D220B7A" w:rsidR="00F71022" w:rsidRPr="00BF0A93" w:rsidRDefault="00F71022" w:rsidP="0013543D">
      <w:pPr>
        <w:pStyle w:val="BodyText"/>
      </w:pPr>
      <w:r w:rsidRPr="00BF0A93">
        <w:t xml:space="preserve">The </w:t>
      </w:r>
      <w:r w:rsidR="00BC6167" w:rsidRPr="00BF0A93">
        <w:t>p</w:t>
      </w:r>
      <w:r w:rsidRPr="00BF0A93">
        <w:t>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similar to XDS – See Appendix L. In the case of XDR, the EHR-to-EHR (or PHR) communication is a transient XDS Affinity Domain. In addition, the following aspects should be covered:</w:t>
      </w:r>
    </w:p>
    <w:p w14:paraId="1F22C60D" w14:textId="77777777" w:rsidR="00F71022" w:rsidRPr="00BF0A93" w:rsidRDefault="00F71022" w:rsidP="00BC2927">
      <w:pPr>
        <w:pStyle w:val="ListBullet2"/>
        <w:numPr>
          <w:ilvl w:val="0"/>
          <w:numId w:val="53"/>
        </w:numPr>
      </w:pPr>
      <w:r w:rsidRPr="00BF0A93">
        <w:t>Management of Patient identification in order to perform patient reconciliation correctly upon importation of the documents.</w:t>
      </w:r>
    </w:p>
    <w:p w14:paraId="1414B5D8" w14:textId="211EB065" w:rsidR="00F71022" w:rsidRPr="00BF0A93" w:rsidRDefault="00F71022" w:rsidP="0013543D">
      <w:pPr>
        <w:pStyle w:val="BodyText"/>
      </w:pPr>
      <w:r w:rsidRPr="00BF0A93">
        <w:t xml:space="preserve">Both </w:t>
      </w:r>
      <w:r w:rsidR="00BC6167" w:rsidRPr="00BF0A93">
        <w:t>a</w:t>
      </w:r>
      <w:r w:rsidRPr="00BF0A93">
        <w:t xml:space="preserve">ctors for this </w:t>
      </w:r>
      <w:r w:rsidR="00BC6167" w:rsidRPr="00BF0A93">
        <w:t>p</w:t>
      </w:r>
      <w:r w:rsidRPr="00BF0A93">
        <w:t>rofile require a grouping with Secure Node.</w:t>
      </w:r>
    </w:p>
    <w:p w14:paraId="7990E021" w14:textId="77777777" w:rsidR="00F71022" w:rsidRPr="00BF0A93" w:rsidRDefault="00F71022" w:rsidP="00CE43D1">
      <w:pPr>
        <w:pStyle w:val="Heading1"/>
        <w:numPr>
          <w:ilvl w:val="0"/>
          <w:numId w:val="150"/>
        </w:numPr>
        <w:rPr>
          <w:noProof w:val="0"/>
        </w:rPr>
      </w:pPr>
      <w:bookmarkStart w:id="3382" w:name="_Toc487039146"/>
      <w:bookmarkStart w:id="3383" w:name="_Toc488068247"/>
      <w:bookmarkStart w:id="3384" w:name="_Toc488068680"/>
      <w:bookmarkStart w:id="3385" w:name="_Toc488075007"/>
      <w:bookmarkStart w:id="3386" w:name="_Toc13752380"/>
      <w:bookmarkStart w:id="3387" w:name="_Toc210747767"/>
      <w:bookmarkStart w:id="3388" w:name="_Toc214425656"/>
      <w:r w:rsidRPr="00BF0A93">
        <w:rPr>
          <w:noProof w:val="0"/>
        </w:rPr>
        <w:lastRenderedPageBreak/>
        <w:t>Cross-Enterprise Document Media Interchange (XDM)</w:t>
      </w:r>
      <w:bookmarkEnd w:id="3382"/>
      <w:bookmarkEnd w:id="3383"/>
      <w:bookmarkEnd w:id="3384"/>
      <w:bookmarkEnd w:id="3385"/>
      <w:bookmarkEnd w:id="3386"/>
      <w:r w:rsidRPr="00BF0A93">
        <w:rPr>
          <w:noProof w:val="0"/>
        </w:rPr>
        <w:t xml:space="preserve"> </w:t>
      </w:r>
      <w:bookmarkEnd w:id="3241"/>
      <w:bookmarkEnd w:id="3387"/>
      <w:bookmarkEnd w:id="3388"/>
    </w:p>
    <w:p w14:paraId="45F348D3" w14:textId="77777777" w:rsidR="00F71022" w:rsidRPr="00BF0A93" w:rsidRDefault="00F71022" w:rsidP="003B7E61">
      <w:pPr>
        <w:pStyle w:val="BodyText"/>
      </w:pPr>
      <w:bookmarkStart w:id="3389" w:name="_Toc473170358"/>
      <w:bookmarkStart w:id="3390" w:name="_Toc504625755"/>
      <w:bookmarkStart w:id="3391" w:name="_Toc530206508"/>
      <w:bookmarkStart w:id="3392" w:name="_Toc1388428"/>
      <w:bookmarkStart w:id="3393" w:name="_Toc1388582"/>
      <w:bookmarkStart w:id="3394" w:name="_Toc1456609"/>
      <w:bookmarkStart w:id="3395" w:name="_Toc37034634"/>
      <w:bookmarkStart w:id="3396" w:name="_Toc38846112"/>
      <w:r w:rsidRPr="00BF0A93">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BF0A93" w:rsidRDefault="00F71022" w:rsidP="00BC2927">
      <w:pPr>
        <w:pStyle w:val="BodyText"/>
        <w:rPr>
          <w:szCs w:val="24"/>
        </w:rPr>
      </w:pPr>
      <w:r w:rsidRPr="00BF0A93">
        <w:rPr>
          <w:b/>
        </w:rPr>
        <w:t>Physician to patient to physician</w:t>
      </w:r>
      <w:r w:rsidRPr="00BF0A93">
        <w:t xml:space="preserve"> - Bob has an MRI and cancer is diagnosed. He is given a CD-R with his MRI results and referral information on it to give to the specialist of his choice. </w:t>
      </w:r>
    </w:p>
    <w:p w14:paraId="54C14DC1" w14:textId="77777777" w:rsidR="00F71022" w:rsidRPr="00BF0A93" w:rsidRDefault="00F71022" w:rsidP="00BC2927">
      <w:pPr>
        <w:pStyle w:val="BodyText"/>
        <w:rPr>
          <w:szCs w:val="24"/>
        </w:rPr>
      </w:pPr>
      <w:r w:rsidRPr="00BF0A93">
        <w:rPr>
          <w:b/>
        </w:rPr>
        <w:t xml:space="preserve">Patient visiting ED </w:t>
      </w:r>
      <w:r w:rsidRPr="00BF0A93">
        <w:t xml:space="preserve">- In addition, </w:t>
      </w:r>
      <w:r w:rsidRPr="00BF0A93">
        <w:rPr>
          <w:szCs w:val="24"/>
        </w:rPr>
        <w:t>Bob, the informed patient, maintains a copy of his EHR record at home and can bring the CD-R with him when he visits the ED for an unrelated emergency.</w:t>
      </w:r>
    </w:p>
    <w:p w14:paraId="16D0C8FF" w14:textId="77777777" w:rsidR="00F71022" w:rsidRPr="00BF0A93" w:rsidRDefault="00F71022" w:rsidP="00BC2927">
      <w:pPr>
        <w:pStyle w:val="BodyText"/>
        <w:rPr>
          <w:szCs w:val="24"/>
        </w:rPr>
      </w:pPr>
      <w:r w:rsidRPr="00BF0A93">
        <w:rPr>
          <w:b/>
        </w:rPr>
        <w:t>Physician to physician</w:t>
      </w:r>
      <w:r w:rsidRPr="00BF0A93">
        <w:t xml:space="preserve"> - </w:t>
      </w:r>
      <w:r w:rsidRPr="00BF0A93">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BF0A93" w:rsidRDefault="00F71022" w:rsidP="003B7E61">
      <w:pPr>
        <w:pStyle w:val="BodyText"/>
      </w:pPr>
      <w:r w:rsidRPr="00BF0A93">
        <w:t>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in order to manually control the importing of the data (patient ID reconciliation, selection of patient of interest from possibly multiple patients’ documents on the media).</w:t>
      </w:r>
    </w:p>
    <w:p w14:paraId="519C0BCD" w14:textId="77777777" w:rsidR="00F71022" w:rsidRPr="00BF0A93" w:rsidRDefault="00F71022" w:rsidP="00337902">
      <w:pPr>
        <w:pStyle w:val="BodyText"/>
      </w:pPr>
      <w:r w:rsidRPr="00BF0A93">
        <w:t>XDM is document format agnostic, supporting the same document content as XDS and XDR. Document content is described in Document Content Profiles. Examples are XDS-MS, XPHR, XDS-SD, and XD-LAB.</w:t>
      </w:r>
    </w:p>
    <w:p w14:paraId="6A7D9189" w14:textId="77777777" w:rsidR="00F71022" w:rsidRPr="00BF0A93" w:rsidRDefault="00F71022" w:rsidP="00337902">
      <w:pPr>
        <w:pStyle w:val="BodyText"/>
      </w:pPr>
      <w:r w:rsidRPr="00BF0A93">
        <w:t xml:space="preserve">XDM defines no new metadata. It leverages XDS metadata with emphasis on patient identification, document identification, description, and relationships. </w:t>
      </w:r>
    </w:p>
    <w:p w14:paraId="6E451B58" w14:textId="77777777" w:rsidR="00F71022" w:rsidRPr="00BF0A93" w:rsidRDefault="00F71022" w:rsidP="00337902">
      <w:pPr>
        <w:pStyle w:val="BodyText"/>
      </w:pPr>
      <w:r w:rsidRPr="00BF0A93">
        <w:t>A directory and file structure is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31E06A3D" w:rsidR="00F71022" w:rsidRPr="00BF0A93" w:rsidRDefault="00F71022" w:rsidP="00CE43D1">
      <w:pPr>
        <w:pStyle w:val="Heading2"/>
        <w:numPr>
          <w:ilvl w:val="1"/>
          <w:numId w:val="150"/>
        </w:numPr>
        <w:rPr>
          <w:noProof w:val="0"/>
        </w:rPr>
      </w:pPr>
      <w:bookmarkStart w:id="3397" w:name="_Toc184012896"/>
      <w:r w:rsidRPr="00BF0A93">
        <w:rPr>
          <w:noProof w:val="0"/>
        </w:rPr>
        <w:t xml:space="preserve"> </w:t>
      </w:r>
      <w:bookmarkStart w:id="3398" w:name="_Toc13752381"/>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3389"/>
      <w:bookmarkEnd w:id="3390"/>
      <w:bookmarkEnd w:id="3391"/>
      <w:bookmarkEnd w:id="3392"/>
      <w:bookmarkEnd w:id="3393"/>
      <w:bookmarkEnd w:id="3394"/>
      <w:bookmarkEnd w:id="3395"/>
      <w:bookmarkEnd w:id="3396"/>
      <w:bookmarkEnd w:id="3397"/>
      <w:r w:rsidR="00E24092">
        <w:rPr>
          <w:noProof w:val="0"/>
        </w:rPr>
        <w:t xml:space="preserve">XDM </w:t>
      </w:r>
      <w:r w:rsidR="002E55D5">
        <w:rPr>
          <w:noProof w:val="0"/>
        </w:rPr>
        <w:t>Actors/Transactions</w:t>
      </w:r>
      <w:bookmarkEnd w:id="3398"/>
    </w:p>
    <w:p w14:paraId="12FC82C6" w14:textId="77777777" w:rsidR="00F71022" w:rsidRPr="00BF0A93" w:rsidRDefault="00F71022" w:rsidP="00337902">
      <w:pPr>
        <w:pStyle w:val="BodyText"/>
      </w:pPr>
      <w:bookmarkStart w:id="3399" w:name="_Toc473170359"/>
      <w:bookmarkStart w:id="3400" w:name="_Toc504625756"/>
      <w:bookmarkStart w:id="3401" w:name="_Toc530206509"/>
      <w:bookmarkStart w:id="3402" w:name="_Toc1388429"/>
      <w:bookmarkStart w:id="3403" w:name="_Toc1388583"/>
      <w:bookmarkStart w:id="3404" w:name="_Toc1456610"/>
      <w:bookmarkStart w:id="3405" w:name="_Toc37034635"/>
      <w:bookmarkStart w:id="3406" w:name="_Toc38846113"/>
      <w:r w:rsidRPr="00BF0A93">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BF0A93" w:rsidRDefault="00F71022" w:rsidP="00BE2773">
      <w:pPr>
        <w:pStyle w:val="FigureTitle"/>
      </w:pPr>
      <w:r w:rsidRPr="00BF0A93">
        <w:br w:type="page"/>
      </w:r>
      <w:bookmarkStart w:id="3407" w:name="_MON_1209841480"/>
      <w:bookmarkStart w:id="3408" w:name="_MON_1210135018"/>
      <w:bookmarkStart w:id="3409" w:name="_MON_1214083665"/>
      <w:bookmarkStart w:id="3410" w:name="_MON_1214090599"/>
      <w:bookmarkStart w:id="3411" w:name="_MON_1203570172"/>
      <w:bookmarkStart w:id="3412" w:name="_MON_1203571849"/>
      <w:bookmarkStart w:id="3413" w:name="_MON_1203574780"/>
      <w:bookmarkStart w:id="3414" w:name="_MON_1203575104"/>
      <w:bookmarkStart w:id="3415" w:name="_MON_1203575424"/>
      <w:bookmarkStart w:id="3416" w:name="_MON_1203576183"/>
      <w:bookmarkStart w:id="3417" w:name="_MON_1203712377"/>
      <w:bookmarkStart w:id="3418" w:name="_MON_1203712420"/>
      <w:bookmarkStart w:id="3419" w:name="_MON_1204022513"/>
      <w:bookmarkStart w:id="3420" w:name="_MON_1204022632"/>
      <w:bookmarkEnd w:id="2589"/>
      <w:bookmarkEnd w:id="2611"/>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Start w:id="3421" w:name="_MON_1204081574"/>
      <w:bookmarkEnd w:id="3421"/>
      <w:r w:rsidR="008105ED" w:rsidRPr="00BF0A93">
        <w:rPr>
          <w:noProof/>
        </w:rPr>
        <w:object w:dxaOrig="9480" w:dyaOrig="1275" w14:anchorId="1A39FBA0">
          <v:shape id="_x0000_i1061" type="#_x0000_t75" alt="" style="width:489.05pt;height:65.2pt;mso-width-percent:0;mso-height-percent:0;mso-width-percent:0;mso-height-percent:0" o:ole="" fillcolor="window">
            <v:imagedata r:id="rId137" o:title="" cropright="-788f"/>
          </v:shape>
          <o:OLEObject Type="Embed" ProgID="Word.Picture.8" ShapeID="_x0000_i1061" DrawAspect="Content" ObjectID="_1646729211" r:id="rId138"/>
        </w:object>
      </w:r>
      <w:r w:rsidRPr="00BF0A93">
        <w:t>Figure 16.1-1: XDM Actor Diagram</w:t>
      </w:r>
    </w:p>
    <w:p w14:paraId="3AB30448" w14:textId="10C53CBC" w:rsidR="00F71022" w:rsidRPr="00BF0A93" w:rsidRDefault="00F71022" w:rsidP="00337902">
      <w:pPr>
        <w:pStyle w:val="BodyText"/>
      </w:pPr>
      <w:r w:rsidRPr="00BF0A93">
        <w:t>Table 16.1-1 lists the transactions for each actor directly involved in the XDM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BF0A93" w:rsidRDefault="00F71022" w:rsidP="00337902">
      <w:pPr>
        <w:pStyle w:val="TableTitle"/>
      </w:pPr>
      <w:r w:rsidRPr="00BF0A93">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BF0A93" w14:paraId="4C34A15F" w14:textId="77777777" w:rsidTr="007549EB">
        <w:tc>
          <w:tcPr>
            <w:tcW w:w="2518" w:type="dxa"/>
            <w:shd w:val="pct15" w:color="auto" w:fill="FFFFFF"/>
          </w:tcPr>
          <w:p w14:paraId="30834E90" w14:textId="77777777" w:rsidR="00F71022" w:rsidRPr="00BF0A93" w:rsidRDefault="00F71022" w:rsidP="007F1D2D">
            <w:pPr>
              <w:pStyle w:val="TableEntryHeader"/>
            </w:pPr>
            <w:r w:rsidRPr="00BF0A93">
              <w:t>Actors</w:t>
            </w:r>
          </w:p>
        </w:tc>
        <w:tc>
          <w:tcPr>
            <w:tcW w:w="2977" w:type="dxa"/>
            <w:shd w:val="pct15" w:color="auto" w:fill="FFFFFF"/>
          </w:tcPr>
          <w:p w14:paraId="3869AA9A" w14:textId="77777777" w:rsidR="00F71022" w:rsidRPr="00BF0A93" w:rsidRDefault="00F71022" w:rsidP="007F1D2D">
            <w:pPr>
              <w:pStyle w:val="TableEntryHeader"/>
            </w:pPr>
            <w:r w:rsidRPr="00BF0A93">
              <w:t xml:space="preserve">Transactions </w:t>
            </w:r>
          </w:p>
        </w:tc>
        <w:tc>
          <w:tcPr>
            <w:tcW w:w="1559" w:type="dxa"/>
            <w:shd w:val="pct15" w:color="auto" w:fill="FFFFFF"/>
          </w:tcPr>
          <w:p w14:paraId="48C2B571" w14:textId="77777777" w:rsidR="00F71022" w:rsidRPr="00BF0A93" w:rsidRDefault="00F71022" w:rsidP="007F1D2D">
            <w:pPr>
              <w:pStyle w:val="TableEntryHeader"/>
            </w:pPr>
            <w:r w:rsidRPr="00BF0A93">
              <w:t>Optionality</w:t>
            </w:r>
          </w:p>
        </w:tc>
        <w:tc>
          <w:tcPr>
            <w:tcW w:w="1843" w:type="dxa"/>
            <w:shd w:val="pct15" w:color="auto" w:fill="FFFFFF"/>
          </w:tcPr>
          <w:p w14:paraId="70B789F6" w14:textId="77777777" w:rsidR="00F71022" w:rsidRPr="00BF0A93" w:rsidRDefault="00F71022" w:rsidP="007F1D2D">
            <w:pPr>
              <w:pStyle w:val="TableEntryHeader"/>
            </w:pPr>
            <w:r w:rsidRPr="00BF0A93">
              <w:t>Section</w:t>
            </w:r>
          </w:p>
        </w:tc>
      </w:tr>
      <w:tr w:rsidR="00F71022" w:rsidRPr="00BF0A93" w14:paraId="22F2570A" w14:textId="77777777" w:rsidTr="007549EB">
        <w:trPr>
          <w:cantSplit/>
        </w:trPr>
        <w:tc>
          <w:tcPr>
            <w:tcW w:w="2518" w:type="dxa"/>
          </w:tcPr>
          <w:p w14:paraId="1A1F8EDC" w14:textId="77777777" w:rsidR="00F71022" w:rsidRPr="00BF0A93" w:rsidRDefault="00F71022" w:rsidP="007549EB">
            <w:pPr>
              <w:pStyle w:val="TableEntry"/>
              <w:rPr>
                <w:noProof w:val="0"/>
              </w:rPr>
            </w:pPr>
            <w:r w:rsidRPr="00BF0A93">
              <w:rPr>
                <w:noProof w:val="0"/>
              </w:rPr>
              <w:t>Portable Media Creator</w:t>
            </w:r>
          </w:p>
        </w:tc>
        <w:tc>
          <w:tcPr>
            <w:tcW w:w="2977" w:type="dxa"/>
          </w:tcPr>
          <w:p w14:paraId="47B83D2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020DDF1A"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6934A031" w14:textId="77777777" w:rsidR="00F71022" w:rsidRPr="00BF0A93" w:rsidRDefault="00F71022" w:rsidP="007549EB">
            <w:pPr>
              <w:pStyle w:val="TableEntry"/>
              <w:rPr>
                <w:noProof w:val="0"/>
              </w:rPr>
            </w:pPr>
            <w:r w:rsidRPr="00BF0A93">
              <w:rPr>
                <w:noProof w:val="0"/>
              </w:rPr>
              <w:t>ITI TF-2b: 3.32</w:t>
            </w:r>
          </w:p>
        </w:tc>
      </w:tr>
      <w:tr w:rsidR="00F71022" w:rsidRPr="00BF0A93" w14:paraId="1CC31188" w14:textId="77777777" w:rsidTr="007549EB">
        <w:trPr>
          <w:cantSplit/>
        </w:trPr>
        <w:tc>
          <w:tcPr>
            <w:tcW w:w="2518" w:type="dxa"/>
          </w:tcPr>
          <w:p w14:paraId="4601DFF1" w14:textId="77777777" w:rsidR="00F71022" w:rsidRPr="00BF0A93" w:rsidRDefault="00F71022" w:rsidP="007549EB">
            <w:pPr>
              <w:pStyle w:val="TableEntry"/>
              <w:rPr>
                <w:noProof w:val="0"/>
              </w:rPr>
            </w:pPr>
            <w:r w:rsidRPr="00BF0A93">
              <w:rPr>
                <w:noProof w:val="0"/>
              </w:rPr>
              <w:t>Portable Media Importer</w:t>
            </w:r>
          </w:p>
        </w:tc>
        <w:tc>
          <w:tcPr>
            <w:tcW w:w="2977" w:type="dxa"/>
          </w:tcPr>
          <w:p w14:paraId="50F8FB1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7AC47ED5"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5F42B267" w14:textId="77777777" w:rsidR="00F71022" w:rsidRPr="00BF0A93" w:rsidRDefault="00F71022" w:rsidP="007549EB">
            <w:pPr>
              <w:pStyle w:val="TableEntry"/>
              <w:rPr>
                <w:noProof w:val="0"/>
              </w:rPr>
            </w:pPr>
            <w:r w:rsidRPr="00BF0A93">
              <w:rPr>
                <w:noProof w:val="0"/>
              </w:rPr>
              <w:t>ITI TF-2b: 3.32</w:t>
            </w:r>
          </w:p>
        </w:tc>
      </w:tr>
    </w:tbl>
    <w:p w14:paraId="7A24D81B" w14:textId="3F8D1410" w:rsidR="00F85667" w:rsidRDefault="00F85667" w:rsidP="00F85667">
      <w:pPr>
        <w:pStyle w:val="Heading3"/>
        <w:numPr>
          <w:ilvl w:val="2"/>
          <w:numId w:val="320"/>
        </w:numPr>
        <w:rPr>
          <w:ins w:id="3422" w:author="Lynn Felhofer" w:date="2020-03-20T17:21:00Z"/>
        </w:rPr>
      </w:pPr>
      <w:bookmarkStart w:id="3423" w:name="_Toc136163240"/>
      <w:bookmarkStart w:id="3424" w:name="_Toc136163242"/>
      <w:bookmarkStart w:id="3425" w:name="_Toc136163244"/>
      <w:bookmarkStart w:id="3426" w:name="_Toc136163245"/>
      <w:bookmarkStart w:id="3427" w:name="_Toc184012897"/>
      <w:bookmarkStart w:id="3428" w:name="_Toc210747769"/>
      <w:bookmarkStart w:id="3429" w:name="_Toc214425658"/>
      <w:bookmarkEnd w:id="3399"/>
      <w:bookmarkEnd w:id="3400"/>
      <w:bookmarkEnd w:id="3401"/>
      <w:bookmarkEnd w:id="3402"/>
      <w:bookmarkEnd w:id="3403"/>
      <w:bookmarkEnd w:id="3404"/>
      <w:bookmarkEnd w:id="3405"/>
      <w:bookmarkEnd w:id="3406"/>
      <w:bookmarkEnd w:id="3423"/>
      <w:bookmarkEnd w:id="3424"/>
      <w:bookmarkEnd w:id="3425"/>
      <w:bookmarkEnd w:id="3426"/>
      <w:ins w:id="3430" w:author="Lynn Felhofer" w:date="2020-03-20T17:21:00Z">
        <w:r>
          <w:t xml:space="preserve">XDM Required Actor </w:t>
        </w:r>
        <w:r w:rsidRPr="00BF0A93">
          <w:t>Grouping</w:t>
        </w:r>
        <w:r>
          <w:t>s</w:t>
        </w:r>
      </w:ins>
    </w:p>
    <w:p w14:paraId="72838FB2" w14:textId="77777777" w:rsidR="00F85667" w:rsidRDefault="00F85667" w:rsidP="00F85667">
      <w:pPr>
        <w:pStyle w:val="BodyText"/>
        <w:rPr>
          <w:ins w:id="3431" w:author="Lynn Felhofer" w:date="2020-03-20T17:21:00Z"/>
        </w:rPr>
      </w:pPr>
      <w:ins w:id="3432" w:author="Lynn Felhofer" w:date="2020-03-20T17:21: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C2CA4AA" w14:textId="6D5F9DA7" w:rsidR="00F85667" w:rsidRPr="0013655E" w:rsidRDefault="00F85667" w:rsidP="00F85667">
      <w:pPr>
        <w:pStyle w:val="BodyText"/>
        <w:jc w:val="center"/>
        <w:rPr>
          <w:ins w:id="3433" w:author="Lynn Felhofer" w:date="2020-03-20T17:21:00Z"/>
          <w:rFonts w:ascii="Arial" w:hAnsi="Arial" w:cs="Arial"/>
          <w:b/>
          <w:bCs/>
          <w:sz w:val="22"/>
          <w:szCs w:val="22"/>
        </w:rPr>
      </w:pPr>
      <w:ins w:id="3434" w:author="Lynn Felhofer" w:date="2020-03-20T17:21:00Z">
        <w:r w:rsidRPr="0013655E">
          <w:rPr>
            <w:rFonts w:ascii="Arial" w:hAnsi="Arial" w:cs="Arial"/>
            <w:b/>
            <w:bCs/>
            <w:sz w:val="22"/>
            <w:szCs w:val="22"/>
          </w:rPr>
          <w:t xml:space="preserve">Table </w:t>
        </w:r>
        <w:r>
          <w:rPr>
            <w:rFonts w:ascii="Arial" w:hAnsi="Arial" w:cs="Arial"/>
            <w:b/>
            <w:bCs/>
            <w:sz w:val="22"/>
            <w:szCs w:val="22"/>
          </w:rPr>
          <w:t>16.1.2-</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F85667" w:rsidRPr="00D26514" w14:paraId="1B574CC3" w14:textId="77777777" w:rsidTr="00716A9A">
        <w:trPr>
          <w:cantSplit/>
          <w:tblHeader/>
          <w:ins w:id="3435" w:author="Lynn Felhofer" w:date="2020-03-20T17:21:00Z"/>
        </w:trPr>
        <w:tc>
          <w:tcPr>
            <w:tcW w:w="2785" w:type="dxa"/>
            <w:shd w:val="clear" w:color="auto" w:fill="D9D9D9" w:themeFill="background1" w:themeFillShade="D9"/>
          </w:tcPr>
          <w:p w14:paraId="17B5D11F" w14:textId="31466087" w:rsidR="00F85667" w:rsidRPr="00D26514" w:rsidRDefault="00F85667" w:rsidP="007F1D2D">
            <w:pPr>
              <w:pStyle w:val="TableEntryHeader"/>
              <w:rPr>
                <w:ins w:id="3436" w:author="Lynn Felhofer" w:date="2020-03-20T17:21:00Z"/>
              </w:rPr>
            </w:pPr>
            <w:ins w:id="3437" w:author="Lynn Felhofer" w:date="2020-03-20T17:21:00Z">
              <w:r>
                <w:t>XDM Ac</w:t>
              </w:r>
              <w:r w:rsidRPr="00D26514">
                <w:t>tor</w:t>
              </w:r>
            </w:ins>
          </w:p>
        </w:tc>
        <w:tc>
          <w:tcPr>
            <w:tcW w:w="3690" w:type="dxa"/>
            <w:shd w:val="clear" w:color="auto" w:fill="D9D9D9" w:themeFill="background1" w:themeFillShade="D9"/>
          </w:tcPr>
          <w:p w14:paraId="3524510D" w14:textId="77777777" w:rsidR="00F85667" w:rsidRPr="00D26514" w:rsidRDefault="00F85667" w:rsidP="007F1D2D">
            <w:pPr>
              <w:pStyle w:val="TableEntryHeader"/>
              <w:rPr>
                <w:ins w:id="3438" w:author="Lynn Felhofer" w:date="2020-03-20T17:21:00Z"/>
              </w:rPr>
            </w:pPr>
            <w:ins w:id="3439" w:author="Lynn Felhofer" w:date="2020-03-20T17:21:00Z">
              <w:r w:rsidRPr="00D26514">
                <w:t>Actor(s) to be grouped with</w:t>
              </w:r>
            </w:ins>
          </w:p>
        </w:tc>
        <w:tc>
          <w:tcPr>
            <w:tcW w:w="2070" w:type="dxa"/>
            <w:shd w:val="clear" w:color="auto" w:fill="D9D9D9" w:themeFill="background1" w:themeFillShade="D9"/>
          </w:tcPr>
          <w:p w14:paraId="4D4641CE" w14:textId="77777777" w:rsidR="00F85667" w:rsidRPr="00D26514" w:rsidRDefault="00F85667" w:rsidP="007F1D2D">
            <w:pPr>
              <w:pStyle w:val="TableEntryHeader"/>
              <w:rPr>
                <w:ins w:id="3440" w:author="Lynn Felhofer" w:date="2020-03-20T17:21:00Z"/>
              </w:rPr>
            </w:pPr>
            <w:ins w:id="3441" w:author="Lynn Felhofer" w:date="2020-03-20T17:21:00Z">
              <w:r w:rsidRPr="00D26514">
                <w:t>Reference</w:t>
              </w:r>
            </w:ins>
          </w:p>
        </w:tc>
      </w:tr>
      <w:tr w:rsidR="00F85667" w:rsidRPr="009715AF" w14:paraId="457B7EC4" w14:textId="77777777" w:rsidTr="00716A9A">
        <w:trPr>
          <w:cantSplit/>
          <w:ins w:id="3442" w:author="Lynn Felhofer" w:date="2020-03-20T17:21:00Z"/>
        </w:trPr>
        <w:tc>
          <w:tcPr>
            <w:tcW w:w="2785" w:type="dxa"/>
          </w:tcPr>
          <w:p w14:paraId="7F288EE8" w14:textId="79E39011" w:rsidR="00F85667" w:rsidRPr="009715AF" w:rsidRDefault="00F85667" w:rsidP="00716A9A">
            <w:pPr>
              <w:pStyle w:val="TableEntry"/>
              <w:rPr>
                <w:ins w:id="3443" w:author="Lynn Felhofer" w:date="2020-03-20T17:21:00Z"/>
              </w:rPr>
            </w:pPr>
            <w:ins w:id="3444" w:author="Lynn Felhofer" w:date="2020-03-20T17:22:00Z">
              <w:r>
                <w:t>Portable Media Creator</w:t>
              </w:r>
            </w:ins>
          </w:p>
        </w:tc>
        <w:tc>
          <w:tcPr>
            <w:tcW w:w="3690" w:type="dxa"/>
          </w:tcPr>
          <w:p w14:paraId="51FF51B7" w14:textId="2B8D7567" w:rsidR="00F85667" w:rsidRPr="009715AF" w:rsidRDefault="004B6B79" w:rsidP="00716A9A">
            <w:pPr>
              <w:pStyle w:val="TableEntry"/>
              <w:rPr>
                <w:ins w:id="3445" w:author="Lynn Felhofer" w:date="2020-03-20T17:21:00Z"/>
                <w:szCs w:val="18"/>
              </w:rPr>
            </w:pPr>
            <w:ins w:id="3446" w:author="Lynn Felhofer" w:date="2020-03-20T17:25:00Z">
              <w:r>
                <w:rPr>
                  <w:szCs w:val="18"/>
                </w:rPr>
                <w:t>ATNA / Secure Node or Secure Application</w:t>
              </w:r>
            </w:ins>
          </w:p>
        </w:tc>
        <w:tc>
          <w:tcPr>
            <w:tcW w:w="2070" w:type="dxa"/>
          </w:tcPr>
          <w:p w14:paraId="4AEEC800" w14:textId="16C2B049" w:rsidR="00F85667" w:rsidRPr="009715AF" w:rsidRDefault="00F85667" w:rsidP="00716A9A">
            <w:pPr>
              <w:pStyle w:val="TableEntry"/>
              <w:rPr>
                <w:ins w:id="3447" w:author="Lynn Felhofer" w:date="2020-03-20T17:21:00Z"/>
                <w:szCs w:val="18"/>
              </w:rPr>
            </w:pPr>
            <w:ins w:id="3448" w:author="Lynn Felhofer" w:date="2020-03-20T17:21:00Z">
              <w:r>
                <w:rPr>
                  <w:szCs w:val="18"/>
                </w:rPr>
                <w:t xml:space="preserve">ITI TF-1: </w:t>
              </w:r>
            </w:ins>
            <w:ins w:id="3449" w:author="Lynn Felhofer" w:date="2020-03-20T17:32:00Z">
              <w:r w:rsidR="00AB0BC1">
                <w:rPr>
                  <w:szCs w:val="18"/>
                </w:rPr>
                <w:t>9</w:t>
              </w:r>
            </w:ins>
            <w:ins w:id="3450" w:author="Lynn Felhofer" w:date="2020-03-20T17:21:00Z">
              <w:r>
                <w:rPr>
                  <w:szCs w:val="18"/>
                </w:rPr>
                <w:t>.1</w:t>
              </w:r>
            </w:ins>
          </w:p>
        </w:tc>
      </w:tr>
      <w:tr w:rsidR="00F85667" w:rsidRPr="009715AF" w14:paraId="22C3DE4D" w14:textId="77777777" w:rsidTr="00716A9A">
        <w:trPr>
          <w:cantSplit/>
          <w:trHeight w:val="323"/>
          <w:ins w:id="3451" w:author="Lynn Felhofer" w:date="2020-03-20T17:21:00Z"/>
        </w:trPr>
        <w:tc>
          <w:tcPr>
            <w:tcW w:w="2785" w:type="dxa"/>
          </w:tcPr>
          <w:p w14:paraId="22D135C2" w14:textId="0A102050" w:rsidR="00F85667" w:rsidRPr="009715AF" w:rsidRDefault="00F85667" w:rsidP="00716A9A">
            <w:pPr>
              <w:pStyle w:val="TableEntry"/>
              <w:rPr>
                <w:ins w:id="3452" w:author="Lynn Felhofer" w:date="2020-03-20T17:21:00Z"/>
              </w:rPr>
            </w:pPr>
            <w:ins w:id="3453" w:author="Lynn Felhofer" w:date="2020-03-20T17:22:00Z">
              <w:r>
                <w:t>Portable Media Importer</w:t>
              </w:r>
            </w:ins>
          </w:p>
        </w:tc>
        <w:tc>
          <w:tcPr>
            <w:tcW w:w="3690" w:type="dxa"/>
          </w:tcPr>
          <w:p w14:paraId="4F0809CD" w14:textId="5348D30C" w:rsidR="00F85667" w:rsidRPr="009715AF" w:rsidRDefault="004B6B79" w:rsidP="00716A9A">
            <w:pPr>
              <w:pStyle w:val="TableEntry"/>
              <w:rPr>
                <w:ins w:id="3454" w:author="Lynn Felhofer" w:date="2020-03-20T17:21:00Z"/>
                <w:szCs w:val="18"/>
              </w:rPr>
            </w:pPr>
            <w:ins w:id="3455" w:author="Lynn Felhofer" w:date="2020-03-20T17:25:00Z">
              <w:r>
                <w:rPr>
                  <w:szCs w:val="18"/>
                </w:rPr>
                <w:t>ATNA / Secure Node or Secure Application</w:t>
              </w:r>
            </w:ins>
          </w:p>
        </w:tc>
        <w:tc>
          <w:tcPr>
            <w:tcW w:w="2070" w:type="dxa"/>
          </w:tcPr>
          <w:p w14:paraId="026CCB67" w14:textId="0F02B3AA" w:rsidR="00F85667" w:rsidRPr="009715AF" w:rsidRDefault="00F85667" w:rsidP="00716A9A">
            <w:pPr>
              <w:pStyle w:val="TableEntry"/>
              <w:rPr>
                <w:ins w:id="3456" w:author="Lynn Felhofer" w:date="2020-03-20T17:21:00Z"/>
                <w:szCs w:val="18"/>
              </w:rPr>
            </w:pPr>
            <w:ins w:id="3457" w:author="Lynn Felhofer" w:date="2020-03-20T17:21:00Z">
              <w:r>
                <w:rPr>
                  <w:szCs w:val="18"/>
                </w:rPr>
                <w:t xml:space="preserve">ITI TF-1: </w:t>
              </w:r>
            </w:ins>
            <w:ins w:id="3458" w:author="Lynn Felhofer" w:date="2020-03-20T17:32:00Z">
              <w:r w:rsidR="00AB0BC1">
                <w:rPr>
                  <w:szCs w:val="18"/>
                </w:rPr>
                <w:t>9</w:t>
              </w:r>
            </w:ins>
            <w:ins w:id="3459" w:author="Lynn Felhofer" w:date="2020-03-20T17:21:00Z">
              <w:r>
                <w:rPr>
                  <w:szCs w:val="18"/>
                </w:rPr>
                <w:t>.1</w:t>
              </w:r>
            </w:ins>
          </w:p>
        </w:tc>
      </w:tr>
    </w:tbl>
    <w:p w14:paraId="3A469F4F" w14:textId="1C50DD78" w:rsidR="00A50C7A" w:rsidRDefault="00A50C7A" w:rsidP="00A50C7A">
      <w:pPr>
        <w:pStyle w:val="BodyText"/>
        <w:rPr>
          <w:ins w:id="3460" w:author="Lynn Felhofer" w:date="2020-03-20T17:31:00Z"/>
        </w:rPr>
      </w:pPr>
      <w:bookmarkStart w:id="3461" w:name="_Toc487039148"/>
      <w:bookmarkStart w:id="3462" w:name="_Toc488068249"/>
      <w:bookmarkStart w:id="3463" w:name="_Toc488068682"/>
      <w:bookmarkStart w:id="3464" w:name="_Toc488075009"/>
      <w:bookmarkStart w:id="3465" w:name="_Toc13752382"/>
      <w:ins w:id="3466" w:author="Lynn Felhofer" w:date="2020-03-20T17:28:00Z">
        <w:r>
          <w:t>To enable some form of processing of medical data, a Portable Media Creator</w:t>
        </w:r>
      </w:ins>
      <w:ins w:id="3467" w:author="Lynn Felhofer" w:date="2020-03-20T17:29:00Z">
        <w:r>
          <w:t xml:space="preserve"> and Portable Media Consumer</w:t>
        </w:r>
      </w:ins>
      <w:ins w:id="3468" w:author="Lynn Felhofer" w:date="2020-03-20T17:28:00Z">
        <w:r>
          <w:t xml:space="preserve"> is gro</w:t>
        </w:r>
      </w:ins>
      <w:ins w:id="3469" w:author="Lynn Felhofer" w:date="2020-03-20T17:29:00Z">
        <w:r>
          <w:t>uped with a Content Creator/Consumer in of one or more IHE Content Profile.</w:t>
        </w:r>
      </w:ins>
    </w:p>
    <w:p w14:paraId="654CFF30" w14:textId="0323F0F0" w:rsidR="00A50C7A" w:rsidRDefault="00A50C7A" w:rsidP="00A50C7A">
      <w:pPr>
        <w:pStyle w:val="BodyText"/>
      </w:pPr>
      <w:ins w:id="3470" w:author="Lynn Felhofer" w:date="2020-03-20T17:31:00Z">
        <w:r w:rsidRPr="00D26514">
          <w:t xml:space="preserve">Section </w:t>
        </w:r>
        <w:r>
          <w:t>16</w:t>
        </w:r>
        <w:r w:rsidRPr="00D26514">
          <w:t>.6 describes some optional groupings in other related profiles.</w:t>
        </w:r>
      </w:ins>
    </w:p>
    <w:p w14:paraId="27DA6186" w14:textId="55B27530" w:rsidR="00F71022" w:rsidRPr="00BF0A93" w:rsidRDefault="00F71022" w:rsidP="00CE43D1">
      <w:pPr>
        <w:pStyle w:val="Heading2"/>
        <w:numPr>
          <w:ilvl w:val="1"/>
          <w:numId w:val="150"/>
        </w:numPr>
        <w:rPr>
          <w:noProof w:val="0"/>
        </w:rPr>
      </w:pPr>
      <w:r w:rsidRPr="00BF0A93">
        <w:rPr>
          <w:noProof w:val="0"/>
        </w:rPr>
        <w:t xml:space="preserve">XDM </w:t>
      </w:r>
      <w:r w:rsidR="00E24092">
        <w:rPr>
          <w:noProof w:val="0"/>
        </w:rPr>
        <w:t>Actor</w:t>
      </w:r>
      <w:r w:rsidRPr="00BF0A93">
        <w:rPr>
          <w:noProof w:val="0"/>
        </w:rPr>
        <w:t xml:space="preserve"> Options</w:t>
      </w:r>
      <w:bookmarkEnd w:id="3427"/>
      <w:bookmarkEnd w:id="3428"/>
      <w:bookmarkEnd w:id="3429"/>
      <w:bookmarkEnd w:id="3461"/>
      <w:bookmarkEnd w:id="3462"/>
      <w:bookmarkEnd w:id="3463"/>
      <w:bookmarkEnd w:id="3464"/>
      <w:bookmarkEnd w:id="3465"/>
    </w:p>
    <w:p w14:paraId="3A706DA9" w14:textId="15BE82AF" w:rsidR="00F71022" w:rsidRPr="00BF0A93" w:rsidRDefault="00F71022" w:rsidP="00337902">
      <w:pPr>
        <w:pStyle w:val="BodyText"/>
      </w:pPr>
      <w:r w:rsidRPr="00BF0A93">
        <w:t>Options that may be selected for this Integration Profile are listed in Table 16.2-1 along with the Actors to which they apply. Dependencies between options when applicable are specified in notes.</w:t>
      </w:r>
    </w:p>
    <w:p w14:paraId="062BAFC2" w14:textId="77777777" w:rsidR="00F71022" w:rsidRPr="00BF0A93" w:rsidRDefault="00F71022" w:rsidP="00337902">
      <w:pPr>
        <w:pStyle w:val="TableTitle"/>
      </w:pPr>
      <w:r w:rsidRPr="00BF0A93">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BF0A93" w14:paraId="07D6E6FD" w14:textId="77777777" w:rsidTr="007549EB">
        <w:trPr>
          <w:cantSplit/>
          <w:tblHeader/>
          <w:jc w:val="center"/>
        </w:trPr>
        <w:tc>
          <w:tcPr>
            <w:tcW w:w="2244" w:type="dxa"/>
            <w:shd w:val="pct15" w:color="auto" w:fill="FFFFFF"/>
          </w:tcPr>
          <w:p w14:paraId="55026444" w14:textId="77777777" w:rsidR="00F71022" w:rsidRPr="00BF0A93" w:rsidRDefault="00F71022" w:rsidP="007F1D2D">
            <w:pPr>
              <w:pStyle w:val="TableEntryHeader"/>
            </w:pPr>
            <w:r w:rsidRPr="00BF0A93">
              <w:t>Actor</w:t>
            </w:r>
          </w:p>
        </w:tc>
        <w:tc>
          <w:tcPr>
            <w:tcW w:w="2282" w:type="dxa"/>
            <w:shd w:val="pct15" w:color="auto" w:fill="FFFFFF"/>
          </w:tcPr>
          <w:p w14:paraId="57CD66C8" w14:textId="77777777" w:rsidR="00F71022" w:rsidRPr="00BF0A93" w:rsidRDefault="00F71022" w:rsidP="007F1D2D">
            <w:pPr>
              <w:pStyle w:val="TableEntryHeader"/>
            </w:pPr>
            <w:r w:rsidRPr="00BF0A93">
              <w:t>Options</w:t>
            </w:r>
          </w:p>
        </w:tc>
        <w:tc>
          <w:tcPr>
            <w:tcW w:w="0" w:type="auto"/>
            <w:shd w:val="pct15" w:color="auto" w:fill="FFFFFF"/>
          </w:tcPr>
          <w:p w14:paraId="7DECFDF0" w14:textId="77777777" w:rsidR="00F71022" w:rsidRPr="00BF0A93" w:rsidRDefault="00F71022" w:rsidP="007F1D2D">
            <w:pPr>
              <w:pStyle w:val="TableEntryHeader"/>
            </w:pPr>
            <w:r w:rsidRPr="00BF0A93">
              <w:t>Vol. &amp; Section</w:t>
            </w:r>
          </w:p>
        </w:tc>
      </w:tr>
      <w:tr w:rsidR="00F71022" w:rsidRPr="00BF0A93" w14:paraId="64201503" w14:textId="77777777" w:rsidTr="007549EB">
        <w:trPr>
          <w:cantSplit/>
          <w:trHeight w:val="306"/>
          <w:jc w:val="center"/>
        </w:trPr>
        <w:tc>
          <w:tcPr>
            <w:tcW w:w="2244" w:type="dxa"/>
            <w:vMerge w:val="restart"/>
          </w:tcPr>
          <w:p w14:paraId="5A6822B1" w14:textId="77777777" w:rsidR="00F71022" w:rsidRPr="00BF0A93" w:rsidRDefault="00F71022" w:rsidP="007549EB">
            <w:pPr>
              <w:pStyle w:val="TableEntry"/>
              <w:rPr>
                <w:noProof w:val="0"/>
              </w:rPr>
            </w:pPr>
            <w:r w:rsidRPr="00BF0A93">
              <w:rPr>
                <w:noProof w:val="0"/>
              </w:rPr>
              <w:t>Portable Media Creator</w:t>
            </w:r>
          </w:p>
        </w:tc>
        <w:tc>
          <w:tcPr>
            <w:tcW w:w="2282" w:type="dxa"/>
          </w:tcPr>
          <w:p w14:paraId="6807D5A3"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0F9BB94A" w14:textId="77777777" w:rsidR="00F71022" w:rsidRPr="00BF0A93" w:rsidRDefault="00F71022" w:rsidP="00907B66">
            <w:pPr>
              <w:pStyle w:val="TableEntry"/>
              <w:rPr>
                <w:noProof w:val="0"/>
              </w:rPr>
            </w:pPr>
            <w:r w:rsidRPr="00BF0A93">
              <w:rPr>
                <w:noProof w:val="0"/>
              </w:rPr>
              <w:t>ITI TF-1: 16.2.1</w:t>
            </w:r>
          </w:p>
        </w:tc>
      </w:tr>
      <w:tr w:rsidR="00F71022" w:rsidRPr="00BF0A93" w14:paraId="7344EE72" w14:textId="77777777" w:rsidTr="007549EB">
        <w:trPr>
          <w:cantSplit/>
          <w:trHeight w:val="306"/>
          <w:jc w:val="center"/>
        </w:trPr>
        <w:tc>
          <w:tcPr>
            <w:tcW w:w="2244" w:type="dxa"/>
            <w:vMerge/>
          </w:tcPr>
          <w:p w14:paraId="3DD2F8B8" w14:textId="77777777" w:rsidR="00F71022" w:rsidRPr="00BF0A93" w:rsidRDefault="00F71022" w:rsidP="007549EB">
            <w:pPr>
              <w:pStyle w:val="TableEntry"/>
              <w:rPr>
                <w:noProof w:val="0"/>
              </w:rPr>
            </w:pPr>
          </w:p>
        </w:tc>
        <w:tc>
          <w:tcPr>
            <w:tcW w:w="2282" w:type="dxa"/>
          </w:tcPr>
          <w:p w14:paraId="619C8282" w14:textId="77777777" w:rsidR="00F71022" w:rsidRPr="00BF0A93" w:rsidRDefault="00F71022" w:rsidP="00DB1659">
            <w:pPr>
              <w:pStyle w:val="TableEntry"/>
              <w:rPr>
                <w:noProof w:val="0"/>
              </w:rPr>
            </w:pPr>
            <w:r w:rsidRPr="00BF0A93">
              <w:rPr>
                <w:noProof w:val="0"/>
              </w:rPr>
              <w:t>CD-R (Note 1)</w:t>
            </w:r>
          </w:p>
        </w:tc>
        <w:tc>
          <w:tcPr>
            <w:tcW w:w="0" w:type="auto"/>
          </w:tcPr>
          <w:p w14:paraId="4C47A2FF" w14:textId="77777777" w:rsidR="00F71022" w:rsidRPr="00BF0A93" w:rsidRDefault="00F71022" w:rsidP="00907B66">
            <w:pPr>
              <w:pStyle w:val="TableEntry"/>
              <w:rPr>
                <w:noProof w:val="0"/>
              </w:rPr>
            </w:pPr>
            <w:r w:rsidRPr="00BF0A93">
              <w:rPr>
                <w:noProof w:val="0"/>
              </w:rPr>
              <w:t>ITI TF-1: 16.2.2</w:t>
            </w:r>
          </w:p>
        </w:tc>
      </w:tr>
      <w:tr w:rsidR="00F71022" w:rsidRPr="00BF0A93" w14:paraId="3FC1D2BF" w14:textId="77777777" w:rsidTr="007549EB">
        <w:trPr>
          <w:cantSplit/>
          <w:trHeight w:val="306"/>
          <w:jc w:val="center"/>
        </w:trPr>
        <w:tc>
          <w:tcPr>
            <w:tcW w:w="2244" w:type="dxa"/>
            <w:vMerge/>
          </w:tcPr>
          <w:p w14:paraId="367C7524" w14:textId="77777777" w:rsidR="00F71022" w:rsidRPr="00BF0A93" w:rsidRDefault="00F71022" w:rsidP="007549EB">
            <w:pPr>
              <w:pStyle w:val="TableEntry"/>
              <w:rPr>
                <w:noProof w:val="0"/>
              </w:rPr>
            </w:pPr>
          </w:p>
        </w:tc>
        <w:tc>
          <w:tcPr>
            <w:tcW w:w="2282" w:type="dxa"/>
          </w:tcPr>
          <w:p w14:paraId="5FA6A4F1" w14:textId="77777777" w:rsidR="00F71022" w:rsidRPr="00BF0A93" w:rsidRDefault="00F71022" w:rsidP="00DB1659">
            <w:pPr>
              <w:pStyle w:val="TableEntry"/>
              <w:rPr>
                <w:noProof w:val="0"/>
              </w:rPr>
            </w:pPr>
            <w:r w:rsidRPr="00BF0A93">
              <w:rPr>
                <w:noProof w:val="0"/>
              </w:rPr>
              <w:t>ZIP over Email (Note 1)</w:t>
            </w:r>
          </w:p>
        </w:tc>
        <w:tc>
          <w:tcPr>
            <w:tcW w:w="0" w:type="auto"/>
          </w:tcPr>
          <w:p w14:paraId="17129A9A" w14:textId="77777777" w:rsidR="00F71022" w:rsidRPr="00BF0A93" w:rsidRDefault="00F71022" w:rsidP="00907B66">
            <w:pPr>
              <w:pStyle w:val="TableEntry"/>
              <w:rPr>
                <w:noProof w:val="0"/>
              </w:rPr>
            </w:pPr>
            <w:r w:rsidRPr="00BF0A93">
              <w:rPr>
                <w:noProof w:val="0"/>
              </w:rPr>
              <w:t>ITI TF-1: 16.2.3</w:t>
            </w:r>
          </w:p>
        </w:tc>
      </w:tr>
      <w:tr w:rsidR="00F71022" w:rsidRPr="00BF0A93" w14:paraId="62F37EBD" w14:textId="77777777" w:rsidTr="007549EB">
        <w:trPr>
          <w:cantSplit/>
          <w:trHeight w:val="306"/>
          <w:jc w:val="center"/>
        </w:trPr>
        <w:tc>
          <w:tcPr>
            <w:tcW w:w="2244" w:type="dxa"/>
            <w:vMerge/>
          </w:tcPr>
          <w:p w14:paraId="09BECA33" w14:textId="77777777" w:rsidR="00F71022" w:rsidRPr="00BF0A93" w:rsidRDefault="00F71022" w:rsidP="007549EB">
            <w:pPr>
              <w:pStyle w:val="TableEntry"/>
              <w:rPr>
                <w:noProof w:val="0"/>
              </w:rPr>
            </w:pPr>
          </w:p>
        </w:tc>
        <w:tc>
          <w:tcPr>
            <w:tcW w:w="2282" w:type="dxa"/>
          </w:tcPr>
          <w:p w14:paraId="775FADB6"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C981F3F" w14:textId="77777777" w:rsidR="00F71022" w:rsidRPr="00BF0A93" w:rsidRDefault="00F71022" w:rsidP="00907B66">
            <w:pPr>
              <w:pStyle w:val="TableEntry"/>
              <w:rPr>
                <w:noProof w:val="0"/>
              </w:rPr>
            </w:pPr>
            <w:r w:rsidRPr="00BF0A93">
              <w:rPr>
                <w:noProof w:val="0"/>
              </w:rPr>
              <w:t>ITI TF-2b: 3.32.4.1.4.1</w:t>
            </w:r>
          </w:p>
        </w:tc>
      </w:tr>
      <w:tr w:rsidR="00F71022" w:rsidRPr="00BF0A93" w14:paraId="3DC897C0" w14:textId="77777777" w:rsidTr="007549EB">
        <w:trPr>
          <w:cantSplit/>
          <w:trHeight w:val="306"/>
          <w:jc w:val="center"/>
        </w:trPr>
        <w:tc>
          <w:tcPr>
            <w:tcW w:w="2244" w:type="dxa"/>
            <w:vMerge/>
          </w:tcPr>
          <w:p w14:paraId="3252041C" w14:textId="77777777" w:rsidR="00F71022" w:rsidRPr="00BF0A93" w:rsidRDefault="00F71022" w:rsidP="007549EB">
            <w:pPr>
              <w:pStyle w:val="TableEntry"/>
              <w:rPr>
                <w:noProof w:val="0"/>
              </w:rPr>
            </w:pPr>
          </w:p>
        </w:tc>
        <w:tc>
          <w:tcPr>
            <w:tcW w:w="2282" w:type="dxa"/>
          </w:tcPr>
          <w:p w14:paraId="0F746BC9"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057A7AF" w14:textId="77777777" w:rsidR="00F71022" w:rsidRPr="00BF0A93" w:rsidRDefault="00F71022" w:rsidP="00907B66">
            <w:pPr>
              <w:pStyle w:val="TableEntry"/>
              <w:rPr>
                <w:noProof w:val="0"/>
              </w:rPr>
            </w:pPr>
            <w:r w:rsidRPr="00BF0A93">
              <w:rPr>
                <w:noProof w:val="0"/>
              </w:rPr>
              <w:t>ITI TF-1: 16.2.4</w:t>
            </w:r>
          </w:p>
        </w:tc>
      </w:tr>
      <w:tr w:rsidR="00F71022" w:rsidRPr="00BF0A93" w14:paraId="20B1B9D8" w14:textId="77777777" w:rsidTr="007549EB">
        <w:trPr>
          <w:cantSplit/>
          <w:trHeight w:val="306"/>
          <w:jc w:val="center"/>
        </w:trPr>
        <w:tc>
          <w:tcPr>
            <w:tcW w:w="2244" w:type="dxa"/>
            <w:vMerge w:val="restart"/>
          </w:tcPr>
          <w:p w14:paraId="53727CEA" w14:textId="77777777" w:rsidR="00F71022" w:rsidRPr="00BF0A93" w:rsidRDefault="00F71022" w:rsidP="007549EB">
            <w:pPr>
              <w:pStyle w:val="TableEntry"/>
              <w:rPr>
                <w:noProof w:val="0"/>
              </w:rPr>
            </w:pPr>
            <w:r w:rsidRPr="00BF0A93">
              <w:rPr>
                <w:noProof w:val="0"/>
              </w:rPr>
              <w:t>Portable Media Importer</w:t>
            </w:r>
          </w:p>
        </w:tc>
        <w:tc>
          <w:tcPr>
            <w:tcW w:w="2282" w:type="dxa"/>
          </w:tcPr>
          <w:p w14:paraId="6A2EEEE7"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25900237" w14:textId="77777777" w:rsidR="00F71022" w:rsidRPr="00BF0A93" w:rsidRDefault="00F71022" w:rsidP="00907B66">
            <w:pPr>
              <w:pStyle w:val="TableEntry"/>
              <w:rPr>
                <w:noProof w:val="0"/>
              </w:rPr>
            </w:pPr>
            <w:r w:rsidRPr="00BF0A93">
              <w:rPr>
                <w:noProof w:val="0"/>
              </w:rPr>
              <w:t>ITI TF-1: 16.2.1</w:t>
            </w:r>
          </w:p>
        </w:tc>
      </w:tr>
      <w:tr w:rsidR="00F71022" w:rsidRPr="00BF0A93" w14:paraId="671EE310" w14:textId="77777777" w:rsidTr="007549EB">
        <w:trPr>
          <w:cantSplit/>
          <w:trHeight w:val="306"/>
          <w:jc w:val="center"/>
        </w:trPr>
        <w:tc>
          <w:tcPr>
            <w:tcW w:w="2244" w:type="dxa"/>
            <w:vMerge/>
          </w:tcPr>
          <w:p w14:paraId="5D336058" w14:textId="77777777" w:rsidR="00F71022" w:rsidRPr="00BF0A93" w:rsidRDefault="00F71022" w:rsidP="007549EB">
            <w:pPr>
              <w:pStyle w:val="TableEntry"/>
              <w:rPr>
                <w:noProof w:val="0"/>
              </w:rPr>
            </w:pPr>
          </w:p>
        </w:tc>
        <w:tc>
          <w:tcPr>
            <w:tcW w:w="2282" w:type="dxa"/>
          </w:tcPr>
          <w:p w14:paraId="1703F7BF" w14:textId="77777777" w:rsidR="00F71022" w:rsidRPr="00BF0A93" w:rsidRDefault="00F71022" w:rsidP="00DB1659">
            <w:pPr>
              <w:pStyle w:val="TableEntry"/>
              <w:rPr>
                <w:noProof w:val="0"/>
              </w:rPr>
            </w:pPr>
            <w:r w:rsidRPr="00BF0A93">
              <w:rPr>
                <w:noProof w:val="0"/>
              </w:rPr>
              <w:t>CD-R (Note 1)</w:t>
            </w:r>
          </w:p>
        </w:tc>
        <w:tc>
          <w:tcPr>
            <w:tcW w:w="0" w:type="auto"/>
          </w:tcPr>
          <w:p w14:paraId="0E4423D2" w14:textId="77777777" w:rsidR="00F71022" w:rsidRPr="00BF0A93" w:rsidRDefault="00F71022" w:rsidP="00907B66">
            <w:pPr>
              <w:pStyle w:val="TableEntry"/>
              <w:rPr>
                <w:noProof w:val="0"/>
              </w:rPr>
            </w:pPr>
            <w:r w:rsidRPr="00BF0A93">
              <w:rPr>
                <w:noProof w:val="0"/>
              </w:rPr>
              <w:t>ITI TF-1: 16.2.2</w:t>
            </w:r>
          </w:p>
        </w:tc>
      </w:tr>
      <w:tr w:rsidR="00F71022" w:rsidRPr="00BF0A93" w14:paraId="72CBAA30" w14:textId="77777777" w:rsidTr="007549EB">
        <w:trPr>
          <w:cantSplit/>
          <w:trHeight w:val="306"/>
          <w:jc w:val="center"/>
        </w:trPr>
        <w:tc>
          <w:tcPr>
            <w:tcW w:w="2244" w:type="dxa"/>
            <w:vMerge/>
          </w:tcPr>
          <w:p w14:paraId="26F9CA5C" w14:textId="77777777" w:rsidR="00F71022" w:rsidRPr="00BF0A93" w:rsidRDefault="00F71022" w:rsidP="007549EB">
            <w:pPr>
              <w:pStyle w:val="TableEntry"/>
              <w:rPr>
                <w:noProof w:val="0"/>
              </w:rPr>
            </w:pPr>
          </w:p>
        </w:tc>
        <w:tc>
          <w:tcPr>
            <w:tcW w:w="2282" w:type="dxa"/>
          </w:tcPr>
          <w:p w14:paraId="57D4F453" w14:textId="77777777" w:rsidR="00F71022" w:rsidRPr="00BF0A93" w:rsidRDefault="00F71022" w:rsidP="00DB1659">
            <w:pPr>
              <w:pStyle w:val="TableEntry"/>
              <w:rPr>
                <w:noProof w:val="0"/>
              </w:rPr>
            </w:pPr>
            <w:r w:rsidRPr="00BF0A93">
              <w:rPr>
                <w:noProof w:val="0"/>
              </w:rPr>
              <w:t>ZIP over Email (Note 1)</w:t>
            </w:r>
          </w:p>
        </w:tc>
        <w:tc>
          <w:tcPr>
            <w:tcW w:w="0" w:type="auto"/>
          </w:tcPr>
          <w:p w14:paraId="1FAE0A3E" w14:textId="77777777" w:rsidR="00F71022" w:rsidRPr="00BF0A93" w:rsidRDefault="00F71022" w:rsidP="00907B66">
            <w:pPr>
              <w:pStyle w:val="TableEntry"/>
              <w:rPr>
                <w:noProof w:val="0"/>
              </w:rPr>
            </w:pPr>
            <w:r w:rsidRPr="00BF0A93">
              <w:rPr>
                <w:noProof w:val="0"/>
              </w:rPr>
              <w:t>ITI TF-1: 16.2.3</w:t>
            </w:r>
          </w:p>
        </w:tc>
      </w:tr>
      <w:tr w:rsidR="00F71022" w:rsidRPr="00BF0A93" w14:paraId="27F12CAA" w14:textId="77777777" w:rsidTr="007549EB">
        <w:trPr>
          <w:cantSplit/>
          <w:trHeight w:val="306"/>
          <w:jc w:val="center"/>
        </w:trPr>
        <w:tc>
          <w:tcPr>
            <w:tcW w:w="2244" w:type="dxa"/>
            <w:vMerge/>
          </w:tcPr>
          <w:p w14:paraId="0A4CE016" w14:textId="77777777" w:rsidR="00F71022" w:rsidRPr="00BF0A93" w:rsidRDefault="00F71022" w:rsidP="007549EB">
            <w:pPr>
              <w:pStyle w:val="TableEntry"/>
              <w:rPr>
                <w:noProof w:val="0"/>
              </w:rPr>
            </w:pPr>
          </w:p>
        </w:tc>
        <w:tc>
          <w:tcPr>
            <w:tcW w:w="2282" w:type="dxa"/>
          </w:tcPr>
          <w:p w14:paraId="423D6E2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49B7B6EB" w14:textId="77777777" w:rsidR="00F71022" w:rsidRPr="00BF0A93" w:rsidRDefault="00F71022" w:rsidP="00907B66">
            <w:pPr>
              <w:pStyle w:val="TableEntry"/>
              <w:rPr>
                <w:noProof w:val="0"/>
              </w:rPr>
            </w:pPr>
            <w:r w:rsidRPr="00BF0A93">
              <w:rPr>
                <w:noProof w:val="0"/>
              </w:rPr>
              <w:t>ITI TF-2b: 3.32.4.1.4.1</w:t>
            </w:r>
          </w:p>
        </w:tc>
      </w:tr>
      <w:tr w:rsidR="00F71022" w:rsidRPr="00BF0A93" w14:paraId="769DF93C" w14:textId="77777777" w:rsidTr="007549EB">
        <w:trPr>
          <w:cantSplit/>
          <w:trHeight w:val="306"/>
          <w:jc w:val="center"/>
        </w:trPr>
        <w:tc>
          <w:tcPr>
            <w:tcW w:w="2244" w:type="dxa"/>
            <w:vMerge/>
          </w:tcPr>
          <w:p w14:paraId="6A4B40AF" w14:textId="77777777" w:rsidR="00F71022" w:rsidRPr="00BF0A93" w:rsidRDefault="00F71022" w:rsidP="007549EB">
            <w:pPr>
              <w:pStyle w:val="TableEntry"/>
              <w:rPr>
                <w:noProof w:val="0"/>
              </w:rPr>
            </w:pPr>
          </w:p>
        </w:tc>
        <w:tc>
          <w:tcPr>
            <w:tcW w:w="2282" w:type="dxa"/>
          </w:tcPr>
          <w:p w14:paraId="63FD6BFD"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C24B0C4" w14:textId="77777777" w:rsidR="00F71022" w:rsidRPr="00BF0A93" w:rsidRDefault="00F71022" w:rsidP="00907B66">
            <w:pPr>
              <w:pStyle w:val="TableEntry"/>
              <w:rPr>
                <w:noProof w:val="0"/>
              </w:rPr>
            </w:pPr>
            <w:r w:rsidRPr="00BF0A93">
              <w:rPr>
                <w:noProof w:val="0"/>
              </w:rPr>
              <w:t>ITI TF-1: 16.2.4</w:t>
            </w:r>
          </w:p>
        </w:tc>
      </w:tr>
    </w:tbl>
    <w:p w14:paraId="256F6F2E" w14:textId="77777777" w:rsidR="00F71022" w:rsidRPr="00BF0A93" w:rsidRDefault="00F71022" w:rsidP="00A9747B">
      <w:pPr>
        <w:pStyle w:val="Note"/>
        <w:keepNext/>
      </w:pPr>
      <w:r w:rsidRPr="00BF0A93">
        <w:t>Note 1:</w:t>
      </w:r>
      <w:r w:rsidRPr="00BF0A93">
        <w:tab/>
        <w:t>At least one of these options is required for each Actor. In order to enable a better interoperability, is highly recommended that the actors support all the options.</w:t>
      </w:r>
    </w:p>
    <w:p w14:paraId="3F08FF45" w14:textId="77777777" w:rsidR="00F71022" w:rsidRPr="00BF0A93" w:rsidRDefault="00F71022" w:rsidP="00390562">
      <w:pPr>
        <w:pStyle w:val="Note"/>
      </w:pPr>
      <w:r w:rsidRPr="00BF0A93">
        <w:t>Note 2:</w:t>
      </w:r>
      <w:r w:rsidRPr="00BF0A93">
        <w:tab/>
        <w:t>This option requires the ZIP over Email Option.</w:t>
      </w:r>
    </w:p>
    <w:p w14:paraId="5735BF73" w14:textId="77777777" w:rsidR="000B5F71" w:rsidRPr="00BF0A93" w:rsidRDefault="000B5F71" w:rsidP="00AA50EB">
      <w:pPr>
        <w:pStyle w:val="BodyText"/>
      </w:pPr>
    </w:p>
    <w:p w14:paraId="43FE8042" w14:textId="77777777" w:rsidR="00F71022" w:rsidRPr="00D03BAD" w:rsidRDefault="00F71022" w:rsidP="00AB4C28">
      <w:pPr>
        <w:pStyle w:val="Heading3"/>
        <w:numPr>
          <w:ilvl w:val="2"/>
          <w:numId w:val="158"/>
        </w:numPr>
        <w:ind w:left="0" w:firstLine="0"/>
        <w:rPr>
          <w:bCs/>
          <w:noProof w:val="0"/>
          <w:lang w:eastAsia="fr-FR"/>
        </w:rPr>
      </w:pPr>
      <w:bookmarkStart w:id="3471" w:name="_Toc332818724"/>
      <w:bookmarkStart w:id="3472" w:name="_Toc332819018"/>
      <w:bookmarkStart w:id="3473" w:name="_Toc334022243"/>
      <w:bookmarkStart w:id="3474" w:name="_Toc184012898"/>
      <w:bookmarkEnd w:id="3471"/>
      <w:bookmarkEnd w:id="3472"/>
      <w:bookmarkEnd w:id="3473"/>
      <w:r w:rsidRPr="00D03BAD">
        <w:rPr>
          <w:bCs/>
          <w:noProof w:val="0"/>
          <w:lang w:eastAsia="fr-FR"/>
        </w:rPr>
        <w:t xml:space="preserve"> </w:t>
      </w:r>
      <w:bookmarkStart w:id="3475" w:name="_Toc487039149"/>
      <w:bookmarkStart w:id="3476" w:name="_Toc488068250"/>
      <w:bookmarkStart w:id="3477" w:name="_Toc488068683"/>
      <w:bookmarkStart w:id="3478" w:name="_Toc488075010"/>
      <w:bookmarkStart w:id="3479" w:name="_Toc13752383"/>
      <w:r w:rsidRPr="00D03BAD">
        <w:rPr>
          <w:bCs/>
          <w:noProof w:val="0"/>
          <w:lang w:eastAsia="fr-FR"/>
        </w:rPr>
        <w:t>USB Option</w:t>
      </w:r>
      <w:bookmarkEnd w:id="2677"/>
      <w:bookmarkEnd w:id="3474"/>
      <w:bookmarkEnd w:id="3475"/>
      <w:bookmarkEnd w:id="3476"/>
      <w:bookmarkEnd w:id="3477"/>
      <w:bookmarkEnd w:id="3478"/>
      <w:bookmarkEnd w:id="3479"/>
      <w:r w:rsidRPr="00D03BAD">
        <w:rPr>
          <w:bCs/>
          <w:noProof w:val="0"/>
          <w:lang w:eastAsia="fr-FR"/>
        </w:rPr>
        <w:t xml:space="preserve"> </w:t>
      </w:r>
    </w:p>
    <w:p w14:paraId="158B49E2"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USB media. The media is physically transported to the Portable Media Importer which then imports the document set. </w:t>
      </w:r>
    </w:p>
    <w:p w14:paraId="1B9E17C7" w14:textId="77777777" w:rsidR="00F71022" w:rsidRPr="00D03BAD" w:rsidRDefault="00F71022" w:rsidP="00AB4C28">
      <w:pPr>
        <w:pStyle w:val="Heading3"/>
        <w:numPr>
          <w:ilvl w:val="2"/>
          <w:numId w:val="158"/>
        </w:numPr>
        <w:ind w:left="0" w:firstLine="0"/>
        <w:rPr>
          <w:bCs/>
          <w:noProof w:val="0"/>
          <w:lang w:eastAsia="fr-FR"/>
        </w:rPr>
      </w:pPr>
      <w:bookmarkStart w:id="3480" w:name="_Toc184012899"/>
      <w:r w:rsidRPr="00D03BAD">
        <w:rPr>
          <w:bCs/>
          <w:noProof w:val="0"/>
          <w:lang w:eastAsia="fr-FR"/>
        </w:rPr>
        <w:t xml:space="preserve"> </w:t>
      </w:r>
      <w:bookmarkStart w:id="3481" w:name="_Toc487039150"/>
      <w:bookmarkStart w:id="3482" w:name="_Toc488068251"/>
      <w:bookmarkStart w:id="3483" w:name="_Toc488068684"/>
      <w:bookmarkStart w:id="3484" w:name="_Toc488075011"/>
      <w:bookmarkStart w:id="3485" w:name="_Toc13752384"/>
      <w:r w:rsidRPr="00D03BAD">
        <w:rPr>
          <w:bCs/>
          <w:noProof w:val="0"/>
          <w:lang w:eastAsia="fr-FR"/>
        </w:rPr>
        <w:t>CD-R Option</w:t>
      </w:r>
      <w:bookmarkEnd w:id="3480"/>
      <w:bookmarkEnd w:id="3481"/>
      <w:bookmarkEnd w:id="3482"/>
      <w:bookmarkEnd w:id="3483"/>
      <w:bookmarkEnd w:id="3484"/>
      <w:bookmarkEnd w:id="3485"/>
      <w:r w:rsidRPr="00D03BAD">
        <w:rPr>
          <w:bCs/>
          <w:noProof w:val="0"/>
          <w:lang w:eastAsia="fr-FR"/>
        </w:rPr>
        <w:t xml:space="preserve"> </w:t>
      </w:r>
    </w:p>
    <w:p w14:paraId="1B02FB5F"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CD-R media. The media is physically transported to the Portable Media Importer which then imports the document set. </w:t>
      </w:r>
    </w:p>
    <w:p w14:paraId="5C722953" w14:textId="1AD2B331" w:rsidR="00F71022" w:rsidRPr="00D03BAD" w:rsidRDefault="00F71022" w:rsidP="00AB4C28">
      <w:pPr>
        <w:pStyle w:val="Heading3"/>
        <w:numPr>
          <w:ilvl w:val="2"/>
          <w:numId w:val="158"/>
        </w:numPr>
        <w:ind w:left="0" w:firstLine="0"/>
        <w:rPr>
          <w:bCs/>
          <w:noProof w:val="0"/>
          <w:lang w:eastAsia="fr-FR"/>
        </w:rPr>
      </w:pPr>
      <w:bookmarkStart w:id="3486" w:name="_Toc184012900"/>
      <w:bookmarkStart w:id="3487" w:name="_Toc37034636"/>
      <w:bookmarkStart w:id="3488" w:name="_Toc38846114"/>
      <w:r w:rsidRPr="00D03BAD">
        <w:rPr>
          <w:bCs/>
          <w:noProof w:val="0"/>
          <w:lang w:eastAsia="fr-FR"/>
        </w:rPr>
        <w:t xml:space="preserve"> </w:t>
      </w:r>
      <w:bookmarkStart w:id="3489" w:name="_Toc487039151"/>
      <w:bookmarkStart w:id="3490" w:name="_Toc488068252"/>
      <w:bookmarkStart w:id="3491" w:name="_Toc488068685"/>
      <w:bookmarkStart w:id="3492" w:name="_Toc488075012"/>
      <w:bookmarkStart w:id="3493" w:name="_Toc13752385"/>
      <w:r w:rsidRPr="00D03BAD">
        <w:rPr>
          <w:bCs/>
          <w:noProof w:val="0"/>
          <w:lang w:eastAsia="fr-FR"/>
        </w:rPr>
        <w:t xml:space="preserve">ZIP over </w:t>
      </w:r>
      <w:r w:rsidRPr="00D03BAD">
        <w:rPr>
          <w:bCs/>
          <w:noProof w:val="0"/>
        </w:rPr>
        <w:t>Email</w:t>
      </w:r>
      <w:bookmarkEnd w:id="3486"/>
      <w:bookmarkEnd w:id="3489"/>
      <w:bookmarkEnd w:id="3490"/>
      <w:bookmarkEnd w:id="3491"/>
      <w:bookmarkEnd w:id="3492"/>
      <w:r w:rsidR="009510CD">
        <w:rPr>
          <w:bCs/>
          <w:noProof w:val="0"/>
        </w:rPr>
        <w:t xml:space="preserve"> Option</w:t>
      </w:r>
      <w:bookmarkEnd w:id="3493"/>
    </w:p>
    <w:p w14:paraId="22A84FBD" w14:textId="64F25A7E" w:rsidR="00F71022" w:rsidRDefault="00F71022" w:rsidP="00337902">
      <w:pPr>
        <w:pStyle w:val="BodyText"/>
        <w:rPr>
          <w:ins w:id="3494" w:author="Lynn Felhofer" w:date="2020-02-18T16:41:00Z"/>
          <w:lang w:eastAsia="fr-FR"/>
        </w:rPr>
      </w:pPr>
      <w:r w:rsidRPr="00BF0A93">
        <w:t xml:space="preserve">In this option the Portable Media Creator </w:t>
      </w:r>
      <w:r w:rsidRPr="00BF0A93">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432D3F00" w14:textId="77777777" w:rsidR="00225A3C" w:rsidRPr="00225A3C" w:rsidRDefault="00225A3C" w:rsidP="00225A3C">
      <w:pPr>
        <w:pStyle w:val="BodyText"/>
        <w:rPr>
          <w:ins w:id="3495" w:author="Lynn Felhofer" w:date="2020-02-18T16:41:00Z"/>
          <w:bCs/>
          <w:lang w:eastAsia="fr-FR"/>
        </w:rPr>
      </w:pPr>
      <w:commentRangeStart w:id="3496"/>
      <w:ins w:id="3497" w:author="Lynn Felhofer" w:date="2020-02-18T16:41:00Z">
        <w:r w:rsidRPr="00225A3C">
          <w:rPr>
            <w:bCs/>
            <w:lang w:eastAsia="fr-FR"/>
          </w:rPr>
          <w:t>S</w:t>
        </w:r>
      </w:ins>
      <w:commentRangeEnd w:id="3496"/>
      <w:ins w:id="3498" w:author="Lynn Felhofer" w:date="2020-02-18T16:42:00Z">
        <w:r>
          <w:rPr>
            <w:rStyle w:val="CommentReference"/>
          </w:rPr>
          <w:commentReference w:id="3496"/>
        </w:r>
      </w:ins>
      <w:ins w:id="3499" w:author="Lynn Felhofer" w:date="2020-02-18T16:41:00Z">
        <w:r w:rsidRPr="00225A3C">
          <w:rPr>
            <w:bCs/>
            <w:lang w:eastAsia="fr-FR"/>
          </w:rPr>
          <w:t>ee ITI TF-2x: Appendix T: Use of eMail for a discussion on the use of eMail store and forward architecture.</w:t>
        </w:r>
      </w:ins>
    </w:p>
    <w:p w14:paraId="40867CC0" w14:textId="7B2848EE" w:rsidR="00225A3C" w:rsidRPr="00225A3C" w:rsidRDefault="00225A3C" w:rsidP="00337902">
      <w:pPr>
        <w:pStyle w:val="BodyText"/>
        <w:rPr>
          <w:bCs/>
          <w:lang w:eastAsia="fr-FR"/>
        </w:rPr>
      </w:pPr>
      <w:ins w:id="3500" w:author="Lynn Felhofer" w:date="2020-02-18T16:41:00Z">
        <w:r w:rsidRPr="00225A3C">
          <w:rPr>
            <w:bCs/>
            <w:lang w:eastAsia="fr-FR"/>
          </w:rPr>
          <w:t>For secure email, see the ATNA STX:  S/MIME Option, ITI TF-1: 9.2.6.5.</w:t>
        </w:r>
      </w:ins>
    </w:p>
    <w:p w14:paraId="2E07BF6E" w14:textId="105A8B8F" w:rsidR="00F71022" w:rsidRPr="00D03BAD" w:rsidRDefault="00F71022" w:rsidP="00AB4C28">
      <w:pPr>
        <w:pStyle w:val="Heading3"/>
        <w:numPr>
          <w:ilvl w:val="2"/>
          <w:numId w:val="158"/>
        </w:numPr>
        <w:ind w:left="0" w:firstLine="0"/>
        <w:rPr>
          <w:bCs/>
          <w:noProof w:val="0"/>
          <w:lang w:eastAsia="fr-FR"/>
        </w:rPr>
      </w:pPr>
      <w:r w:rsidRPr="00D03BAD">
        <w:rPr>
          <w:bCs/>
          <w:noProof w:val="0"/>
          <w:lang w:eastAsia="fr-FR"/>
        </w:rPr>
        <w:t xml:space="preserve"> </w:t>
      </w:r>
      <w:bookmarkStart w:id="3501" w:name="_Toc487039152"/>
      <w:bookmarkStart w:id="3502" w:name="_Toc488068253"/>
      <w:bookmarkStart w:id="3503" w:name="_Toc488068686"/>
      <w:bookmarkStart w:id="3504" w:name="_Toc488075013"/>
      <w:bookmarkStart w:id="3505" w:name="_Toc13752386"/>
      <w:r w:rsidRPr="00D03BAD">
        <w:rPr>
          <w:bCs/>
          <w:noProof w:val="0"/>
          <w:lang w:eastAsia="fr-FR"/>
        </w:rPr>
        <w:t>ZIP over Email Response</w:t>
      </w:r>
      <w:bookmarkEnd w:id="3501"/>
      <w:bookmarkEnd w:id="3502"/>
      <w:bookmarkEnd w:id="3503"/>
      <w:bookmarkEnd w:id="3504"/>
      <w:r w:rsidR="009510CD">
        <w:rPr>
          <w:bCs/>
          <w:noProof w:val="0"/>
          <w:lang w:eastAsia="fr-FR"/>
        </w:rPr>
        <w:t xml:space="preserve"> </w:t>
      </w:r>
      <w:r w:rsidR="009510CD">
        <w:rPr>
          <w:bCs/>
          <w:noProof w:val="0"/>
        </w:rPr>
        <w:t>Option</w:t>
      </w:r>
      <w:bookmarkEnd w:id="3505"/>
    </w:p>
    <w:p w14:paraId="7A47BA85" w14:textId="1037555F" w:rsidR="00F71022" w:rsidRPr="00BF0A93" w:rsidRDefault="00F71022" w:rsidP="00BC2927">
      <w:pPr>
        <w:pStyle w:val="BodyText"/>
        <w:rPr>
          <w:lang w:eastAsia="fr-FR"/>
        </w:rPr>
      </w:pPr>
      <w:r w:rsidRPr="00BF0A93">
        <w:rPr>
          <w:lang w:eastAsia="fr-FR"/>
        </w:rPr>
        <w:t xml:space="preserve">In this option the Portable Media Importer sends a response (MDN Based) to the Portable Media </w:t>
      </w:r>
      <w:r w:rsidR="006A4A18">
        <w:rPr>
          <w:lang w:eastAsia="fr-FR"/>
        </w:rPr>
        <w:t>Creator</w:t>
      </w:r>
      <w:r w:rsidR="006A4A18" w:rsidRPr="00BF0A93">
        <w:rPr>
          <w:lang w:eastAsia="fr-FR"/>
        </w:rPr>
        <w:t xml:space="preserve"> </w:t>
      </w:r>
      <w:r w:rsidRPr="00BF0A93">
        <w:rPr>
          <w:lang w:eastAsia="fr-FR"/>
        </w:rPr>
        <w:t>to acknowledge that the Import operation of the Document Set(s) received was successful.</w:t>
      </w:r>
    </w:p>
    <w:p w14:paraId="2CCB7F2C" w14:textId="50CBAC6D" w:rsidR="00F71022" w:rsidRDefault="00F71022" w:rsidP="00BC2927">
      <w:pPr>
        <w:pStyle w:val="BodyText"/>
        <w:rPr>
          <w:ins w:id="3506" w:author="Lynn Felhofer" w:date="2020-02-18T16:41:00Z"/>
          <w:lang w:eastAsia="fr-FR"/>
        </w:rPr>
      </w:pPr>
      <w:r w:rsidRPr="00BF0A93">
        <w:rPr>
          <w:lang w:eastAsia="fr-FR"/>
        </w:rPr>
        <w:t>If this option is supported, the ZIP over Email Option shall be supported.</w:t>
      </w:r>
    </w:p>
    <w:p w14:paraId="209DA1A4" w14:textId="77777777" w:rsidR="00225A3C" w:rsidRPr="00225A3C" w:rsidRDefault="00225A3C" w:rsidP="00225A3C">
      <w:pPr>
        <w:pStyle w:val="BodyText"/>
        <w:rPr>
          <w:ins w:id="3507" w:author="Lynn Felhofer" w:date="2020-02-18T16:41:00Z"/>
          <w:bCs/>
          <w:u w:val="single"/>
          <w:lang w:eastAsia="fr-FR"/>
        </w:rPr>
      </w:pPr>
      <w:ins w:id="3508" w:author="Lynn Felhofer" w:date="2020-02-18T16:41:00Z">
        <w:r w:rsidRPr="00225A3C">
          <w:rPr>
            <w:bCs/>
            <w:u w:val="single"/>
            <w:lang w:eastAsia="fr-FR"/>
          </w:rPr>
          <w:lastRenderedPageBreak/>
          <w:t>See ITI TF-2x: Appendix T: Use of eMail for a discussion on the use of eMail store and forward architecture.</w:t>
        </w:r>
      </w:ins>
    </w:p>
    <w:p w14:paraId="30A2B268" w14:textId="5A4EDECD" w:rsidR="00225A3C" w:rsidRPr="00225A3C" w:rsidRDefault="00225A3C" w:rsidP="00225A3C">
      <w:pPr>
        <w:pStyle w:val="BodyText"/>
        <w:rPr>
          <w:bCs/>
          <w:lang w:eastAsia="fr-FR"/>
        </w:rPr>
      </w:pPr>
      <w:ins w:id="3509" w:author="Lynn Felhofer" w:date="2020-02-18T16:41:00Z">
        <w:r w:rsidRPr="00225A3C">
          <w:rPr>
            <w:bCs/>
            <w:u w:val="single"/>
            <w:lang w:eastAsia="fr-FR"/>
          </w:rPr>
          <w:t>For secure email, see the ATNA STX:  S/MIME Option, ITI TF-1: 9.2.6.5.</w:t>
        </w:r>
      </w:ins>
    </w:p>
    <w:p w14:paraId="15DA8265" w14:textId="77777777" w:rsidR="00F71022" w:rsidRPr="00BF0A93" w:rsidRDefault="00F71022" w:rsidP="00CE43D1">
      <w:pPr>
        <w:pStyle w:val="Heading2"/>
        <w:numPr>
          <w:ilvl w:val="1"/>
          <w:numId w:val="150"/>
        </w:numPr>
        <w:rPr>
          <w:noProof w:val="0"/>
        </w:rPr>
      </w:pPr>
      <w:bookmarkStart w:id="3510" w:name="_Toc210744976"/>
      <w:bookmarkStart w:id="3511" w:name="_Toc210745119"/>
      <w:bookmarkStart w:id="3512" w:name="_Toc210747770"/>
      <w:bookmarkStart w:id="3513" w:name="_Toc184012901"/>
      <w:bookmarkEnd w:id="3510"/>
      <w:bookmarkEnd w:id="3511"/>
      <w:bookmarkEnd w:id="3512"/>
      <w:r w:rsidRPr="00BF0A93">
        <w:rPr>
          <w:noProof w:val="0"/>
        </w:rPr>
        <w:t xml:space="preserve"> </w:t>
      </w:r>
      <w:bookmarkStart w:id="3514" w:name="_Toc210747771"/>
      <w:bookmarkStart w:id="3515" w:name="_Toc214425659"/>
      <w:bookmarkStart w:id="3516" w:name="_Toc487039153"/>
      <w:bookmarkStart w:id="3517" w:name="_Toc488068254"/>
      <w:bookmarkStart w:id="3518" w:name="_Toc488068687"/>
      <w:bookmarkStart w:id="3519" w:name="_Toc488075014"/>
      <w:bookmarkStart w:id="3520" w:name="_Toc13752387"/>
      <w:r w:rsidRPr="00BF0A93">
        <w:rPr>
          <w:noProof w:val="0"/>
        </w:rPr>
        <w:t>XDM Process Flow</w:t>
      </w:r>
      <w:bookmarkEnd w:id="3487"/>
      <w:bookmarkEnd w:id="3488"/>
      <w:bookmarkEnd w:id="3513"/>
      <w:bookmarkEnd w:id="3514"/>
      <w:bookmarkEnd w:id="3515"/>
      <w:bookmarkEnd w:id="3516"/>
      <w:bookmarkEnd w:id="3517"/>
      <w:bookmarkEnd w:id="3518"/>
      <w:bookmarkEnd w:id="3519"/>
      <w:bookmarkEnd w:id="3520"/>
    </w:p>
    <w:p w14:paraId="7AC91423" w14:textId="77777777" w:rsidR="00F71022" w:rsidRPr="00BF0A93" w:rsidRDefault="00F71022" w:rsidP="00337902">
      <w:pPr>
        <w:rPr>
          <w:szCs w:val="24"/>
        </w:rPr>
      </w:pPr>
      <w:r w:rsidRPr="00BF0A93">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BF0A93" w:rsidRDefault="00F71022" w:rsidP="00337902">
      <w:pPr>
        <w:rPr>
          <w:szCs w:val="24"/>
        </w:rPr>
      </w:pPr>
      <w:r w:rsidRPr="00BF0A93">
        <w:rPr>
          <w:szCs w:val="24"/>
        </w:rPr>
        <w:t xml:space="preserve">Where XDS is not desirable or available for one of the participants in the exchange of information, XDM is a viable option. </w:t>
      </w:r>
    </w:p>
    <w:p w14:paraId="6A4AE9EA" w14:textId="77777777" w:rsidR="00F71022" w:rsidRPr="00BF0A93" w:rsidRDefault="00F71022" w:rsidP="00337902">
      <w:pPr>
        <w:rPr>
          <w:szCs w:val="24"/>
        </w:rPr>
      </w:pPr>
      <w:r w:rsidRPr="00BF0A93">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BF0A93" w:rsidRDefault="00F71022" w:rsidP="00337902">
      <w:pPr>
        <w:rPr>
          <w:szCs w:val="24"/>
        </w:rPr>
      </w:pPr>
      <w:r w:rsidRPr="00BF0A93">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BF0A93" w:rsidRDefault="00F71022" w:rsidP="004C2565">
      <w:pPr>
        <w:pStyle w:val="BodyText"/>
        <w:keepNext/>
      </w:pPr>
      <w:r w:rsidRPr="00BF0A93">
        <w:t>Use Cases:</w:t>
      </w:r>
    </w:p>
    <w:p w14:paraId="1A11AB0F" w14:textId="77777777" w:rsidR="00F71022" w:rsidRPr="00BF0A93" w:rsidRDefault="00F71022" w:rsidP="00BC2927">
      <w:pPr>
        <w:pStyle w:val="ListNumber2"/>
        <w:numPr>
          <w:ilvl w:val="0"/>
          <w:numId w:val="69"/>
        </w:numPr>
      </w:pPr>
      <w:r w:rsidRPr="00BF0A93">
        <w:t xml:space="preserve">Dr. Primary refers his aging patient Mr. Robinson to his first appointment with a gastroenterology specialist. </w:t>
      </w:r>
    </w:p>
    <w:p w14:paraId="32DC2C00" w14:textId="77777777" w:rsidR="00F71022" w:rsidRPr="00BF0A93" w:rsidRDefault="00F71022" w:rsidP="00BC2927">
      <w:pPr>
        <w:pStyle w:val="ListContinue3"/>
      </w:pPr>
      <w:r w:rsidRPr="00BF0A93">
        <w:t xml:space="preserve">In a case where either Dr. Primary’s office or Dr. Gastro’s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BF0A93" w:rsidRDefault="00F71022" w:rsidP="00BC2927">
      <w:pPr>
        <w:pStyle w:val="ListNumber2"/>
        <w:numPr>
          <w:ilvl w:val="0"/>
          <w:numId w:val="75"/>
        </w:numPr>
      </w:pPr>
      <w:r w:rsidRPr="00BF0A93">
        <w:t xml:space="preserve">In a hospital that does not have an XDS infrastructure; the XDS-MS Content Profile discharge use case can also be handled by XDM. For example: </w:t>
      </w:r>
    </w:p>
    <w:p w14:paraId="26658AE9" w14:textId="77777777" w:rsidR="00F71022" w:rsidRPr="00BF0A93" w:rsidRDefault="00F71022" w:rsidP="00BC2927">
      <w:pPr>
        <w:pStyle w:val="ListContinue3"/>
      </w:pPr>
      <w:r w:rsidRPr="00BF0A93">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1FFA1099" w14:textId="77777777" w:rsidR="00F71022" w:rsidRPr="00BF0A93" w:rsidRDefault="00F71022" w:rsidP="00BC2927">
      <w:pPr>
        <w:pStyle w:val="ListContinue3"/>
      </w:pPr>
      <w:r w:rsidRPr="00BF0A93">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BF0A93" w:rsidRDefault="00F71022" w:rsidP="00BC2927">
      <w:pPr>
        <w:pStyle w:val="ListNumber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BF0A93" w:rsidRDefault="00F71022" w:rsidP="00BC2927">
      <w:pPr>
        <w:pStyle w:val="ListNumber2"/>
        <w:numPr>
          <w:ilvl w:val="0"/>
          <w:numId w:val="75"/>
        </w:numPr>
      </w:pPr>
      <w:r w:rsidRPr="00BF0A93">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BF0A93" w:rsidRDefault="00F71022" w:rsidP="00337902">
      <w:pPr>
        <w:pStyle w:val="BodyText"/>
      </w:pPr>
      <w:r w:rsidRPr="00BF0A93">
        <w:t>This profile is only defining the digital transport mechanism used for such use cases. Content transported will be detailed by Content Profiles such as the ones defined by the IHE PCC (Patient Care Coordination) domain.</w:t>
      </w:r>
    </w:p>
    <w:bookmarkStart w:id="3521" w:name="_MON_1204081581"/>
    <w:bookmarkStart w:id="3522" w:name="_MON_1210135177"/>
    <w:bookmarkStart w:id="3523" w:name="_MON_1216803684"/>
    <w:bookmarkStart w:id="3524" w:name="_MON_1203711199"/>
    <w:bookmarkEnd w:id="2685"/>
    <w:bookmarkEnd w:id="3521"/>
    <w:bookmarkEnd w:id="3522"/>
    <w:bookmarkEnd w:id="3523"/>
    <w:bookmarkEnd w:id="3524"/>
    <w:bookmarkStart w:id="3525" w:name="_MON_1203711289"/>
    <w:bookmarkEnd w:id="3525"/>
    <w:p w14:paraId="263F641F" w14:textId="77777777" w:rsidR="00F71022" w:rsidRPr="00BF0A93" w:rsidRDefault="008105ED" w:rsidP="00337902">
      <w:pPr>
        <w:pStyle w:val="BodyText"/>
        <w:keepNext/>
        <w:keepLines/>
        <w:widowControl w:val="0"/>
        <w:jc w:val="center"/>
      </w:pPr>
      <w:r w:rsidRPr="00BF0A93">
        <w:rPr>
          <w:noProof/>
        </w:rPr>
        <w:object w:dxaOrig="6073" w:dyaOrig="2034" w14:anchorId="3B2680C9">
          <v:shape id="_x0000_i1060" type="#_x0000_t75" alt="" style="width:5in;height:129.75pt;mso-width-percent:0;mso-height-percent:0;mso-width-percent:0;mso-height-percent:0" o:ole="" fillcolor="window">
            <v:imagedata r:id="rId139" o:title=""/>
          </v:shape>
          <o:OLEObject Type="Embed" ProgID="Word.Picture.8" ShapeID="_x0000_i1060" DrawAspect="Content" ObjectID="_1646729212" r:id="rId140"/>
        </w:object>
      </w:r>
    </w:p>
    <w:p w14:paraId="68F0C2D7" w14:textId="77777777" w:rsidR="00F71022" w:rsidRPr="00BF0A93" w:rsidRDefault="00F71022" w:rsidP="00337902">
      <w:pPr>
        <w:pStyle w:val="FigureTitle"/>
        <w:keepNext/>
        <w:widowControl w:val="0"/>
      </w:pPr>
      <w:r w:rsidRPr="00BF0A93">
        <w:t xml:space="preserve">Figure 16.3-1: Process Flow in XDM Profile </w:t>
      </w:r>
    </w:p>
    <w:p w14:paraId="0F7ABC04" w14:textId="77777777" w:rsidR="00F71022" w:rsidRPr="00BF0A93" w:rsidRDefault="00F71022" w:rsidP="00CE43D1">
      <w:pPr>
        <w:pStyle w:val="Heading2"/>
        <w:numPr>
          <w:ilvl w:val="1"/>
          <w:numId w:val="150"/>
        </w:numPr>
        <w:rPr>
          <w:noProof w:val="0"/>
        </w:rPr>
      </w:pPr>
      <w:bookmarkStart w:id="3526" w:name="_Toc487036651"/>
      <w:bookmarkStart w:id="3527" w:name="_Toc487038383"/>
      <w:bookmarkStart w:id="3528" w:name="_Toc487038768"/>
      <w:bookmarkStart w:id="3529" w:name="_Toc487039154"/>
      <w:bookmarkStart w:id="3530" w:name="_Toc487039540"/>
      <w:bookmarkStart w:id="3531" w:name="_Toc487042029"/>
      <w:bookmarkStart w:id="3532" w:name="_Toc487042462"/>
      <w:bookmarkStart w:id="3533" w:name="_Toc487048381"/>
      <w:bookmarkStart w:id="3534" w:name="_Toc487052292"/>
      <w:bookmarkStart w:id="3535" w:name="_Toc488067764"/>
      <w:bookmarkStart w:id="3536" w:name="_Toc488068255"/>
      <w:bookmarkStart w:id="3537" w:name="_Toc488068688"/>
      <w:bookmarkStart w:id="3538" w:name="_Toc488070228"/>
      <w:bookmarkStart w:id="3539" w:name="_Toc488070659"/>
      <w:bookmarkStart w:id="3540" w:name="_Toc488075015"/>
      <w:bookmarkStart w:id="3541" w:name="_Toc488075447"/>
      <w:bookmarkStart w:id="3542" w:name="_Toc488075884"/>
      <w:bookmarkStart w:id="3543" w:name="_Toc488147920"/>
      <w:bookmarkStart w:id="3544" w:name="_Toc488149108"/>
      <w:bookmarkStart w:id="3545" w:name="_Toc488149540"/>
      <w:bookmarkStart w:id="3546" w:name="_Toc488308399"/>
      <w:bookmarkStart w:id="3547" w:name="_Toc488313008"/>
      <w:bookmarkStart w:id="3548" w:name="_Toc184012902"/>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r w:rsidRPr="00BF0A93">
        <w:rPr>
          <w:noProof w:val="0"/>
        </w:rPr>
        <w:t xml:space="preserve"> </w:t>
      </w:r>
      <w:bookmarkStart w:id="3549" w:name="_Toc210747772"/>
      <w:bookmarkStart w:id="3550" w:name="_Toc214425660"/>
      <w:bookmarkStart w:id="3551" w:name="_Toc487039155"/>
      <w:bookmarkStart w:id="3552" w:name="_Toc488068256"/>
      <w:bookmarkStart w:id="3553" w:name="_Toc488068689"/>
      <w:bookmarkStart w:id="3554" w:name="_Toc488075016"/>
      <w:bookmarkStart w:id="3555" w:name="_Toc13752388"/>
      <w:r w:rsidRPr="00BF0A93">
        <w:rPr>
          <w:noProof w:val="0"/>
        </w:rPr>
        <w:t>Digital communication</w:t>
      </w:r>
      <w:bookmarkEnd w:id="3548"/>
      <w:bookmarkEnd w:id="3549"/>
      <w:bookmarkEnd w:id="3550"/>
      <w:bookmarkEnd w:id="3551"/>
      <w:bookmarkEnd w:id="3552"/>
      <w:bookmarkEnd w:id="3553"/>
      <w:bookmarkEnd w:id="3554"/>
      <w:bookmarkEnd w:id="3555"/>
    </w:p>
    <w:p w14:paraId="728BAF1B" w14:textId="77777777" w:rsidR="00F71022" w:rsidRPr="00D03BAD" w:rsidRDefault="00F71022" w:rsidP="00AB4C28">
      <w:pPr>
        <w:pStyle w:val="Heading3"/>
        <w:numPr>
          <w:ilvl w:val="2"/>
          <w:numId w:val="158"/>
        </w:numPr>
        <w:ind w:left="0" w:firstLine="0"/>
        <w:rPr>
          <w:bCs/>
          <w:noProof w:val="0"/>
        </w:rPr>
      </w:pPr>
      <w:bookmarkStart w:id="3556" w:name="_Toc184012903"/>
      <w:r w:rsidRPr="00D03BAD">
        <w:rPr>
          <w:bCs/>
          <w:noProof w:val="0"/>
        </w:rPr>
        <w:t xml:space="preserve"> </w:t>
      </w:r>
      <w:bookmarkStart w:id="3557" w:name="_Toc487039156"/>
      <w:bookmarkStart w:id="3558" w:name="_Toc488068257"/>
      <w:bookmarkStart w:id="3559" w:name="_Toc488068690"/>
      <w:bookmarkStart w:id="3560" w:name="_Toc488075017"/>
      <w:bookmarkStart w:id="3561" w:name="_Toc13752389"/>
      <w:r w:rsidRPr="00D03BAD">
        <w:rPr>
          <w:bCs/>
          <w:noProof w:val="0"/>
        </w:rPr>
        <w:t>Actual Media Type</w:t>
      </w:r>
      <w:bookmarkEnd w:id="3556"/>
      <w:bookmarkEnd w:id="3557"/>
      <w:bookmarkEnd w:id="3558"/>
      <w:bookmarkEnd w:id="3559"/>
      <w:bookmarkEnd w:id="3560"/>
      <w:bookmarkEnd w:id="3561"/>
    </w:p>
    <w:p w14:paraId="73C98DD9" w14:textId="77777777" w:rsidR="00F71022" w:rsidRPr="00BF0A93" w:rsidRDefault="00F71022" w:rsidP="00337902">
      <w:pPr>
        <w:pStyle w:val="BodyText"/>
      </w:pPr>
      <w:r w:rsidRPr="00BF0A93">
        <w:t>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taken into account, especially when the media is under the control of the patient.</w:t>
      </w:r>
    </w:p>
    <w:p w14:paraId="1653C588" w14:textId="77777777" w:rsidR="00F71022" w:rsidRPr="00BF0A93" w:rsidRDefault="00F71022" w:rsidP="00337902">
      <w:pPr>
        <w:pStyle w:val="Note"/>
      </w:pPr>
      <w:r w:rsidRPr="00BF0A93">
        <w:t>Note:</w:t>
      </w:r>
      <w:r w:rsidRPr="00BF0A93">
        <w:tab/>
        <w:t xml:space="preserve">1. Because the size of documents to be exchanged rarely requires more than the capacity of a CD, and the format for storing data on various different recordable DVD media is not totally stable yet, this profile is following the restriction defined in the IHE RAD PDI Profile, to not use recordable DVD media at this time. </w:t>
      </w:r>
    </w:p>
    <w:p w14:paraId="26CDA416" w14:textId="77777777" w:rsidR="00F71022" w:rsidRPr="00BF0A93" w:rsidRDefault="00F71022" w:rsidP="00337902">
      <w:pPr>
        <w:pStyle w:val="Note"/>
      </w:pPr>
      <w:r w:rsidRPr="00BF0A93">
        <w:tab/>
        <w:t>2. CD-RW is excluded from this profile because field experiences with CD-RW in radiology with this media showed significant interoperability problems and significant accidental damage levels.</w:t>
      </w:r>
    </w:p>
    <w:p w14:paraId="3A1CA3E1" w14:textId="626D9EAB" w:rsidR="00F71022" w:rsidRPr="00BF0A93" w:rsidRDefault="00F71022" w:rsidP="00337902">
      <w:pPr>
        <w:pStyle w:val="Note"/>
      </w:pPr>
      <w:r w:rsidRPr="00BF0A93">
        <w:tab/>
        <w:t>3. The CD-R media is limited to the 74</w:t>
      </w:r>
      <w:r w:rsidR="00633BE9">
        <w:t>-</w:t>
      </w:r>
      <w:r w:rsidRPr="00BF0A93">
        <w:t>minute blanks because the long</w:t>
      </w:r>
      <w:r w:rsidR="00633BE9">
        <w:t>-</w:t>
      </w:r>
      <w:r w:rsidRPr="00BF0A93">
        <w:t>playing CD-R format gains the larger capacity by eliminating one level of error correction and detection. The resulting much higher undetected error rate is considered unacceptable for medical data.</w:t>
      </w:r>
    </w:p>
    <w:p w14:paraId="77C7B7F1" w14:textId="77777777" w:rsidR="00F71022" w:rsidRPr="00D03BAD" w:rsidRDefault="00F71022" w:rsidP="00AB4C28">
      <w:pPr>
        <w:pStyle w:val="Heading3"/>
        <w:numPr>
          <w:ilvl w:val="2"/>
          <w:numId w:val="158"/>
        </w:numPr>
        <w:ind w:left="0" w:firstLine="0"/>
        <w:rPr>
          <w:bCs/>
          <w:noProof w:val="0"/>
        </w:rPr>
      </w:pPr>
      <w:bookmarkStart w:id="3562" w:name="_Toc184012904"/>
      <w:r w:rsidRPr="00D03BAD">
        <w:rPr>
          <w:bCs/>
          <w:noProof w:val="0"/>
        </w:rPr>
        <w:lastRenderedPageBreak/>
        <w:t xml:space="preserve"> </w:t>
      </w:r>
      <w:bookmarkStart w:id="3563" w:name="_Toc487039157"/>
      <w:bookmarkStart w:id="3564" w:name="_Toc488068258"/>
      <w:bookmarkStart w:id="3565" w:name="_Toc488068691"/>
      <w:bookmarkStart w:id="3566" w:name="_Toc488075018"/>
      <w:bookmarkStart w:id="3567" w:name="_Toc13752390"/>
      <w:r w:rsidRPr="00D03BAD">
        <w:rPr>
          <w:bCs/>
          <w:noProof w:val="0"/>
        </w:rPr>
        <w:t>Virtual Media over a Network</w:t>
      </w:r>
      <w:bookmarkEnd w:id="3562"/>
      <w:bookmarkEnd w:id="3563"/>
      <w:bookmarkEnd w:id="3564"/>
      <w:bookmarkEnd w:id="3565"/>
      <w:bookmarkEnd w:id="3566"/>
      <w:bookmarkEnd w:id="3567"/>
    </w:p>
    <w:p w14:paraId="43E88426" w14:textId="77777777" w:rsidR="00F71022" w:rsidRPr="00BF0A93" w:rsidRDefault="00F71022" w:rsidP="00337902">
      <w:pPr>
        <w:pStyle w:val="BodyText"/>
      </w:pPr>
      <w:r w:rsidRPr="00BF0A93">
        <w:t>The media can be a ZIP file containing the document set and sent via a secure email message.</w:t>
      </w:r>
    </w:p>
    <w:p w14:paraId="4A227959" w14:textId="77777777" w:rsidR="00F71022" w:rsidRPr="00D03BAD" w:rsidRDefault="00F71022" w:rsidP="00AB4C28">
      <w:pPr>
        <w:pStyle w:val="Heading3"/>
        <w:numPr>
          <w:ilvl w:val="2"/>
          <w:numId w:val="158"/>
        </w:numPr>
        <w:ind w:left="0" w:firstLine="0"/>
        <w:rPr>
          <w:bCs/>
          <w:noProof w:val="0"/>
        </w:rPr>
      </w:pPr>
      <w:r w:rsidRPr="00D03BAD">
        <w:rPr>
          <w:bCs/>
          <w:noProof w:val="0"/>
        </w:rPr>
        <w:t xml:space="preserve"> </w:t>
      </w:r>
      <w:bookmarkStart w:id="3568" w:name="_Toc487039158"/>
      <w:bookmarkStart w:id="3569" w:name="_Toc488068259"/>
      <w:bookmarkStart w:id="3570" w:name="_Toc488068692"/>
      <w:bookmarkStart w:id="3571" w:name="_Toc488075019"/>
      <w:bookmarkStart w:id="3572" w:name="_Toc13752391"/>
      <w:r w:rsidRPr="00D03BAD">
        <w:rPr>
          <w:bCs/>
          <w:noProof w:val="0"/>
        </w:rPr>
        <w:t>Media Content</w:t>
      </w:r>
      <w:bookmarkEnd w:id="3568"/>
      <w:bookmarkEnd w:id="3569"/>
      <w:bookmarkEnd w:id="3570"/>
      <w:bookmarkEnd w:id="3571"/>
      <w:bookmarkEnd w:id="3572"/>
    </w:p>
    <w:p w14:paraId="2796397A" w14:textId="77777777" w:rsidR="00F71022" w:rsidRPr="00BF0A93" w:rsidRDefault="00F71022" w:rsidP="00337902">
      <w:pPr>
        <w:pStyle w:val="BodyText"/>
      </w:pPr>
      <w:r w:rsidRPr="00BF0A93">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BF0A93" w:rsidRDefault="00F71022" w:rsidP="00337902">
      <w:pPr>
        <w:pStyle w:val="BodyText"/>
      </w:pPr>
      <w:r w:rsidRPr="00BF0A93">
        <w:t>Created media are required to contain documents and the relevant associated metadata.</w:t>
      </w:r>
    </w:p>
    <w:p w14:paraId="188750CB" w14:textId="77777777" w:rsidR="00F71022" w:rsidRPr="00BF0A93" w:rsidRDefault="00F71022" w:rsidP="00337902">
      <w:pPr>
        <w:pStyle w:val="BodyText"/>
      </w:pPr>
      <w:r w:rsidRPr="00BF0A93">
        <w:t>The media contains one or more Submission Sets including the documents and the associated metadata, organized in a well-defined directory structure starting at the root level.</w:t>
      </w:r>
    </w:p>
    <w:p w14:paraId="1A333C69" w14:textId="77777777" w:rsidR="00F71022" w:rsidRPr="00BF0A93" w:rsidRDefault="00F71022" w:rsidP="00337902">
      <w:pPr>
        <w:pStyle w:val="BodyText"/>
      </w:pPr>
      <w:r w:rsidRPr="00BF0A93">
        <w:t>The media content can be made web viewable by a web browser by providing optional files containing HTML content. This content must be based on the original documents in order to ensure consistency. Any ordinary web browser can be used to read these files. The Portable Media Importer ignores these files. They are just intended for the human recipient.</w:t>
      </w:r>
    </w:p>
    <w:p w14:paraId="3AA1589E" w14:textId="77777777" w:rsidR="00F71022" w:rsidRPr="00BF0A93" w:rsidRDefault="00F71022" w:rsidP="00337902">
      <w:pPr>
        <w:pStyle w:val="BodyText"/>
      </w:pPr>
      <w:r w:rsidRPr="00BF0A93">
        <w:t>Additional content may be present (files, directories), but can be ignored by the Portable Media Importer.</w:t>
      </w:r>
    </w:p>
    <w:p w14:paraId="5AD18262" w14:textId="77777777" w:rsidR="00F71022" w:rsidRPr="00BF0A93" w:rsidRDefault="00F71022" w:rsidP="00337902">
      <w:pPr>
        <w:pStyle w:val="BodyText"/>
      </w:pPr>
      <w:r w:rsidRPr="00BF0A93">
        <w:t>To summarize, the Portable Media Importer has two complementary ways to access the media and its content through a basic web browser:</w:t>
      </w:r>
    </w:p>
    <w:p w14:paraId="3283D367" w14:textId="77777777" w:rsidR="00F71022" w:rsidRPr="00BF0A93" w:rsidRDefault="00F71022" w:rsidP="00BC2927">
      <w:pPr>
        <w:pStyle w:val="ListBullet2"/>
        <w:numPr>
          <w:ilvl w:val="0"/>
          <w:numId w:val="53"/>
        </w:numPr>
      </w:pPr>
      <w:r w:rsidRPr="00BF0A93">
        <w:t xml:space="preserve">By inspecting in the directory dedicated to XDM all the subdirectories that contain a specifically named metadata file compatible with XDM </w:t>
      </w:r>
    </w:p>
    <w:p w14:paraId="0651DC2E" w14:textId="77777777" w:rsidR="00F71022" w:rsidRPr="00BF0A93" w:rsidRDefault="00F71022" w:rsidP="00BC2927">
      <w:pPr>
        <w:pStyle w:val="ListBullet2"/>
        <w:numPr>
          <w:ilvl w:val="0"/>
          <w:numId w:val="53"/>
        </w:numPr>
      </w:pPr>
      <w:r w:rsidRPr="00BF0A93">
        <w:t>By presenting to the user the HTML index file that lists the submission sets and documents contained in the media.</w:t>
      </w:r>
    </w:p>
    <w:p w14:paraId="0D788850" w14:textId="77777777" w:rsidR="00F71022" w:rsidRPr="00BF0A93" w:rsidRDefault="00F71022" w:rsidP="00337902">
      <w:pPr>
        <w:pStyle w:val="BodyText"/>
      </w:pPr>
      <w:r w:rsidRPr="00BF0A93">
        <w:t>Access to the content of an individual document is outside the scope of this Integration Profile and shall be addressed in specific IHE document content Integration Profiles.</w:t>
      </w:r>
    </w:p>
    <w:p w14:paraId="64120FFF" w14:textId="77777777" w:rsidR="00F71022" w:rsidRPr="00BF0A93" w:rsidRDefault="00F71022" w:rsidP="00CE43D1">
      <w:pPr>
        <w:pStyle w:val="Heading2"/>
        <w:numPr>
          <w:ilvl w:val="1"/>
          <w:numId w:val="150"/>
        </w:numPr>
        <w:rPr>
          <w:noProof w:val="0"/>
        </w:rPr>
      </w:pPr>
      <w:bookmarkStart w:id="3573" w:name="_Toc184012905"/>
      <w:r w:rsidRPr="00BF0A93">
        <w:rPr>
          <w:noProof w:val="0"/>
        </w:rPr>
        <w:t xml:space="preserve"> </w:t>
      </w:r>
      <w:bookmarkStart w:id="3574" w:name="_Toc210747773"/>
      <w:bookmarkStart w:id="3575" w:name="_Toc214425661"/>
      <w:bookmarkStart w:id="3576" w:name="_Toc487039159"/>
      <w:bookmarkStart w:id="3577" w:name="_Toc488068260"/>
      <w:bookmarkStart w:id="3578" w:name="_Toc488068693"/>
      <w:bookmarkStart w:id="3579" w:name="_Toc488075020"/>
      <w:bookmarkStart w:id="3580" w:name="_Toc13752392"/>
      <w:r w:rsidRPr="00BF0A93">
        <w:rPr>
          <w:noProof w:val="0"/>
        </w:rPr>
        <w:t>Security Considerations</w:t>
      </w:r>
      <w:bookmarkEnd w:id="2692"/>
      <w:bookmarkEnd w:id="3573"/>
      <w:bookmarkEnd w:id="3574"/>
      <w:bookmarkEnd w:id="3575"/>
      <w:bookmarkEnd w:id="3576"/>
      <w:bookmarkEnd w:id="3577"/>
      <w:bookmarkEnd w:id="3578"/>
      <w:bookmarkEnd w:id="3579"/>
      <w:bookmarkEnd w:id="3580"/>
    </w:p>
    <w:p w14:paraId="23FC868D" w14:textId="77777777" w:rsidR="00F71022" w:rsidRPr="00BF0A93" w:rsidRDefault="00F71022" w:rsidP="004E7A3D">
      <w:pPr>
        <w:pStyle w:val="BodyText"/>
      </w:pPr>
      <w:r w:rsidRPr="00BF0A93">
        <w:t>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similar to XDS – See ITI TF-1: Appendix L. In addition, the following aspects should be covered:</w:t>
      </w:r>
    </w:p>
    <w:p w14:paraId="29C28BB1" w14:textId="77777777" w:rsidR="00F71022" w:rsidRPr="00BF0A93" w:rsidRDefault="00F71022" w:rsidP="00BC2927">
      <w:pPr>
        <w:pStyle w:val="ListBullet2"/>
        <w:numPr>
          <w:ilvl w:val="0"/>
          <w:numId w:val="53"/>
        </w:numPr>
      </w:pPr>
      <w:r w:rsidRPr="00BF0A93">
        <w:t>Management of Patient identification in order to perform patient reconciliation correctly upon importation of the documents.</w:t>
      </w:r>
    </w:p>
    <w:p w14:paraId="2775CF2F" w14:textId="77777777" w:rsidR="00F71022" w:rsidRPr="00BF0A93" w:rsidRDefault="00F71022" w:rsidP="00BC2927">
      <w:pPr>
        <w:pStyle w:val="ListBullet2"/>
        <w:numPr>
          <w:ilvl w:val="0"/>
          <w:numId w:val="53"/>
        </w:numPr>
      </w:pPr>
      <w:r w:rsidRPr="00BF0A93">
        <w:t>Measures taken to avoid or limit loss of media or email, and detect that which occurs.</w:t>
      </w:r>
    </w:p>
    <w:p w14:paraId="6D99F54B" w14:textId="77777777" w:rsidR="00F71022" w:rsidRPr="00BF0A93" w:rsidRDefault="00F71022" w:rsidP="006720E8">
      <w:pPr>
        <w:pStyle w:val="BodyText"/>
      </w:pPr>
      <w:r w:rsidRPr="00BF0A93">
        <w:t xml:space="preserve">In the case of physical media, security responsibilities for confidentiality and integrity are transferred to the patient by providing the media to the patient. In this case it is the patient’s </w:t>
      </w:r>
      <w:r w:rsidRPr="00BF0A93">
        <w:lastRenderedPageBreak/>
        <w:t xml:space="preserve">responsibility to protect the media, and the patient has the authority to disclose the contents of the media as they choose. They disclose the contents by providing the media. </w:t>
      </w:r>
    </w:p>
    <w:p w14:paraId="4664396E" w14:textId="77777777" w:rsidR="00F71022" w:rsidRPr="00BF0A93" w:rsidRDefault="00F71022" w:rsidP="004E7A3D">
      <w:pPr>
        <w:pStyle w:val="BodyText"/>
      </w:pPr>
      <w:r w:rsidRPr="00BF0A93">
        <w:t>The Portable Media Creator in most cases does not know who the ultimate Importer will be, thus rendering encryption impractical.</w:t>
      </w:r>
    </w:p>
    <w:p w14:paraId="0DFBFC1E" w14:textId="77777777" w:rsidR="00F71022" w:rsidRPr="00BF0A93" w:rsidRDefault="00F71022" w:rsidP="00B719C4">
      <w:pPr>
        <w:pStyle w:val="BodyText"/>
      </w:pPr>
      <w:r w:rsidRPr="00BF0A93">
        <w:t xml:space="preserve">In the case of transfer over email using a ZIP attachment, the transaction is secured by the use of S/MIME. </w:t>
      </w:r>
    </w:p>
    <w:p w14:paraId="1703C57F" w14:textId="014D20CC" w:rsidR="00F71022" w:rsidRPr="00BF0A93" w:rsidDel="00A50C7A" w:rsidRDefault="00F71022" w:rsidP="00337902">
      <w:pPr>
        <w:pStyle w:val="BodyText"/>
        <w:rPr>
          <w:del w:id="3581" w:author="Lynn Felhofer" w:date="2020-03-20T17:31:00Z"/>
        </w:rPr>
      </w:pPr>
      <w:del w:id="3582" w:author="Lynn Felhofer" w:date="2020-03-20T17:31:00Z">
        <w:r w:rsidRPr="00BF0A93" w:rsidDel="00A50C7A">
          <w:delText xml:space="preserve">Both Actors for this Profile require a grouping with an ATNA Secure Node or Secure Application. </w:delText>
        </w:r>
      </w:del>
    </w:p>
    <w:p w14:paraId="689554BF" w14:textId="77291D65" w:rsidR="00ED2E65" w:rsidRDefault="00ED2E65" w:rsidP="0063458A">
      <w:pPr>
        <w:pStyle w:val="Heading2"/>
      </w:pPr>
      <w:bookmarkStart w:id="3583" w:name="_Toc13752393"/>
      <w:r>
        <w:t>Cross-Profile Considerations</w:t>
      </w:r>
      <w:bookmarkEnd w:id="3583"/>
    </w:p>
    <w:p w14:paraId="43E10132" w14:textId="3D8B500D" w:rsidR="00ED2E65" w:rsidRDefault="00ED2E65" w:rsidP="0063458A">
      <w:pPr>
        <w:pStyle w:val="Heading3"/>
      </w:pPr>
      <w:bookmarkStart w:id="3584" w:name="_Toc13752394"/>
      <w:r>
        <w:t>RAD Portable Data for Imaging (PDI)</w:t>
      </w:r>
      <w:bookmarkEnd w:id="3584"/>
    </w:p>
    <w:p w14:paraId="29F7C4E4" w14:textId="3C5BD03F" w:rsidR="00ED2E65" w:rsidRDefault="00ED2E65" w:rsidP="00ED2E65">
      <w:pPr>
        <w:pStyle w:val="BodyText"/>
      </w:pPr>
      <w:r>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w:t>
      </w:r>
      <w:commentRangeStart w:id="3585"/>
      <w:r>
        <w:t>F</w:t>
      </w:r>
      <w:commentRangeEnd w:id="3585"/>
      <w:r w:rsidR="00633BE9">
        <w:rPr>
          <w:rStyle w:val="CommentReference"/>
        </w:rPr>
        <w:commentReference w:id="3585"/>
      </w:r>
      <w:r>
        <w:t>-</w:t>
      </w:r>
      <w:ins w:id="3586" w:author="Lynn Felhofer" w:date="2020-03-23T13:26:00Z">
        <w:r w:rsidR="00633BE9">
          <w:t>2</w:t>
        </w:r>
      </w:ins>
      <w:del w:id="3587" w:author="Lynn Felhofer" w:date="2020-03-23T13:26:00Z">
        <w:r w:rsidDel="00633BE9">
          <w:delText>3</w:delText>
        </w:r>
      </w:del>
      <w:r>
        <w:t>: 4.47.4.1.2.2.3.</w:t>
      </w:r>
    </w:p>
    <w:p w14:paraId="06BC4E44" w14:textId="2A3F12AC" w:rsidR="00F71022" w:rsidRPr="00BF0A93" w:rsidRDefault="00ED2E65" w:rsidP="00ED2E65">
      <w:pPr>
        <w:pStyle w:val="BodyText"/>
      </w:pPr>
      <w:r>
        <w:t xml:space="preserve">A Portable Media Importer in XDM might be grouped with a Portable Media Importer in the PDI Profile to process the combined PDI / XDM media, </w:t>
      </w:r>
      <w:r w:rsidR="00D434A3">
        <w:t>for example,</w:t>
      </w:r>
      <w:r>
        <w:t xml:space="preserve"> for the use in an XDS-I infrastructure. A grouped PDI / XDM Media Importer application will handle the media data as defined for each actor by its profile. This grouping is described in RAD TF-</w:t>
      </w:r>
      <w:ins w:id="3588" w:author="Lynn Felhofer" w:date="2020-03-23T13:26:00Z">
        <w:r w:rsidR="00633BE9">
          <w:t>2</w:t>
        </w:r>
      </w:ins>
      <w:del w:id="3589" w:author="Lynn Felhofer" w:date="2020-03-23T13:26:00Z">
        <w:r w:rsidDel="00633BE9">
          <w:delText>3</w:delText>
        </w:r>
      </w:del>
      <w:r>
        <w:t>: 4.47.4.1.3.4.</w:t>
      </w:r>
    </w:p>
    <w:p w14:paraId="011331DE" w14:textId="77777777" w:rsidR="00F71022" w:rsidRPr="00BF0A93" w:rsidRDefault="00F71022" w:rsidP="00CE43D1">
      <w:pPr>
        <w:pStyle w:val="Heading1"/>
        <w:numPr>
          <w:ilvl w:val="0"/>
          <w:numId w:val="150"/>
        </w:numPr>
        <w:rPr>
          <w:noProof w:val="0"/>
        </w:rPr>
      </w:pPr>
      <w:bookmarkStart w:id="3590" w:name="_Toc170122044"/>
      <w:bookmarkStart w:id="3591" w:name="_Toc173670320"/>
      <w:bookmarkStart w:id="3592" w:name="_Toc173638469"/>
      <w:bookmarkStart w:id="3593" w:name="_Toc236104289"/>
      <w:bookmarkStart w:id="3594" w:name="_Toc237277066"/>
      <w:bookmarkStart w:id="3595" w:name="_Toc487039160"/>
      <w:bookmarkStart w:id="3596" w:name="_Toc488068261"/>
      <w:bookmarkStart w:id="3597" w:name="_Toc488068694"/>
      <w:bookmarkStart w:id="3598" w:name="_Toc488075021"/>
      <w:bookmarkStart w:id="3599" w:name="_Toc13752395"/>
      <w:bookmarkStart w:id="3600" w:name="_Toc330825228"/>
      <w:bookmarkStart w:id="3601" w:name="_Toc168393633"/>
      <w:bookmarkStart w:id="3602" w:name="_Toc169380260"/>
      <w:bookmarkStart w:id="3603" w:name="_Toc205168381"/>
      <w:bookmarkStart w:id="3604" w:name="_Toc210747774"/>
      <w:bookmarkStart w:id="3605" w:name="_Toc214425662"/>
      <w:bookmarkEnd w:id="3590"/>
      <w:bookmarkEnd w:id="3591"/>
      <w:r w:rsidRPr="00BF0A93">
        <w:rPr>
          <w:noProof w:val="0"/>
        </w:rPr>
        <w:lastRenderedPageBreak/>
        <w:t>Retrieve Form for Data Capture</w:t>
      </w:r>
      <w:bookmarkEnd w:id="3592"/>
      <w:bookmarkEnd w:id="3593"/>
      <w:bookmarkEnd w:id="3594"/>
      <w:r w:rsidRPr="00BF0A93">
        <w:rPr>
          <w:noProof w:val="0"/>
        </w:rPr>
        <w:t xml:space="preserve"> (RFD)</w:t>
      </w:r>
      <w:bookmarkEnd w:id="3595"/>
      <w:bookmarkEnd w:id="3596"/>
      <w:bookmarkEnd w:id="3597"/>
      <w:bookmarkEnd w:id="3598"/>
      <w:bookmarkEnd w:id="3599"/>
      <w:r w:rsidRPr="00BF0A93">
        <w:rPr>
          <w:noProof w:val="0"/>
        </w:rPr>
        <w:t xml:space="preserve"> </w:t>
      </w:r>
      <w:bookmarkEnd w:id="3600"/>
    </w:p>
    <w:bookmarkEnd w:id="3601"/>
    <w:bookmarkEnd w:id="3602"/>
    <w:p w14:paraId="586CB6BD" w14:textId="77777777" w:rsidR="00F71022" w:rsidRPr="00BF0A93" w:rsidRDefault="00F71022" w:rsidP="00792BB2">
      <w:pPr>
        <w:pStyle w:val="BodyText"/>
      </w:pPr>
      <w:r w:rsidRPr="00BF0A93">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BF0A93" w:rsidRDefault="00F71022" w:rsidP="00792BB2">
      <w:pPr>
        <w:pStyle w:val="BodyText"/>
      </w:pPr>
      <w:r w:rsidRPr="00BF0A93">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BF0A93" w:rsidRDefault="00F71022" w:rsidP="00792BB2">
      <w:pPr>
        <w:pStyle w:val="BodyText"/>
      </w:pPr>
      <w:r w:rsidRPr="00BF0A93">
        <w:t xml:space="preserve">Many potential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BF0A93" w:rsidRDefault="00F71022" w:rsidP="00792BB2">
      <w:pPr>
        <w:pStyle w:val="BodyText"/>
      </w:pPr>
      <w:r w:rsidRPr="00BF0A93">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BF0A93" w:rsidRDefault="00F71022" w:rsidP="00792BB2">
      <w:pPr>
        <w:pStyle w:val="BodyText"/>
      </w:pPr>
      <w:r w:rsidRPr="00BF0A93">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BF0A93" w:rsidRDefault="00F71022" w:rsidP="00792BB2">
      <w:pPr>
        <w:pStyle w:val="BodyText"/>
      </w:pPr>
      <w:r w:rsidRPr="00BF0A93">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BF0A93" w:rsidRDefault="00F71022" w:rsidP="00792BB2">
      <w:pPr>
        <w:pStyle w:val="BodyText"/>
      </w:pPr>
      <w:r w:rsidRPr="00BF0A93">
        <w:t>The infrastructure provided by the RFD Profile can be utilized by many domain groups and the following domain-specific use cases illustrate the wide variety of uses to which RFD can be made.</w:t>
      </w:r>
    </w:p>
    <w:p w14:paraId="550D847B" w14:textId="77777777" w:rsidR="00F71022" w:rsidRPr="00BF0A93" w:rsidRDefault="00F71022" w:rsidP="00792BB2">
      <w:pPr>
        <w:pStyle w:val="Heading2"/>
        <w:numPr>
          <w:ilvl w:val="0"/>
          <w:numId w:val="0"/>
        </w:numPr>
        <w:rPr>
          <w:noProof w:val="0"/>
        </w:rPr>
      </w:pPr>
      <w:bookmarkStart w:id="3606" w:name="_Toc168393635"/>
      <w:bookmarkStart w:id="3607" w:name="_Toc169380262"/>
      <w:bookmarkStart w:id="3608" w:name="_Toc236104290"/>
      <w:bookmarkStart w:id="3609" w:name="_Toc237277067"/>
      <w:bookmarkStart w:id="3610" w:name="_Toc330825229"/>
      <w:bookmarkStart w:id="3611" w:name="_Toc487039161"/>
      <w:bookmarkStart w:id="3612" w:name="_Toc488068262"/>
      <w:bookmarkStart w:id="3613" w:name="_Toc488068695"/>
      <w:bookmarkStart w:id="3614" w:name="_Toc488075022"/>
      <w:bookmarkStart w:id="3615" w:name="_Toc13752396"/>
      <w:r w:rsidRPr="00BF0A93">
        <w:rPr>
          <w:noProof w:val="0"/>
        </w:rPr>
        <w:lastRenderedPageBreak/>
        <w:t>17.1 Use Cases</w:t>
      </w:r>
      <w:bookmarkEnd w:id="3606"/>
      <w:bookmarkEnd w:id="3607"/>
      <w:bookmarkEnd w:id="3608"/>
      <w:bookmarkEnd w:id="3609"/>
      <w:bookmarkEnd w:id="3610"/>
      <w:bookmarkEnd w:id="3611"/>
      <w:bookmarkEnd w:id="3612"/>
      <w:bookmarkEnd w:id="3613"/>
      <w:bookmarkEnd w:id="3614"/>
      <w:bookmarkEnd w:id="3615"/>
    </w:p>
    <w:p w14:paraId="02A03C01" w14:textId="77777777" w:rsidR="00F71022" w:rsidRPr="00BF0A93" w:rsidRDefault="00F71022" w:rsidP="00792BB2">
      <w:pPr>
        <w:pStyle w:val="BodyText"/>
      </w:pPr>
      <w:r w:rsidRPr="00BF0A93">
        <w:t>The following use cases indicate how this profile might be used by various disciplines. The RFD Profile enables all of these use cases. It does not implement any of them. Actual discipline specific profiles that specify both the use of RFD and the rules for data objects are expected in future domain-specific IHE profiles.</w:t>
      </w:r>
    </w:p>
    <w:p w14:paraId="582A9341" w14:textId="77777777" w:rsidR="00F71022" w:rsidRPr="00BF0A93" w:rsidRDefault="00F71022" w:rsidP="004E7A3D">
      <w:pPr>
        <w:pStyle w:val="Heading3"/>
        <w:numPr>
          <w:ilvl w:val="0"/>
          <w:numId w:val="0"/>
        </w:numPr>
        <w:rPr>
          <w:noProof w:val="0"/>
        </w:rPr>
      </w:pPr>
      <w:bookmarkStart w:id="3616" w:name="_Toc169380263"/>
      <w:bookmarkStart w:id="3617" w:name="_Toc237277068"/>
      <w:bookmarkStart w:id="3618" w:name="_Toc330825230"/>
      <w:bookmarkStart w:id="3619" w:name="_Toc487039162"/>
      <w:bookmarkStart w:id="3620" w:name="_Toc488068263"/>
      <w:bookmarkStart w:id="3621" w:name="_Toc488068696"/>
      <w:bookmarkStart w:id="3622" w:name="_Toc488075023"/>
      <w:bookmarkStart w:id="3623" w:name="_Toc13752397"/>
      <w:r w:rsidRPr="00BF0A93">
        <w:rPr>
          <w:noProof w:val="0"/>
        </w:rPr>
        <w:t>17.1.1 Investigational New Drug Clinical Trial Use Case</w:t>
      </w:r>
      <w:bookmarkEnd w:id="3616"/>
      <w:bookmarkEnd w:id="3617"/>
      <w:bookmarkEnd w:id="3618"/>
      <w:bookmarkEnd w:id="3619"/>
      <w:bookmarkEnd w:id="3620"/>
      <w:bookmarkEnd w:id="3621"/>
      <w:bookmarkEnd w:id="3622"/>
      <w:bookmarkEnd w:id="3623"/>
    </w:p>
    <w:p w14:paraId="74601AD9" w14:textId="124E6BA7" w:rsidR="00F71022" w:rsidRPr="00BF0A93" w:rsidRDefault="00F71022" w:rsidP="00792BB2">
      <w:pPr>
        <w:pStyle w:val="BodyText"/>
      </w:pPr>
      <w:r w:rsidRPr="00BF0A93">
        <w:t xml:space="preserve">The setting for the clinical trial use case is a physicians’ practice where patient care is delivered side-by-side with clinical research. The site, Holbin Medical Group, is a multi-site physician practice, employing over 100 physicians in a variety of specialties. Holbin’s CEO encourages the physicians to participate as site investigators for pharmaceutical-sponsored clinical trials; Holbin provides support for clinical research activities in the form of a Research Department of twelve dedicated study coordinators, mostly RNs, along with clerical and data-entry support personnel. Holbin Medical Group uses an Electronic Health Record (EHR) and a number of sponsor-provided Electronic Data Capture (EDC) systems for documenting clinical trial activities. (For our purposes, an EHR is any application which is the primary site for documenting patient care and retrieving patient care information. Thus we include in our span of interest many systems installed today that are not quite EHRs in the strictest sense, but which would still benefit from this approach.) </w:t>
      </w:r>
    </w:p>
    <w:p w14:paraId="25F2FFCE" w14:textId="77777777" w:rsidR="00F71022" w:rsidRPr="00BF0A93" w:rsidRDefault="00F71022" w:rsidP="00792BB2">
      <w:pPr>
        <w:pStyle w:val="BodyText"/>
      </w:pPr>
      <w:r w:rsidRPr="00BF0A93">
        <w:t xml:space="preserve">Holbin’s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recruits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BF0A93" w:rsidRDefault="00F71022" w:rsidP="00792BB2">
      <w:pPr>
        <w:pStyle w:val="BodyText"/>
      </w:pPr>
      <w:r w:rsidRPr="00BF0A93">
        <w:t xml:space="preserve">Patricia contacts Corey Jones, a patient at Holbin,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BF0A93" w:rsidRDefault="00F71022" w:rsidP="00792BB2">
      <w:pPr>
        <w:pStyle w:val="BodyText"/>
      </w:pPr>
      <w:r w:rsidRPr="00BF0A93">
        <w:t>The use case continues with current state and desired state scenarios, which describe data capture utilizing EDC technology during a patient clinical trial visit before and after the RFD implementation.</w:t>
      </w:r>
    </w:p>
    <w:p w14:paraId="6F36BEA6" w14:textId="77777777" w:rsidR="00F71022" w:rsidRPr="00BF0A93" w:rsidRDefault="00F71022" w:rsidP="006C1EB4">
      <w:pPr>
        <w:pStyle w:val="Heading4"/>
        <w:numPr>
          <w:ilvl w:val="0"/>
          <w:numId w:val="0"/>
        </w:numPr>
        <w:rPr>
          <w:noProof w:val="0"/>
        </w:rPr>
      </w:pPr>
      <w:bookmarkStart w:id="3624" w:name="_Toc169380264"/>
      <w:r w:rsidRPr="00BF0A93">
        <w:rPr>
          <w:noProof w:val="0"/>
        </w:rPr>
        <w:t>17.1.1.1 Current State</w:t>
      </w:r>
      <w:bookmarkEnd w:id="3624"/>
    </w:p>
    <w:p w14:paraId="223CC9F6" w14:textId="77777777" w:rsidR="00F71022" w:rsidRPr="00BF0A93" w:rsidRDefault="00F71022" w:rsidP="00792BB2">
      <w:pPr>
        <w:pStyle w:val="BodyText"/>
      </w:pPr>
      <w:r w:rsidRPr="00BF0A93">
        <w:t xml:space="preserve">Corey Jones arrives at the clinic for a scheduled trial visit and meets with Patricia Zone for a face-to-face interview. Patricia logs into the EHR and documents the visit with a terse entry: </w:t>
      </w:r>
      <w:r w:rsidRPr="00BF0A93">
        <w:lastRenderedPageBreak/>
        <w:t>‘Mrs. Jones comes in for a clinical trial visit associated with study #1234.’ Patricia interviews Mrs. Jones,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77777777" w:rsidR="00F71022" w:rsidRPr="00BF0A93" w:rsidRDefault="00F71022" w:rsidP="00792BB2">
      <w:pPr>
        <w:pStyle w:val="BodyText"/>
      </w:pPr>
      <w:r w:rsidRPr="00BF0A93">
        <w:t>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three ring binder off the shelf and refers to his ‘crib sheet’ to get the instructions for how to use this particular system. He logs into the EDC application, using a user name and password unique to this system, and enters the data into the correct electronic case report form (eCRF) for that trial visit. Once the source document has been processed, Bob files it in a ‘banker’s box’</w:t>
      </w:r>
      <w:r w:rsidRPr="00BF0A93">
        <w:rPr>
          <w:rStyle w:val="FootnoteReference"/>
        </w:rPr>
        <w:footnoteReference w:id="6"/>
      </w:r>
      <w:r w:rsidRPr="00BF0A93">
        <w:t xml:space="preserve"> as part of the permanent source record of the trial (in order to meet the requirements of the Federal Code of Regulations 21CFR 312:62). </w:t>
      </w:r>
    </w:p>
    <w:p w14:paraId="140BAA59" w14:textId="77777777" w:rsidR="00F71022" w:rsidRPr="00BF0A93" w:rsidRDefault="00F71022" w:rsidP="00792BB2">
      <w:pPr>
        <w:pStyle w:val="BodyText"/>
      </w:pPr>
      <w:r w:rsidRPr="00BF0A93">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particular trial gets entered into the corresponding laptop with its unique login ritual and data capture form, so Bob experiences much frustration in dealing with this unwieldy set of systems. Bob is a conscientious employee, and stays current in his work. But in many other sites the data entry person holds the CRF for a period of time before entering the data, perhaps entering data twice a month, or entering the data the week before the monitor visit occurs. </w:t>
      </w:r>
    </w:p>
    <w:p w14:paraId="1E92C2AB" w14:textId="77777777" w:rsidR="00F71022" w:rsidRPr="00BF0A93" w:rsidRDefault="00F71022" w:rsidP="004E7A3D">
      <w:pPr>
        <w:pStyle w:val="Heading4"/>
        <w:numPr>
          <w:ilvl w:val="0"/>
          <w:numId w:val="0"/>
        </w:numPr>
        <w:rPr>
          <w:noProof w:val="0"/>
        </w:rPr>
      </w:pPr>
      <w:bookmarkStart w:id="3625" w:name="_Toc169380265"/>
      <w:r w:rsidRPr="00BF0A93">
        <w:rPr>
          <w:noProof w:val="0"/>
        </w:rPr>
        <w:t>17.1.1.2 Desired State</w:t>
      </w:r>
      <w:bookmarkEnd w:id="3625"/>
    </w:p>
    <w:p w14:paraId="7F42E5A5" w14:textId="77777777" w:rsidR="00F71022" w:rsidRPr="00BF0A93" w:rsidRDefault="00F71022" w:rsidP="00792BB2">
      <w:pPr>
        <w:pStyle w:val="BodyText"/>
      </w:pPr>
      <w:r w:rsidRPr="00BF0A93">
        <w:t xml:space="preserve">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1234, and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w:t>
      </w:r>
      <w:r w:rsidRPr="00BF0A93">
        <w:lastRenderedPageBreak/>
        <w:t>of the EHR’s user interface. The use of a crib sheet may still be necessary, although sophisticated forms should carry with them information on how to fill out the form.</w:t>
      </w:r>
    </w:p>
    <w:p w14:paraId="4470EEBE" w14:textId="77777777" w:rsidR="00F71022" w:rsidRPr="00BF0A93" w:rsidRDefault="00F71022" w:rsidP="00792BB2">
      <w:pPr>
        <w:pStyle w:val="BodyText"/>
      </w:pPr>
      <w:r w:rsidRPr="00BF0A93">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BF0A93" w:rsidRDefault="00F71022" w:rsidP="004E7A3D">
      <w:pPr>
        <w:pStyle w:val="Heading3"/>
        <w:numPr>
          <w:ilvl w:val="0"/>
          <w:numId w:val="0"/>
        </w:numPr>
        <w:rPr>
          <w:noProof w:val="0"/>
        </w:rPr>
      </w:pPr>
      <w:bookmarkStart w:id="3626" w:name="_Toc169380266"/>
      <w:bookmarkStart w:id="3627" w:name="_Toc237277069"/>
      <w:bookmarkStart w:id="3628" w:name="_Toc330825231"/>
      <w:bookmarkStart w:id="3629" w:name="_Toc487039163"/>
      <w:bookmarkStart w:id="3630" w:name="_Toc488068264"/>
      <w:bookmarkStart w:id="3631" w:name="_Toc488068697"/>
      <w:bookmarkStart w:id="3632" w:name="_Toc488075024"/>
      <w:bookmarkStart w:id="3633" w:name="_Toc13752398"/>
      <w:r w:rsidRPr="00BF0A93">
        <w:rPr>
          <w:noProof w:val="0"/>
        </w:rPr>
        <w:t>17.1.2 Public Health Reporting Use Cases</w:t>
      </w:r>
      <w:bookmarkEnd w:id="3626"/>
      <w:bookmarkEnd w:id="3627"/>
      <w:bookmarkEnd w:id="3628"/>
      <w:bookmarkEnd w:id="3629"/>
      <w:bookmarkEnd w:id="3630"/>
      <w:bookmarkEnd w:id="3631"/>
      <w:bookmarkEnd w:id="3632"/>
      <w:bookmarkEnd w:id="3633"/>
    </w:p>
    <w:p w14:paraId="46E9388C" w14:textId="77777777" w:rsidR="00F71022" w:rsidRPr="00BF0A93" w:rsidRDefault="00F71022" w:rsidP="006C1EB4">
      <w:pPr>
        <w:pStyle w:val="Heading4"/>
        <w:numPr>
          <w:ilvl w:val="0"/>
          <w:numId w:val="0"/>
        </w:numPr>
        <w:rPr>
          <w:noProof w:val="0"/>
        </w:rPr>
      </w:pPr>
      <w:bookmarkStart w:id="3634" w:name="_Toc169380267"/>
      <w:r w:rsidRPr="00BF0A93">
        <w:rPr>
          <w:noProof w:val="0"/>
        </w:rPr>
        <w:t>17.1.2.1 Public Health Scenario 1</w:t>
      </w:r>
      <w:bookmarkEnd w:id="3634"/>
    </w:p>
    <w:p w14:paraId="7C2B2EF1" w14:textId="77777777" w:rsidR="00F71022" w:rsidRPr="00BF0A93" w:rsidRDefault="00F71022" w:rsidP="006C1EB4">
      <w:pPr>
        <w:pStyle w:val="Heading5"/>
        <w:numPr>
          <w:ilvl w:val="0"/>
          <w:numId w:val="0"/>
        </w:numPr>
        <w:rPr>
          <w:noProof w:val="0"/>
        </w:rPr>
      </w:pPr>
      <w:bookmarkStart w:id="3635" w:name="_Toc169380268"/>
      <w:r w:rsidRPr="00BF0A93">
        <w:rPr>
          <w:noProof w:val="0"/>
        </w:rPr>
        <w:t>17.1.2.1.1 Current State</w:t>
      </w:r>
      <w:bookmarkEnd w:id="3635"/>
    </w:p>
    <w:p w14:paraId="1FB4DCD2" w14:textId="77777777" w:rsidR="00F71022" w:rsidRPr="00BF0A93" w:rsidRDefault="00F71022" w:rsidP="00792BB2">
      <w:pPr>
        <w:pStyle w:val="BodyText"/>
      </w:pPr>
      <w:r w:rsidRPr="00BF0A93">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BF0A93" w:rsidRDefault="00F71022" w:rsidP="004E7A3D">
      <w:pPr>
        <w:pStyle w:val="Heading5"/>
        <w:numPr>
          <w:ilvl w:val="0"/>
          <w:numId w:val="0"/>
        </w:numPr>
        <w:rPr>
          <w:noProof w:val="0"/>
        </w:rPr>
      </w:pPr>
      <w:bookmarkStart w:id="3636" w:name="_Toc169380269"/>
      <w:r w:rsidRPr="00BF0A93">
        <w:rPr>
          <w:noProof w:val="0"/>
        </w:rPr>
        <w:t>17.1.2.1.2 Desired State</w:t>
      </w:r>
      <w:bookmarkEnd w:id="3636"/>
      <w:r w:rsidRPr="00BF0A93">
        <w:rPr>
          <w:noProof w:val="0"/>
        </w:rPr>
        <w:t xml:space="preserve"> </w:t>
      </w:r>
    </w:p>
    <w:p w14:paraId="1C6B592F" w14:textId="77777777" w:rsidR="00F71022" w:rsidRPr="00BF0A93" w:rsidRDefault="00F71022" w:rsidP="00792BB2">
      <w:pPr>
        <w:pStyle w:val="BodyText"/>
      </w:pPr>
      <w:r w:rsidRPr="00BF0A93">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addition or alternatively, a form is retrieved using the RFD Profile from the Biowatch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BF0A93" w:rsidRDefault="00F71022" w:rsidP="004E7A3D">
      <w:pPr>
        <w:pStyle w:val="Heading5"/>
        <w:numPr>
          <w:ilvl w:val="0"/>
          <w:numId w:val="0"/>
        </w:numPr>
        <w:rPr>
          <w:noProof w:val="0"/>
        </w:rPr>
      </w:pPr>
      <w:bookmarkStart w:id="3637" w:name="_Toc169380270"/>
      <w:r w:rsidRPr="00BF0A93">
        <w:rPr>
          <w:noProof w:val="0"/>
        </w:rPr>
        <w:lastRenderedPageBreak/>
        <w:t>17.1.2.1.3 Anthrax and Avian Influenza Scenarios: Disease Monitoring Based on Presumptive Diagnoses and/or Patient ‘Problems’</w:t>
      </w:r>
      <w:bookmarkEnd w:id="3637"/>
    </w:p>
    <w:p w14:paraId="56D361A7" w14:textId="77777777" w:rsidR="00F71022" w:rsidRPr="00BF0A93" w:rsidRDefault="00F71022" w:rsidP="00792BB2">
      <w:pPr>
        <w:pStyle w:val="BodyText"/>
      </w:pPr>
      <w:r w:rsidRPr="00BF0A93">
        <w:t>Anthrax: Patient presents at ED with rapidly progressive respiratory symptoms. Gram stain of sputum reveals gram positive rods, chest X-ray reveals a widened mediastinum, and patient's condition rapidly deteriorates. Culture of sputum in laboratory is suspicious for Bacillus anthracis.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invokes the same pathways.)</w:t>
      </w:r>
    </w:p>
    <w:p w14:paraId="06562E25" w14:textId="77777777" w:rsidR="00F71022" w:rsidRPr="00BF0A93" w:rsidRDefault="00F71022" w:rsidP="00792BB2">
      <w:pPr>
        <w:pStyle w:val="BodyText"/>
      </w:pPr>
      <w:r w:rsidRPr="00BF0A93">
        <w:t>Once notified of the potential for additional cases, the ED performs STAT Gram stains on sputa and PA/Lateral Chest X-rays for all patients presenting with rapidly progressive respiratory symptoms. Presence of Gram positive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biosurveillance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BF0A93" w:rsidRDefault="00F71022" w:rsidP="00792BB2">
      <w:pPr>
        <w:pStyle w:val="BodyText"/>
      </w:pPr>
      <w:r w:rsidRPr="00BF0A93">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similar to #1 above. The follow-up once notification is disseminated from health department(s) to local providers, is similar to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BF0A93" w:rsidRDefault="00F71022" w:rsidP="00792BB2">
      <w:pPr>
        <w:pStyle w:val="BodyText"/>
      </w:pPr>
      <w:r w:rsidRPr="00BF0A93">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BF0A93" w:rsidRDefault="00F71022" w:rsidP="004E7A3D">
      <w:pPr>
        <w:pStyle w:val="Heading3"/>
        <w:numPr>
          <w:ilvl w:val="0"/>
          <w:numId w:val="0"/>
        </w:numPr>
        <w:rPr>
          <w:noProof w:val="0"/>
        </w:rPr>
      </w:pPr>
      <w:bookmarkStart w:id="3638" w:name="_Toc169380271"/>
      <w:bookmarkStart w:id="3639" w:name="_Toc237277070"/>
      <w:bookmarkStart w:id="3640" w:name="_Toc330825232"/>
      <w:bookmarkStart w:id="3641" w:name="_Toc487039164"/>
      <w:bookmarkStart w:id="3642" w:name="_Toc488068265"/>
      <w:bookmarkStart w:id="3643" w:name="_Toc488068698"/>
      <w:bookmarkStart w:id="3644" w:name="_Toc488075025"/>
      <w:bookmarkStart w:id="3645" w:name="_Toc13752399"/>
      <w:r w:rsidRPr="00BF0A93">
        <w:rPr>
          <w:noProof w:val="0"/>
        </w:rPr>
        <w:t>17.1.3 Pharmaco-vigilance Scenario</w:t>
      </w:r>
      <w:bookmarkEnd w:id="3638"/>
      <w:bookmarkEnd w:id="3639"/>
      <w:bookmarkEnd w:id="3640"/>
      <w:bookmarkEnd w:id="3641"/>
      <w:bookmarkEnd w:id="3642"/>
      <w:bookmarkEnd w:id="3643"/>
      <w:bookmarkEnd w:id="3644"/>
      <w:bookmarkEnd w:id="3645"/>
    </w:p>
    <w:p w14:paraId="533C77BF" w14:textId="77777777" w:rsidR="00F71022" w:rsidRPr="00BF0A93" w:rsidRDefault="00F71022" w:rsidP="00792BB2">
      <w:pPr>
        <w:pStyle w:val="BodyText"/>
      </w:pPr>
      <w:r w:rsidRPr="00BF0A93">
        <w:t xml:space="preserve">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w:t>
      </w:r>
      <w:r w:rsidRPr="00BF0A93">
        <w:lastRenderedPageBreak/>
        <w:t>recognizes as a possible adverse reaction to the statin. He orders a total creatinine kinase lab test to help in diagnosing the problem.</w:t>
      </w:r>
    </w:p>
    <w:p w14:paraId="51CAC396" w14:textId="77777777" w:rsidR="00F71022" w:rsidRPr="00BF0A93" w:rsidRDefault="00F71022" w:rsidP="006720E8">
      <w:pPr>
        <w:pStyle w:val="Heading4"/>
        <w:numPr>
          <w:ilvl w:val="0"/>
          <w:numId w:val="0"/>
        </w:numPr>
        <w:rPr>
          <w:noProof w:val="0"/>
        </w:rPr>
      </w:pPr>
      <w:bookmarkStart w:id="3646" w:name="_Toc169380272"/>
      <w:r w:rsidRPr="00BF0A93">
        <w:rPr>
          <w:noProof w:val="0"/>
        </w:rPr>
        <w:t>17.1.3.1 Current State</w:t>
      </w:r>
      <w:bookmarkEnd w:id="3646"/>
      <w:r w:rsidRPr="00BF0A93">
        <w:rPr>
          <w:noProof w:val="0"/>
        </w:rPr>
        <w:tab/>
      </w:r>
    </w:p>
    <w:p w14:paraId="6ABE433B" w14:textId="77777777" w:rsidR="00F71022" w:rsidRPr="00BF0A93" w:rsidRDefault="00F71022" w:rsidP="00792BB2">
      <w:pPr>
        <w:pStyle w:val="BodyText"/>
      </w:pPr>
      <w:r w:rsidRPr="00BF0A93">
        <w:t>Dr. Cramp exits the EHR and, using a web browser, goes to http://www.fda.gov/medwatch/. He brings up form FDA 3500, for ‘voluntary reporting of adverse events noted spontaneously in the course of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In actuality, the current state is that this form is seldom completed.</w:t>
      </w:r>
    </w:p>
    <w:p w14:paraId="2026244C" w14:textId="77777777" w:rsidR="00F71022" w:rsidRPr="00BF0A93" w:rsidRDefault="00F71022" w:rsidP="004E7A3D">
      <w:pPr>
        <w:pStyle w:val="Heading4"/>
        <w:numPr>
          <w:ilvl w:val="0"/>
          <w:numId w:val="0"/>
        </w:numPr>
        <w:rPr>
          <w:noProof w:val="0"/>
        </w:rPr>
      </w:pPr>
      <w:bookmarkStart w:id="3647" w:name="_Toc169380273"/>
      <w:r w:rsidRPr="00BF0A93">
        <w:rPr>
          <w:noProof w:val="0"/>
        </w:rPr>
        <w:t>17.1.3.2 Desired State</w:t>
      </w:r>
      <w:bookmarkEnd w:id="3647"/>
      <w:r w:rsidRPr="00BF0A93">
        <w:rPr>
          <w:noProof w:val="0"/>
        </w:rPr>
        <w:t xml:space="preserve"> </w:t>
      </w:r>
    </w:p>
    <w:p w14:paraId="724B46BB" w14:textId="77777777" w:rsidR="00F71022" w:rsidRPr="00BF0A93" w:rsidRDefault="00F71022" w:rsidP="00792BB2">
      <w:pPr>
        <w:pStyle w:val="BodyText"/>
      </w:pPr>
      <w:r w:rsidRPr="00BF0A93">
        <w:t>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session, and is automatically loaded into the appropriate field. Dr. Cramp completes the empty fields of the form and submits directly to the FDA Medwatch site.</w:t>
      </w:r>
    </w:p>
    <w:p w14:paraId="4CE56CF1" w14:textId="77777777" w:rsidR="00F71022" w:rsidRPr="00BF0A93" w:rsidRDefault="00F71022" w:rsidP="00792BB2">
      <w:pPr>
        <w:pStyle w:val="BodyText"/>
      </w:pPr>
      <w:r w:rsidRPr="00BF0A93">
        <w:t xml:space="preserve">RFD takes care of retrieving the form from MedWatch, displaying it, and returning the form to FDA. Note that the profile does not address whether or not the EHR stores a copy of the form or preloads it with EHR data. Simply using the EHR to display, complete, and submit the form is sufficient. The EHR and the site might decide to capture and store the form in the EHR database, which would be a permitted extension of the profile, but not necessary. </w:t>
      </w:r>
    </w:p>
    <w:p w14:paraId="189140E1" w14:textId="77777777" w:rsidR="00F71022" w:rsidRPr="00BF0A93" w:rsidRDefault="00F71022" w:rsidP="004E7A3D">
      <w:pPr>
        <w:pStyle w:val="Heading3"/>
        <w:numPr>
          <w:ilvl w:val="0"/>
          <w:numId w:val="0"/>
        </w:numPr>
        <w:rPr>
          <w:noProof w:val="0"/>
        </w:rPr>
      </w:pPr>
      <w:bookmarkStart w:id="3648" w:name="_Toc169380274"/>
      <w:bookmarkStart w:id="3649" w:name="_Toc237277071"/>
      <w:bookmarkStart w:id="3650" w:name="_Toc330825233"/>
      <w:bookmarkStart w:id="3651" w:name="_Toc487039165"/>
      <w:bookmarkStart w:id="3652" w:name="_Toc488068266"/>
      <w:bookmarkStart w:id="3653" w:name="_Toc488068699"/>
      <w:bookmarkStart w:id="3654" w:name="_Toc488075026"/>
      <w:bookmarkStart w:id="3655" w:name="_Toc13752400"/>
      <w:r w:rsidRPr="00BF0A93">
        <w:rPr>
          <w:noProof w:val="0"/>
        </w:rPr>
        <w:t>17.1.4 Cardiology Research Use Cases</w:t>
      </w:r>
      <w:bookmarkEnd w:id="3648"/>
      <w:bookmarkEnd w:id="3649"/>
      <w:bookmarkEnd w:id="3650"/>
      <w:bookmarkEnd w:id="3651"/>
      <w:bookmarkEnd w:id="3652"/>
      <w:bookmarkEnd w:id="3653"/>
      <w:bookmarkEnd w:id="3654"/>
      <w:bookmarkEnd w:id="3655"/>
    </w:p>
    <w:p w14:paraId="1772BDB9" w14:textId="77777777" w:rsidR="00F71022" w:rsidRPr="00BF0A93" w:rsidRDefault="00F71022" w:rsidP="006720E8">
      <w:pPr>
        <w:pStyle w:val="Heading4"/>
        <w:numPr>
          <w:ilvl w:val="0"/>
          <w:numId w:val="0"/>
        </w:numPr>
        <w:rPr>
          <w:noProof w:val="0"/>
        </w:rPr>
      </w:pPr>
      <w:bookmarkStart w:id="3656" w:name="_Toc169380275"/>
      <w:r w:rsidRPr="00BF0A93">
        <w:rPr>
          <w:noProof w:val="0"/>
        </w:rPr>
        <w:t>17.1.4.1 Cardiology Use Case 1 - Submission to National, State and Regional Data Registries</w:t>
      </w:r>
      <w:bookmarkEnd w:id="3656"/>
    </w:p>
    <w:p w14:paraId="27E52EB6" w14:textId="77777777" w:rsidR="00F71022" w:rsidRPr="00BF0A93" w:rsidRDefault="00F71022" w:rsidP="00792BB2">
      <w:pPr>
        <w:pStyle w:val="BodyText"/>
      </w:pPr>
      <w:r w:rsidRPr="00BF0A93">
        <w:t>Several jurisdictions have mandatory requirements for submission of data for particular cardiac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BF0A93" w:rsidRDefault="00F71022" w:rsidP="00792BB2">
      <w:pPr>
        <w:pStyle w:val="BodyText"/>
      </w:pPr>
      <w:r w:rsidRPr="00BF0A93">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BF0A93" w:rsidRDefault="00F71022" w:rsidP="00792BB2">
      <w:pPr>
        <w:pStyle w:val="BodyText"/>
      </w:pPr>
      <w:r w:rsidRPr="00BF0A93">
        <w:lastRenderedPageBreak/>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BF0A93" w:rsidRDefault="00F71022" w:rsidP="00792BB2">
      <w:pPr>
        <w:pStyle w:val="BodyText"/>
      </w:pPr>
      <w:r w:rsidRPr="00BF0A93">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BF0A93" w:rsidRDefault="00F71022" w:rsidP="00792BB2">
      <w:pPr>
        <w:pStyle w:val="BodyText"/>
      </w:pPr>
      <w:r w:rsidRPr="00BF0A93">
        <w:t xml:space="preserve">Carl Cardiac, a patient, presents at the ED with chest pain, and based on ECG and history is whisked to the cath lab for a diagnostic and interventional procedure. During the PCI, while things are slow during the angioplasty balloon inflation, Ted Tech, the cath lab technologist, calls up the (empty) state and national angioplasty registry forms from the forms repository onto the cath lab logging system, and begins filling in relevant information from the case. During post-procedure clean-up, he completes as much information as he knows, and stores the partially filled-in forms back to the forms repository. </w:t>
      </w:r>
    </w:p>
    <w:p w14:paraId="29BAD6D8" w14:textId="77777777" w:rsidR="00F71022" w:rsidRPr="00BF0A93" w:rsidRDefault="00F71022" w:rsidP="00792BB2">
      <w:pPr>
        <w:pStyle w:val="BodyText"/>
      </w:pPr>
      <w:r w:rsidRPr="00BF0A93">
        <w:t>At the end of the month, Nancy Nurse is assigned the task of completing the registry data collection for that month’s cath patients. She retrieves a list of cath patients, and for each one pulls up partially completed forms. When she gets to Carl’s name, she pulls up the forms as partially completed by Ted, and accesses Carl’s lab results, cath procedure report, nursing notes from the CCU, and discharge summary report. She fills in the remainder of the registry forms, and stores the completed forms back to the repository.</w:t>
      </w:r>
    </w:p>
    <w:p w14:paraId="7FD0E9DE" w14:textId="77777777" w:rsidR="00F71022" w:rsidRPr="00BF0A93" w:rsidRDefault="00F71022" w:rsidP="00792BB2">
      <w:pPr>
        <w:pStyle w:val="BodyText"/>
      </w:pPr>
      <w:r w:rsidRPr="00BF0A93">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BF0A93" w:rsidRDefault="00F71022" w:rsidP="004E7A3D">
      <w:pPr>
        <w:pStyle w:val="Heading4"/>
        <w:numPr>
          <w:ilvl w:val="0"/>
          <w:numId w:val="0"/>
        </w:numPr>
        <w:rPr>
          <w:noProof w:val="0"/>
        </w:rPr>
      </w:pPr>
      <w:bookmarkStart w:id="3657" w:name="_Toc169380276"/>
      <w:r w:rsidRPr="00BF0A93">
        <w:rPr>
          <w:noProof w:val="0"/>
        </w:rPr>
        <w:t>17.1.4.2 Cardiology Use Case 2 – Performance Measures</w:t>
      </w:r>
      <w:bookmarkEnd w:id="3657"/>
    </w:p>
    <w:p w14:paraId="45069A0D" w14:textId="77777777" w:rsidR="00F71022" w:rsidRPr="00BF0A93" w:rsidRDefault="00F71022" w:rsidP="00792BB2">
      <w:pPr>
        <w:pStyle w:val="BodyText"/>
      </w:pPr>
      <w:r w:rsidRPr="00BF0A93">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BF0A93" w:rsidRDefault="00F71022" w:rsidP="00792BB2">
      <w:pPr>
        <w:pStyle w:val="BodyText"/>
      </w:pPr>
      <w:r w:rsidRPr="00BF0A93">
        <w:t xml:space="preserve">These performance measures require data collection, similar to the collection of data for submission to registries. However, after collection of data for a particular time period, further </w:t>
      </w:r>
      <w:r w:rsidRPr="00BF0A93">
        <w:lastRenderedPageBreak/>
        <w:t>analysis on the total patient population must be applied to obtain an appropriate denominator for the reported measures (i.e., certain patients must be retrospectively excluded from the population data set).</w:t>
      </w:r>
    </w:p>
    <w:p w14:paraId="1A1B86F1" w14:textId="77777777" w:rsidR="00F71022" w:rsidRPr="00BF0A93" w:rsidRDefault="00F71022" w:rsidP="004E7A3D">
      <w:pPr>
        <w:pStyle w:val="Heading3"/>
        <w:numPr>
          <w:ilvl w:val="0"/>
          <w:numId w:val="0"/>
        </w:numPr>
        <w:rPr>
          <w:noProof w:val="0"/>
        </w:rPr>
      </w:pPr>
      <w:bookmarkStart w:id="3658" w:name="_Toc169380277"/>
      <w:bookmarkStart w:id="3659" w:name="_Toc237277072"/>
      <w:bookmarkStart w:id="3660" w:name="_Toc330825234"/>
      <w:bookmarkStart w:id="3661" w:name="_Toc487039166"/>
      <w:bookmarkStart w:id="3662" w:name="_Toc488068267"/>
      <w:bookmarkStart w:id="3663" w:name="_Toc488068700"/>
      <w:bookmarkStart w:id="3664" w:name="_Toc488075027"/>
      <w:bookmarkStart w:id="3665" w:name="_Toc13752401"/>
      <w:r w:rsidRPr="00BF0A93">
        <w:rPr>
          <w:noProof w:val="0"/>
        </w:rPr>
        <w:t>17.1.5 Radiology Use Case – Clinical Impact Registry</w:t>
      </w:r>
      <w:bookmarkEnd w:id="3658"/>
      <w:bookmarkEnd w:id="3659"/>
      <w:bookmarkEnd w:id="3660"/>
      <w:bookmarkEnd w:id="3661"/>
      <w:bookmarkEnd w:id="3662"/>
      <w:bookmarkEnd w:id="3663"/>
      <w:bookmarkEnd w:id="3664"/>
      <w:bookmarkEnd w:id="3665"/>
    </w:p>
    <w:p w14:paraId="2D149DAC" w14:textId="77777777" w:rsidR="00F71022" w:rsidRPr="00BF0A93" w:rsidRDefault="00F71022" w:rsidP="00792BB2">
      <w:pPr>
        <w:pStyle w:val="BodyText"/>
      </w:pPr>
      <w:r w:rsidRPr="00BF0A93">
        <w:t>As part of the effort to assess the impact of PET imaging on cancer patient management, the Centers for Medicare and Medicaid Services have predicated reimbursement, for a number of otherwise non-reimbursed procedures, on the submission of study data to a National Oncologic PET Registry (NOPR) operated by the American College of Radiology at www.cancerpetregistry.org.</w:t>
      </w:r>
    </w:p>
    <w:p w14:paraId="0AF1AC53" w14:textId="77777777" w:rsidR="00F71022" w:rsidRPr="00BF0A93" w:rsidRDefault="00F71022" w:rsidP="00792BB2">
      <w:pPr>
        <w:pStyle w:val="BodyText"/>
      </w:pPr>
      <w:r w:rsidRPr="00BF0A93">
        <w:t>This use case involves a sequence of forms which must be submitted for a given patient study and includes overlaps with the billing process.</w:t>
      </w:r>
    </w:p>
    <w:p w14:paraId="746CA1A6" w14:textId="77777777" w:rsidR="00F71022" w:rsidRPr="00BF0A93" w:rsidRDefault="00F71022" w:rsidP="00792BB2">
      <w:pPr>
        <w:pStyle w:val="BodyText"/>
      </w:pPr>
      <w:r w:rsidRPr="00BF0A93">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BF0A93" w:rsidRDefault="00F71022" w:rsidP="00792BB2">
      <w:pPr>
        <w:pStyle w:val="BodyText"/>
      </w:pPr>
      <w:r w:rsidRPr="00BF0A93">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BF0A93" w:rsidRDefault="00F71022" w:rsidP="00792BB2">
      <w:pPr>
        <w:pStyle w:val="BodyText"/>
      </w:pPr>
      <w:r w:rsidRPr="00BF0A93">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BF0A93" w:rsidRDefault="00F71022" w:rsidP="00792BB2">
      <w:pPr>
        <w:pStyle w:val="BodyText"/>
      </w:pPr>
      <w:r w:rsidRPr="00BF0A93">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BF0A93" w:rsidRDefault="00F71022" w:rsidP="00792BB2">
      <w:pPr>
        <w:pStyle w:val="BodyText"/>
      </w:pPr>
      <w:r w:rsidRPr="00BF0A93">
        <w:t>Once the PET scan has been performed and reported, PET-Pros submits a study completion form and a report form (including the report provided to Dr. Jones) to NOPR.</w:t>
      </w:r>
    </w:p>
    <w:p w14:paraId="71A957CE" w14:textId="77777777" w:rsidR="00F71022" w:rsidRPr="00BF0A93" w:rsidRDefault="00F71022" w:rsidP="00792BB2">
      <w:pPr>
        <w:pStyle w:val="BodyText"/>
      </w:pPr>
      <w:r w:rsidRPr="00BF0A93">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BF0A93" w:rsidRDefault="00F71022" w:rsidP="00792BB2">
      <w:pPr>
        <w:pStyle w:val="BodyText"/>
      </w:pPr>
      <w:r w:rsidRPr="00BF0A93">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BF0A93" w:rsidRDefault="00F71022" w:rsidP="004E7A3D">
      <w:pPr>
        <w:pStyle w:val="Heading3"/>
        <w:numPr>
          <w:ilvl w:val="0"/>
          <w:numId w:val="0"/>
        </w:numPr>
        <w:rPr>
          <w:noProof w:val="0"/>
        </w:rPr>
      </w:pPr>
      <w:bookmarkStart w:id="3666" w:name="_Toc169380278"/>
      <w:bookmarkStart w:id="3667" w:name="_Toc237277073"/>
      <w:bookmarkStart w:id="3668" w:name="_Toc330825235"/>
      <w:bookmarkStart w:id="3669" w:name="_Toc487039167"/>
      <w:bookmarkStart w:id="3670" w:name="_Toc488068268"/>
      <w:bookmarkStart w:id="3671" w:name="_Toc488068701"/>
      <w:bookmarkStart w:id="3672" w:name="_Toc488075028"/>
      <w:bookmarkStart w:id="3673" w:name="_Toc13752402"/>
      <w:r w:rsidRPr="00BF0A93">
        <w:rPr>
          <w:noProof w:val="0"/>
        </w:rPr>
        <w:lastRenderedPageBreak/>
        <w:t>17.1.6 Data Clarification</w:t>
      </w:r>
      <w:bookmarkEnd w:id="3666"/>
      <w:bookmarkEnd w:id="3667"/>
      <w:bookmarkEnd w:id="3668"/>
      <w:bookmarkEnd w:id="3669"/>
      <w:bookmarkEnd w:id="3670"/>
      <w:bookmarkEnd w:id="3671"/>
      <w:bookmarkEnd w:id="3672"/>
      <w:bookmarkEnd w:id="3673"/>
    </w:p>
    <w:p w14:paraId="5B370D51" w14:textId="77777777" w:rsidR="00F71022" w:rsidRPr="00BF0A93" w:rsidRDefault="00F71022" w:rsidP="00792BB2">
      <w:pPr>
        <w:pStyle w:val="BodyText"/>
      </w:pPr>
      <w:r w:rsidRPr="00BF0A93">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BF0A93" w:rsidRDefault="00F71022" w:rsidP="006720E8">
      <w:pPr>
        <w:pStyle w:val="Heading4"/>
        <w:numPr>
          <w:ilvl w:val="0"/>
          <w:numId w:val="0"/>
        </w:numPr>
        <w:rPr>
          <w:noProof w:val="0"/>
        </w:rPr>
      </w:pPr>
      <w:bookmarkStart w:id="3674" w:name="_Toc169380279"/>
      <w:r w:rsidRPr="00BF0A93">
        <w:rPr>
          <w:noProof w:val="0"/>
        </w:rPr>
        <w:t>17.1.6.1 Current State - query process</w:t>
      </w:r>
      <w:bookmarkEnd w:id="3674"/>
    </w:p>
    <w:p w14:paraId="2114C326" w14:textId="77777777" w:rsidR="00F71022" w:rsidRPr="00BF0A93" w:rsidRDefault="00F71022" w:rsidP="00512E17">
      <w:pPr>
        <w:pStyle w:val="BodyText"/>
      </w:pPr>
      <w:r w:rsidRPr="00BF0A93">
        <w:t>Edit checks built in to eCRFs can facilitate accurate and complete data capture; however, it is probable that during the course of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BF0A93" w:rsidRDefault="00F71022" w:rsidP="004E7A3D">
      <w:pPr>
        <w:pStyle w:val="Heading4"/>
        <w:numPr>
          <w:ilvl w:val="0"/>
          <w:numId w:val="0"/>
        </w:numPr>
        <w:rPr>
          <w:noProof w:val="0"/>
        </w:rPr>
      </w:pPr>
      <w:bookmarkStart w:id="3675" w:name="_Toc169380280"/>
      <w:r w:rsidRPr="00BF0A93">
        <w:rPr>
          <w:noProof w:val="0"/>
        </w:rPr>
        <w:t>17.1.6.2 Future State - query process</w:t>
      </w:r>
      <w:bookmarkEnd w:id="3675"/>
    </w:p>
    <w:p w14:paraId="7A1EB8C0" w14:textId="77777777" w:rsidR="00F71022" w:rsidRPr="00BF0A93" w:rsidRDefault="00F71022" w:rsidP="00792BB2">
      <w:pPr>
        <w:pStyle w:val="BodyText"/>
      </w:pPr>
      <w:r w:rsidRPr="00BF0A93">
        <w:t xml:space="preserve">Edit checks built into trial-specific forms and eCRFs in the EHR system can facilitate accurate and complete data capture; however, it is probable that during the course of a trial, some data elements will need to be reviewed by the site for clarification, correction, or verification. </w:t>
      </w:r>
    </w:p>
    <w:p w14:paraId="07A2999C" w14:textId="77777777" w:rsidR="00F71022" w:rsidRPr="00BF0A93" w:rsidRDefault="00F71022" w:rsidP="00792BB2">
      <w:pPr>
        <w:pStyle w:val="BodyText"/>
      </w:pPr>
      <w:r w:rsidRPr="00BF0A93">
        <w:t xml:space="preserve">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in order to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w:t>
      </w:r>
      <w:r w:rsidRPr="00BF0A93">
        <w:lastRenderedPageBreak/>
        <w:t>manager of the sponsor can then review the response and the updates in the sponsor system and close the query if no further information is required.</w:t>
      </w:r>
    </w:p>
    <w:p w14:paraId="03EBB2E4" w14:textId="34E22CDC" w:rsidR="00F71022" w:rsidRPr="00BF0A93" w:rsidRDefault="00F71022" w:rsidP="00792BB2">
      <w:pPr>
        <w:pStyle w:val="Heading2"/>
        <w:numPr>
          <w:ilvl w:val="0"/>
          <w:numId w:val="0"/>
        </w:numPr>
        <w:rPr>
          <w:noProof w:val="0"/>
        </w:rPr>
      </w:pPr>
      <w:bookmarkStart w:id="3676" w:name="_Toc168393636"/>
      <w:bookmarkStart w:id="3677" w:name="_Toc169380281"/>
      <w:bookmarkStart w:id="3678" w:name="_Toc173638470"/>
      <w:bookmarkStart w:id="3679" w:name="_Toc236104291"/>
      <w:bookmarkStart w:id="3680" w:name="_Toc237277074"/>
      <w:bookmarkStart w:id="3681" w:name="_Toc330825236"/>
      <w:bookmarkStart w:id="3682" w:name="_Toc487039168"/>
      <w:bookmarkStart w:id="3683" w:name="_Toc488068269"/>
      <w:bookmarkStart w:id="3684" w:name="_Toc488068702"/>
      <w:bookmarkStart w:id="3685" w:name="_Toc488075029"/>
      <w:bookmarkStart w:id="3686" w:name="_Toc13752403"/>
      <w:r w:rsidRPr="00BF0A93">
        <w:rPr>
          <w:noProof w:val="0"/>
        </w:rPr>
        <w:t xml:space="preserve">17.2 </w:t>
      </w:r>
      <w:bookmarkEnd w:id="3676"/>
      <w:bookmarkEnd w:id="3677"/>
      <w:bookmarkEnd w:id="3678"/>
      <w:bookmarkEnd w:id="3679"/>
      <w:bookmarkEnd w:id="3680"/>
      <w:bookmarkEnd w:id="3681"/>
      <w:bookmarkEnd w:id="3682"/>
      <w:bookmarkEnd w:id="3683"/>
      <w:bookmarkEnd w:id="3684"/>
      <w:bookmarkEnd w:id="3685"/>
      <w:r w:rsidR="00E24092">
        <w:rPr>
          <w:noProof w:val="0"/>
        </w:rPr>
        <w:t xml:space="preserve">RFD </w:t>
      </w:r>
      <w:r w:rsidR="002E55D5">
        <w:rPr>
          <w:noProof w:val="0"/>
        </w:rPr>
        <w:t>Actors/Transactions</w:t>
      </w:r>
      <w:bookmarkEnd w:id="3686"/>
    </w:p>
    <w:p w14:paraId="043A97AB" w14:textId="77777777" w:rsidR="00F71022" w:rsidRPr="00BF0A93" w:rsidRDefault="00F71022" w:rsidP="00BC2927">
      <w:pPr>
        <w:pStyle w:val="BodyText"/>
      </w:pPr>
      <w:r w:rsidRPr="00BF0A93">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BF0A93" w:rsidRDefault="008105ED" w:rsidP="00BC2927">
      <w:pPr>
        <w:pStyle w:val="BodyText"/>
        <w:jc w:val="center"/>
      </w:pPr>
      <w:r w:rsidRPr="00BF0A93">
        <w:rPr>
          <w:noProof/>
        </w:rPr>
        <w:object w:dxaOrig="12090" w:dyaOrig="6795" w14:anchorId="6D433B0A">
          <v:shape id="_x0000_i1059" type="#_x0000_t75" alt="" style="width:417.75pt;height:224.15pt;mso-width-percent:0;mso-height-percent:0;mso-width-percent:0;mso-height-percent:0" o:ole="" fillcolor="window">
            <v:imagedata r:id="rId141" o:title="" croptop="6944f" cropbottom="-2778f" cropleft="-781f" cropright="2342f"/>
          </v:shape>
          <o:OLEObject Type="Embed" ProgID="Word.Picture.8" ShapeID="_x0000_i1059" DrawAspect="Content" ObjectID="_1646729213" r:id="rId142"/>
        </w:object>
      </w:r>
    </w:p>
    <w:p w14:paraId="64FFF3B3" w14:textId="77777777" w:rsidR="00F71022" w:rsidRPr="00BF0A93" w:rsidRDefault="00F71022" w:rsidP="00792BB2">
      <w:pPr>
        <w:pStyle w:val="FigureTitle"/>
      </w:pPr>
      <w:r w:rsidRPr="00BF0A93">
        <w:t>Figure 17.2-1: Retrieve Form for Data Capture Actor Diagram</w:t>
      </w:r>
    </w:p>
    <w:p w14:paraId="2A853004" w14:textId="56EB8276" w:rsidR="00F71022" w:rsidRPr="00BF0A93" w:rsidRDefault="00F71022" w:rsidP="006720E8">
      <w:pPr>
        <w:pStyle w:val="BodyText"/>
      </w:pPr>
      <w:r w:rsidRPr="00BF0A93">
        <w:t>Table 17.2-1 lists the transactions for each actor directly involved in the Retrieve Form for Data Capture Profile. In order to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BF0A93" w:rsidRDefault="00F71022" w:rsidP="00792BB2">
      <w:pPr>
        <w:pStyle w:val="TableTitle"/>
      </w:pPr>
      <w:r w:rsidRPr="00BF0A93">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BF0A93" w14:paraId="45EEE302" w14:textId="77777777" w:rsidTr="003174B0">
        <w:trPr>
          <w:tblHeader/>
        </w:trPr>
        <w:tc>
          <w:tcPr>
            <w:tcW w:w="2731" w:type="dxa"/>
            <w:shd w:val="clear" w:color="auto" w:fill="D9D9D9"/>
          </w:tcPr>
          <w:p w14:paraId="713E31E3" w14:textId="77777777" w:rsidR="00F71022" w:rsidRPr="00BF0A93" w:rsidRDefault="00F71022" w:rsidP="007F1D2D">
            <w:pPr>
              <w:pStyle w:val="TableEntryHeader"/>
            </w:pPr>
            <w:r w:rsidRPr="00BF0A93">
              <w:t>Actors</w:t>
            </w:r>
          </w:p>
        </w:tc>
        <w:tc>
          <w:tcPr>
            <w:tcW w:w="3099" w:type="dxa"/>
            <w:shd w:val="clear" w:color="auto" w:fill="D9D9D9"/>
          </w:tcPr>
          <w:p w14:paraId="7A0CBEEF" w14:textId="77777777" w:rsidR="00F71022" w:rsidRPr="00BF0A93" w:rsidRDefault="00F71022" w:rsidP="007F1D2D">
            <w:pPr>
              <w:pStyle w:val="TableEntryHeader"/>
            </w:pPr>
            <w:r w:rsidRPr="00BF0A93">
              <w:t xml:space="preserve">Transactions </w:t>
            </w:r>
          </w:p>
        </w:tc>
        <w:tc>
          <w:tcPr>
            <w:tcW w:w="1568" w:type="dxa"/>
            <w:shd w:val="clear" w:color="auto" w:fill="D9D9D9"/>
          </w:tcPr>
          <w:p w14:paraId="5605BF33" w14:textId="77777777" w:rsidR="00F71022" w:rsidRPr="00BF0A93" w:rsidRDefault="00F71022" w:rsidP="007F1D2D">
            <w:pPr>
              <w:pStyle w:val="TableEntryHeader"/>
            </w:pPr>
            <w:r w:rsidRPr="00BF0A93">
              <w:t>Optionality</w:t>
            </w:r>
          </w:p>
        </w:tc>
        <w:tc>
          <w:tcPr>
            <w:tcW w:w="1530" w:type="dxa"/>
            <w:shd w:val="clear" w:color="auto" w:fill="D9D9D9"/>
          </w:tcPr>
          <w:p w14:paraId="3584E26B" w14:textId="77777777" w:rsidR="00F71022" w:rsidRPr="00BF0A93" w:rsidRDefault="00F71022" w:rsidP="007F1D2D">
            <w:pPr>
              <w:pStyle w:val="TableEntryHeader"/>
            </w:pPr>
            <w:r w:rsidRPr="00BF0A93">
              <w:t>Section in Vol. 2</w:t>
            </w:r>
          </w:p>
        </w:tc>
      </w:tr>
      <w:tr w:rsidR="00F71022" w:rsidRPr="00BF0A93" w14:paraId="726EC05E" w14:textId="77777777" w:rsidTr="003174B0">
        <w:trPr>
          <w:cantSplit/>
        </w:trPr>
        <w:tc>
          <w:tcPr>
            <w:tcW w:w="2731" w:type="dxa"/>
            <w:vMerge w:val="restart"/>
          </w:tcPr>
          <w:p w14:paraId="7887B025" w14:textId="77777777" w:rsidR="00F71022" w:rsidRPr="00BF0A93" w:rsidRDefault="00F71022" w:rsidP="003174B0">
            <w:pPr>
              <w:pStyle w:val="TableEntry"/>
              <w:rPr>
                <w:noProof w:val="0"/>
              </w:rPr>
            </w:pPr>
            <w:r w:rsidRPr="00BF0A93">
              <w:rPr>
                <w:noProof w:val="0"/>
              </w:rPr>
              <w:t>Form Filler</w:t>
            </w:r>
          </w:p>
        </w:tc>
        <w:tc>
          <w:tcPr>
            <w:tcW w:w="3099" w:type="dxa"/>
          </w:tcPr>
          <w:p w14:paraId="087D7547" w14:textId="77777777" w:rsidR="00F71022" w:rsidRPr="00BF0A93" w:rsidRDefault="00F71022" w:rsidP="003174B0">
            <w:pPr>
              <w:pStyle w:val="TableEntry"/>
              <w:rPr>
                <w:noProof w:val="0"/>
              </w:rPr>
            </w:pPr>
            <w:r w:rsidRPr="00BF0A93">
              <w:rPr>
                <w:noProof w:val="0"/>
              </w:rPr>
              <w:t>Retrieve Form [ITI-34]</w:t>
            </w:r>
          </w:p>
        </w:tc>
        <w:tc>
          <w:tcPr>
            <w:tcW w:w="1568" w:type="dxa"/>
          </w:tcPr>
          <w:p w14:paraId="5008E5C1"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0630977" w14:textId="77777777" w:rsidR="00F71022" w:rsidRPr="00BF0A93" w:rsidRDefault="00F71022" w:rsidP="003174B0">
            <w:pPr>
              <w:pStyle w:val="TableEntry"/>
              <w:rPr>
                <w:noProof w:val="0"/>
              </w:rPr>
            </w:pPr>
            <w:r w:rsidRPr="00BF0A93">
              <w:rPr>
                <w:noProof w:val="0"/>
              </w:rPr>
              <w:t>ITI TF-2b: 3.34</w:t>
            </w:r>
          </w:p>
        </w:tc>
      </w:tr>
      <w:tr w:rsidR="00F71022" w:rsidRPr="00BF0A93" w14:paraId="1528F329" w14:textId="77777777" w:rsidTr="003174B0">
        <w:trPr>
          <w:cantSplit/>
        </w:trPr>
        <w:tc>
          <w:tcPr>
            <w:tcW w:w="2731" w:type="dxa"/>
            <w:vMerge/>
          </w:tcPr>
          <w:p w14:paraId="1DD6C173" w14:textId="77777777" w:rsidR="00F71022" w:rsidRPr="00BF0A93" w:rsidRDefault="00F71022" w:rsidP="003174B0">
            <w:pPr>
              <w:pStyle w:val="TableEntry"/>
              <w:rPr>
                <w:noProof w:val="0"/>
              </w:rPr>
            </w:pPr>
          </w:p>
        </w:tc>
        <w:tc>
          <w:tcPr>
            <w:tcW w:w="3099" w:type="dxa"/>
          </w:tcPr>
          <w:p w14:paraId="52C81ED6" w14:textId="77777777" w:rsidR="00F71022" w:rsidRPr="00BF0A93" w:rsidRDefault="00F71022" w:rsidP="003174B0">
            <w:pPr>
              <w:pStyle w:val="TableEntry"/>
              <w:rPr>
                <w:noProof w:val="0"/>
              </w:rPr>
            </w:pPr>
            <w:r w:rsidRPr="00BF0A93">
              <w:rPr>
                <w:noProof w:val="0"/>
              </w:rPr>
              <w:t>Submit Form [ITI-35]</w:t>
            </w:r>
          </w:p>
        </w:tc>
        <w:tc>
          <w:tcPr>
            <w:tcW w:w="1568" w:type="dxa"/>
          </w:tcPr>
          <w:p w14:paraId="6253CB36"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43A7BDCB" w14:textId="77777777" w:rsidR="00F71022" w:rsidRPr="00BF0A93" w:rsidRDefault="00F71022" w:rsidP="003174B0">
            <w:pPr>
              <w:pStyle w:val="TableEntry"/>
              <w:rPr>
                <w:noProof w:val="0"/>
              </w:rPr>
            </w:pPr>
            <w:r w:rsidRPr="00BF0A93">
              <w:rPr>
                <w:noProof w:val="0"/>
              </w:rPr>
              <w:t>ITI TF-2b: 3.35</w:t>
            </w:r>
          </w:p>
        </w:tc>
      </w:tr>
      <w:tr w:rsidR="00F71022" w:rsidRPr="00BF0A93" w14:paraId="03C8EF2B" w14:textId="77777777" w:rsidTr="003174B0">
        <w:trPr>
          <w:cantSplit/>
        </w:trPr>
        <w:tc>
          <w:tcPr>
            <w:tcW w:w="2731" w:type="dxa"/>
            <w:vMerge/>
          </w:tcPr>
          <w:p w14:paraId="5F051A46" w14:textId="77777777" w:rsidR="00F71022" w:rsidRPr="00BF0A93" w:rsidRDefault="00F71022" w:rsidP="003174B0">
            <w:pPr>
              <w:pStyle w:val="TableEntry"/>
              <w:rPr>
                <w:noProof w:val="0"/>
              </w:rPr>
            </w:pPr>
          </w:p>
        </w:tc>
        <w:tc>
          <w:tcPr>
            <w:tcW w:w="3099" w:type="dxa"/>
          </w:tcPr>
          <w:p w14:paraId="61CDD9FA" w14:textId="77777777" w:rsidR="00F71022" w:rsidRPr="00BF0A93" w:rsidRDefault="00F71022" w:rsidP="003174B0">
            <w:pPr>
              <w:pStyle w:val="TableEntry"/>
              <w:rPr>
                <w:noProof w:val="0"/>
              </w:rPr>
            </w:pPr>
            <w:r w:rsidRPr="00BF0A93">
              <w:rPr>
                <w:noProof w:val="0"/>
              </w:rPr>
              <w:t>Archive Form [ITI-36]</w:t>
            </w:r>
          </w:p>
        </w:tc>
        <w:tc>
          <w:tcPr>
            <w:tcW w:w="1568" w:type="dxa"/>
          </w:tcPr>
          <w:p w14:paraId="313030E6"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20D0C2AB" w14:textId="77777777" w:rsidR="00F71022" w:rsidRPr="00BF0A93" w:rsidRDefault="00F71022" w:rsidP="003174B0">
            <w:pPr>
              <w:pStyle w:val="TableEntry"/>
              <w:rPr>
                <w:noProof w:val="0"/>
              </w:rPr>
            </w:pPr>
            <w:r w:rsidRPr="00BF0A93">
              <w:rPr>
                <w:noProof w:val="0"/>
              </w:rPr>
              <w:t>ITI TF-2b: 3.36</w:t>
            </w:r>
          </w:p>
        </w:tc>
      </w:tr>
      <w:tr w:rsidR="00F71022" w:rsidRPr="00BF0A93" w14:paraId="1F31BDBD" w14:textId="77777777" w:rsidTr="003174B0">
        <w:trPr>
          <w:cantSplit/>
          <w:trHeight w:val="305"/>
        </w:trPr>
        <w:tc>
          <w:tcPr>
            <w:tcW w:w="2731" w:type="dxa"/>
            <w:vMerge/>
          </w:tcPr>
          <w:p w14:paraId="4E8BFE51" w14:textId="77777777" w:rsidR="00F71022" w:rsidRPr="00BF0A93" w:rsidRDefault="00F71022" w:rsidP="003174B0">
            <w:pPr>
              <w:pStyle w:val="TableEntry"/>
              <w:rPr>
                <w:noProof w:val="0"/>
              </w:rPr>
            </w:pPr>
          </w:p>
        </w:tc>
        <w:tc>
          <w:tcPr>
            <w:tcW w:w="3099" w:type="dxa"/>
          </w:tcPr>
          <w:p w14:paraId="6BA83E04"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3060226E"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73159CEA" w14:textId="77777777" w:rsidR="00F71022" w:rsidRPr="00BF0A93" w:rsidRDefault="00F71022" w:rsidP="003174B0">
            <w:pPr>
              <w:pStyle w:val="TableEntry"/>
              <w:rPr>
                <w:noProof w:val="0"/>
              </w:rPr>
            </w:pPr>
            <w:r w:rsidRPr="00BF0A93">
              <w:rPr>
                <w:noProof w:val="0"/>
              </w:rPr>
              <w:t>ITI TF-2b: 3.37</w:t>
            </w:r>
          </w:p>
        </w:tc>
      </w:tr>
      <w:tr w:rsidR="00F71022" w:rsidRPr="00BF0A93" w14:paraId="1E1D4B15" w14:textId="77777777" w:rsidTr="003174B0">
        <w:trPr>
          <w:cantSplit/>
          <w:trHeight w:val="350"/>
        </w:trPr>
        <w:tc>
          <w:tcPr>
            <w:tcW w:w="2731" w:type="dxa"/>
            <w:vMerge w:val="restart"/>
          </w:tcPr>
          <w:p w14:paraId="5248B188" w14:textId="77777777" w:rsidR="00F71022" w:rsidRPr="00BF0A93" w:rsidRDefault="00F71022" w:rsidP="003174B0">
            <w:pPr>
              <w:pStyle w:val="TableEntry"/>
              <w:rPr>
                <w:noProof w:val="0"/>
              </w:rPr>
            </w:pPr>
            <w:r w:rsidRPr="00BF0A93">
              <w:rPr>
                <w:noProof w:val="0"/>
              </w:rPr>
              <w:t>Form Manager</w:t>
            </w:r>
          </w:p>
        </w:tc>
        <w:tc>
          <w:tcPr>
            <w:tcW w:w="3099" w:type="dxa"/>
          </w:tcPr>
          <w:p w14:paraId="49CF9F3F" w14:textId="77777777" w:rsidR="00F71022" w:rsidRPr="00BF0A93" w:rsidRDefault="00F71022" w:rsidP="003174B0">
            <w:pPr>
              <w:pStyle w:val="TableEntry"/>
              <w:rPr>
                <w:noProof w:val="0"/>
              </w:rPr>
            </w:pPr>
            <w:r w:rsidRPr="00BF0A93">
              <w:rPr>
                <w:noProof w:val="0"/>
              </w:rPr>
              <w:t>Retrieve Form [ITI-34]</w:t>
            </w:r>
          </w:p>
        </w:tc>
        <w:tc>
          <w:tcPr>
            <w:tcW w:w="1568" w:type="dxa"/>
          </w:tcPr>
          <w:p w14:paraId="3D1D22DB"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1CF05C6" w14:textId="77777777" w:rsidR="00F71022" w:rsidRPr="00BF0A93" w:rsidRDefault="00F71022" w:rsidP="003174B0">
            <w:pPr>
              <w:pStyle w:val="TableEntry"/>
              <w:rPr>
                <w:noProof w:val="0"/>
              </w:rPr>
            </w:pPr>
            <w:r w:rsidRPr="00BF0A93">
              <w:rPr>
                <w:noProof w:val="0"/>
              </w:rPr>
              <w:t>ITI TF-2b: 3.34</w:t>
            </w:r>
          </w:p>
        </w:tc>
      </w:tr>
      <w:tr w:rsidR="00F71022" w:rsidRPr="00BF0A93" w14:paraId="2AD32FFB" w14:textId="77777777" w:rsidTr="003174B0">
        <w:trPr>
          <w:cantSplit/>
        </w:trPr>
        <w:tc>
          <w:tcPr>
            <w:tcW w:w="2731" w:type="dxa"/>
            <w:vMerge/>
          </w:tcPr>
          <w:p w14:paraId="64D62969" w14:textId="77777777" w:rsidR="00F71022" w:rsidRPr="00BF0A93" w:rsidRDefault="00F71022" w:rsidP="003174B0">
            <w:pPr>
              <w:pStyle w:val="TableEntry"/>
              <w:rPr>
                <w:noProof w:val="0"/>
              </w:rPr>
            </w:pPr>
          </w:p>
        </w:tc>
        <w:tc>
          <w:tcPr>
            <w:tcW w:w="3099" w:type="dxa"/>
          </w:tcPr>
          <w:p w14:paraId="06FF979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1667F5D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D4E2AF8" w14:textId="77777777" w:rsidR="00F71022" w:rsidRPr="00BF0A93" w:rsidRDefault="00F71022" w:rsidP="003174B0">
            <w:pPr>
              <w:pStyle w:val="TableEntry"/>
              <w:rPr>
                <w:noProof w:val="0"/>
              </w:rPr>
            </w:pPr>
            <w:r w:rsidRPr="00BF0A93">
              <w:rPr>
                <w:noProof w:val="0"/>
              </w:rPr>
              <w:t>ITI TF-2b: 3.37</w:t>
            </w:r>
          </w:p>
        </w:tc>
      </w:tr>
      <w:tr w:rsidR="00F71022" w:rsidRPr="00BF0A93" w14:paraId="08291BFB" w14:textId="77777777" w:rsidTr="003174B0">
        <w:trPr>
          <w:cantSplit/>
        </w:trPr>
        <w:tc>
          <w:tcPr>
            <w:tcW w:w="2731" w:type="dxa"/>
          </w:tcPr>
          <w:p w14:paraId="02E47965" w14:textId="77777777" w:rsidR="00F71022" w:rsidRPr="00BF0A93" w:rsidRDefault="00F71022" w:rsidP="003174B0">
            <w:pPr>
              <w:pStyle w:val="TableEntry"/>
              <w:rPr>
                <w:noProof w:val="0"/>
              </w:rPr>
            </w:pPr>
            <w:r w:rsidRPr="00BF0A93">
              <w:rPr>
                <w:noProof w:val="0"/>
              </w:rPr>
              <w:lastRenderedPageBreak/>
              <w:t>Form Receiver</w:t>
            </w:r>
          </w:p>
        </w:tc>
        <w:tc>
          <w:tcPr>
            <w:tcW w:w="3099" w:type="dxa"/>
          </w:tcPr>
          <w:p w14:paraId="1211B691" w14:textId="77777777" w:rsidR="00F71022" w:rsidRPr="00BF0A93" w:rsidRDefault="00F71022" w:rsidP="003174B0">
            <w:pPr>
              <w:pStyle w:val="TableEntry"/>
              <w:rPr>
                <w:noProof w:val="0"/>
              </w:rPr>
            </w:pPr>
            <w:r w:rsidRPr="00BF0A93">
              <w:rPr>
                <w:noProof w:val="0"/>
              </w:rPr>
              <w:t>Submit Form [ITI-35]</w:t>
            </w:r>
          </w:p>
        </w:tc>
        <w:tc>
          <w:tcPr>
            <w:tcW w:w="1568" w:type="dxa"/>
          </w:tcPr>
          <w:p w14:paraId="4C9585DC"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1F3D27B5" w14:textId="77777777" w:rsidR="00F71022" w:rsidRPr="00BF0A93" w:rsidRDefault="00F71022" w:rsidP="003174B0">
            <w:pPr>
              <w:pStyle w:val="TableEntry"/>
              <w:rPr>
                <w:noProof w:val="0"/>
              </w:rPr>
            </w:pPr>
            <w:r w:rsidRPr="00BF0A93">
              <w:rPr>
                <w:noProof w:val="0"/>
              </w:rPr>
              <w:t>ITI TF-2b: 3.35</w:t>
            </w:r>
          </w:p>
        </w:tc>
      </w:tr>
      <w:tr w:rsidR="00F71022" w:rsidRPr="00BF0A93" w14:paraId="13B2677C" w14:textId="77777777" w:rsidTr="003174B0">
        <w:trPr>
          <w:cantSplit/>
        </w:trPr>
        <w:tc>
          <w:tcPr>
            <w:tcW w:w="2731" w:type="dxa"/>
          </w:tcPr>
          <w:p w14:paraId="2C231BC4" w14:textId="77777777" w:rsidR="00F71022" w:rsidRPr="00BF0A93" w:rsidRDefault="00F71022" w:rsidP="003174B0">
            <w:pPr>
              <w:pStyle w:val="TableEntry"/>
              <w:rPr>
                <w:noProof w:val="0"/>
              </w:rPr>
            </w:pPr>
            <w:r w:rsidRPr="00BF0A93">
              <w:rPr>
                <w:noProof w:val="0"/>
              </w:rPr>
              <w:t>Form Archiver</w:t>
            </w:r>
          </w:p>
        </w:tc>
        <w:tc>
          <w:tcPr>
            <w:tcW w:w="3099" w:type="dxa"/>
          </w:tcPr>
          <w:p w14:paraId="59ECEECA" w14:textId="77777777" w:rsidR="00F71022" w:rsidRPr="00BF0A93" w:rsidRDefault="00F71022" w:rsidP="003174B0">
            <w:pPr>
              <w:pStyle w:val="TableEntry"/>
              <w:rPr>
                <w:noProof w:val="0"/>
              </w:rPr>
            </w:pPr>
            <w:r w:rsidRPr="00BF0A93">
              <w:rPr>
                <w:noProof w:val="0"/>
              </w:rPr>
              <w:t>Archive Form [ITI-36]</w:t>
            </w:r>
          </w:p>
        </w:tc>
        <w:tc>
          <w:tcPr>
            <w:tcW w:w="1568" w:type="dxa"/>
          </w:tcPr>
          <w:p w14:paraId="7191AB40"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7C63975B" w14:textId="77777777" w:rsidR="00F71022" w:rsidRPr="00BF0A93" w:rsidRDefault="00F71022" w:rsidP="003174B0">
            <w:pPr>
              <w:pStyle w:val="TableEntry"/>
              <w:rPr>
                <w:noProof w:val="0"/>
              </w:rPr>
            </w:pPr>
            <w:r w:rsidRPr="00BF0A93">
              <w:rPr>
                <w:noProof w:val="0"/>
              </w:rPr>
              <w:t>ITI TF-2b: 3.36</w:t>
            </w:r>
          </w:p>
        </w:tc>
      </w:tr>
      <w:tr w:rsidR="00F71022" w:rsidRPr="00BF0A93" w14:paraId="100F70D9" w14:textId="77777777" w:rsidTr="003174B0">
        <w:trPr>
          <w:cantSplit/>
        </w:trPr>
        <w:tc>
          <w:tcPr>
            <w:tcW w:w="2731" w:type="dxa"/>
            <w:vMerge w:val="restart"/>
          </w:tcPr>
          <w:p w14:paraId="3E38C967" w14:textId="77777777" w:rsidR="00F71022" w:rsidRPr="00BF0A93" w:rsidRDefault="00F71022" w:rsidP="003174B0">
            <w:pPr>
              <w:pStyle w:val="TableEntry"/>
              <w:rPr>
                <w:noProof w:val="0"/>
              </w:rPr>
            </w:pPr>
            <w:r w:rsidRPr="00BF0A93">
              <w:rPr>
                <w:noProof w:val="0"/>
              </w:rPr>
              <w:t>Form Processor</w:t>
            </w:r>
          </w:p>
        </w:tc>
        <w:tc>
          <w:tcPr>
            <w:tcW w:w="3099" w:type="dxa"/>
          </w:tcPr>
          <w:p w14:paraId="23934797" w14:textId="77777777" w:rsidR="00F71022" w:rsidRPr="00BF0A93" w:rsidRDefault="00F71022" w:rsidP="003174B0">
            <w:pPr>
              <w:pStyle w:val="TableEntry"/>
              <w:rPr>
                <w:noProof w:val="0"/>
              </w:rPr>
            </w:pPr>
            <w:r w:rsidRPr="00BF0A93">
              <w:rPr>
                <w:noProof w:val="0"/>
              </w:rPr>
              <w:t>Retrieve Form [ITI-34]</w:t>
            </w:r>
          </w:p>
        </w:tc>
        <w:tc>
          <w:tcPr>
            <w:tcW w:w="1568" w:type="dxa"/>
          </w:tcPr>
          <w:p w14:paraId="642E3728"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C06E86C" w14:textId="77777777" w:rsidR="00F71022" w:rsidRPr="00BF0A93" w:rsidRDefault="00F71022" w:rsidP="003174B0">
            <w:pPr>
              <w:pStyle w:val="TableEntry"/>
              <w:rPr>
                <w:noProof w:val="0"/>
              </w:rPr>
            </w:pPr>
            <w:r w:rsidRPr="00BF0A93">
              <w:rPr>
                <w:noProof w:val="0"/>
              </w:rPr>
              <w:t>ITI TF-2b: 3.34</w:t>
            </w:r>
          </w:p>
        </w:tc>
      </w:tr>
      <w:tr w:rsidR="00F71022" w:rsidRPr="00BF0A93" w14:paraId="525CC7ED" w14:textId="77777777" w:rsidTr="003174B0">
        <w:trPr>
          <w:cantSplit/>
        </w:trPr>
        <w:tc>
          <w:tcPr>
            <w:tcW w:w="2731" w:type="dxa"/>
            <w:vMerge/>
          </w:tcPr>
          <w:p w14:paraId="3B68E0BE" w14:textId="77777777" w:rsidR="00F71022" w:rsidRPr="00BF0A93" w:rsidRDefault="00F71022" w:rsidP="003174B0">
            <w:pPr>
              <w:pStyle w:val="TableEntry"/>
              <w:rPr>
                <w:noProof w:val="0"/>
              </w:rPr>
            </w:pPr>
          </w:p>
        </w:tc>
        <w:tc>
          <w:tcPr>
            <w:tcW w:w="3099" w:type="dxa"/>
          </w:tcPr>
          <w:p w14:paraId="41829D6F" w14:textId="77777777" w:rsidR="00F71022" w:rsidRPr="00BF0A93" w:rsidRDefault="00F71022" w:rsidP="003174B0">
            <w:pPr>
              <w:pStyle w:val="TableEntry"/>
              <w:rPr>
                <w:noProof w:val="0"/>
              </w:rPr>
            </w:pPr>
            <w:r w:rsidRPr="00BF0A93">
              <w:rPr>
                <w:noProof w:val="0"/>
              </w:rPr>
              <w:t>Submit Form [ITI-35]</w:t>
            </w:r>
          </w:p>
        </w:tc>
        <w:tc>
          <w:tcPr>
            <w:tcW w:w="1568" w:type="dxa"/>
          </w:tcPr>
          <w:p w14:paraId="4ADE7EF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4B8D8AA" w14:textId="77777777" w:rsidR="00F71022" w:rsidRPr="00BF0A93" w:rsidRDefault="00F71022" w:rsidP="003174B0">
            <w:pPr>
              <w:pStyle w:val="TableEntry"/>
              <w:rPr>
                <w:noProof w:val="0"/>
              </w:rPr>
            </w:pPr>
            <w:r w:rsidRPr="00BF0A93">
              <w:rPr>
                <w:noProof w:val="0"/>
              </w:rPr>
              <w:t>ITI TF-2b: 3.35</w:t>
            </w:r>
          </w:p>
        </w:tc>
      </w:tr>
      <w:tr w:rsidR="00F71022" w:rsidRPr="00BF0A93" w14:paraId="2233FF3C" w14:textId="77777777" w:rsidTr="003174B0">
        <w:trPr>
          <w:cantSplit/>
        </w:trPr>
        <w:tc>
          <w:tcPr>
            <w:tcW w:w="2731" w:type="dxa"/>
            <w:vMerge/>
          </w:tcPr>
          <w:p w14:paraId="4C6EA497" w14:textId="77777777" w:rsidR="00F71022" w:rsidRPr="00BF0A93" w:rsidRDefault="00F71022" w:rsidP="003174B0">
            <w:pPr>
              <w:pStyle w:val="TableEntry"/>
              <w:rPr>
                <w:noProof w:val="0"/>
              </w:rPr>
            </w:pPr>
          </w:p>
        </w:tc>
        <w:tc>
          <w:tcPr>
            <w:tcW w:w="3099" w:type="dxa"/>
          </w:tcPr>
          <w:p w14:paraId="4BAD185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4A8C63A7"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6D7DC88" w14:textId="77777777" w:rsidR="00F71022" w:rsidRPr="00BF0A93" w:rsidRDefault="00F71022" w:rsidP="003174B0">
            <w:pPr>
              <w:pStyle w:val="TableEntry"/>
              <w:rPr>
                <w:noProof w:val="0"/>
              </w:rPr>
            </w:pPr>
            <w:r w:rsidRPr="00BF0A93">
              <w:rPr>
                <w:noProof w:val="0"/>
              </w:rPr>
              <w:t>ITI TF-2b: 3.37</w:t>
            </w:r>
          </w:p>
        </w:tc>
      </w:tr>
    </w:tbl>
    <w:p w14:paraId="3FD3729E" w14:textId="77777777" w:rsidR="00F71022" w:rsidRPr="00BF0A93" w:rsidRDefault="00F71022" w:rsidP="00BC2927">
      <w:pPr>
        <w:pStyle w:val="BodyText"/>
      </w:pPr>
    </w:p>
    <w:p w14:paraId="2DE0FEBA" w14:textId="77777777" w:rsidR="00F71022" w:rsidRPr="00BF0A93" w:rsidRDefault="00F71022" w:rsidP="004E7A3D">
      <w:pPr>
        <w:pStyle w:val="Heading3"/>
        <w:numPr>
          <w:ilvl w:val="0"/>
          <w:numId w:val="0"/>
        </w:numPr>
        <w:rPr>
          <w:noProof w:val="0"/>
        </w:rPr>
      </w:pPr>
      <w:bookmarkStart w:id="3687" w:name="_Toc168393637"/>
      <w:bookmarkStart w:id="3688" w:name="_Toc169380282"/>
      <w:bookmarkStart w:id="3689" w:name="_Toc237277075"/>
      <w:bookmarkStart w:id="3690" w:name="_Toc330825237"/>
      <w:bookmarkStart w:id="3691" w:name="_Toc487039169"/>
      <w:bookmarkStart w:id="3692" w:name="_Toc488068270"/>
      <w:bookmarkStart w:id="3693" w:name="_Toc488068703"/>
      <w:bookmarkStart w:id="3694" w:name="_Toc488075030"/>
      <w:bookmarkStart w:id="3695" w:name="_Toc13752404"/>
      <w:r w:rsidRPr="00BF0A93">
        <w:rPr>
          <w:noProof w:val="0"/>
        </w:rPr>
        <w:t>17.2.1 Actors</w:t>
      </w:r>
      <w:bookmarkEnd w:id="3687"/>
      <w:bookmarkEnd w:id="3688"/>
      <w:bookmarkEnd w:id="3689"/>
      <w:bookmarkEnd w:id="3690"/>
      <w:bookmarkEnd w:id="3691"/>
      <w:bookmarkEnd w:id="3692"/>
      <w:bookmarkEnd w:id="3693"/>
      <w:bookmarkEnd w:id="3694"/>
      <w:bookmarkEnd w:id="3695"/>
    </w:p>
    <w:p w14:paraId="2B98EB8E" w14:textId="77777777" w:rsidR="00F71022" w:rsidRPr="00BF0A93" w:rsidRDefault="00F71022" w:rsidP="006720E8">
      <w:pPr>
        <w:pStyle w:val="Heading4"/>
        <w:numPr>
          <w:ilvl w:val="0"/>
          <w:numId w:val="0"/>
        </w:numPr>
        <w:rPr>
          <w:noProof w:val="0"/>
        </w:rPr>
      </w:pPr>
      <w:bookmarkStart w:id="3696" w:name="_Toc169380283"/>
      <w:r w:rsidRPr="00BF0A93">
        <w:rPr>
          <w:noProof w:val="0"/>
        </w:rPr>
        <w:t>17.2.1.1 Form Manager</w:t>
      </w:r>
      <w:bookmarkEnd w:id="3696"/>
    </w:p>
    <w:p w14:paraId="24917317" w14:textId="77777777" w:rsidR="00F71022" w:rsidRPr="00BF0A93" w:rsidRDefault="00F71022" w:rsidP="00792BB2">
      <w:pPr>
        <w:pStyle w:val="BodyText"/>
      </w:pPr>
      <w:r w:rsidRPr="00BF0A93">
        <w:t>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whether or not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BF0A93" w:rsidRDefault="00F71022" w:rsidP="004E7A3D">
      <w:pPr>
        <w:pStyle w:val="Heading4"/>
        <w:numPr>
          <w:ilvl w:val="0"/>
          <w:numId w:val="0"/>
        </w:numPr>
        <w:rPr>
          <w:noProof w:val="0"/>
        </w:rPr>
      </w:pPr>
      <w:bookmarkStart w:id="3697" w:name="_Toc169380284"/>
      <w:r w:rsidRPr="00BF0A93">
        <w:rPr>
          <w:noProof w:val="0"/>
        </w:rPr>
        <w:t>17.2.1.2 Form Filler</w:t>
      </w:r>
      <w:bookmarkEnd w:id="3697"/>
    </w:p>
    <w:p w14:paraId="3D403AEB" w14:textId="23F8D7B0" w:rsidR="00F71022" w:rsidRPr="00BF0A93" w:rsidRDefault="00F71022" w:rsidP="00792BB2">
      <w:pPr>
        <w:pStyle w:val="BodyText"/>
      </w:pPr>
      <w:r w:rsidRPr="00BF0A93">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BF0A93" w:rsidRDefault="00F71022" w:rsidP="00792BB2">
      <w:pPr>
        <w:pStyle w:val="BodyText"/>
      </w:pPr>
      <w:r w:rsidRPr="00BF0A93">
        <w:t xml:space="preserve">The Form Filler may also specify a Form Archiver Actor. The Form Archiver specified by the Form Filler is in addition to any Form Archiver </w:t>
      </w:r>
      <w:r w:rsidR="002C5D6C">
        <w:t>Actor</w:t>
      </w:r>
      <w:r w:rsidRPr="00BF0A93">
        <w:t>s specified by the Form Manager.</w:t>
      </w:r>
    </w:p>
    <w:p w14:paraId="661722E0" w14:textId="77777777" w:rsidR="00F71022" w:rsidRPr="00BF0A93" w:rsidRDefault="00F71022" w:rsidP="004E7A3D">
      <w:pPr>
        <w:pStyle w:val="Heading4"/>
        <w:numPr>
          <w:ilvl w:val="0"/>
          <w:numId w:val="0"/>
        </w:numPr>
        <w:rPr>
          <w:noProof w:val="0"/>
        </w:rPr>
      </w:pPr>
      <w:bookmarkStart w:id="3698" w:name="_Toc169380285"/>
      <w:r w:rsidRPr="00BF0A93">
        <w:rPr>
          <w:noProof w:val="0"/>
        </w:rPr>
        <w:t>17.2.1.3 Form Receiver</w:t>
      </w:r>
      <w:bookmarkEnd w:id="3698"/>
    </w:p>
    <w:p w14:paraId="20A1CA76" w14:textId="77777777" w:rsidR="00F71022" w:rsidRPr="00BF0A93" w:rsidRDefault="00F71022" w:rsidP="00792BB2">
      <w:pPr>
        <w:pStyle w:val="BodyText"/>
      </w:pPr>
      <w:r w:rsidRPr="00BF0A93">
        <w:t>The Form Receiver receives and processes completed or partially completed forms instance data from a Form Filler. Form Receiver processing is out of the scope of the profile.</w:t>
      </w:r>
    </w:p>
    <w:p w14:paraId="79E0D799" w14:textId="77777777" w:rsidR="00F71022" w:rsidRPr="00BF0A93" w:rsidRDefault="00F71022" w:rsidP="004E7A3D">
      <w:pPr>
        <w:pStyle w:val="Heading4"/>
        <w:numPr>
          <w:ilvl w:val="0"/>
          <w:numId w:val="0"/>
        </w:numPr>
        <w:rPr>
          <w:noProof w:val="0"/>
        </w:rPr>
      </w:pPr>
      <w:bookmarkStart w:id="3699" w:name="_Toc169380286"/>
      <w:r w:rsidRPr="00BF0A93">
        <w:rPr>
          <w:noProof w:val="0"/>
        </w:rPr>
        <w:t>17.2.1.4 Form Archiver</w:t>
      </w:r>
      <w:bookmarkEnd w:id="3699"/>
    </w:p>
    <w:p w14:paraId="41BBF467" w14:textId="77777777" w:rsidR="00F71022" w:rsidRPr="00BF0A93" w:rsidRDefault="00F71022" w:rsidP="00792BB2">
      <w:pPr>
        <w:pStyle w:val="BodyText"/>
      </w:pPr>
      <w:r w:rsidRPr="00BF0A93">
        <w:t>The Form Archiver receives completed or partially completed forms instance data and stores these for archival purposes.</w:t>
      </w:r>
    </w:p>
    <w:p w14:paraId="629BFBF1" w14:textId="77777777" w:rsidR="00F71022" w:rsidRPr="00BF0A93" w:rsidRDefault="00F71022" w:rsidP="004E7A3D">
      <w:pPr>
        <w:pStyle w:val="Heading4"/>
        <w:numPr>
          <w:ilvl w:val="0"/>
          <w:numId w:val="0"/>
        </w:numPr>
        <w:rPr>
          <w:noProof w:val="0"/>
        </w:rPr>
      </w:pPr>
      <w:r w:rsidRPr="00BF0A93">
        <w:rPr>
          <w:noProof w:val="0"/>
        </w:rPr>
        <w:t>17.2.1.5 Form Processor</w:t>
      </w:r>
    </w:p>
    <w:p w14:paraId="151D354E" w14:textId="77777777" w:rsidR="00F71022" w:rsidRPr="00BF0A93" w:rsidRDefault="00F71022" w:rsidP="00B72CEF">
      <w:pPr>
        <w:pStyle w:val="BodyText"/>
      </w:pPr>
      <w:r w:rsidRPr="00BF0A93">
        <w:t xml:space="preserve">The Form Processor is an integrated Form Manager and Form Receiver, supporting all of the transactions and options of those actors. </w:t>
      </w:r>
    </w:p>
    <w:p w14:paraId="1C92A244" w14:textId="77777777" w:rsidR="00F71022" w:rsidRPr="00BF0A93" w:rsidRDefault="00F71022" w:rsidP="00792BB2">
      <w:pPr>
        <w:pStyle w:val="BodyText"/>
      </w:pPr>
      <w:r w:rsidRPr="00BF0A93">
        <w:t>The Form Processor constructs forms such that form data is submitted back to itself.</w:t>
      </w:r>
    </w:p>
    <w:p w14:paraId="4067D5A2" w14:textId="77777777" w:rsidR="00F71022" w:rsidRPr="00BF0A93" w:rsidRDefault="00F71022" w:rsidP="004E7A3D">
      <w:pPr>
        <w:pStyle w:val="Heading3"/>
        <w:numPr>
          <w:ilvl w:val="0"/>
          <w:numId w:val="0"/>
        </w:numPr>
        <w:rPr>
          <w:noProof w:val="0"/>
        </w:rPr>
      </w:pPr>
      <w:bookmarkStart w:id="3700" w:name="_Toc168393638"/>
      <w:bookmarkStart w:id="3701" w:name="_Toc169380287"/>
      <w:bookmarkStart w:id="3702" w:name="_Toc237277076"/>
      <w:bookmarkStart w:id="3703" w:name="_Toc330825238"/>
      <w:bookmarkStart w:id="3704" w:name="_Toc487039170"/>
      <w:bookmarkStart w:id="3705" w:name="_Toc488068271"/>
      <w:bookmarkStart w:id="3706" w:name="_Toc488068704"/>
      <w:bookmarkStart w:id="3707" w:name="_Toc488075031"/>
      <w:bookmarkStart w:id="3708" w:name="_Toc13752405"/>
      <w:r w:rsidRPr="00BF0A93">
        <w:rPr>
          <w:noProof w:val="0"/>
        </w:rPr>
        <w:lastRenderedPageBreak/>
        <w:t>17.2.2 Transactions</w:t>
      </w:r>
      <w:bookmarkEnd w:id="3700"/>
      <w:bookmarkEnd w:id="3701"/>
      <w:bookmarkEnd w:id="3702"/>
      <w:bookmarkEnd w:id="3703"/>
      <w:bookmarkEnd w:id="3704"/>
      <w:bookmarkEnd w:id="3705"/>
      <w:bookmarkEnd w:id="3706"/>
      <w:bookmarkEnd w:id="3707"/>
      <w:bookmarkEnd w:id="3708"/>
    </w:p>
    <w:p w14:paraId="6A7B73E7" w14:textId="77777777" w:rsidR="00F71022" w:rsidRPr="00BF0A93" w:rsidRDefault="00F71022" w:rsidP="006720E8">
      <w:pPr>
        <w:pStyle w:val="Heading4"/>
        <w:numPr>
          <w:ilvl w:val="0"/>
          <w:numId w:val="0"/>
        </w:numPr>
        <w:rPr>
          <w:noProof w:val="0"/>
        </w:rPr>
      </w:pPr>
      <w:bookmarkStart w:id="3709" w:name="_Toc169380288"/>
      <w:r w:rsidRPr="00BF0A93">
        <w:rPr>
          <w:noProof w:val="0"/>
        </w:rPr>
        <w:t>17.2.2.1 Retrieve Form</w:t>
      </w:r>
      <w:bookmarkEnd w:id="3709"/>
    </w:p>
    <w:p w14:paraId="1D1A4CC5" w14:textId="77777777" w:rsidR="00F71022" w:rsidRPr="00BF0A93" w:rsidRDefault="00F71022" w:rsidP="00792BB2">
      <w:pPr>
        <w:pStyle w:val="BodyText"/>
      </w:pPr>
      <w:r w:rsidRPr="00BF0A93">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BF0A93" w:rsidRDefault="00F71022" w:rsidP="004E7A3D">
      <w:pPr>
        <w:pStyle w:val="Heading4"/>
        <w:numPr>
          <w:ilvl w:val="0"/>
          <w:numId w:val="0"/>
        </w:numPr>
        <w:rPr>
          <w:noProof w:val="0"/>
        </w:rPr>
      </w:pPr>
      <w:bookmarkStart w:id="3710" w:name="_Toc169380289"/>
      <w:r w:rsidRPr="00BF0A93">
        <w:rPr>
          <w:noProof w:val="0"/>
        </w:rPr>
        <w:t>17.2.2.2 Submit Form</w:t>
      </w:r>
      <w:bookmarkEnd w:id="3710"/>
    </w:p>
    <w:p w14:paraId="39F266C0" w14:textId="256C4B06" w:rsidR="00F71022" w:rsidRPr="00BF0A93" w:rsidRDefault="00F71022" w:rsidP="00792BB2">
      <w:pPr>
        <w:pStyle w:val="BodyText"/>
      </w:pPr>
      <w:r w:rsidRPr="00BF0A93">
        <w:t>The Submit Form transaction allows a Form Filler to submit form instance data to a Form Receiver Actor, or Form Processor Actor. For instance</w:t>
      </w:r>
      <w:r w:rsidR="00CE4FD9">
        <w:t>,</w:t>
      </w:r>
      <w:r w:rsidRPr="00BF0A93">
        <w:t xml:space="preserve"> data submits to a Form Receiver when the form was retrieved from a Form Manager, or back to the Form Processor that created the form.</w:t>
      </w:r>
    </w:p>
    <w:p w14:paraId="235C9B4F" w14:textId="77777777" w:rsidR="00F71022" w:rsidRPr="00BF0A93" w:rsidRDefault="00F71022" w:rsidP="004E7A3D">
      <w:pPr>
        <w:pStyle w:val="Heading4"/>
        <w:numPr>
          <w:ilvl w:val="0"/>
          <w:numId w:val="0"/>
        </w:numPr>
        <w:rPr>
          <w:noProof w:val="0"/>
        </w:rPr>
      </w:pPr>
      <w:bookmarkStart w:id="3711" w:name="_Toc169380290"/>
      <w:r w:rsidRPr="00BF0A93">
        <w:rPr>
          <w:noProof w:val="0"/>
        </w:rPr>
        <w:t>17.2.2.3 Archive Form</w:t>
      </w:r>
      <w:bookmarkEnd w:id="3711"/>
    </w:p>
    <w:p w14:paraId="32BEEB15" w14:textId="77777777" w:rsidR="00F71022" w:rsidRPr="00BF0A93" w:rsidRDefault="00F71022" w:rsidP="00792BB2">
      <w:pPr>
        <w:pStyle w:val="BodyText"/>
      </w:pPr>
      <w:r w:rsidRPr="00BF0A93">
        <w:t>The Archive Form transaction allows a Form Filler to submit form instance data to a Form Archiver Actor.</w:t>
      </w:r>
    </w:p>
    <w:p w14:paraId="614D661C" w14:textId="77777777" w:rsidR="00F71022" w:rsidRPr="00BF0A93" w:rsidRDefault="00F71022" w:rsidP="004E7A3D">
      <w:pPr>
        <w:pStyle w:val="Heading4"/>
        <w:numPr>
          <w:ilvl w:val="0"/>
          <w:numId w:val="0"/>
        </w:numPr>
        <w:rPr>
          <w:noProof w:val="0"/>
        </w:rPr>
      </w:pPr>
      <w:bookmarkStart w:id="3712" w:name="_Toc169380291"/>
      <w:r w:rsidRPr="00BF0A93">
        <w:rPr>
          <w:noProof w:val="0"/>
        </w:rPr>
        <w:t>17.2.2.4 Retrieve Clarifications</w:t>
      </w:r>
      <w:bookmarkEnd w:id="3712"/>
    </w:p>
    <w:p w14:paraId="1491011A" w14:textId="1D0D58D8" w:rsidR="00AB0BC1" w:rsidRDefault="00F71022" w:rsidP="00792BB2">
      <w:pPr>
        <w:pStyle w:val="BodyText"/>
        <w:rPr>
          <w:ins w:id="3713" w:author="Lynn Felhofer" w:date="2020-03-20T17:34:00Z"/>
        </w:rPr>
      </w:pPr>
      <w:r w:rsidRPr="00BF0A93">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4FEBBA4A" w14:textId="00DD16B7" w:rsidR="00AB0BC1" w:rsidRDefault="00AB0BC1">
      <w:pPr>
        <w:pStyle w:val="Heading3"/>
        <w:numPr>
          <w:ilvl w:val="2"/>
          <w:numId w:val="330"/>
        </w:numPr>
        <w:rPr>
          <w:ins w:id="3714" w:author="Lynn Felhofer" w:date="2020-03-20T17:34:00Z"/>
        </w:rPr>
        <w:pPrChange w:id="3715" w:author="Lynn Felhofer" w:date="2020-03-20T17:39:00Z">
          <w:pPr>
            <w:pStyle w:val="Heading3"/>
            <w:numPr>
              <w:numId w:val="320"/>
            </w:numPr>
          </w:pPr>
        </w:pPrChange>
      </w:pPr>
      <w:ins w:id="3716" w:author="Lynn Felhofer" w:date="2020-03-20T17:34:00Z">
        <w:r>
          <w:t xml:space="preserve">RFD Required Actor </w:t>
        </w:r>
        <w:r w:rsidRPr="00BF0A93">
          <w:t>Groupin</w:t>
        </w:r>
        <w:commentRangeStart w:id="3717"/>
        <w:r w:rsidRPr="00BF0A93">
          <w:t>g</w:t>
        </w:r>
        <w:r>
          <w:t>s</w:t>
        </w:r>
      </w:ins>
      <w:commentRangeEnd w:id="3717"/>
      <w:ins w:id="3718" w:author="Lynn Felhofer" w:date="2020-03-20T17:39:00Z">
        <w:r>
          <w:rPr>
            <w:rStyle w:val="CommentReference"/>
            <w:rFonts w:ascii="Times New Roman" w:hAnsi="Times New Roman"/>
            <w:b w:val="0"/>
            <w:noProof w:val="0"/>
            <w:kern w:val="0"/>
          </w:rPr>
          <w:commentReference w:id="3717"/>
        </w:r>
      </w:ins>
    </w:p>
    <w:p w14:paraId="21569322" w14:textId="77777777" w:rsidR="00AB0BC1" w:rsidRDefault="00AB0BC1" w:rsidP="00AB0BC1">
      <w:pPr>
        <w:pStyle w:val="BodyText"/>
        <w:rPr>
          <w:ins w:id="3719" w:author="Lynn Felhofer" w:date="2020-03-20T17:34:00Z"/>
        </w:rPr>
      </w:pPr>
      <w:ins w:id="3720" w:author="Lynn Felhofer" w:date="2020-03-20T17:3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157488F" w14:textId="42FCADE8" w:rsidR="00AB0BC1" w:rsidRPr="0013655E" w:rsidRDefault="00AB0BC1" w:rsidP="00AB0BC1">
      <w:pPr>
        <w:pStyle w:val="BodyText"/>
        <w:jc w:val="center"/>
        <w:rPr>
          <w:ins w:id="3721" w:author="Lynn Felhofer" w:date="2020-03-20T17:34:00Z"/>
          <w:rFonts w:ascii="Arial" w:hAnsi="Arial" w:cs="Arial"/>
          <w:b/>
          <w:bCs/>
          <w:sz w:val="22"/>
          <w:szCs w:val="22"/>
        </w:rPr>
      </w:pPr>
      <w:ins w:id="3722" w:author="Lynn Felhofer" w:date="2020-03-20T17:34:00Z">
        <w:r w:rsidRPr="0013655E">
          <w:rPr>
            <w:rFonts w:ascii="Arial" w:hAnsi="Arial" w:cs="Arial"/>
            <w:b/>
            <w:bCs/>
            <w:sz w:val="22"/>
            <w:szCs w:val="22"/>
          </w:rPr>
          <w:t xml:space="preserve">Table </w:t>
        </w:r>
        <w:r>
          <w:rPr>
            <w:rFonts w:ascii="Arial" w:hAnsi="Arial" w:cs="Arial"/>
            <w:b/>
            <w:bCs/>
            <w:sz w:val="22"/>
            <w:szCs w:val="22"/>
          </w:rPr>
          <w:t>17.2.3-</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AB0BC1" w:rsidRPr="00D26514" w14:paraId="04AC12CA" w14:textId="77777777" w:rsidTr="00716A9A">
        <w:trPr>
          <w:cantSplit/>
          <w:tblHeader/>
          <w:ins w:id="3723" w:author="Lynn Felhofer" w:date="2020-03-20T17:34:00Z"/>
        </w:trPr>
        <w:tc>
          <w:tcPr>
            <w:tcW w:w="2785" w:type="dxa"/>
            <w:shd w:val="clear" w:color="auto" w:fill="D9D9D9" w:themeFill="background1" w:themeFillShade="D9"/>
          </w:tcPr>
          <w:p w14:paraId="5C875B2E" w14:textId="77777777" w:rsidR="00AB0BC1" w:rsidRPr="00D26514" w:rsidRDefault="00AB0BC1" w:rsidP="007F1D2D">
            <w:pPr>
              <w:pStyle w:val="TableEntryHeader"/>
              <w:rPr>
                <w:ins w:id="3724" w:author="Lynn Felhofer" w:date="2020-03-20T17:34:00Z"/>
              </w:rPr>
            </w:pPr>
            <w:ins w:id="3725" w:author="Lynn Felhofer" w:date="2020-03-20T17:34:00Z">
              <w:r>
                <w:t>XDM Ac</w:t>
              </w:r>
              <w:r w:rsidRPr="00D26514">
                <w:t>tor</w:t>
              </w:r>
            </w:ins>
          </w:p>
        </w:tc>
        <w:tc>
          <w:tcPr>
            <w:tcW w:w="3690" w:type="dxa"/>
            <w:shd w:val="clear" w:color="auto" w:fill="D9D9D9" w:themeFill="background1" w:themeFillShade="D9"/>
          </w:tcPr>
          <w:p w14:paraId="4FC1ED9E" w14:textId="77777777" w:rsidR="00AB0BC1" w:rsidRPr="00D26514" w:rsidRDefault="00AB0BC1" w:rsidP="007F1D2D">
            <w:pPr>
              <w:pStyle w:val="TableEntryHeader"/>
              <w:rPr>
                <w:ins w:id="3726" w:author="Lynn Felhofer" w:date="2020-03-20T17:34:00Z"/>
              </w:rPr>
            </w:pPr>
            <w:ins w:id="3727" w:author="Lynn Felhofer" w:date="2020-03-20T17:34:00Z">
              <w:r w:rsidRPr="00D26514">
                <w:t>Actor(s) to be grouped with</w:t>
              </w:r>
            </w:ins>
          </w:p>
        </w:tc>
        <w:tc>
          <w:tcPr>
            <w:tcW w:w="2070" w:type="dxa"/>
            <w:shd w:val="clear" w:color="auto" w:fill="D9D9D9" w:themeFill="background1" w:themeFillShade="D9"/>
          </w:tcPr>
          <w:p w14:paraId="5DC5B48B" w14:textId="77777777" w:rsidR="00AB0BC1" w:rsidRPr="00D26514" w:rsidRDefault="00AB0BC1" w:rsidP="007F1D2D">
            <w:pPr>
              <w:pStyle w:val="TableEntryHeader"/>
              <w:rPr>
                <w:ins w:id="3728" w:author="Lynn Felhofer" w:date="2020-03-20T17:34:00Z"/>
              </w:rPr>
            </w:pPr>
            <w:ins w:id="3729" w:author="Lynn Felhofer" w:date="2020-03-20T17:34:00Z">
              <w:r w:rsidRPr="00D26514">
                <w:t>Reference</w:t>
              </w:r>
            </w:ins>
          </w:p>
        </w:tc>
      </w:tr>
      <w:tr w:rsidR="00AB0BC1" w:rsidRPr="009715AF" w14:paraId="59B4ED45" w14:textId="77777777" w:rsidTr="00716A9A">
        <w:trPr>
          <w:cantSplit/>
          <w:ins w:id="3730" w:author="Lynn Felhofer" w:date="2020-03-20T17:34:00Z"/>
        </w:trPr>
        <w:tc>
          <w:tcPr>
            <w:tcW w:w="2785" w:type="dxa"/>
          </w:tcPr>
          <w:p w14:paraId="58597E23" w14:textId="4CB37AA7" w:rsidR="00AB0BC1" w:rsidRPr="009715AF" w:rsidRDefault="00AB0BC1">
            <w:pPr>
              <w:pStyle w:val="TableEntry"/>
              <w:ind w:left="0"/>
              <w:rPr>
                <w:ins w:id="3731" w:author="Lynn Felhofer" w:date="2020-03-20T17:34:00Z"/>
              </w:rPr>
              <w:pPrChange w:id="3732" w:author="Unknown" w:date="2020-03-20T17:34:00Z">
                <w:pPr>
                  <w:pStyle w:val="TableEntry"/>
                </w:pPr>
              </w:pPrChange>
            </w:pPr>
            <w:ins w:id="3733" w:author="Lynn Felhofer" w:date="2020-03-20T17:36:00Z">
              <w:r>
                <w:t xml:space="preserve"> </w:t>
              </w:r>
            </w:ins>
            <w:ins w:id="3734" w:author="Lynn Felhofer" w:date="2020-03-20T17:34:00Z">
              <w:r>
                <w:t>For</w:t>
              </w:r>
            </w:ins>
            <w:ins w:id="3735" w:author="Lynn Felhofer" w:date="2020-03-20T17:35:00Z">
              <w:r>
                <w:t>m Filler</w:t>
              </w:r>
            </w:ins>
          </w:p>
        </w:tc>
        <w:tc>
          <w:tcPr>
            <w:tcW w:w="3690" w:type="dxa"/>
          </w:tcPr>
          <w:p w14:paraId="7C48EBBD" w14:textId="0006BE4C" w:rsidR="00AB0BC1" w:rsidRPr="009715AF" w:rsidRDefault="00AB0BC1" w:rsidP="00716A9A">
            <w:pPr>
              <w:pStyle w:val="TableEntry"/>
              <w:rPr>
                <w:ins w:id="3736" w:author="Lynn Felhofer" w:date="2020-03-20T17:34:00Z"/>
                <w:szCs w:val="18"/>
              </w:rPr>
            </w:pPr>
            <w:ins w:id="3737" w:author="Lynn Felhofer" w:date="2020-03-20T17:36:00Z">
              <w:r>
                <w:rPr>
                  <w:szCs w:val="18"/>
                </w:rPr>
                <w:t>None</w:t>
              </w:r>
            </w:ins>
          </w:p>
        </w:tc>
        <w:tc>
          <w:tcPr>
            <w:tcW w:w="2070" w:type="dxa"/>
          </w:tcPr>
          <w:p w14:paraId="1488A880" w14:textId="3A8319A3" w:rsidR="00AB0BC1" w:rsidRPr="009715AF" w:rsidRDefault="00AB0BC1" w:rsidP="00716A9A">
            <w:pPr>
              <w:pStyle w:val="TableEntry"/>
              <w:rPr>
                <w:ins w:id="3738" w:author="Lynn Felhofer" w:date="2020-03-20T17:34:00Z"/>
                <w:szCs w:val="18"/>
              </w:rPr>
            </w:pPr>
            <w:ins w:id="3739" w:author="Lynn Felhofer" w:date="2020-03-20T17:36:00Z">
              <w:r>
                <w:rPr>
                  <w:szCs w:val="18"/>
                </w:rPr>
                <w:t>--</w:t>
              </w:r>
            </w:ins>
          </w:p>
        </w:tc>
      </w:tr>
      <w:tr w:rsidR="00AB0BC1" w:rsidRPr="009715AF" w14:paraId="770FEE08" w14:textId="77777777" w:rsidTr="00716A9A">
        <w:trPr>
          <w:cantSplit/>
          <w:trHeight w:val="323"/>
          <w:ins w:id="3740" w:author="Lynn Felhofer" w:date="2020-03-20T17:34:00Z"/>
        </w:trPr>
        <w:tc>
          <w:tcPr>
            <w:tcW w:w="2785" w:type="dxa"/>
          </w:tcPr>
          <w:p w14:paraId="0CFF67CE" w14:textId="59393BB3" w:rsidR="00AB0BC1" w:rsidRPr="009715AF" w:rsidRDefault="00AB0BC1" w:rsidP="00716A9A">
            <w:pPr>
              <w:pStyle w:val="TableEntry"/>
              <w:rPr>
                <w:ins w:id="3741" w:author="Lynn Felhofer" w:date="2020-03-20T17:34:00Z"/>
              </w:rPr>
            </w:pPr>
            <w:ins w:id="3742" w:author="Lynn Felhofer" w:date="2020-03-20T17:36:00Z">
              <w:r>
                <w:t>Form Manager</w:t>
              </w:r>
            </w:ins>
          </w:p>
        </w:tc>
        <w:tc>
          <w:tcPr>
            <w:tcW w:w="3690" w:type="dxa"/>
          </w:tcPr>
          <w:p w14:paraId="3D3E075A" w14:textId="65E76070" w:rsidR="00AB0BC1" w:rsidRPr="009715AF" w:rsidRDefault="00AB0BC1" w:rsidP="00716A9A">
            <w:pPr>
              <w:pStyle w:val="TableEntry"/>
              <w:rPr>
                <w:ins w:id="3743" w:author="Lynn Felhofer" w:date="2020-03-20T17:34:00Z"/>
                <w:szCs w:val="18"/>
              </w:rPr>
            </w:pPr>
            <w:ins w:id="3744" w:author="Lynn Felhofer" w:date="2020-03-20T17:37:00Z">
              <w:r>
                <w:rPr>
                  <w:szCs w:val="18"/>
                </w:rPr>
                <w:t>None</w:t>
              </w:r>
            </w:ins>
          </w:p>
        </w:tc>
        <w:tc>
          <w:tcPr>
            <w:tcW w:w="2070" w:type="dxa"/>
          </w:tcPr>
          <w:p w14:paraId="0FACE668" w14:textId="35A64E96" w:rsidR="00AB0BC1" w:rsidRPr="009715AF" w:rsidRDefault="00AB0BC1" w:rsidP="00716A9A">
            <w:pPr>
              <w:pStyle w:val="TableEntry"/>
              <w:rPr>
                <w:ins w:id="3745" w:author="Lynn Felhofer" w:date="2020-03-20T17:34:00Z"/>
                <w:szCs w:val="18"/>
              </w:rPr>
            </w:pPr>
            <w:ins w:id="3746" w:author="Lynn Felhofer" w:date="2020-03-20T17:36:00Z">
              <w:r>
                <w:rPr>
                  <w:szCs w:val="18"/>
                </w:rPr>
                <w:t>--</w:t>
              </w:r>
            </w:ins>
          </w:p>
        </w:tc>
      </w:tr>
      <w:tr w:rsidR="00AB0BC1" w:rsidRPr="009715AF" w14:paraId="2347C1D9" w14:textId="77777777" w:rsidTr="00716A9A">
        <w:trPr>
          <w:cantSplit/>
          <w:trHeight w:val="323"/>
          <w:ins w:id="3747" w:author="Lynn Felhofer" w:date="2020-03-20T17:36:00Z"/>
        </w:trPr>
        <w:tc>
          <w:tcPr>
            <w:tcW w:w="2785" w:type="dxa"/>
          </w:tcPr>
          <w:p w14:paraId="5DF4B18F" w14:textId="4FA64C0B" w:rsidR="00AB0BC1" w:rsidRDefault="00AB0BC1" w:rsidP="00716A9A">
            <w:pPr>
              <w:pStyle w:val="TableEntry"/>
              <w:rPr>
                <w:ins w:id="3748" w:author="Lynn Felhofer" w:date="2020-03-20T17:36:00Z"/>
              </w:rPr>
            </w:pPr>
            <w:ins w:id="3749" w:author="Lynn Felhofer" w:date="2020-03-20T17:36:00Z">
              <w:r>
                <w:t>Form Receiver</w:t>
              </w:r>
            </w:ins>
          </w:p>
        </w:tc>
        <w:tc>
          <w:tcPr>
            <w:tcW w:w="3690" w:type="dxa"/>
          </w:tcPr>
          <w:p w14:paraId="0F4CAAAC" w14:textId="511F533D" w:rsidR="00AB0BC1" w:rsidRDefault="00AB0BC1" w:rsidP="00716A9A">
            <w:pPr>
              <w:pStyle w:val="TableEntry"/>
              <w:rPr>
                <w:ins w:id="3750" w:author="Lynn Felhofer" w:date="2020-03-20T17:36:00Z"/>
                <w:szCs w:val="18"/>
              </w:rPr>
            </w:pPr>
            <w:ins w:id="3751" w:author="Lynn Felhofer" w:date="2020-03-20T17:37:00Z">
              <w:r>
                <w:rPr>
                  <w:szCs w:val="18"/>
                </w:rPr>
                <w:t>None</w:t>
              </w:r>
            </w:ins>
          </w:p>
        </w:tc>
        <w:tc>
          <w:tcPr>
            <w:tcW w:w="2070" w:type="dxa"/>
          </w:tcPr>
          <w:p w14:paraId="0B3C4C4C" w14:textId="2C8119BA" w:rsidR="00AB0BC1" w:rsidRDefault="00AB0BC1" w:rsidP="00716A9A">
            <w:pPr>
              <w:pStyle w:val="TableEntry"/>
              <w:rPr>
                <w:ins w:id="3752" w:author="Lynn Felhofer" w:date="2020-03-20T17:36:00Z"/>
                <w:szCs w:val="18"/>
              </w:rPr>
            </w:pPr>
            <w:ins w:id="3753" w:author="Lynn Felhofer" w:date="2020-03-20T17:39:00Z">
              <w:r>
                <w:rPr>
                  <w:szCs w:val="18"/>
                </w:rPr>
                <w:t>--</w:t>
              </w:r>
            </w:ins>
          </w:p>
        </w:tc>
      </w:tr>
      <w:tr w:rsidR="00AB0BC1" w:rsidRPr="009715AF" w14:paraId="39B3373D" w14:textId="77777777" w:rsidTr="00716A9A">
        <w:trPr>
          <w:cantSplit/>
          <w:trHeight w:val="323"/>
          <w:ins w:id="3754" w:author="Lynn Felhofer" w:date="2020-03-20T17:39:00Z"/>
        </w:trPr>
        <w:tc>
          <w:tcPr>
            <w:tcW w:w="2785" w:type="dxa"/>
          </w:tcPr>
          <w:p w14:paraId="6FBED3B0" w14:textId="25004090" w:rsidR="00AB0BC1" w:rsidRDefault="00AB0BC1" w:rsidP="00716A9A">
            <w:pPr>
              <w:pStyle w:val="TableEntry"/>
              <w:rPr>
                <w:ins w:id="3755" w:author="Lynn Felhofer" w:date="2020-03-20T17:39:00Z"/>
              </w:rPr>
            </w:pPr>
            <w:ins w:id="3756" w:author="Lynn Felhofer" w:date="2020-03-20T17:39:00Z">
              <w:r>
                <w:t>Form Archiver</w:t>
              </w:r>
            </w:ins>
          </w:p>
        </w:tc>
        <w:tc>
          <w:tcPr>
            <w:tcW w:w="3690" w:type="dxa"/>
          </w:tcPr>
          <w:p w14:paraId="06CC0379" w14:textId="20F30148" w:rsidR="00AB0BC1" w:rsidRDefault="00AB0BC1" w:rsidP="00716A9A">
            <w:pPr>
              <w:pStyle w:val="TableEntry"/>
              <w:rPr>
                <w:ins w:id="3757" w:author="Lynn Felhofer" w:date="2020-03-20T17:39:00Z"/>
                <w:szCs w:val="18"/>
              </w:rPr>
            </w:pPr>
            <w:ins w:id="3758" w:author="Lynn Felhofer" w:date="2020-03-20T17:39:00Z">
              <w:r>
                <w:rPr>
                  <w:szCs w:val="18"/>
                </w:rPr>
                <w:t>None</w:t>
              </w:r>
            </w:ins>
          </w:p>
        </w:tc>
        <w:tc>
          <w:tcPr>
            <w:tcW w:w="2070" w:type="dxa"/>
          </w:tcPr>
          <w:p w14:paraId="5BADE83C" w14:textId="56A24B34" w:rsidR="00AB0BC1" w:rsidRDefault="00AB0BC1" w:rsidP="00716A9A">
            <w:pPr>
              <w:pStyle w:val="TableEntry"/>
              <w:rPr>
                <w:ins w:id="3759" w:author="Lynn Felhofer" w:date="2020-03-20T17:39:00Z"/>
                <w:szCs w:val="18"/>
              </w:rPr>
            </w:pPr>
            <w:ins w:id="3760" w:author="Lynn Felhofer" w:date="2020-03-20T17:39:00Z">
              <w:r>
                <w:rPr>
                  <w:szCs w:val="18"/>
                </w:rPr>
                <w:t>--</w:t>
              </w:r>
            </w:ins>
          </w:p>
        </w:tc>
      </w:tr>
      <w:tr w:rsidR="00AB0BC1" w:rsidRPr="009715AF" w14:paraId="0924966D" w14:textId="77777777" w:rsidTr="00716A9A">
        <w:trPr>
          <w:cantSplit/>
          <w:trHeight w:val="323"/>
          <w:ins w:id="3761" w:author="Lynn Felhofer" w:date="2020-03-20T17:39:00Z"/>
        </w:trPr>
        <w:tc>
          <w:tcPr>
            <w:tcW w:w="2785" w:type="dxa"/>
          </w:tcPr>
          <w:p w14:paraId="29754CDA" w14:textId="5DB06055" w:rsidR="00AB0BC1" w:rsidRDefault="00AB0BC1" w:rsidP="00716A9A">
            <w:pPr>
              <w:pStyle w:val="TableEntry"/>
              <w:rPr>
                <w:ins w:id="3762" w:author="Lynn Felhofer" w:date="2020-03-20T17:39:00Z"/>
              </w:rPr>
            </w:pPr>
            <w:ins w:id="3763" w:author="Lynn Felhofer" w:date="2020-03-20T17:39:00Z">
              <w:r>
                <w:t>Form Pro</w:t>
              </w:r>
            </w:ins>
            <w:ins w:id="3764" w:author="Lynn Felhofer" w:date="2020-03-20T17:40:00Z">
              <w:r>
                <w:t>cessor</w:t>
              </w:r>
            </w:ins>
          </w:p>
        </w:tc>
        <w:tc>
          <w:tcPr>
            <w:tcW w:w="3690" w:type="dxa"/>
          </w:tcPr>
          <w:p w14:paraId="1411FD12" w14:textId="6221A08D" w:rsidR="00AB0BC1" w:rsidRDefault="00AB0BC1" w:rsidP="00716A9A">
            <w:pPr>
              <w:pStyle w:val="TableEntry"/>
              <w:rPr>
                <w:ins w:id="3765" w:author="Lynn Felhofer" w:date="2020-03-20T17:39:00Z"/>
                <w:szCs w:val="18"/>
              </w:rPr>
            </w:pPr>
            <w:ins w:id="3766" w:author="Lynn Felhofer" w:date="2020-03-20T17:40:00Z">
              <w:r>
                <w:rPr>
                  <w:szCs w:val="18"/>
                </w:rPr>
                <w:t>None</w:t>
              </w:r>
            </w:ins>
          </w:p>
        </w:tc>
        <w:tc>
          <w:tcPr>
            <w:tcW w:w="2070" w:type="dxa"/>
          </w:tcPr>
          <w:p w14:paraId="11266605" w14:textId="7C09D2AA" w:rsidR="00AB0BC1" w:rsidRDefault="00AB0BC1" w:rsidP="00716A9A">
            <w:pPr>
              <w:pStyle w:val="TableEntry"/>
              <w:rPr>
                <w:ins w:id="3767" w:author="Lynn Felhofer" w:date="2020-03-20T17:39:00Z"/>
                <w:szCs w:val="18"/>
              </w:rPr>
            </w:pPr>
            <w:ins w:id="3768" w:author="Lynn Felhofer" w:date="2020-03-20T17:40:00Z">
              <w:r>
                <w:rPr>
                  <w:szCs w:val="18"/>
                </w:rPr>
                <w:t>--</w:t>
              </w:r>
            </w:ins>
          </w:p>
        </w:tc>
      </w:tr>
    </w:tbl>
    <w:p w14:paraId="24161BDB" w14:textId="77777777" w:rsidR="00AB0BC1" w:rsidRPr="00BF0A93" w:rsidRDefault="00AB0BC1" w:rsidP="00792BB2">
      <w:pPr>
        <w:pStyle w:val="BodyText"/>
      </w:pPr>
    </w:p>
    <w:p w14:paraId="1DE881F1" w14:textId="14F95684" w:rsidR="00F71022" w:rsidRPr="00BF0A93" w:rsidRDefault="00F71022" w:rsidP="00792BB2">
      <w:pPr>
        <w:pStyle w:val="Heading2"/>
        <w:numPr>
          <w:ilvl w:val="0"/>
          <w:numId w:val="0"/>
        </w:numPr>
        <w:rPr>
          <w:noProof w:val="0"/>
        </w:rPr>
      </w:pPr>
      <w:bookmarkStart w:id="3769" w:name="_Toc168393639"/>
      <w:bookmarkStart w:id="3770" w:name="_Toc169380292"/>
      <w:bookmarkStart w:id="3771" w:name="_Toc173638471"/>
      <w:bookmarkStart w:id="3772" w:name="_Toc236104292"/>
      <w:bookmarkStart w:id="3773" w:name="_Toc237277077"/>
      <w:bookmarkStart w:id="3774" w:name="_Toc330825239"/>
      <w:bookmarkStart w:id="3775" w:name="_Toc487039171"/>
      <w:bookmarkStart w:id="3776" w:name="_Toc488068272"/>
      <w:bookmarkStart w:id="3777" w:name="_Toc488068705"/>
      <w:bookmarkStart w:id="3778" w:name="_Toc488075032"/>
      <w:bookmarkStart w:id="3779" w:name="_Toc13752406"/>
      <w:r w:rsidRPr="00BF0A93">
        <w:rPr>
          <w:noProof w:val="0"/>
        </w:rPr>
        <w:lastRenderedPageBreak/>
        <w:t>17.3 R</w:t>
      </w:r>
      <w:r w:rsidR="00E24092">
        <w:rPr>
          <w:noProof w:val="0"/>
        </w:rPr>
        <w:t>FD</w:t>
      </w:r>
      <w:r w:rsidRPr="00BF0A93">
        <w:rPr>
          <w:noProof w:val="0"/>
        </w:rPr>
        <w:t xml:space="preserve"> Options</w:t>
      </w:r>
      <w:bookmarkEnd w:id="3769"/>
      <w:bookmarkEnd w:id="3770"/>
      <w:bookmarkEnd w:id="3771"/>
      <w:bookmarkEnd w:id="3772"/>
      <w:bookmarkEnd w:id="3773"/>
      <w:bookmarkEnd w:id="3774"/>
      <w:bookmarkEnd w:id="3775"/>
      <w:bookmarkEnd w:id="3776"/>
      <w:bookmarkEnd w:id="3777"/>
      <w:bookmarkEnd w:id="3778"/>
      <w:bookmarkEnd w:id="3779"/>
    </w:p>
    <w:p w14:paraId="2099662D" w14:textId="26F3DF60" w:rsidR="00F71022" w:rsidRPr="00BF0A93" w:rsidRDefault="00F71022" w:rsidP="004E7A3D">
      <w:pPr>
        <w:pStyle w:val="BodyText"/>
      </w:pPr>
      <w:r w:rsidRPr="00BF0A93">
        <w:t>Options that may be selected for this Integration Profile are listed in Table 17.3-1 along with the Actors to which they apply. Dependencies between options when applicable are specified in notes.</w:t>
      </w:r>
    </w:p>
    <w:p w14:paraId="37F19C99" w14:textId="77777777" w:rsidR="00F71022" w:rsidRPr="00BF0A93" w:rsidRDefault="00F71022" w:rsidP="00792BB2">
      <w:pPr>
        <w:pStyle w:val="TableTitle"/>
      </w:pPr>
      <w:r w:rsidRPr="00BF0A93">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40"/>
        <w:gridCol w:w="1633"/>
      </w:tblGrid>
      <w:tr w:rsidR="00F71022" w:rsidRPr="00BF0A93" w14:paraId="140E9CA8" w14:textId="77777777" w:rsidTr="003174B0">
        <w:trPr>
          <w:cantSplit/>
          <w:tblHeader/>
          <w:jc w:val="center"/>
        </w:trPr>
        <w:tc>
          <w:tcPr>
            <w:tcW w:w="0" w:type="auto"/>
            <w:shd w:val="clear" w:color="auto" w:fill="E6E6E6"/>
          </w:tcPr>
          <w:p w14:paraId="4B1161AA" w14:textId="77777777" w:rsidR="00F71022" w:rsidRPr="00BF0A93" w:rsidRDefault="00F71022" w:rsidP="007F1D2D">
            <w:pPr>
              <w:pStyle w:val="TableEntryHeader"/>
            </w:pPr>
            <w:r w:rsidRPr="00BF0A93">
              <w:t>Actor</w:t>
            </w:r>
          </w:p>
        </w:tc>
        <w:tc>
          <w:tcPr>
            <w:tcW w:w="0" w:type="auto"/>
            <w:shd w:val="clear" w:color="auto" w:fill="E6E6E6"/>
          </w:tcPr>
          <w:p w14:paraId="74DC868E" w14:textId="77777777" w:rsidR="00F71022" w:rsidRPr="00BF0A93" w:rsidRDefault="00F71022" w:rsidP="007F1D2D">
            <w:pPr>
              <w:pStyle w:val="TableEntryHeader"/>
            </w:pPr>
            <w:r w:rsidRPr="00BF0A93">
              <w:t>Options</w:t>
            </w:r>
          </w:p>
        </w:tc>
        <w:tc>
          <w:tcPr>
            <w:tcW w:w="0" w:type="auto"/>
            <w:shd w:val="clear" w:color="auto" w:fill="E6E6E6"/>
          </w:tcPr>
          <w:p w14:paraId="4B22E095" w14:textId="77777777" w:rsidR="00F71022" w:rsidRPr="00BF0A93" w:rsidRDefault="00F71022" w:rsidP="007F1D2D">
            <w:pPr>
              <w:pStyle w:val="TableEntryHeader"/>
            </w:pPr>
            <w:r w:rsidRPr="00BF0A93">
              <w:t>Vol. &amp; Section</w:t>
            </w:r>
          </w:p>
        </w:tc>
      </w:tr>
      <w:tr w:rsidR="00F71022" w:rsidRPr="00BF0A93" w14:paraId="03F2BD44" w14:textId="77777777" w:rsidTr="003174B0">
        <w:trPr>
          <w:cantSplit/>
          <w:trHeight w:val="332"/>
          <w:jc w:val="center"/>
        </w:trPr>
        <w:tc>
          <w:tcPr>
            <w:tcW w:w="0" w:type="auto"/>
            <w:vMerge w:val="restart"/>
          </w:tcPr>
          <w:p w14:paraId="0F9C9B6C" w14:textId="77777777" w:rsidR="00F71022" w:rsidRPr="00BF0A93" w:rsidRDefault="00F71022" w:rsidP="003174B0">
            <w:pPr>
              <w:pStyle w:val="TableEntry"/>
              <w:rPr>
                <w:noProof w:val="0"/>
              </w:rPr>
            </w:pPr>
            <w:r w:rsidRPr="00BF0A93">
              <w:rPr>
                <w:noProof w:val="0"/>
              </w:rPr>
              <w:t>Form Filler</w:t>
            </w:r>
          </w:p>
          <w:p w14:paraId="06032F2B" w14:textId="77777777" w:rsidR="00F71022" w:rsidRPr="00BF0A93" w:rsidRDefault="00F71022" w:rsidP="003174B0">
            <w:pPr>
              <w:pStyle w:val="TableEntry"/>
              <w:rPr>
                <w:noProof w:val="0"/>
              </w:rPr>
            </w:pPr>
          </w:p>
        </w:tc>
        <w:tc>
          <w:tcPr>
            <w:tcW w:w="0" w:type="auto"/>
          </w:tcPr>
          <w:p w14:paraId="43352930" w14:textId="77777777" w:rsidR="00F71022" w:rsidRPr="00BF0A93" w:rsidRDefault="00F71022" w:rsidP="003174B0">
            <w:pPr>
              <w:pStyle w:val="TableEntry"/>
              <w:rPr>
                <w:noProof w:val="0"/>
              </w:rPr>
            </w:pPr>
            <w:r w:rsidRPr="00BF0A93">
              <w:rPr>
                <w:noProof w:val="0"/>
              </w:rPr>
              <w:t>Archive Form</w:t>
            </w:r>
          </w:p>
        </w:tc>
        <w:tc>
          <w:tcPr>
            <w:tcW w:w="0" w:type="auto"/>
          </w:tcPr>
          <w:p w14:paraId="6979E27D" w14:textId="77777777" w:rsidR="00F71022" w:rsidRPr="00BF0A93" w:rsidRDefault="00F71022" w:rsidP="003174B0">
            <w:pPr>
              <w:pStyle w:val="TableEntry"/>
              <w:rPr>
                <w:noProof w:val="0"/>
              </w:rPr>
            </w:pPr>
            <w:r w:rsidRPr="00BF0A93">
              <w:rPr>
                <w:noProof w:val="0"/>
              </w:rPr>
              <w:t>ITI TF-2b: 3.36</w:t>
            </w:r>
          </w:p>
        </w:tc>
      </w:tr>
      <w:tr w:rsidR="00F71022" w:rsidRPr="00BF0A93" w14:paraId="5D7573F3" w14:textId="77777777" w:rsidTr="003174B0">
        <w:trPr>
          <w:cantSplit/>
          <w:trHeight w:val="332"/>
          <w:jc w:val="center"/>
        </w:trPr>
        <w:tc>
          <w:tcPr>
            <w:tcW w:w="0" w:type="auto"/>
            <w:vMerge/>
          </w:tcPr>
          <w:p w14:paraId="125383BE" w14:textId="77777777" w:rsidR="00F71022" w:rsidRPr="00BF0A93" w:rsidRDefault="00F71022" w:rsidP="003174B0">
            <w:pPr>
              <w:pStyle w:val="TableEntry"/>
              <w:rPr>
                <w:noProof w:val="0"/>
              </w:rPr>
            </w:pPr>
          </w:p>
        </w:tc>
        <w:tc>
          <w:tcPr>
            <w:tcW w:w="0" w:type="auto"/>
          </w:tcPr>
          <w:p w14:paraId="28F1BFAE" w14:textId="77777777" w:rsidR="00F71022" w:rsidRPr="00BF0A93" w:rsidRDefault="00F71022" w:rsidP="003174B0">
            <w:pPr>
              <w:pStyle w:val="TableEntry"/>
              <w:rPr>
                <w:noProof w:val="0"/>
              </w:rPr>
            </w:pPr>
            <w:r w:rsidRPr="00BF0A93">
              <w:rPr>
                <w:noProof w:val="0"/>
              </w:rPr>
              <w:t>Data Clarifications</w:t>
            </w:r>
          </w:p>
        </w:tc>
        <w:tc>
          <w:tcPr>
            <w:tcW w:w="0" w:type="auto"/>
          </w:tcPr>
          <w:p w14:paraId="5D533DC4" w14:textId="77777777" w:rsidR="00F71022" w:rsidRPr="00BF0A93" w:rsidRDefault="00F71022" w:rsidP="003174B0">
            <w:pPr>
              <w:pStyle w:val="TableEntry"/>
              <w:rPr>
                <w:noProof w:val="0"/>
              </w:rPr>
            </w:pPr>
            <w:r w:rsidRPr="00BF0A93">
              <w:rPr>
                <w:noProof w:val="0"/>
              </w:rPr>
              <w:t>ITI TF-2b: 3.37</w:t>
            </w:r>
          </w:p>
        </w:tc>
      </w:tr>
      <w:tr w:rsidR="00F71022" w:rsidRPr="00BF0A93" w14:paraId="26A4D7DF" w14:textId="77777777" w:rsidTr="003174B0">
        <w:trPr>
          <w:cantSplit/>
          <w:trHeight w:val="332"/>
          <w:jc w:val="center"/>
        </w:trPr>
        <w:tc>
          <w:tcPr>
            <w:tcW w:w="0" w:type="auto"/>
            <w:vMerge/>
          </w:tcPr>
          <w:p w14:paraId="7DEE12C1" w14:textId="77777777" w:rsidR="00F71022" w:rsidRPr="00BF0A93" w:rsidRDefault="00F71022" w:rsidP="003174B0">
            <w:pPr>
              <w:pStyle w:val="TableEntry"/>
              <w:rPr>
                <w:noProof w:val="0"/>
              </w:rPr>
            </w:pPr>
          </w:p>
        </w:tc>
        <w:tc>
          <w:tcPr>
            <w:tcW w:w="0" w:type="auto"/>
          </w:tcPr>
          <w:p w14:paraId="31528261" w14:textId="77777777" w:rsidR="00F71022" w:rsidRPr="00BF0A93" w:rsidRDefault="00F71022" w:rsidP="003174B0">
            <w:pPr>
              <w:pStyle w:val="TableEntry"/>
              <w:rPr>
                <w:noProof w:val="0"/>
              </w:rPr>
            </w:pPr>
            <w:r w:rsidRPr="00BF0A93">
              <w:rPr>
                <w:noProof w:val="0"/>
              </w:rPr>
              <w:t>XForms</w:t>
            </w:r>
          </w:p>
        </w:tc>
        <w:tc>
          <w:tcPr>
            <w:tcW w:w="0" w:type="auto"/>
          </w:tcPr>
          <w:p w14:paraId="45609E47" w14:textId="77777777" w:rsidR="00F71022" w:rsidRPr="00BF0A93" w:rsidRDefault="00F71022" w:rsidP="003174B0">
            <w:pPr>
              <w:pStyle w:val="TableEntry"/>
              <w:rPr>
                <w:noProof w:val="0"/>
              </w:rPr>
            </w:pPr>
            <w:r w:rsidRPr="00BF0A93">
              <w:rPr>
                <w:noProof w:val="0"/>
              </w:rPr>
              <w:t>ITI TF-1: 17.3.2</w:t>
            </w:r>
          </w:p>
        </w:tc>
      </w:tr>
      <w:tr w:rsidR="00F71022" w:rsidRPr="00BF0A93" w14:paraId="69243F05" w14:textId="77777777" w:rsidTr="003174B0">
        <w:trPr>
          <w:cantSplit/>
          <w:trHeight w:val="332"/>
          <w:jc w:val="center"/>
        </w:trPr>
        <w:tc>
          <w:tcPr>
            <w:tcW w:w="0" w:type="auto"/>
          </w:tcPr>
          <w:p w14:paraId="1CFA43D4" w14:textId="77777777" w:rsidR="00F71022" w:rsidRPr="00BF0A93" w:rsidRDefault="00F71022" w:rsidP="003174B0">
            <w:pPr>
              <w:pStyle w:val="TableEntry"/>
              <w:rPr>
                <w:noProof w:val="0"/>
              </w:rPr>
            </w:pPr>
            <w:r w:rsidRPr="00BF0A93">
              <w:rPr>
                <w:noProof w:val="0"/>
              </w:rPr>
              <w:t>Form Manager</w:t>
            </w:r>
          </w:p>
        </w:tc>
        <w:tc>
          <w:tcPr>
            <w:tcW w:w="0" w:type="auto"/>
          </w:tcPr>
          <w:p w14:paraId="4808F03C" w14:textId="77777777" w:rsidR="00F71022" w:rsidRPr="00BF0A93" w:rsidRDefault="00F71022" w:rsidP="003174B0">
            <w:pPr>
              <w:pStyle w:val="TableEntry"/>
              <w:rPr>
                <w:noProof w:val="0"/>
              </w:rPr>
            </w:pPr>
            <w:r w:rsidRPr="00BF0A93">
              <w:rPr>
                <w:noProof w:val="0"/>
              </w:rPr>
              <w:t>XForms</w:t>
            </w:r>
          </w:p>
        </w:tc>
        <w:tc>
          <w:tcPr>
            <w:tcW w:w="0" w:type="auto"/>
          </w:tcPr>
          <w:p w14:paraId="19F50DEF" w14:textId="77777777" w:rsidR="00F71022" w:rsidRPr="00BF0A93" w:rsidRDefault="00F71022" w:rsidP="003174B0">
            <w:pPr>
              <w:pStyle w:val="TableEntry"/>
              <w:rPr>
                <w:noProof w:val="0"/>
              </w:rPr>
            </w:pPr>
            <w:r w:rsidRPr="00BF0A93">
              <w:rPr>
                <w:noProof w:val="0"/>
              </w:rPr>
              <w:t>ITI TF-1: 17.3.2</w:t>
            </w:r>
          </w:p>
        </w:tc>
      </w:tr>
      <w:tr w:rsidR="00AB0BC1" w:rsidRPr="00BF0A93" w14:paraId="513BA4F6" w14:textId="77777777" w:rsidTr="003174B0">
        <w:trPr>
          <w:cantSplit/>
          <w:trHeight w:val="332"/>
          <w:jc w:val="center"/>
          <w:ins w:id="3780" w:author="Lynn Felhofer" w:date="2020-03-20T17:40:00Z"/>
        </w:trPr>
        <w:tc>
          <w:tcPr>
            <w:tcW w:w="0" w:type="auto"/>
          </w:tcPr>
          <w:p w14:paraId="051C71CC" w14:textId="458AA229" w:rsidR="00AB0BC1" w:rsidRPr="00BF0A93" w:rsidRDefault="00AB0BC1" w:rsidP="003174B0">
            <w:pPr>
              <w:pStyle w:val="TableEntry"/>
              <w:rPr>
                <w:ins w:id="3781" w:author="Lynn Felhofer" w:date="2020-03-20T17:40:00Z"/>
                <w:noProof w:val="0"/>
              </w:rPr>
            </w:pPr>
            <w:ins w:id="3782" w:author="Lynn Felhofer" w:date="2020-03-20T17:40:00Z">
              <w:r>
                <w:rPr>
                  <w:noProof w:val="0"/>
                </w:rPr>
                <w:t>Form Receiver</w:t>
              </w:r>
            </w:ins>
          </w:p>
        </w:tc>
        <w:tc>
          <w:tcPr>
            <w:tcW w:w="0" w:type="auto"/>
          </w:tcPr>
          <w:p w14:paraId="2F46567C" w14:textId="45C10592" w:rsidR="00AB0BC1" w:rsidRPr="00BF0A93" w:rsidRDefault="00AB0BC1" w:rsidP="003174B0">
            <w:pPr>
              <w:pStyle w:val="TableEntry"/>
              <w:rPr>
                <w:ins w:id="3783" w:author="Lynn Felhofer" w:date="2020-03-20T17:40:00Z"/>
                <w:noProof w:val="0"/>
              </w:rPr>
            </w:pPr>
            <w:ins w:id="3784" w:author="Lynn Felhofer" w:date="2020-03-20T17:40:00Z">
              <w:r>
                <w:rPr>
                  <w:noProof w:val="0"/>
                </w:rPr>
                <w:t>No options defined</w:t>
              </w:r>
            </w:ins>
          </w:p>
        </w:tc>
        <w:tc>
          <w:tcPr>
            <w:tcW w:w="0" w:type="auto"/>
          </w:tcPr>
          <w:p w14:paraId="38708F71" w14:textId="37588BC2" w:rsidR="00AB0BC1" w:rsidRPr="00BF0A93" w:rsidRDefault="00AB0BC1" w:rsidP="003174B0">
            <w:pPr>
              <w:pStyle w:val="TableEntry"/>
              <w:rPr>
                <w:ins w:id="3785" w:author="Lynn Felhofer" w:date="2020-03-20T17:40:00Z"/>
                <w:noProof w:val="0"/>
              </w:rPr>
            </w:pPr>
            <w:ins w:id="3786" w:author="Lynn Felhofer" w:date="2020-03-20T17:40:00Z">
              <w:r>
                <w:rPr>
                  <w:noProof w:val="0"/>
                </w:rPr>
                <w:t>--</w:t>
              </w:r>
            </w:ins>
          </w:p>
        </w:tc>
      </w:tr>
      <w:tr w:rsidR="00AB0BC1" w:rsidRPr="00BF0A93" w14:paraId="01117989" w14:textId="77777777" w:rsidTr="003174B0">
        <w:trPr>
          <w:cantSplit/>
          <w:trHeight w:val="332"/>
          <w:jc w:val="center"/>
          <w:ins w:id="3787" w:author="Lynn Felhofer" w:date="2020-03-20T17:40:00Z"/>
        </w:trPr>
        <w:tc>
          <w:tcPr>
            <w:tcW w:w="0" w:type="auto"/>
          </w:tcPr>
          <w:p w14:paraId="2AAAD644" w14:textId="0A07B20B" w:rsidR="00AB0BC1" w:rsidRPr="00BF0A93" w:rsidRDefault="00AB0BC1" w:rsidP="003174B0">
            <w:pPr>
              <w:pStyle w:val="TableEntry"/>
              <w:rPr>
                <w:ins w:id="3788" w:author="Lynn Felhofer" w:date="2020-03-20T17:40:00Z"/>
                <w:noProof w:val="0"/>
              </w:rPr>
            </w:pPr>
            <w:ins w:id="3789" w:author="Lynn Felhofer" w:date="2020-03-20T17:40:00Z">
              <w:r>
                <w:rPr>
                  <w:noProof w:val="0"/>
                </w:rPr>
                <w:t>Form Archiver</w:t>
              </w:r>
            </w:ins>
          </w:p>
        </w:tc>
        <w:tc>
          <w:tcPr>
            <w:tcW w:w="0" w:type="auto"/>
          </w:tcPr>
          <w:p w14:paraId="76EAAF83" w14:textId="17420948" w:rsidR="00AB0BC1" w:rsidRPr="00BF0A93" w:rsidRDefault="00AB0BC1" w:rsidP="003174B0">
            <w:pPr>
              <w:pStyle w:val="TableEntry"/>
              <w:rPr>
                <w:ins w:id="3790" w:author="Lynn Felhofer" w:date="2020-03-20T17:40:00Z"/>
                <w:noProof w:val="0"/>
              </w:rPr>
            </w:pPr>
            <w:ins w:id="3791" w:author="Lynn Felhofer" w:date="2020-03-20T17:40:00Z">
              <w:r>
                <w:rPr>
                  <w:noProof w:val="0"/>
                </w:rPr>
                <w:t>No options defined</w:t>
              </w:r>
            </w:ins>
          </w:p>
        </w:tc>
        <w:tc>
          <w:tcPr>
            <w:tcW w:w="0" w:type="auto"/>
          </w:tcPr>
          <w:p w14:paraId="245C395D" w14:textId="50A1986B" w:rsidR="00AB0BC1" w:rsidRPr="00BF0A93" w:rsidRDefault="00AB0BC1" w:rsidP="003174B0">
            <w:pPr>
              <w:pStyle w:val="TableEntry"/>
              <w:rPr>
                <w:ins w:id="3792" w:author="Lynn Felhofer" w:date="2020-03-20T17:40:00Z"/>
                <w:noProof w:val="0"/>
              </w:rPr>
            </w:pPr>
            <w:ins w:id="3793" w:author="Lynn Felhofer" w:date="2020-03-20T17:40:00Z">
              <w:r>
                <w:rPr>
                  <w:noProof w:val="0"/>
                </w:rPr>
                <w:t>--</w:t>
              </w:r>
            </w:ins>
          </w:p>
        </w:tc>
      </w:tr>
      <w:tr w:rsidR="00F71022" w:rsidRPr="00BF0A93" w14:paraId="2C27AF0D" w14:textId="77777777" w:rsidTr="003174B0">
        <w:trPr>
          <w:cantSplit/>
          <w:trHeight w:val="332"/>
          <w:jc w:val="center"/>
        </w:trPr>
        <w:tc>
          <w:tcPr>
            <w:tcW w:w="0" w:type="auto"/>
          </w:tcPr>
          <w:p w14:paraId="2E92A1AC" w14:textId="77777777" w:rsidR="00F71022" w:rsidRPr="00BF0A93" w:rsidRDefault="00F71022" w:rsidP="003174B0">
            <w:pPr>
              <w:pStyle w:val="TableEntry"/>
              <w:rPr>
                <w:noProof w:val="0"/>
              </w:rPr>
            </w:pPr>
            <w:r w:rsidRPr="00BF0A93">
              <w:rPr>
                <w:noProof w:val="0"/>
              </w:rPr>
              <w:t>Form Processor</w:t>
            </w:r>
          </w:p>
        </w:tc>
        <w:tc>
          <w:tcPr>
            <w:tcW w:w="0" w:type="auto"/>
          </w:tcPr>
          <w:p w14:paraId="4A510AD1" w14:textId="77777777" w:rsidR="00F71022" w:rsidRPr="00BF0A93" w:rsidRDefault="00F71022" w:rsidP="003174B0">
            <w:pPr>
              <w:pStyle w:val="TableEntry"/>
              <w:rPr>
                <w:noProof w:val="0"/>
              </w:rPr>
            </w:pPr>
            <w:r w:rsidRPr="00BF0A93">
              <w:rPr>
                <w:noProof w:val="0"/>
              </w:rPr>
              <w:t>XForms</w:t>
            </w:r>
          </w:p>
        </w:tc>
        <w:tc>
          <w:tcPr>
            <w:tcW w:w="0" w:type="auto"/>
          </w:tcPr>
          <w:p w14:paraId="2218CAC5" w14:textId="77777777" w:rsidR="00F71022" w:rsidRPr="00BF0A93" w:rsidRDefault="00F71022" w:rsidP="003174B0">
            <w:pPr>
              <w:pStyle w:val="TableEntry"/>
              <w:rPr>
                <w:noProof w:val="0"/>
              </w:rPr>
            </w:pPr>
            <w:r w:rsidRPr="00BF0A93">
              <w:rPr>
                <w:noProof w:val="0"/>
              </w:rPr>
              <w:t>ITI TF-1: 17.3.2</w:t>
            </w:r>
          </w:p>
        </w:tc>
      </w:tr>
    </w:tbl>
    <w:p w14:paraId="2609D852" w14:textId="77777777" w:rsidR="00F71022" w:rsidRPr="00BF0A93" w:rsidRDefault="00F71022" w:rsidP="004E7A3D">
      <w:pPr>
        <w:pStyle w:val="Heading3"/>
        <w:numPr>
          <w:ilvl w:val="0"/>
          <w:numId w:val="0"/>
        </w:numPr>
        <w:rPr>
          <w:noProof w:val="0"/>
        </w:rPr>
      </w:pPr>
      <w:bookmarkStart w:id="3794" w:name="_Toc134881221"/>
      <w:bookmarkStart w:id="3795" w:name="_Toc168393640"/>
      <w:bookmarkStart w:id="3796" w:name="_Toc169380293"/>
      <w:bookmarkStart w:id="3797" w:name="_Toc237277078"/>
      <w:bookmarkStart w:id="3798" w:name="_Toc330825240"/>
      <w:bookmarkStart w:id="3799" w:name="_Toc487039172"/>
      <w:bookmarkStart w:id="3800" w:name="_Toc488068273"/>
      <w:bookmarkStart w:id="3801" w:name="_Toc488068706"/>
      <w:bookmarkStart w:id="3802" w:name="_Toc488075033"/>
      <w:bookmarkStart w:id="3803" w:name="_Toc13752407"/>
      <w:r w:rsidRPr="00BF0A93">
        <w:rPr>
          <w:noProof w:val="0"/>
        </w:rPr>
        <w:t>17.3.1 Archive Form Option</w:t>
      </w:r>
      <w:bookmarkEnd w:id="3794"/>
      <w:bookmarkEnd w:id="3795"/>
      <w:bookmarkEnd w:id="3796"/>
      <w:bookmarkEnd w:id="3797"/>
      <w:bookmarkEnd w:id="3798"/>
      <w:bookmarkEnd w:id="3799"/>
      <w:bookmarkEnd w:id="3800"/>
      <w:bookmarkEnd w:id="3801"/>
      <w:bookmarkEnd w:id="3802"/>
      <w:bookmarkEnd w:id="3803"/>
    </w:p>
    <w:p w14:paraId="62BC80F4" w14:textId="77777777" w:rsidR="00F71022" w:rsidRPr="00BF0A93" w:rsidRDefault="00F71022" w:rsidP="00792BB2">
      <w:pPr>
        <w:pStyle w:val="BodyText"/>
      </w:pPr>
      <w:r w:rsidRPr="00BF0A93">
        <w:t>The Archive Form Option allows a Form Filler to submit, for archival purposes, the form instance data to a Form Archiver.</w:t>
      </w:r>
    </w:p>
    <w:p w14:paraId="74ABEF32" w14:textId="77777777" w:rsidR="00F71022" w:rsidRPr="00BF0A93" w:rsidRDefault="00F71022" w:rsidP="004E7A3D">
      <w:pPr>
        <w:pStyle w:val="Heading3"/>
        <w:numPr>
          <w:ilvl w:val="0"/>
          <w:numId w:val="0"/>
        </w:numPr>
        <w:rPr>
          <w:noProof w:val="0"/>
        </w:rPr>
      </w:pPr>
      <w:bookmarkStart w:id="3804" w:name="_Toc168393641"/>
      <w:bookmarkStart w:id="3805" w:name="_Toc169380294"/>
      <w:bookmarkStart w:id="3806" w:name="_Toc237277079"/>
      <w:bookmarkStart w:id="3807" w:name="_Toc330825241"/>
      <w:bookmarkStart w:id="3808" w:name="_Toc487039173"/>
      <w:bookmarkStart w:id="3809" w:name="_Toc488068274"/>
      <w:bookmarkStart w:id="3810" w:name="_Toc488068707"/>
      <w:bookmarkStart w:id="3811" w:name="_Toc488075034"/>
      <w:bookmarkStart w:id="3812" w:name="_Toc13752408"/>
      <w:r w:rsidRPr="00BF0A93">
        <w:rPr>
          <w:noProof w:val="0"/>
        </w:rPr>
        <w:t>17.3.2 Data Clarifications Option</w:t>
      </w:r>
      <w:bookmarkEnd w:id="3804"/>
      <w:bookmarkEnd w:id="3805"/>
      <w:bookmarkEnd w:id="3806"/>
      <w:bookmarkEnd w:id="3807"/>
      <w:bookmarkEnd w:id="3808"/>
      <w:bookmarkEnd w:id="3809"/>
      <w:bookmarkEnd w:id="3810"/>
      <w:bookmarkEnd w:id="3811"/>
      <w:bookmarkEnd w:id="3812"/>
    </w:p>
    <w:p w14:paraId="03045A36" w14:textId="77777777" w:rsidR="00F71022" w:rsidRPr="00BF0A93" w:rsidRDefault="00F71022" w:rsidP="00792BB2">
      <w:pPr>
        <w:pStyle w:val="BodyText"/>
      </w:pPr>
      <w:r w:rsidRPr="00BF0A93">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BF0A93" w:rsidRDefault="00F71022" w:rsidP="006720E8">
      <w:pPr>
        <w:pStyle w:val="Heading3"/>
        <w:numPr>
          <w:ilvl w:val="0"/>
          <w:numId w:val="0"/>
        </w:numPr>
        <w:rPr>
          <w:noProof w:val="0"/>
        </w:rPr>
      </w:pPr>
      <w:bookmarkStart w:id="3813" w:name="_Toc237277080"/>
      <w:bookmarkStart w:id="3814" w:name="_Toc330825242"/>
      <w:bookmarkStart w:id="3815" w:name="_Toc487039174"/>
      <w:bookmarkStart w:id="3816" w:name="_Toc488068275"/>
      <w:bookmarkStart w:id="3817" w:name="_Toc488068708"/>
      <w:bookmarkStart w:id="3818" w:name="_Toc488075035"/>
      <w:bookmarkStart w:id="3819" w:name="_Toc13752409"/>
      <w:r w:rsidRPr="00BF0A93">
        <w:rPr>
          <w:noProof w:val="0"/>
        </w:rPr>
        <w:t>17.3.3 XForms Option</w:t>
      </w:r>
      <w:bookmarkEnd w:id="3813"/>
      <w:bookmarkEnd w:id="3814"/>
      <w:bookmarkEnd w:id="3815"/>
      <w:bookmarkEnd w:id="3816"/>
      <w:bookmarkEnd w:id="3817"/>
      <w:bookmarkEnd w:id="3818"/>
      <w:bookmarkEnd w:id="3819"/>
    </w:p>
    <w:p w14:paraId="43E484A6" w14:textId="77777777" w:rsidR="00F71022" w:rsidRPr="00BF0A93" w:rsidRDefault="00F71022" w:rsidP="00792BB2">
      <w:pPr>
        <w:pStyle w:val="BodyText"/>
      </w:pPr>
      <w:r w:rsidRPr="00BF0A93">
        <w:t>The XForms Option allows Form Fillers, Form Managers, and Form Processors to exchange forms in XForms format. See ITI TF-2b: 3.34.4.1 for constraints that apply to this option.</w:t>
      </w:r>
    </w:p>
    <w:p w14:paraId="30C1BB42" w14:textId="77777777" w:rsidR="00F71022" w:rsidRPr="00BF0A93" w:rsidRDefault="00F71022" w:rsidP="00792BB2">
      <w:pPr>
        <w:pStyle w:val="Heading2"/>
        <w:numPr>
          <w:ilvl w:val="0"/>
          <w:numId w:val="0"/>
        </w:numPr>
        <w:rPr>
          <w:noProof w:val="0"/>
        </w:rPr>
      </w:pPr>
      <w:bookmarkStart w:id="3820" w:name="_Toc236104293"/>
      <w:bookmarkStart w:id="3821" w:name="_Toc237277082"/>
      <w:bookmarkStart w:id="3822" w:name="_Toc330825243"/>
      <w:bookmarkStart w:id="3823" w:name="_Toc487039175"/>
      <w:bookmarkStart w:id="3824" w:name="_Toc488068276"/>
      <w:bookmarkStart w:id="3825" w:name="_Toc488068709"/>
      <w:bookmarkStart w:id="3826" w:name="_Toc488075036"/>
      <w:bookmarkStart w:id="3827" w:name="_Toc13752410"/>
      <w:r w:rsidRPr="00BF0A93">
        <w:rPr>
          <w:noProof w:val="0"/>
        </w:rPr>
        <w:t>17.4 Retrieve Forms for Data Capture Process Flow</w:t>
      </w:r>
      <w:bookmarkEnd w:id="3820"/>
      <w:bookmarkEnd w:id="3821"/>
      <w:bookmarkEnd w:id="3822"/>
      <w:bookmarkEnd w:id="3823"/>
      <w:bookmarkEnd w:id="3824"/>
      <w:bookmarkEnd w:id="3825"/>
      <w:bookmarkEnd w:id="3826"/>
      <w:bookmarkEnd w:id="3827"/>
    </w:p>
    <w:p w14:paraId="13399C7C" w14:textId="77777777" w:rsidR="00F71022" w:rsidRPr="00BF0A93" w:rsidRDefault="00F71022" w:rsidP="00BE143C">
      <w:pPr>
        <w:pStyle w:val="BodyText"/>
      </w:pPr>
      <w:r w:rsidRPr="00BF0A93">
        <w:t xml:space="preserve">This section describes the process and information flow when a form is retrieved for data capture and subsequently submitted upon partial or full completion. The criteria for determining whether or not the form is “complete” is outside the scope of this profile. </w:t>
      </w:r>
    </w:p>
    <w:p w14:paraId="2434FBCB" w14:textId="77777777" w:rsidR="00F71022" w:rsidRPr="00BF0A93" w:rsidRDefault="00F71022" w:rsidP="00017CF5">
      <w:pPr>
        <w:pStyle w:val="BodyText"/>
      </w:pPr>
      <w:r w:rsidRPr="00BF0A93">
        <w:t xml:space="preserve">Five cases are distinguished. </w:t>
      </w:r>
    </w:p>
    <w:p w14:paraId="1FAC5DCF" w14:textId="77777777" w:rsidR="00F71022" w:rsidRPr="00BF0A93" w:rsidRDefault="00F71022" w:rsidP="00A9747B">
      <w:pPr>
        <w:pStyle w:val="BodyText"/>
      </w:pPr>
      <w:r w:rsidRPr="00BF0A93">
        <w:rPr>
          <w:rStyle w:val="ListNumber1Char"/>
          <w:b/>
        </w:rPr>
        <w:t>Case 1</w:t>
      </w:r>
      <w:r w:rsidRPr="00BF0A93">
        <w:rPr>
          <w:rStyle w:val="ListNumber1Char"/>
        </w:rPr>
        <w:t>: This case illustrates a simple, Retrieve Form using a known formID.</w:t>
      </w:r>
    </w:p>
    <w:p w14:paraId="3297977B" w14:textId="77777777" w:rsidR="00F71022" w:rsidRPr="00BF0A93" w:rsidRDefault="00F71022" w:rsidP="00A9747B">
      <w:pPr>
        <w:pStyle w:val="BodyText"/>
      </w:pPr>
      <w:r w:rsidRPr="00BF0A93">
        <w:t xml:space="preserve">The identifier of a form, the formID, is known to the Form Filler, such as may happen during the registration process for participation in a Clinical Trial. formID values could also be communicated by publication of form directories or by personal communications. The method of </w:t>
      </w:r>
      <w:r w:rsidRPr="00BF0A93">
        <w:lastRenderedPageBreak/>
        <w:t>acquisition of the formID is outside the scope of this profile and is a precondition for the Retrieve Form request.</w:t>
      </w:r>
    </w:p>
    <w:p w14:paraId="7C9B15E2" w14:textId="77777777" w:rsidR="00F71022" w:rsidRPr="00BF0A93" w:rsidRDefault="00F71022" w:rsidP="00A9747B">
      <w:pPr>
        <w:pStyle w:val="BodyText"/>
      </w:pPr>
      <w:r w:rsidRPr="00BF0A93">
        <w:t xml:space="preserve">Two actor configurations are possible: </w:t>
      </w:r>
    </w:p>
    <w:p w14:paraId="64A374E3" w14:textId="77777777" w:rsidR="00F71022" w:rsidRPr="00BF0A93" w:rsidRDefault="00F71022" w:rsidP="006720E8">
      <w:pPr>
        <w:pStyle w:val="ListBullet2"/>
        <w:numPr>
          <w:ilvl w:val="0"/>
          <w:numId w:val="53"/>
        </w:numPr>
      </w:pPr>
      <w:r w:rsidRPr="00BF0A93">
        <w:t>A Form Manager and Form Receiver are grouped and functioning as the form source. Figure 17.4-1</w:t>
      </w:r>
    </w:p>
    <w:p w14:paraId="6DC816FB" w14:textId="5FD56C38" w:rsidR="00F71022" w:rsidRPr="00BF0A93" w:rsidRDefault="00F71022" w:rsidP="006720E8">
      <w:pPr>
        <w:pStyle w:val="ListBullet2"/>
        <w:numPr>
          <w:ilvl w:val="0"/>
          <w:numId w:val="53"/>
        </w:numPr>
      </w:pPr>
      <w:r w:rsidRPr="00BF0A93">
        <w:t>A Form Processor exists. Figure 17.4-1b</w:t>
      </w:r>
    </w:p>
    <w:p w14:paraId="30269851" w14:textId="77777777" w:rsidR="00F71022" w:rsidRPr="00BF0A93" w:rsidRDefault="00F71022" w:rsidP="006720E8">
      <w:pPr>
        <w:pStyle w:val="ListContinue2"/>
      </w:pPr>
      <w:r w:rsidRPr="00BF0A93">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BF0A93" w:rsidRDefault="00F71022" w:rsidP="00591C51">
      <w:pPr>
        <w:pStyle w:val="BodyText"/>
      </w:pPr>
    </w:p>
    <w:bookmarkStart w:id="3828" w:name="_MON_1214338808"/>
    <w:bookmarkStart w:id="3829" w:name="_MON_1240917733"/>
    <w:bookmarkStart w:id="3830" w:name="_MON_1443959404"/>
    <w:bookmarkStart w:id="3831" w:name="_MON_1204821812"/>
    <w:bookmarkStart w:id="3832" w:name="_MON_1204822108"/>
    <w:bookmarkStart w:id="3833" w:name="_MON_1206379872"/>
    <w:bookmarkStart w:id="3834" w:name="_MON_1207712613"/>
    <w:bookmarkStart w:id="3835" w:name="_MON_1207713292"/>
    <w:bookmarkStart w:id="3836" w:name="_MON_1207715401"/>
    <w:bookmarkStart w:id="3837" w:name="_MON_1208539389"/>
    <w:bookmarkStart w:id="3838" w:name="_MON_1208543587"/>
    <w:bookmarkStart w:id="3839" w:name="_MON_1209930207"/>
    <w:bookmarkStart w:id="3840" w:name="_MON_1209933256"/>
    <w:bookmarkStart w:id="3841" w:name="_MON_1213942976"/>
    <w:bookmarkStart w:id="3842" w:name="_MON_1213943143"/>
    <w:bookmarkStart w:id="3843" w:name="_MON_1213947377"/>
    <w:bookmarkStart w:id="3844" w:name="_MON_1214134443"/>
    <w:bookmarkStart w:id="3845" w:name="_MON_1214134959"/>
    <w:bookmarkStart w:id="3846" w:name="_MON_1214159223"/>
    <w:bookmarkStart w:id="3847" w:name="_MON_1214159417"/>
    <w:bookmarkStart w:id="3848" w:name="_MON_1214160567"/>
    <w:bookmarkStart w:id="3849" w:name="_MON_1214160610"/>
    <w:bookmarkStart w:id="3850" w:name="_MON_1214163262"/>
    <w:bookmarkStart w:id="3851" w:name="_MON_1214163533"/>
    <w:bookmarkStart w:id="3852" w:name="_MON_1214163729"/>
    <w:bookmarkStart w:id="3853" w:name="_MON_1214163806"/>
    <w:bookmarkStart w:id="3854" w:name="_MON_1214198095"/>
    <w:bookmarkStart w:id="3855" w:name="_MON_1214198397"/>
    <w:bookmarkStart w:id="3856" w:name="_MON_1214202285"/>
    <w:bookmarkStart w:id="3857" w:name="_MON_1214247151"/>
    <w:bookmarkStart w:id="3858" w:name="_MON_1214247220"/>
    <w:bookmarkStart w:id="3859" w:name="_MON_1214248020"/>
    <w:bookmarkStart w:id="3860" w:name="_MON_1214284201"/>
    <w:bookmarkStart w:id="3861" w:name="_MON_1214336130"/>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Start w:id="3862" w:name="_MON_1214338761"/>
    <w:bookmarkEnd w:id="3862"/>
    <w:p w14:paraId="59786ED4" w14:textId="5C800F85" w:rsidR="00F71022" w:rsidRPr="00BF0A93" w:rsidRDefault="008105ED" w:rsidP="00591C51">
      <w:pPr>
        <w:pStyle w:val="BodyText"/>
        <w:jc w:val="center"/>
      </w:pPr>
      <w:r w:rsidRPr="00BF0A93">
        <w:rPr>
          <w:noProof/>
        </w:rPr>
        <w:object w:dxaOrig="10110" w:dyaOrig="6150" w14:anchorId="4B7956F2">
          <v:shape id="_x0000_i1058" type="#_x0000_t75" alt="" style="width:330.8pt;height:237.75pt;mso-width-percent:0;mso-height-percent:0;mso-width-percent:0;mso-height-percent:0" o:ole="" fillcolor="window">
            <v:imagedata r:id="rId143" o:title="" cropright="18669f"/>
          </v:shape>
          <o:OLEObject Type="Embed" ProgID="Word.Picture.8" ShapeID="_x0000_i1058" DrawAspect="Content" ObjectID="_1646729214" r:id="rId144"/>
        </w:object>
      </w:r>
    </w:p>
    <w:p w14:paraId="7C409800" w14:textId="77777777" w:rsidR="00F71022" w:rsidRPr="00BF0A93" w:rsidRDefault="00F71022" w:rsidP="00B72CEF">
      <w:pPr>
        <w:pStyle w:val="FigureTitle"/>
      </w:pPr>
      <w:r w:rsidRPr="00BF0A93">
        <w:t xml:space="preserve">Figure 17.4-1: Case 1: Retrieve Form and Submit Form; Form Manager grouped with Form Receiver </w:t>
      </w:r>
    </w:p>
    <w:p w14:paraId="551421CC" w14:textId="570F9BAB" w:rsidR="00F71022" w:rsidRPr="00BF0A93" w:rsidRDefault="00F71022" w:rsidP="00AA50EB">
      <w:pPr>
        <w:pStyle w:val="BodyText"/>
        <w:jc w:val="center"/>
      </w:pPr>
    </w:p>
    <w:p w14:paraId="4FCBB159" w14:textId="74CD29E8" w:rsidR="00132308" w:rsidRPr="00BF0A93" w:rsidRDefault="008105ED" w:rsidP="00AA50EB">
      <w:pPr>
        <w:pStyle w:val="FigureTitle"/>
      </w:pPr>
      <w:r w:rsidRPr="00BF0A93">
        <w:rPr>
          <w:noProof/>
        </w:rPr>
        <w:object w:dxaOrig="10110" w:dyaOrig="6150" w14:anchorId="50132F36">
          <v:shape id="_x0000_i1057" type="#_x0000_t75" alt="" style="width:350.5pt;height:252pt;mso-width-percent:0;mso-height-percent:0;mso-width-percent:0;mso-height-percent:0" o:ole="" fillcolor="window">
            <v:imagedata r:id="rId145" o:title="" cropright="18671f"/>
          </v:shape>
          <o:OLEObject Type="Embed" ProgID="Word.Picture.8" ShapeID="_x0000_i1057" DrawAspect="Content" ObjectID="_1646729215" r:id="rId146"/>
        </w:object>
      </w:r>
    </w:p>
    <w:p w14:paraId="36C16465" w14:textId="77777777" w:rsidR="00F71022" w:rsidRPr="00BF0A93" w:rsidRDefault="00F71022" w:rsidP="000B5F71">
      <w:pPr>
        <w:pStyle w:val="FigureTitle"/>
      </w:pPr>
      <w:r w:rsidRPr="00BF0A93">
        <w:t>Figure 17.4-1b: Case 1: Retrieve Form and Submit Form; Form Processor</w:t>
      </w:r>
    </w:p>
    <w:p w14:paraId="343547FE" w14:textId="77777777" w:rsidR="00F71022" w:rsidRPr="00BF0A93" w:rsidRDefault="00F71022" w:rsidP="004E7A3D">
      <w:pPr>
        <w:pStyle w:val="BodyText"/>
      </w:pPr>
    </w:p>
    <w:p w14:paraId="7B17A034" w14:textId="7DCDA6C8" w:rsidR="000F30F4" w:rsidRPr="00BF0A93" w:rsidRDefault="00F71022" w:rsidP="00A9747B">
      <w:pPr>
        <w:pStyle w:val="BodyText"/>
      </w:pPr>
      <w:r w:rsidRPr="00BF0A93">
        <w:rPr>
          <w:b/>
        </w:rPr>
        <w:t>Case 2</w:t>
      </w:r>
      <w:r w:rsidRPr="00BF0A93">
        <w:t>: This case illustrates that a Form Receiver may be standalone (i.e., not grouped with a Form Manager).</w:t>
      </w:r>
    </w:p>
    <w:p w14:paraId="5469EF4A" w14:textId="77777777" w:rsidR="00F71022" w:rsidRPr="00BF0A93" w:rsidRDefault="00F71022" w:rsidP="00A9747B">
      <w:pPr>
        <w:pStyle w:val="BodyText"/>
      </w:pPr>
      <w:r w:rsidRPr="00BF0A93">
        <w:t>In this illustration there are two Form Receivers: 1) the intermediate Form Receiver, is grouped with the Form Filler; 2) the final, ungrouped Form Receiver.</w:t>
      </w:r>
    </w:p>
    <w:p w14:paraId="7F0DC238" w14:textId="77777777" w:rsidR="00F71022" w:rsidRPr="00BF0A93" w:rsidRDefault="00F71022" w:rsidP="00A9747B">
      <w:pPr>
        <w:pStyle w:val="BodyText"/>
      </w:pPr>
      <w:r w:rsidRPr="00BF0A93">
        <w:t xml:space="preserve">The identifier of a form, the formID,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BF0A93" w:rsidRDefault="00F71022" w:rsidP="00A9747B">
      <w:pPr>
        <w:pStyle w:val="BodyText"/>
      </w:pPr>
      <w:r w:rsidRPr="00BF0A93">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BF0A93" w:rsidRDefault="00F71022" w:rsidP="00A9747B">
      <w:pPr>
        <w:pStyle w:val="BodyText"/>
        <w:rPr>
          <w:i/>
          <w:iCs/>
        </w:rPr>
      </w:pPr>
    </w:p>
    <w:bookmarkStart w:id="3863" w:name="_MON_1214160621"/>
    <w:bookmarkStart w:id="3864" w:name="_MON_1214163866"/>
    <w:bookmarkStart w:id="3865" w:name="_MON_1214164671"/>
    <w:bookmarkStart w:id="3866" w:name="_MON_1214164989"/>
    <w:bookmarkStart w:id="3867" w:name="_MON_1214202481"/>
    <w:bookmarkStart w:id="3868" w:name="_MON_1214248021"/>
    <w:bookmarkStart w:id="3869" w:name="_MON_1214338873"/>
    <w:bookmarkStart w:id="3870" w:name="_MON_1214339094"/>
    <w:bookmarkStart w:id="3871" w:name="_MON_1214339123"/>
    <w:bookmarkEnd w:id="3863"/>
    <w:bookmarkEnd w:id="3864"/>
    <w:bookmarkEnd w:id="3865"/>
    <w:bookmarkEnd w:id="3866"/>
    <w:bookmarkEnd w:id="3867"/>
    <w:bookmarkEnd w:id="3868"/>
    <w:bookmarkEnd w:id="3869"/>
    <w:bookmarkEnd w:id="3870"/>
    <w:bookmarkEnd w:id="3871"/>
    <w:bookmarkStart w:id="3872" w:name="_MON_1240917771"/>
    <w:bookmarkEnd w:id="3872"/>
    <w:p w14:paraId="4DE511E6" w14:textId="04778A43" w:rsidR="00F71022" w:rsidRPr="00BF0A93" w:rsidRDefault="008105ED" w:rsidP="00792BB2">
      <w:pPr>
        <w:pStyle w:val="BodyText"/>
        <w:jc w:val="center"/>
      </w:pPr>
      <w:r w:rsidRPr="00BF0A93">
        <w:rPr>
          <w:noProof/>
        </w:rPr>
        <w:object w:dxaOrig="10110" w:dyaOrig="8670" w14:anchorId="09C1F12E">
          <v:shape id="_x0000_i1056" type="#_x0000_t75" alt="" style="width:489.75pt;height:305pt;mso-width-percent:0;mso-height-percent:0;mso-width-percent:0;mso-height-percent:0" o:ole="" fillcolor="window">
            <v:imagedata r:id="rId147" o:title=""/>
          </v:shape>
          <o:OLEObject Type="Embed" ProgID="Word.Picture.8" ShapeID="_x0000_i1056" DrawAspect="Content" ObjectID="_1646729216" r:id="rId148"/>
        </w:object>
      </w:r>
    </w:p>
    <w:p w14:paraId="67EC8822" w14:textId="55845073" w:rsidR="00F71022" w:rsidRPr="00BF0A93" w:rsidRDefault="00F71022" w:rsidP="00792BB2">
      <w:pPr>
        <w:pStyle w:val="FigureTitle"/>
      </w:pPr>
      <w:r w:rsidRPr="00BF0A93">
        <w:t>Figure 17.4-2: Case 2: Retrieve Form, Submit Form; Form Manager separate from Form Receiver</w:t>
      </w:r>
    </w:p>
    <w:p w14:paraId="4DF120F6" w14:textId="77777777" w:rsidR="00F71022" w:rsidRPr="00BF0A93" w:rsidRDefault="00F71022" w:rsidP="00AA50EB">
      <w:pPr>
        <w:pStyle w:val="BodyText"/>
        <w:keepNext/>
      </w:pPr>
      <w:r w:rsidRPr="00BF0A93">
        <w:rPr>
          <w:b/>
        </w:rPr>
        <w:t>Case 3</w:t>
      </w:r>
      <w:r w:rsidRPr="00BF0A93">
        <w:t xml:space="preserve">: In this case the Form Filler uses the Archive Option. </w:t>
      </w:r>
    </w:p>
    <w:p w14:paraId="368A5602" w14:textId="77777777" w:rsidR="00F71022" w:rsidRPr="00BF0A93" w:rsidRDefault="00F71022" w:rsidP="00A9747B">
      <w:pPr>
        <w:pStyle w:val="BodyText"/>
      </w:pPr>
      <w:r w:rsidRPr="00BF0A93">
        <w:t>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form instance data is submitted to the Form Receiver and also to the Form Archiver.</w:t>
      </w:r>
    </w:p>
    <w:p w14:paraId="74125FFE" w14:textId="77777777" w:rsidR="00F71022" w:rsidRPr="00BF0A93" w:rsidRDefault="00F71022" w:rsidP="00792BB2">
      <w:pPr>
        <w:pStyle w:val="BodyText"/>
        <w:keepNext/>
      </w:pPr>
    </w:p>
    <w:bookmarkStart w:id="3873" w:name="_MON_1214198295"/>
    <w:bookmarkStart w:id="3874" w:name="_MON_1214198398"/>
    <w:bookmarkStart w:id="3875" w:name="_MON_1214247355"/>
    <w:bookmarkStart w:id="3876" w:name="_MON_1214248023"/>
    <w:bookmarkStart w:id="3877" w:name="_MON_1214336388"/>
    <w:bookmarkStart w:id="3878" w:name="_MON_1214339103"/>
    <w:bookmarkStart w:id="3879" w:name="_MON_1214339132"/>
    <w:bookmarkStart w:id="3880" w:name="_MON_1240917811"/>
    <w:bookmarkStart w:id="3881" w:name="OLE_LINK2"/>
    <w:bookmarkStart w:id="3882" w:name="OLE_LINK3"/>
    <w:bookmarkEnd w:id="3873"/>
    <w:bookmarkEnd w:id="3874"/>
    <w:bookmarkEnd w:id="3875"/>
    <w:bookmarkEnd w:id="3876"/>
    <w:bookmarkEnd w:id="3877"/>
    <w:bookmarkEnd w:id="3878"/>
    <w:bookmarkEnd w:id="3879"/>
    <w:bookmarkEnd w:id="3880"/>
    <w:bookmarkStart w:id="3883" w:name="_MON_1214164859"/>
    <w:bookmarkEnd w:id="3883"/>
    <w:p w14:paraId="7FF9883C" w14:textId="77777777" w:rsidR="00F71022" w:rsidRPr="00BF0A93" w:rsidRDefault="008105ED" w:rsidP="00792BB2">
      <w:pPr>
        <w:pStyle w:val="BodyText"/>
        <w:keepNext/>
        <w:jc w:val="center"/>
      </w:pPr>
      <w:r w:rsidRPr="00BF0A93">
        <w:rPr>
          <w:noProof/>
        </w:rPr>
        <w:object w:dxaOrig="10110" w:dyaOrig="6150" w14:anchorId="385C8867">
          <v:shape id="_x0000_i1055" type="#_x0000_t75" alt="" style="width:482.25pt;height:237.75pt;mso-width-percent:0;mso-height-percent:0;mso-width-percent:0;mso-height-percent:0" o:ole="" fillcolor="window">
            <v:imagedata r:id="rId149" o:title=""/>
          </v:shape>
          <o:OLEObject Type="Embed" ProgID="Word.Picture.8" ShapeID="_x0000_i1055" DrawAspect="Content" ObjectID="_1646729217" r:id="rId150"/>
        </w:object>
      </w:r>
      <w:bookmarkEnd w:id="3881"/>
      <w:bookmarkEnd w:id="3882"/>
    </w:p>
    <w:p w14:paraId="22EC5478" w14:textId="77777777" w:rsidR="00F71022" w:rsidRPr="00BF0A93" w:rsidRDefault="00F71022" w:rsidP="00792BB2">
      <w:pPr>
        <w:pStyle w:val="FigureTitle"/>
      </w:pPr>
      <w:r w:rsidRPr="00BF0A93">
        <w:t>Figure 17.4-3: Case 3: Retrieve Form, Submit Form, Archive Form</w:t>
      </w:r>
    </w:p>
    <w:p w14:paraId="1664B855" w14:textId="500F271D" w:rsidR="00F71022" w:rsidRPr="00BF0A93" w:rsidRDefault="00F71022" w:rsidP="005D5F3F">
      <w:pPr>
        <w:pStyle w:val="BodyText"/>
      </w:pPr>
      <w:r w:rsidRPr="00BF0A93">
        <w:rPr>
          <w:b/>
          <w:bCs/>
        </w:rPr>
        <w:t>Case 4</w:t>
      </w:r>
      <w:r w:rsidRPr="00BF0A93">
        <w:t>: This case illustrates one way to use Form design to solve the issue where a formID is not known in advance.</w:t>
      </w:r>
      <w:r w:rsidR="00AA0142" w:rsidRPr="00BF0A93">
        <w:t xml:space="preserve"> </w:t>
      </w:r>
      <w:r w:rsidRPr="00BF0A93">
        <w:t>The identifier of a form, the formID, is not known to the Form Filler, but a set of context value (name, value) pairs is known. A context form where these values could be entered would have a formID. Information collected by the instance of a context form would be used by the Form Manager to determine the appropriate data capture form to return to the Form Filler.</w:t>
      </w:r>
    </w:p>
    <w:p w14:paraId="3100540B" w14:textId="77777777" w:rsidR="00F71022" w:rsidRPr="00BF0A93" w:rsidRDefault="00F71022" w:rsidP="005D5F3F">
      <w:pPr>
        <w:pStyle w:val="BodyText"/>
      </w:pPr>
      <w:r w:rsidRPr="00BF0A93">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3884" w:name="_MON_1214198380"/>
    <w:bookmarkStart w:id="3885" w:name="_MON_1214198399"/>
    <w:bookmarkStart w:id="3886" w:name="_MON_1214202700"/>
    <w:bookmarkStart w:id="3887" w:name="_MON_1214251655"/>
    <w:bookmarkStart w:id="3888" w:name="_MON_1214336995"/>
    <w:bookmarkStart w:id="3889" w:name="_MON_1214339147"/>
    <w:bookmarkStart w:id="3890" w:name="_MON_1214339290"/>
    <w:bookmarkStart w:id="3891" w:name="_MON_1214340043"/>
    <w:bookmarkStart w:id="3892" w:name="_MON_1240917841"/>
    <w:bookmarkStart w:id="3893" w:name="_MON_1404566592"/>
    <w:bookmarkStart w:id="3894" w:name="_MON_1405316521"/>
    <w:bookmarkStart w:id="3895" w:name="_MON_1214160308"/>
    <w:bookmarkStart w:id="3896" w:name="_MON_1214160683"/>
    <w:bookmarkStart w:id="3897" w:name="_MON_1214160869"/>
    <w:bookmarkStart w:id="3898" w:name="_MON_1214161056"/>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Start w:id="3899" w:name="_MON_1214165366"/>
    <w:bookmarkEnd w:id="3899"/>
    <w:p w14:paraId="74A5088D" w14:textId="77777777" w:rsidR="00F71022" w:rsidRPr="00BF0A93" w:rsidRDefault="008105ED" w:rsidP="00792BB2">
      <w:pPr>
        <w:pStyle w:val="BodyText"/>
        <w:keepNext/>
        <w:jc w:val="center"/>
      </w:pPr>
      <w:r w:rsidRPr="00BF0A93">
        <w:rPr>
          <w:noProof/>
        </w:rPr>
        <w:object w:dxaOrig="10110" w:dyaOrig="6150" w14:anchorId="0D36B523">
          <v:shape id="_x0000_i1054" type="#_x0000_t75" alt="" style="width:482.25pt;height:207.85pt;mso-width-percent:0;mso-height-percent:0;mso-width-percent:0;mso-height-percent:0" o:ole="" fillcolor="window">
            <v:imagedata r:id="rId151" o:title=""/>
          </v:shape>
          <o:OLEObject Type="Embed" ProgID="Word.Picture.8" ShapeID="_x0000_i1054" DrawAspect="Content" ObjectID="_1646729218" r:id="rId152"/>
        </w:object>
      </w:r>
    </w:p>
    <w:p w14:paraId="7A461243" w14:textId="77777777" w:rsidR="00F71022" w:rsidRPr="00BF0A93" w:rsidRDefault="00F71022" w:rsidP="00792BB2">
      <w:pPr>
        <w:pStyle w:val="FigureTitle"/>
      </w:pPr>
      <w:r w:rsidRPr="00BF0A93">
        <w:t>Figure 17.4-4: Case 4: Retrieve Form; Submit Form</w:t>
      </w:r>
    </w:p>
    <w:p w14:paraId="09921B81" w14:textId="77777777" w:rsidR="00F71022" w:rsidRPr="00BF0A93" w:rsidRDefault="00F71022" w:rsidP="00A9747B">
      <w:pPr>
        <w:pStyle w:val="BodyText"/>
      </w:pPr>
      <w:r w:rsidRPr="00BF0A93">
        <w:rPr>
          <w:b/>
        </w:rPr>
        <w:t>Case 5</w:t>
      </w:r>
      <w:r w:rsidRPr="00BF0A93">
        <w:t xml:space="preserve">: In this case the Form Filler supports the Data Clarifications Option. </w:t>
      </w:r>
    </w:p>
    <w:p w14:paraId="4535D47E" w14:textId="77777777" w:rsidR="00F71022" w:rsidRPr="00BF0A93" w:rsidRDefault="00F71022" w:rsidP="00A9747B">
      <w:pPr>
        <w:pStyle w:val="BodyText"/>
      </w:pPr>
      <w:r w:rsidRPr="00BF0A93">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BF0A93" w:rsidRDefault="00F71022" w:rsidP="00A9747B">
      <w:pPr>
        <w:pStyle w:val="BodyText"/>
      </w:pPr>
      <w:r w:rsidRPr="00BF0A93">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BF0A93" w:rsidRDefault="00F71022" w:rsidP="00A9747B">
      <w:pPr>
        <w:pStyle w:val="BodyText"/>
      </w:pPr>
      <w:r w:rsidRPr="00BF0A93">
        <w:t>The profile does not distinguish between the two responses, the content returned within the form allows the user of the Form Filler to process the form returned in the appropriate manner.</w:t>
      </w:r>
    </w:p>
    <w:bookmarkStart w:id="3900" w:name="_MON_1246990588"/>
    <w:bookmarkEnd w:id="3900"/>
    <w:p w14:paraId="0D6D25DB" w14:textId="77777777" w:rsidR="00F71022" w:rsidRPr="00BF0A93" w:rsidRDefault="008105ED" w:rsidP="00792BB2">
      <w:pPr>
        <w:pStyle w:val="BodyText"/>
        <w:keepNext/>
        <w:jc w:val="center"/>
      </w:pPr>
      <w:r w:rsidRPr="00BF0A93">
        <w:rPr>
          <w:noProof/>
        </w:rPr>
        <w:object w:dxaOrig="7065" w:dyaOrig="4869" w14:anchorId="796FDA2E">
          <v:shape id="_x0000_i1053" type="#_x0000_t75" alt="" style="width:461.9pt;height:260.85pt;mso-width-percent:0;mso-height-percent:0;mso-width-percent:0;mso-height-percent:0" o:ole="" fillcolor="window">
            <v:imagedata r:id="rId153" o:title=""/>
          </v:shape>
          <o:OLEObject Type="Embed" ProgID="Word.Picture.8" ShapeID="_x0000_i1053" DrawAspect="Content" ObjectID="_1646729219" r:id="rId154"/>
        </w:object>
      </w:r>
    </w:p>
    <w:p w14:paraId="2F5205D8" w14:textId="77777777" w:rsidR="00F71022" w:rsidRPr="00BF0A93" w:rsidRDefault="00F71022" w:rsidP="00792BB2">
      <w:pPr>
        <w:pStyle w:val="FigureTitle"/>
      </w:pPr>
      <w:r w:rsidRPr="00BF0A93">
        <w:t>Figure 17.4-5: Case 5: Form Filler supporting Data Clarifications Option</w:t>
      </w:r>
    </w:p>
    <w:bookmarkStart w:id="3901" w:name="_MON_1240918086"/>
    <w:bookmarkEnd w:id="3901"/>
    <w:bookmarkStart w:id="3902" w:name="_MON_1240934463"/>
    <w:bookmarkEnd w:id="3902"/>
    <w:p w14:paraId="2193A5DF" w14:textId="705C6D7B" w:rsidR="00F71022" w:rsidRPr="00BF0A93" w:rsidRDefault="008105ED" w:rsidP="000F30F4">
      <w:pPr>
        <w:pStyle w:val="FigureTitle"/>
      </w:pPr>
      <w:r w:rsidRPr="00BF0A93">
        <w:rPr>
          <w:noProof/>
        </w:rPr>
        <w:object w:dxaOrig="8363" w:dyaOrig="4869" w14:anchorId="1A4F3A84">
          <v:shape id="_x0000_i1052" type="#_x0000_t75" alt="" style="width:482.25pt;height:230.95pt;mso-width-percent:0;mso-height-percent:0;mso-width-percent:0;mso-height-percent:0" o:ole="" fillcolor="window">
            <v:imagedata r:id="rId155" o:title=""/>
          </v:shape>
          <o:OLEObject Type="Embed" ProgID="Word.Picture.8" ShapeID="_x0000_i1052" DrawAspect="Content" ObjectID="_1646729220" r:id="rId156"/>
        </w:object>
      </w:r>
      <w:r w:rsidR="00F71022" w:rsidRPr="00BF0A93">
        <w:t>Figure 17.4-6: Case 5: Form Filler supporting Data Clarifications Option</w:t>
      </w:r>
    </w:p>
    <w:p w14:paraId="384F2C8F" w14:textId="77777777" w:rsidR="00F71022" w:rsidRPr="00BF0A93" w:rsidRDefault="00F71022" w:rsidP="00792BB2">
      <w:pPr>
        <w:pStyle w:val="Heading2"/>
        <w:numPr>
          <w:ilvl w:val="0"/>
          <w:numId w:val="0"/>
        </w:numPr>
        <w:rPr>
          <w:noProof w:val="0"/>
        </w:rPr>
      </w:pPr>
      <w:bookmarkStart w:id="3903" w:name="_Toc168393644"/>
      <w:bookmarkStart w:id="3904" w:name="_Toc169380297"/>
      <w:bookmarkStart w:id="3905" w:name="_Toc173638473"/>
      <w:bookmarkStart w:id="3906" w:name="_Toc236104294"/>
      <w:bookmarkStart w:id="3907" w:name="_Toc237277083"/>
      <w:bookmarkStart w:id="3908" w:name="_Toc330825244"/>
      <w:bookmarkStart w:id="3909" w:name="_Toc487039176"/>
      <w:bookmarkStart w:id="3910" w:name="_Toc488068277"/>
      <w:bookmarkStart w:id="3911" w:name="_Toc488068710"/>
      <w:bookmarkStart w:id="3912" w:name="_Toc488075037"/>
      <w:bookmarkStart w:id="3913" w:name="_Toc13752411"/>
      <w:r w:rsidRPr="00BF0A93">
        <w:rPr>
          <w:noProof w:val="0"/>
        </w:rPr>
        <w:lastRenderedPageBreak/>
        <w:t>17.5 Security Considerations</w:t>
      </w:r>
      <w:bookmarkEnd w:id="3903"/>
      <w:bookmarkEnd w:id="3904"/>
      <w:bookmarkEnd w:id="3905"/>
      <w:bookmarkEnd w:id="3906"/>
      <w:bookmarkEnd w:id="3907"/>
      <w:bookmarkEnd w:id="3908"/>
      <w:bookmarkEnd w:id="3909"/>
      <w:bookmarkEnd w:id="3910"/>
      <w:bookmarkEnd w:id="3911"/>
      <w:bookmarkEnd w:id="3912"/>
      <w:bookmarkEnd w:id="3913"/>
    </w:p>
    <w:p w14:paraId="506D4DE7" w14:textId="77777777" w:rsidR="00F71022" w:rsidRPr="00BF0A93" w:rsidRDefault="00F71022" w:rsidP="004E7A3D">
      <w:pPr>
        <w:pStyle w:val="Heading3"/>
        <w:numPr>
          <w:ilvl w:val="0"/>
          <w:numId w:val="0"/>
        </w:numPr>
        <w:rPr>
          <w:noProof w:val="0"/>
        </w:rPr>
      </w:pPr>
      <w:bookmarkStart w:id="3914" w:name="_Toc168393645"/>
      <w:bookmarkStart w:id="3915" w:name="_Toc169380298"/>
      <w:bookmarkStart w:id="3916" w:name="_Toc237277084"/>
      <w:bookmarkStart w:id="3917" w:name="_Toc330825245"/>
      <w:bookmarkStart w:id="3918" w:name="_Toc487039177"/>
      <w:bookmarkStart w:id="3919" w:name="_Toc488068278"/>
      <w:bookmarkStart w:id="3920" w:name="_Toc488068711"/>
      <w:bookmarkStart w:id="3921" w:name="_Toc488075038"/>
      <w:bookmarkStart w:id="3922" w:name="_Toc13752412"/>
      <w:r w:rsidRPr="00BF0A93">
        <w:rPr>
          <w:noProof w:val="0"/>
        </w:rPr>
        <w:t>17.5.1 RFD Risk Analysis Risk Assessment</w:t>
      </w:r>
      <w:bookmarkEnd w:id="3914"/>
      <w:bookmarkEnd w:id="3915"/>
      <w:bookmarkEnd w:id="3916"/>
      <w:bookmarkEnd w:id="3917"/>
      <w:bookmarkEnd w:id="3918"/>
      <w:bookmarkEnd w:id="3919"/>
      <w:bookmarkEnd w:id="3920"/>
      <w:bookmarkEnd w:id="3921"/>
      <w:bookmarkEnd w:id="3922"/>
    </w:p>
    <w:p w14:paraId="0C527C99" w14:textId="77777777" w:rsidR="00F71022" w:rsidRPr="00BF0A93" w:rsidRDefault="00F71022" w:rsidP="00792BB2">
      <w:pPr>
        <w:pStyle w:val="BodyText"/>
      </w:pPr>
      <w:r w:rsidRPr="00BF0A93">
        <w:t>The risk analysis for RFD enumerates assets, threats, and mitigations. The complete risk data is stored and available from IHE</w:t>
      </w:r>
      <w:r w:rsidRPr="00BF0A93">
        <w:rPr>
          <w:rStyle w:val="FootnoteReference"/>
        </w:rPr>
        <w:footnoteReference w:id="7"/>
      </w:r>
      <w:r w:rsidRPr="00BF0A93">
        <w:t>.</w:t>
      </w:r>
    </w:p>
    <w:p w14:paraId="5382BFB7" w14:textId="77777777" w:rsidR="00F71022" w:rsidRPr="00BF0A93" w:rsidRDefault="00F71022" w:rsidP="00792BB2">
      <w:pPr>
        <w:pStyle w:val="BodyText"/>
      </w:pPr>
      <w:r w:rsidRPr="00BF0A93">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5A01A9EB" w14:textId="77777777" w:rsidR="00F71022" w:rsidRPr="00BF0A93" w:rsidRDefault="00F71022" w:rsidP="004E7A3D">
      <w:pPr>
        <w:pStyle w:val="Heading3"/>
        <w:numPr>
          <w:ilvl w:val="0"/>
          <w:numId w:val="0"/>
        </w:numPr>
        <w:rPr>
          <w:noProof w:val="0"/>
        </w:rPr>
      </w:pPr>
      <w:bookmarkStart w:id="3926" w:name="_Toc168393646"/>
      <w:bookmarkStart w:id="3927" w:name="_Toc169380299"/>
      <w:bookmarkStart w:id="3928" w:name="_Toc237277085"/>
      <w:bookmarkStart w:id="3929" w:name="_Toc330825246"/>
      <w:bookmarkStart w:id="3930" w:name="_Toc487039178"/>
      <w:bookmarkStart w:id="3931" w:name="_Toc488068279"/>
      <w:bookmarkStart w:id="3932" w:name="_Toc488068712"/>
      <w:bookmarkStart w:id="3933" w:name="_Toc488075039"/>
      <w:bookmarkStart w:id="3934" w:name="_Toc13752413"/>
      <w:r w:rsidRPr="00BF0A93">
        <w:rPr>
          <w:noProof w:val="0"/>
        </w:rPr>
        <w:t>17.5.2 Recommendations</w:t>
      </w:r>
      <w:bookmarkEnd w:id="3926"/>
      <w:bookmarkEnd w:id="3927"/>
      <w:bookmarkEnd w:id="3928"/>
      <w:bookmarkEnd w:id="3929"/>
      <w:bookmarkEnd w:id="3930"/>
      <w:bookmarkEnd w:id="3931"/>
      <w:bookmarkEnd w:id="3932"/>
      <w:bookmarkEnd w:id="3933"/>
      <w:bookmarkEnd w:id="3934"/>
    </w:p>
    <w:p w14:paraId="0CE07F6E" w14:textId="77777777" w:rsidR="00F71022" w:rsidRPr="00BF0A93" w:rsidRDefault="00F71022" w:rsidP="00792BB2">
      <w:pPr>
        <w:pStyle w:val="BodyText"/>
      </w:pPr>
      <w:r w:rsidRPr="00BF0A93">
        <w:t>The high impact risks include: accuracy errors, mismatch between data and schema, disclosure of trade secrets. This profile includes the mitigations:</w:t>
      </w:r>
    </w:p>
    <w:p w14:paraId="1B855762" w14:textId="0321917E" w:rsidR="00F71022" w:rsidRPr="00BF0A93" w:rsidRDefault="00F71022" w:rsidP="00AA50EB">
      <w:pPr>
        <w:pStyle w:val="ListBullet2"/>
      </w:pPr>
      <w:r w:rsidRPr="00BF0A93">
        <w:rPr>
          <w:b/>
        </w:rPr>
        <w:t>M1</w:t>
      </w:r>
      <w:r w:rsidR="00132308" w:rsidRPr="00BF0A93">
        <w:t>:</w:t>
      </w:r>
      <w:r w:rsidRPr="00BF0A93">
        <w:t xml:space="preserve"> If the user notices that the wrong form has been retrieved</w:t>
      </w:r>
      <w:r w:rsidR="00CE4FD9">
        <w:t>,</w:t>
      </w:r>
      <w:r w:rsidRPr="00BF0A93">
        <w:t xml:space="preserve"> they will discard the form. Since Form Retrieval is stateless, a discard of the form shall cause no problems.</w:t>
      </w:r>
    </w:p>
    <w:p w14:paraId="65761BD2" w14:textId="670CABD0" w:rsidR="00F71022" w:rsidRPr="00BF0A93" w:rsidRDefault="00F71022" w:rsidP="00AA50EB">
      <w:pPr>
        <w:pStyle w:val="ListBullet2"/>
      </w:pPr>
      <w:r w:rsidRPr="00BF0A93">
        <w:rPr>
          <w:b/>
        </w:rPr>
        <w:t>M2</w:t>
      </w:r>
      <w:r w:rsidR="00132308" w:rsidRPr="00BF0A93">
        <w:t xml:space="preserve">: </w:t>
      </w:r>
      <w:r w:rsidRPr="00BF0A93">
        <w:t>When using the XForm Option, the XForms model provides for schema validation of the data model. The XForms plugins responsible for processing and displaying XForms, which are outside of this profile, are required to validate forms.</w:t>
      </w:r>
    </w:p>
    <w:p w14:paraId="7F164397" w14:textId="6C2849F0" w:rsidR="00F71022" w:rsidRPr="00BF0A93" w:rsidRDefault="00F71022" w:rsidP="00AA50EB">
      <w:pPr>
        <w:pStyle w:val="ListBullet2"/>
      </w:pPr>
      <w:r w:rsidRPr="00BF0A93">
        <w:rPr>
          <w:b/>
        </w:rPr>
        <w:t>M3</w:t>
      </w:r>
      <w:r w:rsidR="00132308" w:rsidRPr="00BF0A93">
        <w:t xml:space="preserve">: </w:t>
      </w:r>
      <w:r w:rsidRPr="00BF0A93">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BF0A93" w:rsidRDefault="00F71022" w:rsidP="00AA50EB">
      <w:pPr>
        <w:pStyle w:val="ListBullet2"/>
      </w:pPr>
      <w:r w:rsidRPr="00BF0A93">
        <w:rPr>
          <w:b/>
        </w:rPr>
        <w:t>M4</w:t>
      </w:r>
      <w:r w:rsidR="00132308" w:rsidRPr="00BF0A93">
        <w:t xml:space="preserve">: </w:t>
      </w:r>
      <w:r w:rsidRPr="00BF0A93">
        <w:t>Form validations will prevent submission of forms with missing data.</w:t>
      </w:r>
    </w:p>
    <w:p w14:paraId="77CF32A3" w14:textId="5FDF680A" w:rsidR="00F71022" w:rsidRPr="00BF0A93" w:rsidRDefault="00F71022" w:rsidP="00AA50EB">
      <w:pPr>
        <w:pStyle w:val="ListBullet2"/>
      </w:pPr>
      <w:r w:rsidRPr="00BF0A93">
        <w:rPr>
          <w:b/>
        </w:rPr>
        <w:t>M5</w:t>
      </w:r>
      <w:r w:rsidR="00132308" w:rsidRPr="00BF0A93">
        <w:t xml:space="preserve">: </w:t>
      </w:r>
      <w:r w:rsidRPr="00BF0A93">
        <w:t>The RFD Archive Form transaction for saving source data to a trusted third party is an option that it is available to enterprises.</w:t>
      </w:r>
    </w:p>
    <w:p w14:paraId="62D68642" w14:textId="77777777" w:rsidR="00F71022" w:rsidRPr="00BF0A93" w:rsidRDefault="00F71022" w:rsidP="00792BB2">
      <w:pPr>
        <w:pStyle w:val="BodyText"/>
      </w:pPr>
      <w:r w:rsidRPr="00BF0A93">
        <w:t>These mitigations are transferred to Vendors and Clients.</w:t>
      </w:r>
    </w:p>
    <w:p w14:paraId="5AE9734F" w14:textId="18A73F12" w:rsidR="00F71022" w:rsidRPr="00BF0A93" w:rsidRDefault="00F71022" w:rsidP="00AA50EB">
      <w:pPr>
        <w:pStyle w:val="ListBullet2"/>
      </w:pPr>
      <w:r w:rsidRPr="00BF0A93">
        <w:rPr>
          <w:b/>
        </w:rPr>
        <w:t>T1</w:t>
      </w:r>
      <w:r w:rsidR="00132308" w:rsidRPr="00BF0A93">
        <w:t xml:space="preserve">: </w:t>
      </w:r>
      <w:r w:rsidRPr="00BF0A93">
        <w:t>IHE recommends that providers evaluate and review forms as presented before entering data and submitting. Provider review is an essential part of the forms retrieval and submission process to ensure data is entered into the correct form and for the correct patient. Vendors are cautioned not to use RFD for unmediated treatment or diagnosis. A doctor must always intervene prior to treatment or diagnosis to ensure that errors that may occur in transit are checked by a human prior to engaging in any treatment or diagnosis of a patien</w:t>
      </w:r>
      <w:commentRangeStart w:id="3935"/>
      <w:r w:rsidRPr="00BF0A93">
        <w:t>t.</w:t>
      </w:r>
      <w:commentRangeEnd w:id="3935"/>
      <w:r w:rsidR="00407539">
        <w:rPr>
          <w:rStyle w:val="CommentReference"/>
        </w:rPr>
        <w:commentReference w:id="3935"/>
      </w:r>
    </w:p>
    <w:p w14:paraId="48F975AA" w14:textId="632B5D8B" w:rsidR="00F71022" w:rsidRPr="00BF0A93" w:rsidRDefault="00F71022" w:rsidP="00AA50EB">
      <w:pPr>
        <w:pStyle w:val="ListBullet2"/>
      </w:pPr>
      <w:r w:rsidRPr="00BF0A93">
        <w:rPr>
          <w:b/>
        </w:rPr>
        <w:lastRenderedPageBreak/>
        <w:t>T2</w:t>
      </w:r>
      <w:bookmarkStart w:id="3936" w:name="OLE_LINK5"/>
      <w:bookmarkStart w:id="3937" w:name="OLE_LINK6"/>
      <w:bookmarkStart w:id="3938" w:name="OLE_LINK7"/>
      <w:bookmarkStart w:id="3939" w:name="OLE_LINK8"/>
      <w:bookmarkStart w:id="3940" w:name="OLE_LINK9"/>
      <w:bookmarkStart w:id="3941" w:name="OLE_LINK10"/>
      <w:bookmarkStart w:id="3942" w:name="OLE_LINK11"/>
      <w:bookmarkStart w:id="3943" w:name="OLE_LINK12"/>
      <w:bookmarkStart w:id="3944" w:name="OLE_LINK15"/>
      <w:bookmarkStart w:id="3945" w:name="OLE_LINK16"/>
      <w:bookmarkStart w:id="3946" w:name="OLE_LINK17"/>
      <w:bookmarkStart w:id="3947" w:name="OLE_LINK18"/>
      <w:bookmarkStart w:id="3948" w:name="OLE_LINK19"/>
      <w:bookmarkStart w:id="3949" w:name="OLE_LINK20"/>
      <w:r w:rsidR="00132308" w:rsidRPr="00BF0A93">
        <w:t>:</w:t>
      </w:r>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r w:rsidR="00132308" w:rsidRPr="00BF0A93">
        <w:t xml:space="preserve"> </w:t>
      </w:r>
      <w:r w:rsidRPr="00BF0A93">
        <w:t>The supported format options allow for basic data validity checks within the form. It is the responsibility of the forms designers/implementers to take advantage of this to protect against entry errors, etc.</w:t>
      </w:r>
    </w:p>
    <w:p w14:paraId="2523DE0A" w14:textId="11B08CB1" w:rsidR="00F71022" w:rsidRPr="00BF0A93" w:rsidRDefault="00F71022" w:rsidP="00AA50EB">
      <w:pPr>
        <w:pStyle w:val="ListBullet2"/>
      </w:pPr>
      <w:r w:rsidRPr="00BF0A93">
        <w:rPr>
          <w:b/>
        </w:rPr>
        <w:t>T3</w:t>
      </w:r>
      <w:r w:rsidR="00132308" w:rsidRPr="00BF0A93">
        <w:t>:</w:t>
      </w:r>
      <w:r w:rsidRPr="00BF0A93">
        <w:t xml:space="preserve"> The need for partially filled forms identifies this as a workflow issue within the organization(s) supplying the data.</w:t>
      </w:r>
    </w:p>
    <w:p w14:paraId="6C09F2F5" w14:textId="3D122B0F" w:rsidR="00F71022" w:rsidRPr="00BF0A93" w:rsidRDefault="00F71022" w:rsidP="00AA50EB">
      <w:pPr>
        <w:pStyle w:val="ListBullet2"/>
      </w:pPr>
      <w:r w:rsidRPr="00BF0A93">
        <w:rPr>
          <w:b/>
        </w:rPr>
        <w:t>T4</w:t>
      </w:r>
      <w:r w:rsidR="00132308" w:rsidRPr="00BF0A93">
        <w:t>:</w:t>
      </w:r>
      <w:r w:rsidRPr="00BF0A93">
        <w:t xml:space="preserve"> Forms and workflow designers should break forms into sequential step forms if possible.</w:t>
      </w:r>
    </w:p>
    <w:p w14:paraId="54BA8C3A" w14:textId="7D0AA03C" w:rsidR="00F71022" w:rsidRPr="00BF0A93" w:rsidRDefault="00F71022" w:rsidP="00AA50EB">
      <w:pPr>
        <w:pStyle w:val="ListBullet2"/>
      </w:pPr>
      <w:r w:rsidRPr="00BF0A93">
        <w:rPr>
          <w:b/>
        </w:rPr>
        <w:t>T5</w:t>
      </w:r>
      <w:r w:rsidR="00132308" w:rsidRPr="00BF0A93">
        <w:t>:</w:t>
      </w:r>
      <w:r w:rsidRPr="00BF0A93">
        <w:t xml:space="preserve"> Forms Design should facilitate evaluation of workflow and gaps.</w:t>
      </w:r>
    </w:p>
    <w:p w14:paraId="13A26437" w14:textId="1BB20A12" w:rsidR="00F71022" w:rsidRPr="00BF0A93" w:rsidRDefault="00F71022" w:rsidP="00AA50EB">
      <w:pPr>
        <w:pStyle w:val="ListBullet2"/>
      </w:pPr>
      <w:r w:rsidRPr="00BF0A93">
        <w:rPr>
          <w:b/>
        </w:rPr>
        <w:t>T6</w:t>
      </w:r>
      <w:r w:rsidR="00132308" w:rsidRPr="00BF0A93">
        <w:t>:</w:t>
      </w:r>
      <w:r w:rsidRPr="00BF0A93">
        <w:t xml:space="preserve"> Access control and security at the client site are important mitigating factors to potential disclosures.</w:t>
      </w:r>
    </w:p>
    <w:p w14:paraId="57EB4EF9" w14:textId="18391A26" w:rsidR="00F71022" w:rsidRPr="00BF0A93" w:rsidRDefault="00F71022" w:rsidP="00AA50EB">
      <w:pPr>
        <w:pStyle w:val="ListBullet2"/>
      </w:pPr>
      <w:r w:rsidRPr="00BF0A93">
        <w:rPr>
          <w:b/>
        </w:rPr>
        <w:t>T7</w:t>
      </w:r>
      <w:r w:rsidR="00132308" w:rsidRPr="00BF0A93">
        <w:t>:</w:t>
      </w:r>
      <w:r w:rsidRPr="00BF0A93">
        <w:t xml:space="preserve"> Policy controls are recommended to determine which systems may be used to perform the Form Filler Actor.</w:t>
      </w:r>
    </w:p>
    <w:p w14:paraId="79417AC0" w14:textId="61ACF3D4" w:rsidR="00F71022" w:rsidRPr="00BF0A93" w:rsidRDefault="00F71022" w:rsidP="00AA50EB">
      <w:pPr>
        <w:pStyle w:val="ListBullet2"/>
      </w:pPr>
      <w:r w:rsidRPr="00BF0A93">
        <w:rPr>
          <w:b/>
        </w:rPr>
        <w:t>T8</w:t>
      </w:r>
      <w:r w:rsidR="00132308" w:rsidRPr="00BF0A93">
        <w:t>:</w:t>
      </w:r>
      <w:r w:rsidRPr="00BF0A93">
        <w:rPr>
          <w:b/>
        </w:rPr>
        <w:t xml:space="preserve"> </w:t>
      </w:r>
      <w:r w:rsidRPr="00BF0A93">
        <w:t>Policy controls are recommended to determine which users may fill out forms.</w:t>
      </w:r>
    </w:p>
    <w:p w14:paraId="600EFEDA" w14:textId="4312E58E" w:rsidR="00F71022" w:rsidRPr="00BF0A93" w:rsidRDefault="00F71022" w:rsidP="00AA50EB">
      <w:pPr>
        <w:pStyle w:val="ListBullet2"/>
      </w:pPr>
      <w:r w:rsidRPr="00BF0A93">
        <w:rPr>
          <w:b/>
        </w:rPr>
        <w:t>T9</w:t>
      </w:r>
      <w:r w:rsidR="00132308" w:rsidRPr="00BF0A93">
        <w:t>:</w:t>
      </w:r>
      <w:r w:rsidRPr="00BF0A93">
        <w:t xml:space="preserve"> This profile does not require audit logging. An enterprise audit logging process is recommended to reduce errors and track malicious behavior.</w:t>
      </w:r>
    </w:p>
    <w:p w14:paraId="3A53C8A3" w14:textId="46FD54BF" w:rsidR="00F71022" w:rsidRPr="00BF0A93" w:rsidRDefault="00F71022" w:rsidP="00AA50EB">
      <w:pPr>
        <w:pStyle w:val="ListBullet2"/>
      </w:pPr>
      <w:r w:rsidRPr="00BF0A93">
        <w:rPr>
          <w:b/>
        </w:rPr>
        <w:t>T10</w:t>
      </w:r>
      <w:r w:rsidR="00132308" w:rsidRPr="00BF0A93">
        <w:t>:</w:t>
      </w:r>
      <w:r w:rsidRPr="00BF0A93">
        <w:t xml:space="preserve"> An application feature to support roll back of forms data may be needed.</w:t>
      </w:r>
    </w:p>
    <w:p w14:paraId="3B44EE15" w14:textId="7FA90D42" w:rsidR="00F71022" w:rsidRPr="00BF0A93" w:rsidRDefault="00F71022" w:rsidP="00AA50EB">
      <w:pPr>
        <w:pStyle w:val="ListBullet2"/>
      </w:pPr>
      <w:r w:rsidRPr="00BF0A93">
        <w:rPr>
          <w:b/>
        </w:rPr>
        <w:t>T11</w:t>
      </w:r>
      <w:r w:rsidR="00132308" w:rsidRPr="00BF0A93">
        <w:t>:</w:t>
      </w:r>
      <w:r w:rsidRPr="00BF0A93">
        <w:t xml:space="preserve"> Notification of the need to clarify data.</w:t>
      </w:r>
    </w:p>
    <w:p w14:paraId="5E6E5F70" w14:textId="136E9012" w:rsidR="00F71022" w:rsidRPr="00BF0A93" w:rsidRDefault="00F71022" w:rsidP="00AA50EB">
      <w:pPr>
        <w:pStyle w:val="ListBullet2"/>
      </w:pPr>
      <w:r w:rsidRPr="00BF0A93">
        <w:rPr>
          <w:b/>
        </w:rPr>
        <w:t>T13</w:t>
      </w:r>
      <w:r w:rsidR="00132308" w:rsidRPr="00BF0A93">
        <w:t>:</w:t>
      </w:r>
      <w:r w:rsidRPr="00BF0A93">
        <w:t xml:space="preserve"> Form Managers, Receivers, Archivers must be on well protected systems.</w:t>
      </w:r>
    </w:p>
    <w:p w14:paraId="4B503449" w14:textId="1399B605" w:rsidR="00F71022" w:rsidRPr="00BF0A93" w:rsidRDefault="00F71022" w:rsidP="00AA50EB">
      <w:pPr>
        <w:pStyle w:val="ListBullet2"/>
      </w:pPr>
      <w:r w:rsidRPr="00BF0A93">
        <w:rPr>
          <w:b/>
        </w:rPr>
        <w:t>T14</w:t>
      </w:r>
      <w:r w:rsidR="00132308" w:rsidRPr="00BF0A93">
        <w:t>:</w:t>
      </w:r>
      <w:r w:rsidRPr="00BF0A93">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BF0A93" w:rsidRDefault="00F71022" w:rsidP="00AA50EB">
      <w:pPr>
        <w:pStyle w:val="ListBullet2"/>
      </w:pPr>
      <w:r w:rsidRPr="00BF0A93">
        <w:rPr>
          <w:b/>
        </w:rPr>
        <w:t>T15</w:t>
      </w:r>
      <w:r w:rsidR="00132308" w:rsidRPr="00BF0A93">
        <w:t>:</w:t>
      </w:r>
      <w:r w:rsidRPr="00BF0A93">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BF0A93" w:rsidRDefault="00F71022" w:rsidP="00AA50EB">
      <w:pPr>
        <w:pStyle w:val="ListBullet2"/>
      </w:pPr>
      <w:r w:rsidRPr="00BF0A93">
        <w:rPr>
          <w:b/>
        </w:rPr>
        <w:t>T16</w:t>
      </w:r>
      <w:r w:rsidR="00132308" w:rsidRPr="00BF0A93">
        <w:t>:</w:t>
      </w:r>
      <w:r w:rsidRPr="00BF0A93">
        <w:t xml:space="preserve"> Form Fillers should be robust in the face of user error, network failure, and underlying hardware failures.</w:t>
      </w:r>
    </w:p>
    <w:p w14:paraId="380E272F" w14:textId="03ACE9AF" w:rsidR="00F71022" w:rsidRPr="00BF0A93" w:rsidRDefault="00F71022" w:rsidP="00AA50EB">
      <w:pPr>
        <w:pStyle w:val="ListBullet2"/>
      </w:pPr>
      <w:r w:rsidRPr="00BF0A93">
        <w:rPr>
          <w:b/>
        </w:rPr>
        <w:t>T17</w:t>
      </w:r>
      <w:r w:rsidR="00132308" w:rsidRPr="00BF0A93">
        <w:t>:</w:t>
      </w:r>
      <w:r w:rsidRPr="00BF0A93">
        <w:t xml:space="preserve"> Workflow must be addressed in the requirements gathering phase. Vendors are advised to discuss investigator workflow with clients.</w:t>
      </w:r>
    </w:p>
    <w:p w14:paraId="1201FE9C" w14:textId="1B8D83F7" w:rsidR="00F71022" w:rsidRPr="00BF0A93" w:rsidRDefault="00F71022" w:rsidP="00AA50EB">
      <w:pPr>
        <w:pStyle w:val="ListBullet2"/>
      </w:pPr>
      <w:r w:rsidRPr="00BF0A93">
        <w:rPr>
          <w:b/>
        </w:rPr>
        <w:t>T18</w:t>
      </w:r>
      <w:r w:rsidR="00132308" w:rsidRPr="00BF0A93">
        <w:t>:</w:t>
      </w:r>
      <w:r w:rsidRPr="00BF0A93">
        <w:t xml:space="preserve"> Vendors are advised to consider the implications of their logging and audit repository implementation.</w:t>
      </w:r>
    </w:p>
    <w:p w14:paraId="7191538D" w14:textId="77777777" w:rsidR="00F71022" w:rsidRPr="00BF0A93" w:rsidRDefault="00F71022" w:rsidP="004E7A3D">
      <w:pPr>
        <w:pStyle w:val="BodyText"/>
      </w:pPr>
    </w:p>
    <w:p w14:paraId="6F3F40DB" w14:textId="77777777" w:rsidR="00F71022" w:rsidRPr="00BF0A93" w:rsidRDefault="00F71022" w:rsidP="00CE43D1">
      <w:pPr>
        <w:pStyle w:val="Heading1"/>
        <w:numPr>
          <w:ilvl w:val="0"/>
          <w:numId w:val="150"/>
        </w:numPr>
        <w:rPr>
          <w:noProof w:val="0"/>
        </w:rPr>
      </w:pPr>
      <w:bookmarkStart w:id="3950" w:name="_Toc487039179"/>
      <w:bookmarkStart w:id="3951" w:name="_Toc488068280"/>
      <w:bookmarkStart w:id="3952" w:name="_Toc488068713"/>
      <w:bookmarkStart w:id="3953" w:name="_Toc488075040"/>
      <w:bookmarkStart w:id="3954" w:name="_Toc13752414"/>
      <w:r w:rsidRPr="00BF0A93">
        <w:rPr>
          <w:noProof w:val="0"/>
        </w:rPr>
        <w:lastRenderedPageBreak/>
        <w:t>Cross-Community Access (XCA)</w:t>
      </w:r>
      <w:bookmarkEnd w:id="3950"/>
      <w:bookmarkEnd w:id="3951"/>
      <w:bookmarkEnd w:id="3952"/>
      <w:bookmarkEnd w:id="3953"/>
      <w:bookmarkEnd w:id="3954"/>
      <w:r w:rsidRPr="00BF0A93">
        <w:rPr>
          <w:noProof w:val="0"/>
        </w:rPr>
        <w:t xml:space="preserve"> </w:t>
      </w:r>
    </w:p>
    <w:p w14:paraId="68A7FC7B" w14:textId="77777777" w:rsidR="00F71022" w:rsidRPr="00BF0A93" w:rsidRDefault="00F71022" w:rsidP="008C2267">
      <w:pPr>
        <w:pStyle w:val="BodyText"/>
      </w:pPr>
      <w:r w:rsidRPr="00BF0A93">
        <w:t xml:space="preserve">The Cross-Community Access Profile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6EA6A835" w:rsidR="00F71022" w:rsidRPr="00BF0A93" w:rsidRDefault="00F71022" w:rsidP="008C2267">
      <w:pPr>
        <w:pStyle w:val="Heading2"/>
        <w:numPr>
          <w:ilvl w:val="0"/>
          <w:numId w:val="0"/>
        </w:numPr>
        <w:rPr>
          <w:bCs/>
          <w:noProof w:val="0"/>
        </w:rPr>
      </w:pPr>
      <w:bookmarkStart w:id="3955" w:name="_Toc168463543"/>
      <w:bookmarkStart w:id="3956" w:name="_Toc169255519"/>
      <w:bookmarkStart w:id="3957" w:name="_Toc169255655"/>
      <w:bookmarkStart w:id="3958" w:name="_Toc169255804"/>
      <w:bookmarkStart w:id="3959" w:name="_Toc169255963"/>
      <w:bookmarkStart w:id="3960" w:name="_Toc173902927"/>
      <w:bookmarkStart w:id="3961" w:name="_Toc237257652"/>
      <w:bookmarkStart w:id="3962" w:name="_Toc268858940"/>
      <w:bookmarkStart w:id="3963" w:name="_Toc268858994"/>
      <w:bookmarkStart w:id="3964" w:name="_Toc269048659"/>
      <w:bookmarkStart w:id="3965" w:name="_Toc487039180"/>
      <w:bookmarkStart w:id="3966" w:name="_Toc488068281"/>
      <w:bookmarkStart w:id="3967" w:name="_Toc488068714"/>
      <w:bookmarkStart w:id="3968" w:name="_Toc488075041"/>
      <w:bookmarkStart w:id="3969" w:name="_Toc13752415"/>
      <w:r w:rsidRPr="00BF0A93">
        <w:rPr>
          <w:bCs/>
          <w:noProof w:val="0"/>
        </w:rPr>
        <w:t xml:space="preserve">18.1 </w:t>
      </w:r>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r w:rsidR="00E24092">
        <w:rPr>
          <w:bCs/>
          <w:noProof w:val="0"/>
        </w:rPr>
        <w:t xml:space="preserve">XCA </w:t>
      </w:r>
      <w:r w:rsidR="002E55D5">
        <w:rPr>
          <w:bCs/>
          <w:noProof w:val="0"/>
        </w:rPr>
        <w:t>Actors/Transactions</w:t>
      </w:r>
      <w:bookmarkEnd w:id="3969"/>
    </w:p>
    <w:p w14:paraId="5049DCE7" w14:textId="1F0C66B6" w:rsidR="00F71022" w:rsidRPr="00BF0A93" w:rsidRDefault="00F71022" w:rsidP="008C2267">
      <w:pPr>
        <w:pStyle w:val="BodyText"/>
      </w:pPr>
      <w:r w:rsidRPr="00BF0A93">
        <w:t>Figure 18.1-1 shows the actors directly involved in the XCA Integration Profile and the relevant transactions between them.</w:t>
      </w:r>
    </w:p>
    <w:p w14:paraId="3B6DA74E" w14:textId="0AB757BD" w:rsidR="00F71022" w:rsidRPr="00BF0A93" w:rsidRDefault="00F71022" w:rsidP="00AA50EB">
      <w:pPr>
        <w:pStyle w:val="BodyText"/>
      </w:pPr>
      <w:r w:rsidRPr="00BF0A93">
        <w:rPr>
          <w:b/>
          <w:bCs/>
        </w:rPr>
        <w:t xml:space="preserve">Note: </w:t>
      </w:r>
      <w:r w:rsidRPr="00BF0A93">
        <w:t>The Document Consumer is shown in Figure 18.1-1 to clarify the responsibility of the XDS Affinity Domain Option discussed in Section 18.2.</w:t>
      </w:r>
    </w:p>
    <w:bookmarkStart w:id="3970" w:name="_MON_1246990241"/>
    <w:bookmarkEnd w:id="3970"/>
    <w:p w14:paraId="78B83878" w14:textId="77777777" w:rsidR="00F71022" w:rsidRPr="00BF0A93" w:rsidRDefault="008105ED" w:rsidP="0042517E">
      <w:pPr>
        <w:pStyle w:val="BodyText"/>
        <w:jc w:val="center"/>
      </w:pPr>
      <w:r w:rsidRPr="00BF0A93">
        <w:rPr>
          <w:noProof/>
        </w:rPr>
        <w:object w:dxaOrig="12090" w:dyaOrig="6795" w14:anchorId="03F662D8">
          <v:shape id="_x0000_i1051" type="#_x0000_t75" alt="" style="width:438.8pt;height:281.2pt;mso-width-percent:0;mso-height-percent:0;mso-width-percent:0;mso-height-percent:0" o:ole="" fillcolor="window">
            <v:imagedata r:id="rId157" o:title="" croptop="-4166f" cropright="-781f"/>
          </v:shape>
          <o:OLEObject Type="Embed" ProgID="Word.Picture.8" ShapeID="_x0000_i1051" DrawAspect="Content" ObjectID="_1646729221" r:id="rId158"/>
        </w:object>
      </w:r>
    </w:p>
    <w:p w14:paraId="4E5B4B54" w14:textId="77777777" w:rsidR="00F71022" w:rsidRPr="00BF0A93" w:rsidRDefault="00F71022" w:rsidP="008C2267">
      <w:pPr>
        <w:pStyle w:val="FigureTitle"/>
      </w:pPr>
      <w:r w:rsidRPr="00BF0A93">
        <w:t>Figure 18.1-1: XCA Actor Diagram</w:t>
      </w:r>
    </w:p>
    <w:p w14:paraId="406EAB74" w14:textId="36AD9CF1" w:rsidR="00F71022" w:rsidRPr="00BF0A93" w:rsidRDefault="00F71022" w:rsidP="004E7A3D">
      <w:pPr>
        <w:pStyle w:val="BodyText"/>
      </w:pPr>
      <w:r w:rsidRPr="00BF0A93">
        <w:t xml:space="preserve">Table 18.1-1 lists the transactions for each actor directly involved in the XCA Profile. In order to claim support of this Integration Profile, an implementation must perform the required transactions (labeled “R”). Transactions labeled “O” are optional. A complete list of options </w:t>
      </w:r>
      <w:r w:rsidRPr="00BF0A93">
        <w:lastRenderedPageBreak/>
        <w:t>defined by this Integration Profile and that implementations may choose to support is listed in Section 18.2.</w:t>
      </w:r>
    </w:p>
    <w:p w14:paraId="70B45BF3" w14:textId="77777777" w:rsidR="00F71022" w:rsidRPr="00BF0A93" w:rsidRDefault="00F71022" w:rsidP="008C2267">
      <w:pPr>
        <w:pStyle w:val="TableTitle"/>
      </w:pPr>
      <w:r w:rsidRPr="00BF0A93">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BF0A93" w14:paraId="693C395C" w14:textId="77777777" w:rsidTr="00386C62">
        <w:tc>
          <w:tcPr>
            <w:tcW w:w="2731" w:type="dxa"/>
            <w:shd w:val="pct15" w:color="auto" w:fill="FFFFFF"/>
          </w:tcPr>
          <w:p w14:paraId="52387F2C" w14:textId="77777777" w:rsidR="00F71022" w:rsidRPr="00BF0A93" w:rsidRDefault="00F71022" w:rsidP="007F1D2D">
            <w:pPr>
              <w:pStyle w:val="TableEntryHeader"/>
            </w:pPr>
            <w:r w:rsidRPr="00BF0A93">
              <w:t>Actors</w:t>
            </w:r>
          </w:p>
        </w:tc>
        <w:tc>
          <w:tcPr>
            <w:tcW w:w="3099" w:type="dxa"/>
            <w:shd w:val="pct15" w:color="auto" w:fill="FFFFFF"/>
          </w:tcPr>
          <w:p w14:paraId="5C73AB9A" w14:textId="77777777" w:rsidR="00F71022" w:rsidRPr="00BF0A93" w:rsidRDefault="00F71022" w:rsidP="007F1D2D">
            <w:pPr>
              <w:pStyle w:val="TableEntryHeader"/>
            </w:pPr>
            <w:r w:rsidRPr="00BF0A93">
              <w:t xml:space="preserve">Transactions </w:t>
            </w:r>
          </w:p>
        </w:tc>
        <w:tc>
          <w:tcPr>
            <w:tcW w:w="1388" w:type="dxa"/>
            <w:shd w:val="pct15" w:color="auto" w:fill="FFFFFF"/>
          </w:tcPr>
          <w:p w14:paraId="5C8B0D02" w14:textId="77777777" w:rsidR="00F71022" w:rsidRPr="00BF0A93" w:rsidRDefault="00F71022" w:rsidP="007F1D2D">
            <w:pPr>
              <w:pStyle w:val="TableEntryHeader"/>
            </w:pPr>
            <w:r w:rsidRPr="00BF0A93">
              <w:t>Optionality</w:t>
            </w:r>
          </w:p>
        </w:tc>
        <w:tc>
          <w:tcPr>
            <w:tcW w:w="2520" w:type="dxa"/>
            <w:shd w:val="pct15" w:color="auto" w:fill="FFFFFF"/>
          </w:tcPr>
          <w:p w14:paraId="5D7EEC4D" w14:textId="77777777" w:rsidR="00F71022" w:rsidRPr="00BF0A93" w:rsidRDefault="00F71022" w:rsidP="007F1D2D">
            <w:pPr>
              <w:pStyle w:val="TableEntryHeader"/>
            </w:pPr>
            <w:r w:rsidRPr="00BF0A93">
              <w:t>Section</w:t>
            </w:r>
          </w:p>
        </w:tc>
      </w:tr>
      <w:tr w:rsidR="00F71022" w:rsidRPr="00BF0A93" w14:paraId="063F184F" w14:textId="77777777" w:rsidTr="00386C62">
        <w:trPr>
          <w:cantSplit/>
        </w:trPr>
        <w:tc>
          <w:tcPr>
            <w:tcW w:w="2731" w:type="dxa"/>
            <w:vMerge w:val="restart"/>
          </w:tcPr>
          <w:p w14:paraId="46717422" w14:textId="77777777" w:rsidR="00F71022" w:rsidRPr="00BF0A93" w:rsidRDefault="00F71022" w:rsidP="00386C62">
            <w:pPr>
              <w:pStyle w:val="TableEntry"/>
              <w:rPr>
                <w:noProof w:val="0"/>
              </w:rPr>
            </w:pPr>
            <w:r w:rsidRPr="00BF0A93">
              <w:rPr>
                <w:noProof w:val="0"/>
              </w:rPr>
              <w:t>Initiating</w:t>
            </w:r>
          </w:p>
          <w:p w14:paraId="098123E8" w14:textId="77777777" w:rsidR="00F71022" w:rsidRPr="00BF0A93" w:rsidRDefault="00F71022" w:rsidP="00386C62">
            <w:pPr>
              <w:pStyle w:val="TableEntry"/>
              <w:rPr>
                <w:noProof w:val="0"/>
              </w:rPr>
            </w:pPr>
            <w:r w:rsidRPr="00BF0A93">
              <w:rPr>
                <w:noProof w:val="0"/>
              </w:rPr>
              <w:t xml:space="preserve"> Gateway</w:t>
            </w:r>
          </w:p>
        </w:tc>
        <w:tc>
          <w:tcPr>
            <w:tcW w:w="3099" w:type="dxa"/>
          </w:tcPr>
          <w:p w14:paraId="3A4B2FCF"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7175D856" w14:textId="77777777" w:rsidR="00F71022" w:rsidRPr="00BF0A93" w:rsidRDefault="00F71022" w:rsidP="00DB1659">
            <w:pPr>
              <w:pStyle w:val="TableEntry"/>
              <w:jc w:val="center"/>
              <w:rPr>
                <w:noProof w:val="0"/>
              </w:rPr>
            </w:pPr>
            <w:r w:rsidRPr="00BF0A93">
              <w:rPr>
                <w:noProof w:val="0"/>
              </w:rPr>
              <w:t>R</w:t>
            </w:r>
          </w:p>
        </w:tc>
        <w:tc>
          <w:tcPr>
            <w:tcW w:w="2520" w:type="dxa"/>
          </w:tcPr>
          <w:p w14:paraId="50F947AA" w14:textId="77777777" w:rsidR="00F71022" w:rsidRPr="00BF0A93" w:rsidRDefault="00F71022" w:rsidP="00386C62">
            <w:pPr>
              <w:pStyle w:val="TableEntry"/>
              <w:rPr>
                <w:noProof w:val="0"/>
              </w:rPr>
            </w:pPr>
            <w:r w:rsidRPr="00BF0A93">
              <w:rPr>
                <w:noProof w:val="0"/>
              </w:rPr>
              <w:t>ITI TF-2b: 3.38</w:t>
            </w:r>
          </w:p>
        </w:tc>
      </w:tr>
      <w:tr w:rsidR="00F71022" w:rsidRPr="00BF0A93" w14:paraId="63B3B082" w14:textId="77777777" w:rsidTr="00386C62">
        <w:trPr>
          <w:cantSplit/>
        </w:trPr>
        <w:tc>
          <w:tcPr>
            <w:tcW w:w="2731" w:type="dxa"/>
            <w:vMerge/>
          </w:tcPr>
          <w:p w14:paraId="3D94301E" w14:textId="77777777" w:rsidR="00F71022" w:rsidRPr="00BF0A93" w:rsidRDefault="00F71022" w:rsidP="00386C62">
            <w:pPr>
              <w:pStyle w:val="TableEntry"/>
              <w:rPr>
                <w:noProof w:val="0"/>
              </w:rPr>
            </w:pPr>
          </w:p>
        </w:tc>
        <w:tc>
          <w:tcPr>
            <w:tcW w:w="3099" w:type="dxa"/>
          </w:tcPr>
          <w:p w14:paraId="7906C92F"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4610B8F" w14:textId="77777777" w:rsidR="00F71022" w:rsidRPr="00BF0A93" w:rsidRDefault="00F71022" w:rsidP="00DB1659">
            <w:pPr>
              <w:pStyle w:val="TableEntry"/>
              <w:jc w:val="center"/>
              <w:rPr>
                <w:noProof w:val="0"/>
              </w:rPr>
            </w:pPr>
            <w:r w:rsidRPr="00BF0A93">
              <w:rPr>
                <w:noProof w:val="0"/>
              </w:rPr>
              <w:t>R</w:t>
            </w:r>
          </w:p>
        </w:tc>
        <w:tc>
          <w:tcPr>
            <w:tcW w:w="2520" w:type="dxa"/>
          </w:tcPr>
          <w:p w14:paraId="6A052D9C" w14:textId="77777777" w:rsidR="00F71022" w:rsidRPr="00BF0A93" w:rsidRDefault="00F71022" w:rsidP="00386C62">
            <w:pPr>
              <w:pStyle w:val="TableEntry"/>
              <w:rPr>
                <w:noProof w:val="0"/>
              </w:rPr>
            </w:pPr>
            <w:r w:rsidRPr="00BF0A93">
              <w:rPr>
                <w:noProof w:val="0"/>
              </w:rPr>
              <w:t>ITI TF-2b: 3.39</w:t>
            </w:r>
          </w:p>
        </w:tc>
      </w:tr>
      <w:tr w:rsidR="00F71022" w:rsidRPr="00BF0A93" w14:paraId="0390DE14" w14:textId="77777777" w:rsidTr="00386C62">
        <w:trPr>
          <w:cantSplit/>
        </w:trPr>
        <w:tc>
          <w:tcPr>
            <w:tcW w:w="2731" w:type="dxa"/>
            <w:vMerge/>
          </w:tcPr>
          <w:p w14:paraId="7F874836" w14:textId="77777777" w:rsidR="00F71022" w:rsidRPr="00BF0A93" w:rsidRDefault="00F71022" w:rsidP="00386C62">
            <w:pPr>
              <w:pStyle w:val="TableEntry"/>
              <w:rPr>
                <w:noProof w:val="0"/>
              </w:rPr>
            </w:pPr>
          </w:p>
        </w:tc>
        <w:tc>
          <w:tcPr>
            <w:tcW w:w="3099" w:type="dxa"/>
          </w:tcPr>
          <w:p w14:paraId="03EA296C" w14:textId="77777777" w:rsidR="00F71022" w:rsidRPr="00BF0A93" w:rsidRDefault="00F71022" w:rsidP="00386C62">
            <w:pPr>
              <w:pStyle w:val="TableEntry"/>
              <w:rPr>
                <w:noProof w:val="0"/>
              </w:rPr>
            </w:pPr>
            <w:r w:rsidRPr="00BF0A93">
              <w:rPr>
                <w:noProof w:val="0"/>
              </w:rPr>
              <w:t>Registry Stored Query [ITI-18]</w:t>
            </w:r>
          </w:p>
        </w:tc>
        <w:tc>
          <w:tcPr>
            <w:tcW w:w="1388" w:type="dxa"/>
          </w:tcPr>
          <w:p w14:paraId="4943B3A1" w14:textId="77777777" w:rsidR="00F71022" w:rsidRPr="00BF0A93" w:rsidRDefault="00F71022" w:rsidP="00DB1659">
            <w:pPr>
              <w:pStyle w:val="TableEntry"/>
              <w:jc w:val="center"/>
              <w:rPr>
                <w:noProof w:val="0"/>
              </w:rPr>
            </w:pPr>
            <w:r w:rsidRPr="00BF0A93">
              <w:rPr>
                <w:noProof w:val="0"/>
              </w:rPr>
              <w:t>O</w:t>
            </w:r>
          </w:p>
        </w:tc>
        <w:tc>
          <w:tcPr>
            <w:tcW w:w="2520" w:type="dxa"/>
          </w:tcPr>
          <w:p w14:paraId="454F0573" w14:textId="77777777" w:rsidR="00F71022" w:rsidRPr="00BF0A93" w:rsidRDefault="00F71022" w:rsidP="00386C62">
            <w:pPr>
              <w:pStyle w:val="TableEntry"/>
              <w:rPr>
                <w:noProof w:val="0"/>
              </w:rPr>
            </w:pPr>
            <w:r w:rsidRPr="00BF0A93">
              <w:rPr>
                <w:noProof w:val="0"/>
              </w:rPr>
              <w:t>ITI TF-2a: 3.18</w:t>
            </w:r>
          </w:p>
        </w:tc>
      </w:tr>
      <w:tr w:rsidR="00F71022" w:rsidRPr="00BF0A93" w14:paraId="33B7B1F2" w14:textId="77777777" w:rsidTr="00386C62">
        <w:trPr>
          <w:cantSplit/>
        </w:trPr>
        <w:tc>
          <w:tcPr>
            <w:tcW w:w="2731" w:type="dxa"/>
            <w:vMerge/>
          </w:tcPr>
          <w:p w14:paraId="67A45BD0" w14:textId="77777777" w:rsidR="00F71022" w:rsidRPr="00BF0A93" w:rsidRDefault="00F71022" w:rsidP="00386C62">
            <w:pPr>
              <w:pStyle w:val="TableEntry"/>
              <w:rPr>
                <w:noProof w:val="0"/>
              </w:rPr>
            </w:pPr>
          </w:p>
        </w:tc>
        <w:tc>
          <w:tcPr>
            <w:tcW w:w="3099" w:type="dxa"/>
          </w:tcPr>
          <w:p w14:paraId="27631D65" w14:textId="77777777" w:rsidR="00F71022" w:rsidRPr="00BF0A93" w:rsidRDefault="00F71022" w:rsidP="00386C62">
            <w:pPr>
              <w:pStyle w:val="TableEntry"/>
              <w:rPr>
                <w:noProof w:val="0"/>
              </w:rPr>
            </w:pPr>
            <w:r w:rsidRPr="00BF0A93">
              <w:rPr>
                <w:noProof w:val="0"/>
              </w:rPr>
              <w:t>Retrieve Document Set [ITI-43]</w:t>
            </w:r>
          </w:p>
        </w:tc>
        <w:tc>
          <w:tcPr>
            <w:tcW w:w="1388" w:type="dxa"/>
          </w:tcPr>
          <w:p w14:paraId="206B7593" w14:textId="77777777" w:rsidR="00F71022" w:rsidRPr="00BF0A93" w:rsidRDefault="00F71022" w:rsidP="00DB1659">
            <w:pPr>
              <w:pStyle w:val="TableEntry"/>
              <w:jc w:val="center"/>
              <w:rPr>
                <w:noProof w:val="0"/>
              </w:rPr>
            </w:pPr>
            <w:r w:rsidRPr="00BF0A93">
              <w:rPr>
                <w:noProof w:val="0"/>
              </w:rPr>
              <w:t>O</w:t>
            </w:r>
          </w:p>
        </w:tc>
        <w:tc>
          <w:tcPr>
            <w:tcW w:w="2520" w:type="dxa"/>
          </w:tcPr>
          <w:p w14:paraId="558A3FA0" w14:textId="77777777" w:rsidR="00F71022" w:rsidRPr="00BF0A93" w:rsidRDefault="00F71022" w:rsidP="00386C62">
            <w:pPr>
              <w:pStyle w:val="TableEntry"/>
              <w:rPr>
                <w:noProof w:val="0"/>
              </w:rPr>
            </w:pPr>
            <w:r w:rsidRPr="00BF0A93">
              <w:rPr>
                <w:noProof w:val="0"/>
              </w:rPr>
              <w:t>ITI TF-2b: 3.43</w:t>
            </w:r>
          </w:p>
        </w:tc>
      </w:tr>
      <w:tr w:rsidR="00F71022" w:rsidRPr="00BF0A93" w14:paraId="48EC38F1" w14:textId="77777777" w:rsidTr="00386C62">
        <w:trPr>
          <w:cantSplit/>
        </w:trPr>
        <w:tc>
          <w:tcPr>
            <w:tcW w:w="2731" w:type="dxa"/>
            <w:vMerge w:val="restart"/>
          </w:tcPr>
          <w:p w14:paraId="29325C12" w14:textId="77777777" w:rsidR="00F71022" w:rsidRPr="00BF0A93" w:rsidRDefault="00F71022" w:rsidP="00386C62">
            <w:pPr>
              <w:pStyle w:val="TableEntry"/>
              <w:rPr>
                <w:noProof w:val="0"/>
              </w:rPr>
            </w:pPr>
            <w:r w:rsidRPr="00BF0A93">
              <w:rPr>
                <w:noProof w:val="0"/>
              </w:rPr>
              <w:t>Responding Gateway</w:t>
            </w:r>
          </w:p>
        </w:tc>
        <w:tc>
          <w:tcPr>
            <w:tcW w:w="3099" w:type="dxa"/>
          </w:tcPr>
          <w:p w14:paraId="0C02D923"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6450C8D6" w14:textId="77777777" w:rsidR="00F71022" w:rsidRPr="00BF0A93" w:rsidRDefault="00F71022" w:rsidP="00DB1659">
            <w:pPr>
              <w:pStyle w:val="TableEntry"/>
              <w:jc w:val="center"/>
              <w:rPr>
                <w:noProof w:val="0"/>
              </w:rPr>
            </w:pPr>
            <w:r w:rsidRPr="00BF0A93">
              <w:rPr>
                <w:noProof w:val="0"/>
              </w:rPr>
              <w:t>R</w:t>
            </w:r>
          </w:p>
        </w:tc>
        <w:tc>
          <w:tcPr>
            <w:tcW w:w="2520" w:type="dxa"/>
          </w:tcPr>
          <w:p w14:paraId="0A35B1A2" w14:textId="77777777" w:rsidR="00F71022" w:rsidRPr="00BF0A93" w:rsidRDefault="00F71022" w:rsidP="00386C62">
            <w:pPr>
              <w:pStyle w:val="TableEntry"/>
              <w:rPr>
                <w:noProof w:val="0"/>
              </w:rPr>
            </w:pPr>
            <w:r w:rsidRPr="00BF0A93">
              <w:rPr>
                <w:noProof w:val="0"/>
              </w:rPr>
              <w:t>ITI TF-2b: 3.38</w:t>
            </w:r>
          </w:p>
        </w:tc>
      </w:tr>
      <w:tr w:rsidR="00F71022" w:rsidRPr="00BF0A93" w14:paraId="66E17FBB" w14:textId="77777777" w:rsidTr="00386C62">
        <w:trPr>
          <w:cantSplit/>
        </w:trPr>
        <w:tc>
          <w:tcPr>
            <w:tcW w:w="2731" w:type="dxa"/>
            <w:vMerge/>
          </w:tcPr>
          <w:p w14:paraId="29514C05" w14:textId="77777777" w:rsidR="00F71022" w:rsidRPr="00BF0A93" w:rsidRDefault="00F71022" w:rsidP="00386C62">
            <w:pPr>
              <w:pStyle w:val="TableEntry"/>
              <w:rPr>
                <w:noProof w:val="0"/>
              </w:rPr>
            </w:pPr>
          </w:p>
        </w:tc>
        <w:tc>
          <w:tcPr>
            <w:tcW w:w="3099" w:type="dxa"/>
          </w:tcPr>
          <w:p w14:paraId="2EDE26D2"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B841950" w14:textId="77777777" w:rsidR="00F71022" w:rsidRPr="00BF0A93" w:rsidRDefault="00F71022" w:rsidP="00DB1659">
            <w:pPr>
              <w:pStyle w:val="TableEntry"/>
              <w:jc w:val="center"/>
              <w:rPr>
                <w:noProof w:val="0"/>
              </w:rPr>
            </w:pPr>
            <w:r w:rsidRPr="00BF0A93">
              <w:rPr>
                <w:noProof w:val="0"/>
              </w:rPr>
              <w:t>R</w:t>
            </w:r>
          </w:p>
        </w:tc>
        <w:tc>
          <w:tcPr>
            <w:tcW w:w="2520" w:type="dxa"/>
          </w:tcPr>
          <w:p w14:paraId="35CBCF6E" w14:textId="77777777" w:rsidR="00F71022" w:rsidRPr="00BF0A93" w:rsidRDefault="00F71022" w:rsidP="00386C62">
            <w:pPr>
              <w:pStyle w:val="TableEntry"/>
              <w:rPr>
                <w:noProof w:val="0"/>
              </w:rPr>
            </w:pPr>
            <w:r w:rsidRPr="00BF0A93">
              <w:rPr>
                <w:noProof w:val="0"/>
              </w:rPr>
              <w:t>ITI TF-2b: 3.39</w:t>
            </w:r>
          </w:p>
        </w:tc>
      </w:tr>
    </w:tbl>
    <w:p w14:paraId="73EE21CA" w14:textId="77777777" w:rsidR="00F71022" w:rsidRPr="00BF0A93" w:rsidRDefault="00F71022" w:rsidP="008C2267">
      <w:pPr>
        <w:pStyle w:val="Note"/>
      </w:pPr>
      <w:r w:rsidRPr="00BF0A93">
        <w:t>Note:</w:t>
      </w:r>
      <w:r w:rsidRPr="00BF0A93">
        <w:tab/>
        <w:t>When an Initiating or Responding Gateway is grouped with a Document Consumer, there are additional requirements. See Section 18.2.3 for a description of grouping.</w:t>
      </w:r>
    </w:p>
    <w:p w14:paraId="73392957" w14:textId="106708D2" w:rsidR="00B27D09" w:rsidRDefault="00B27D09" w:rsidP="00B27D09">
      <w:pPr>
        <w:pStyle w:val="Heading3"/>
        <w:numPr>
          <w:ilvl w:val="2"/>
          <w:numId w:val="320"/>
        </w:numPr>
        <w:rPr>
          <w:ins w:id="3971" w:author="Lynn Felhofer" w:date="2020-03-20T17:42:00Z"/>
        </w:rPr>
      </w:pPr>
      <w:ins w:id="3972" w:author="Lynn Felhofer" w:date="2020-03-20T17:42:00Z">
        <w:r>
          <w:t>X</w:t>
        </w:r>
      </w:ins>
      <w:ins w:id="3973" w:author="Lynn Felhofer" w:date="2020-03-20T17:43:00Z">
        <w:r>
          <w:t>CA</w:t>
        </w:r>
      </w:ins>
      <w:ins w:id="3974" w:author="Lynn Felhofer" w:date="2020-03-20T17:42:00Z">
        <w:r>
          <w:t xml:space="preserve"> Required Actor </w:t>
        </w:r>
        <w:r w:rsidRPr="00BF0A93">
          <w:t>Grouping</w:t>
        </w:r>
        <w:r>
          <w:t>s</w:t>
        </w:r>
      </w:ins>
    </w:p>
    <w:p w14:paraId="72F3E943" w14:textId="77777777" w:rsidR="00B27D09" w:rsidRDefault="00B27D09" w:rsidP="00B27D09">
      <w:pPr>
        <w:pStyle w:val="BodyText"/>
        <w:rPr>
          <w:ins w:id="3975" w:author="Lynn Felhofer" w:date="2020-03-20T17:42:00Z"/>
        </w:rPr>
      </w:pPr>
      <w:ins w:id="3976" w:author="Lynn Felhofer" w:date="2020-03-20T17: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2489685" w14:textId="08477566" w:rsidR="00B27D09" w:rsidRPr="0013655E" w:rsidRDefault="00B27D09" w:rsidP="00B27D09">
      <w:pPr>
        <w:pStyle w:val="BodyText"/>
        <w:jc w:val="center"/>
        <w:rPr>
          <w:ins w:id="3977" w:author="Lynn Felhofer" w:date="2020-03-20T17:42:00Z"/>
          <w:rFonts w:ascii="Arial" w:hAnsi="Arial" w:cs="Arial"/>
          <w:b/>
          <w:bCs/>
          <w:sz w:val="22"/>
          <w:szCs w:val="22"/>
        </w:rPr>
      </w:pPr>
      <w:ins w:id="3978" w:author="Lynn Felhofer" w:date="2020-03-20T17:42:00Z">
        <w:r w:rsidRPr="0013655E">
          <w:rPr>
            <w:rFonts w:ascii="Arial" w:hAnsi="Arial" w:cs="Arial"/>
            <w:b/>
            <w:bCs/>
            <w:sz w:val="22"/>
            <w:szCs w:val="22"/>
          </w:rPr>
          <w:t xml:space="preserve">Table </w:t>
        </w:r>
        <w:r>
          <w:rPr>
            <w:rFonts w:ascii="Arial" w:hAnsi="Arial" w:cs="Arial"/>
            <w:b/>
            <w:bCs/>
            <w:sz w:val="22"/>
            <w:szCs w:val="22"/>
          </w:rPr>
          <w:t>18.1.1-</w:t>
        </w:r>
        <w:r w:rsidRPr="0013655E">
          <w:rPr>
            <w:rFonts w:ascii="Arial" w:hAnsi="Arial" w:cs="Arial"/>
            <w:b/>
            <w:bCs/>
            <w:sz w:val="22"/>
            <w:szCs w:val="22"/>
          </w:rPr>
          <w:t xml:space="preserve">1: </w:t>
        </w:r>
        <w:r>
          <w:rPr>
            <w:rFonts w:ascii="Arial" w:hAnsi="Arial" w:cs="Arial"/>
            <w:b/>
            <w:bCs/>
            <w:sz w:val="22"/>
            <w:szCs w:val="22"/>
          </w:rPr>
          <w:t>XCA</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B27D09" w:rsidRPr="00D26514" w14:paraId="689FDF22" w14:textId="77777777" w:rsidTr="00716A9A">
        <w:trPr>
          <w:cantSplit/>
          <w:tblHeader/>
          <w:ins w:id="3979" w:author="Lynn Felhofer" w:date="2020-03-20T17:42:00Z"/>
        </w:trPr>
        <w:tc>
          <w:tcPr>
            <w:tcW w:w="2785" w:type="dxa"/>
            <w:shd w:val="clear" w:color="auto" w:fill="D9D9D9" w:themeFill="background1" w:themeFillShade="D9"/>
          </w:tcPr>
          <w:p w14:paraId="05C32471" w14:textId="003D4712" w:rsidR="00B27D09" w:rsidRPr="00D26514" w:rsidRDefault="00B27D09" w:rsidP="007F1D2D">
            <w:pPr>
              <w:pStyle w:val="TableEntryHeader"/>
              <w:rPr>
                <w:ins w:id="3980" w:author="Lynn Felhofer" w:date="2020-03-20T17:42:00Z"/>
              </w:rPr>
            </w:pPr>
            <w:ins w:id="3981" w:author="Lynn Felhofer" w:date="2020-03-20T17:42:00Z">
              <w:r>
                <w:t>X</w:t>
              </w:r>
            </w:ins>
            <w:ins w:id="3982" w:author="Lynn Felhofer" w:date="2020-03-20T17:43:00Z">
              <w:r>
                <w:t>CA</w:t>
              </w:r>
            </w:ins>
            <w:ins w:id="3983" w:author="Lynn Felhofer" w:date="2020-03-20T17:42:00Z">
              <w:r>
                <w:t xml:space="preserve"> Ac</w:t>
              </w:r>
              <w:r w:rsidRPr="00D26514">
                <w:t>tor</w:t>
              </w:r>
            </w:ins>
          </w:p>
        </w:tc>
        <w:tc>
          <w:tcPr>
            <w:tcW w:w="3690" w:type="dxa"/>
            <w:shd w:val="clear" w:color="auto" w:fill="D9D9D9" w:themeFill="background1" w:themeFillShade="D9"/>
          </w:tcPr>
          <w:p w14:paraId="2A59B867" w14:textId="77777777" w:rsidR="00B27D09" w:rsidRPr="00D26514" w:rsidRDefault="00B27D09" w:rsidP="007F1D2D">
            <w:pPr>
              <w:pStyle w:val="TableEntryHeader"/>
              <w:rPr>
                <w:ins w:id="3984" w:author="Lynn Felhofer" w:date="2020-03-20T17:42:00Z"/>
              </w:rPr>
            </w:pPr>
            <w:ins w:id="3985" w:author="Lynn Felhofer" w:date="2020-03-20T17:42:00Z">
              <w:r w:rsidRPr="00D26514">
                <w:t>Actor(s) to be grouped with</w:t>
              </w:r>
            </w:ins>
          </w:p>
        </w:tc>
        <w:tc>
          <w:tcPr>
            <w:tcW w:w="2070" w:type="dxa"/>
            <w:shd w:val="clear" w:color="auto" w:fill="D9D9D9" w:themeFill="background1" w:themeFillShade="D9"/>
          </w:tcPr>
          <w:p w14:paraId="4F04077B" w14:textId="77777777" w:rsidR="00B27D09" w:rsidRPr="00D26514" w:rsidRDefault="00B27D09" w:rsidP="007F1D2D">
            <w:pPr>
              <w:pStyle w:val="TableEntryHeader"/>
              <w:rPr>
                <w:ins w:id="3986" w:author="Lynn Felhofer" w:date="2020-03-20T17:42:00Z"/>
              </w:rPr>
            </w:pPr>
            <w:ins w:id="3987" w:author="Lynn Felhofer" w:date="2020-03-20T17:42:00Z">
              <w:r w:rsidRPr="00D26514">
                <w:t>Reference</w:t>
              </w:r>
            </w:ins>
          </w:p>
        </w:tc>
      </w:tr>
      <w:tr w:rsidR="00B27D09" w:rsidRPr="009715AF" w14:paraId="2DB2A48E" w14:textId="77777777" w:rsidTr="00716A9A">
        <w:trPr>
          <w:cantSplit/>
          <w:ins w:id="3988" w:author="Lynn Felhofer" w:date="2020-03-20T17:43:00Z"/>
        </w:trPr>
        <w:tc>
          <w:tcPr>
            <w:tcW w:w="2785" w:type="dxa"/>
            <w:vMerge w:val="restart"/>
          </w:tcPr>
          <w:p w14:paraId="4050ADBB" w14:textId="384A96D2" w:rsidR="00B27D09" w:rsidRDefault="00B27D09" w:rsidP="00B27D09">
            <w:pPr>
              <w:pStyle w:val="TableEntry"/>
              <w:ind w:left="0"/>
              <w:rPr>
                <w:ins w:id="3989" w:author="Lynn Felhofer" w:date="2020-03-20T17:43:00Z"/>
              </w:rPr>
            </w:pPr>
            <w:ins w:id="3990" w:author="Lynn Felhofer" w:date="2020-03-20T17:43:00Z">
              <w:r>
                <w:t>Initiating Gateway</w:t>
              </w:r>
            </w:ins>
          </w:p>
        </w:tc>
        <w:tc>
          <w:tcPr>
            <w:tcW w:w="3690" w:type="dxa"/>
          </w:tcPr>
          <w:p w14:paraId="7225C50F" w14:textId="409FE3F6" w:rsidR="00B27D09" w:rsidRDefault="00B27D09" w:rsidP="00716A9A">
            <w:pPr>
              <w:pStyle w:val="TableEntry"/>
              <w:rPr>
                <w:ins w:id="3991" w:author="Lynn Felhofer" w:date="2020-03-20T17:43:00Z"/>
                <w:szCs w:val="18"/>
              </w:rPr>
            </w:pPr>
            <w:ins w:id="3992" w:author="Lynn Felhofer" w:date="2020-03-20T17:43:00Z">
              <w:r>
                <w:rPr>
                  <w:szCs w:val="18"/>
                </w:rPr>
                <w:t>CT / Time Client</w:t>
              </w:r>
            </w:ins>
          </w:p>
        </w:tc>
        <w:tc>
          <w:tcPr>
            <w:tcW w:w="2070" w:type="dxa"/>
          </w:tcPr>
          <w:p w14:paraId="2E05C065" w14:textId="0A54FD09" w:rsidR="00B27D09" w:rsidRDefault="00B27D09" w:rsidP="00716A9A">
            <w:pPr>
              <w:pStyle w:val="TableEntry"/>
              <w:rPr>
                <w:ins w:id="3993" w:author="Lynn Felhofer" w:date="2020-03-20T17:43:00Z"/>
                <w:szCs w:val="18"/>
              </w:rPr>
            </w:pPr>
            <w:ins w:id="3994" w:author="Lynn Felhofer" w:date="2020-03-20T17:43:00Z">
              <w:r>
                <w:rPr>
                  <w:szCs w:val="18"/>
                </w:rPr>
                <w:t>ITI TF-1: 7.1</w:t>
              </w:r>
            </w:ins>
          </w:p>
        </w:tc>
      </w:tr>
      <w:tr w:rsidR="00B27D09" w:rsidRPr="009715AF" w14:paraId="200D4F4B" w14:textId="77777777" w:rsidTr="00716A9A">
        <w:trPr>
          <w:cantSplit/>
          <w:ins w:id="3995" w:author="Lynn Felhofer" w:date="2020-03-20T17:42:00Z"/>
        </w:trPr>
        <w:tc>
          <w:tcPr>
            <w:tcW w:w="2785" w:type="dxa"/>
            <w:vMerge/>
          </w:tcPr>
          <w:p w14:paraId="5840194E" w14:textId="4BE01BC1" w:rsidR="00B27D09" w:rsidRPr="009715AF" w:rsidRDefault="00B27D09">
            <w:pPr>
              <w:pStyle w:val="TableEntry"/>
              <w:ind w:left="0"/>
              <w:rPr>
                <w:ins w:id="3996" w:author="Lynn Felhofer" w:date="2020-03-20T17:42:00Z"/>
              </w:rPr>
              <w:pPrChange w:id="3997" w:author="Unknown" w:date="2020-03-20T17:43:00Z">
                <w:pPr>
                  <w:pStyle w:val="TableEntry"/>
                </w:pPr>
              </w:pPrChange>
            </w:pPr>
          </w:p>
        </w:tc>
        <w:tc>
          <w:tcPr>
            <w:tcW w:w="3690" w:type="dxa"/>
          </w:tcPr>
          <w:p w14:paraId="2E17AC24" w14:textId="77777777" w:rsidR="00B27D09" w:rsidRPr="009715AF" w:rsidRDefault="00B27D09" w:rsidP="00716A9A">
            <w:pPr>
              <w:pStyle w:val="TableEntry"/>
              <w:rPr>
                <w:ins w:id="3998" w:author="Lynn Felhofer" w:date="2020-03-20T17:42:00Z"/>
                <w:szCs w:val="18"/>
              </w:rPr>
            </w:pPr>
            <w:ins w:id="3999" w:author="Lynn Felhofer" w:date="2020-03-20T17:42:00Z">
              <w:r>
                <w:rPr>
                  <w:szCs w:val="18"/>
                </w:rPr>
                <w:t>ATNA / Secure Node or Secure Application</w:t>
              </w:r>
            </w:ins>
          </w:p>
        </w:tc>
        <w:tc>
          <w:tcPr>
            <w:tcW w:w="2070" w:type="dxa"/>
          </w:tcPr>
          <w:p w14:paraId="5D339CA5" w14:textId="44F98D09" w:rsidR="00B27D09" w:rsidRPr="009715AF" w:rsidRDefault="00B27D09" w:rsidP="00716A9A">
            <w:pPr>
              <w:pStyle w:val="TableEntry"/>
              <w:rPr>
                <w:ins w:id="4000" w:author="Lynn Felhofer" w:date="2020-03-20T17:42:00Z"/>
                <w:szCs w:val="18"/>
              </w:rPr>
            </w:pPr>
            <w:ins w:id="4001" w:author="Lynn Felhofer" w:date="2020-03-20T17:42:00Z">
              <w:r>
                <w:rPr>
                  <w:szCs w:val="18"/>
                </w:rPr>
                <w:t xml:space="preserve">ITI TF-1: </w:t>
              </w:r>
            </w:ins>
            <w:ins w:id="4002" w:author="Lynn Felhofer" w:date="2020-03-23T13:28:00Z">
              <w:r w:rsidR="00827B7D">
                <w:rPr>
                  <w:szCs w:val="18"/>
                </w:rPr>
                <w:t>9</w:t>
              </w:r>
            </w:ins>
            <w:ins w:id="4003" w:author="Lynn Felhofer" w:date="2020-03-20T17:42:00Z">
              <w:r>
                <w:rPr>
                  <w:szCs w:val="18"/>
                </w:rPr>
                <w:t>.1</w:t>
              </w:r>
            </w:ins>
          </w:p>
        </w:tc>
      </w:tr>
      <w:tr w:rsidR="00B27D09" w:rsidRPr="009715AF" w14:paraId="551CAD2A" w14:textId="77777777" w:rsidTr="00716A9A">
        <w:trPr>
          <w:cantSplit/>
          <w:trHeight w:val="323"/>
          <w:ins w:id="4004" w:author="Lynn Felhofer" w:date="2020-03-20T17:44:00Z"/>
        </w:trPr>
        <w:tc>
          <w:tcPr>
            <w:tcW w:w="2785" w:type="dxa"/>
            <w:vMerge w:val="restart"/>
          </w:tcPr>
          <w:p w14:paraId="6220D08B" w14:textId="66B40C2D" w:rsidR="00B27D09" w:rsidRDefault="00B27D09" w:rsidP="00B27D09">
            <w:pPr>
              <w:pStyle w:val="TableEntry"/>
              <w:rPr>
                <w:ins w:id="4005" w:author="Lynn Felhofer" w:date="2020-03-20T17:44:00Z"/>
              </w:rPr>
            </w:pPr>
            <w:ins w:id="4006" w:author="Lynn Felhofer" w:date="2020-03-20T17:44:00Z">
              <w:r>
                <w:t>Responding Gateway</w:t>
              </w:r>
            </w:ins>
          </w:p>
        </w:tc>
        <w:tc>
          <w:tcPr>
            <w:tcW w:w="3690" w:type="dxa"/>
          </w:tcPr>
          <w:p w14:paraId="1FED5EB5" w14:textId="6037B107" w:rsidR="00B27D09" w:rsidRDefault="00B27D09" w:rsidP="00B27D09">
            <w:pPr>
              <w:pStyle w:val="TableEntry"/>
              <w:rPr>
                <w:ins w:id="4007" w:author="Lynn Felhofer" w:date="2020-03-20T17:44:00Z"/>
                <w:szCs w:val="18"/>
              </w:rPr>
            </w:pPr>
            <w:ins w:id="4008" w:author="Lynn Felhofer" w:date="2020-03-20T17:44:00Z">
              <w:r>
                <w:rPr>
                  <w:szCs w:val="18"/>
                </w:rPr>
                <w:t>CT / Time Client</w:t>
              </w:r>
            </w:ins>
          </w:p>
        </w:tc>
        <w:tc>
          <w:tcPr>
            <w:tcW w:w="2070" w:type="dxa"/>
          </w:tcPr>
          <w:p w14:paraId="7057030B" w14:textId="08D786F4" w:rsidR="00B27D09" w:rsidRDefault="00B27D09" w:rsidP="00B27D09">
            <w:pPr>
              <w:pStyle w:val="TableEntry"/>
              <w:rPr>
                <w:ins w:id="4009" w:author="Lynn Felhofer" w:date="2020-03-20T17:44:00Z"/>
                <w:szCs w:val="18"/>
              </w:rPr>
            </w:pPr>
            <w:ins w:id="4010" w:author="Lynn Felhofer" w:date="2020-03-20T17:44:00Z">
              <w:r>
                <w:rPr>
                  <w:szCs w:val="18"/>
                </w:rPr>
                <w:t>ITI TF-1: 7.1</w:t>
              </w:r>
            </w:ins>
          </w:p>
        </w:tc>
      </w:tr>
      <w:tr w:rsidR="00B27D09" w:rsidRPr="009715AF" w14:paraId="18DCFE70" w14:textId="77777777" w:rsidTr="00716A9A">
        <w:trPr>
          <w:cantSplit/>
          <w:trHeight w:val="323"/>
          <w:ins w:id="4011" w:author="Lynn Felhofer" w:date="2020-03-20T17:42:00Z"/>
        </w:trPr>
        <w:tc>
          <w:tcPr>
            <w:tcW w:w="2785" w:type="dxa"/>
            <w:vMerge/>
          </w:tcPr>
          <w:p w14:paraId="39A7B28F" w14:textId="1A5E88F2" w:rsidR="00B27D09" w:rsidRPr="009715AF" w:rsidRDefault="00B27D09" w:rsidP="00B27D09">
            <w:pPr>
              <w:pStyle w:val="TableEntry"/>
              <w:rPr>
                <w:ins w:id="4012" w:author="Lynn Felhofer" w:date="2020-03-20T17:42:00Z"/>
              </w:rPr>
            </w:pPr>
          </w:p>
        </w:tc>
        <w:tc>
          <w:tcPr>
            <w:tcW w:w="3690" w:type="dxa"/>
          </w:tcPr>
          <w:p w14:paraId="7179E845" w14:textId="77777777" w:rsidR="00B27D09" w:rsidRPr="009715AF" w:rsidRDefault="00B27D09" w:rsidP="00B27D09">
            <w:pPr>
              <w:pStyle w:val="TableEntry"/>
              <w:rPr>
                <w:ins w:id="4013" w:author="Lynn Felhofer" w:date="2020-03-20T17:42:00Z"/>
                <w:szCs w:val="18"/>
              </w:rPr>
            </w:pPr>
            <w:ins w:id="4014" w:author="Lynn Felhofer" w:date="2020-03-20T17:42:00Z">
              <w:r>
                <w:rPr>
                  <w:szCs w:val="18"/>
                </w:rPr>
                <w:t>ATNA / Secure Node or Secure Application</w:t>
              </w:r>
            </w:ins>
          </w:p>
        </w:tc>
        <w:tc>
          <w:tcPr>
            <w:tcW w:w="2070" w:type="dxa"/>
          </w:tcPr>
          <w:p w14:paraId="6CD0947A" w14:textId="67382379" w:rsidR="00B27D09" w:rsidRPr="009715AF" w:rsidRDefault="00B27D09" w:rsidP="00B27D09">
            <w:pPr>
              <w:pStyle w:val="TableEntry"/>
              <w:rPr>
                <w:ins w:id="4015" w:author="Lynn Felhofer" w:date="2020-03-20T17:42:00Z"/>
                <w:szCs w:val="18"/>
              </w:rPr>
            </w:pPr>
            <w:ins w:id="4016" w:author="Lynn Felhofer" w:date="2020-03-20T17:42:00Z">
              <w:r>
                <w:rPr>
                  <w:szCs w:val="18"/>
                </w:rPr>
                <w:t xml:space="preserve">ITI TF-1: </w:t>
              </w:r>
            </w:ins>
            <w:ins w:id="4017" w:author="Lynn Felhofer" w:date="2020-03-23T13:28:00Z">
              <w:r w:rsidR="00827B7D">
                <w:rPr>
                  <w:szCs w:val="18"/>
                </w:rPr>
                <w:t>9</w:t>
              </w:r>
            </w:ins>
            <w:ins w:id="4018" w:author="Lynn Felhofer" w:date="2020-03-20T17:42:00Z">
              <w:r>
                <w:rPr>
                  <w:szCs w:val="18"/>
                </w:rPr>
                <w:t>.1</w:t>
              </w:r>
            </w:ins>
          </w:p>
        </w:tc>
      </w:tr>
    </w:tbl>
    <w:p w14:paraId="595A2711" w14:textId="017F3F55" w:rsidR="00F71022" w:rsidRPr="00BF0A93" w:rsidRDefault="00F71022" w:rsidP="008C2267">
      <w:pPr>
        <w:pStyle w:val="Heading2"/>
        <w:numPr>
          <w:ilvl w:val="0"/>
          <w:numId w:val="0"/>
        </w:numPr>
        <w:rPr>
          <w:bCs/>
          <w:noProof w:val="0"/>
        </w:rPr>
      </w:pPr>
      <w:bookmarkStart w:id="4019" w:name="_Toc168463544"/>
      <w:bookmarkStart w:id="4020" w:name="_Toc169255520"/>
      <w:bookmarkStart w:id="4021" w:name="_Toc169255656"/>
      <w:bookmarkStart w:id="4022" w:name="_Toc169255805"/>
      <w:bookmarkStart w:id="4023" w:name="_Toc169255964"/>
      <w:bookmarkStart w:id="4024" w:name="_Toc173902928"/>
      <w:bookmarkStart w:id="4025" w:name="_Toc237257653"/>
      <w:bookmarkStart w:id="4026" w:name="_Toc268858941"/>
      <w:bookmarkStart w:id="4027" w:name="_Toc268858995"/>
      <w:bookmarkStart w:id="4028" w:name="_Toc269048660"/>
      <w:bookmarkStart w:id="4029" w:name="_Toc487039181"/>
      <w:bookmarkStart w:id="4030" w:name="_Toc488068282"/>
      <w:bookmarkStart w:id="4031" w:name="_Toc488068715"/>
      <w:bookmarkStart w:id="4032" w:name="_Toc488075042"/>
      <w:bookmarkStart w:id="4033" w:name="_Toc13752416"/>
      <w:r w:rsidRPr="00BF0A93">
        <w:rPr>
          <w:bCs/>
          <w:noProof w:val="0"/>
        </w:rPr>
        <w:t xml:space="preserve">18.2 XCA </w:t>
      </w:r>
      <w:r w:rsidR="00E24092">
        <w:rPr>
          <w:bCs/>
          <w:noProof w:val="0"/>
        </w:rPr>
        <w:t>Actor</w:t>
      </w:r>
      <w:r w:rsidRPr="00BF0A93">
        <w:rPr>
          <w:bCs/>
          <w:noProof w:val="0"/>
        </w:rPr>
        <w:t xml:space="preserve"> Options</w:t>
      </w:r>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p>
    <w:p w14:paraId="0C9E871D" w14:textId="3D6A94A1" w:rsidR="00F71022" w:rsidRPr="00BF0A93" w:rsidRDefault="00F71022" w:rsidP="008C2267">
      <w:pPr>
        <w:pStyle w:val="BodyText"/>
      </w:pPr>
      <w:r w:rsidRPr="00BF0A93">
        <w:t>Options that may be selected for this Integration Profile are listed in the Table 18.2-1 along with the Actors to which they apply. Dependencies between options when applicable are specified in notes.</w:t>
      </w:r>
    </w:p>
    <w:p w14:paraId="38B221A7" w14:textId="77777777" w:rsidR="00F71022" w:rsidRPr="00BF0A93" w:rsidRDefault="00F71022" w:rsidP="008C2267">
      <w:pPr>
        <w:pStyle w:val="TableTitle"/>
      </w:pPr>
      <w:r w:rsidRPr="00BF0A93">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6812C38B" w14:textId="77777777" w:rsidTr="00386C62">
        <w:trPr>
          <w:cantSplit/>
          <w:tblHeader/>
          <w:jc w:val="center"/>
        </w:trPr>
        <w:tc>
          <w:tcPr>
            <w:tcW w:w="0" w:type="auto"/>
            <w:shd w:val="pct15" w:color="auto" w:fill="FFFFFF"/>
          </w:tcPr>
          <w:p w14:paraId="24C1CD66" w14:textId="77777777" w:rsidR="00F71022" w:rsidRPr="00BF0A93" w:rsidRDefault="00F71022" w:rsidP="007F1D2D">
            <w:pPr>
              <w:pStyle w:val="TableEntryHeader"/>
            </w:pPr>
            <w:r w:rsidRPr="00BF0A93">
              <w:t>Actor</w:t>
            </w:r>
          </w:p>
        </w:tc>
        <w:tc>
          <w:tcPr>
            <w:tcW w:w="0" w:type="auto"/>
            <w:shd w:val="pct15" w:color="auto" w:fill="FFFFFF"/>
          </w:tcPr>
          <w:p w14:paraId="39F191B4" w14:textId="77777777" w:rsidR="00F71022" w:rsidRPr="00BF0A93" w:rsidRDefault="00F71022" w:rsidP="007F1D2D">
            <w:pPr>
              <w:pStyle w:val="TableEntryHeader"/>
            </w:pPr>
            <w:r w:rsidRPr="00BF0A93">
              <w:t>Options</w:t>
            </w:r>
          </w:p>
        </w:tc>
        <w:tc>
          <w:tcPr>
            <w:tcW w:w="0" w:type="auto"/>
            <w:shd w:val="pct15" w:color="auto" w:fill="FFFFFF"/>
          </w:tcPr>
          <w:p w14:paraId="036F8375" w14:textId="77777777" w:rsidR="00F71022" w:rsidRPr="00BF0A93" w:rsidRDefault="00F71022" w:rsidP="007F1D2D">
            <w:pPr>
              <w:pStyle w:val="TableEntryHeader"/>
            </w:pPr>
            <w:r w:rsidRPr="00BF0A93">
              <w:t>Vol. &amp; Section</w:t>
            </w:r>
          </w:p>
        </w:tc>
      </w:tr>
      <w:tr w:rsidR="00F71022" w:rsidRPr="00BF0A93" w14:paraId="3A083C9A" w14:textId="77777777" w:rsidTr="00386C62">
        <w:trPr>
          <w:cantSplit/>
          <w:trHeight w:val="233"/>
          <w:jc w:val="center"/>
        </w:trPr>
        <w:tc>
          <w:tcPr>
            <w:tcW w:w="0" w:type="auto"/>
            <w:vMerge w:val="restart"/>
          </w:tcPr>
          <w:p w14:paraId="32E4937F" w14:textId="77777777" w:rsidR="00F71022" w:rsidRPr="00BF0A93" w:rsidRDefault="00F71022" w:rsidP="00386C62">
            <w:pPr>
              <w:pStyle w:val="TableEntry"/>
              <w:rPr>
                <w:noProof w:val="0"/>
              </w:rPr>
            </w:pPr>
            <w:r w:rsidRPr="00BF0A93">
              <w:rPr>
                <w:noProof w:val="0"/>
              </w:rPr>
              <w:t>Initiating Gateway</w:t>
            </w:r>
          </w:p>
        </w:tc>
        <w:tc>
          <w:tcPr>
            <w:tcW w:w="0" w:type="auto"/>
          </w:tcPr>
          <w:p w14:paraId="05FB4D7A" w14:textId="09AD4665" w:rsidR="00F71022" w:rsidRPr="00BF0A93" w:rsidRDefault="00F71022" w:rsidP="00DB1659">
            <w:pPr>
              <w:pStyle w:val="TableEntry"/>
              <w:rPr>
                <w:noProof w:val="0"/>
              </w:rPr>
            </w:pPr>
            <w:r w:rsidRPr="00BF0A93">
              <w:rPr>
                <w:noProof w:val="0"/>
              </w:rPr>
              <w:t>XDS Affinity Domain</w:t>
            </w:r>
          </w:p>
        </w:tc>
        <w:tc>
          <w:tcPr>
            <w:tcW w:w="0" w:type="auto"/>
          </w:tcPr>
          <w:p w14:paraId="14D7E8BC" w14:textId="77777777" w:rsidR="00F71022" w:rsidRPr="00BF0A93" w:rsidRDefault="00F71022">
            <w:pPr>
              <w:pStyle w:val="TableEntry"/>
              <w:rPr>
                <w:noProof w:val="0"/>
              </w:rPr>
            </w:pPr>
            <w:r w:rsidRPr="00BF0A93">
              <w:rPr>
                <w:noProof w:val="0"/>
              </w:rPr>
              <w:t>ITI TF-1: 18.2.1</w:t>
            </w:r>
          </w:p>
        </w:tc>
      </w:tr>
      <w:tr w:rsidR="00F71022" w:rsidRPr="00BF0A93" w14:paraId="676751ED" w14:textId="77777777" w:rsidTr="00386C62">
        <w:trPr>
          <w:cantSplit/>
          <w:trHeight w:val="233"/>
          <w:jc w:val="center"/>
        </w:trPr>
        <w:tc>
          <w:tcPr>
            <w:tcW w:w="0" w:type="auto"/>
            <w:vMerge/>
          </w:tcPr>
          <w:p w14:paraId="6909C4A6" w14:textId="77777777" w:rsidR="00F71022" w:rsidRPr="00BF0A93" w:rsidRDefault="00F71022" w:rsidP="00386C62">
            <w:pPr>
              <w:pStyle w:val="TableEntry"/>
              <w:rPr>
                <w:noProof w:val="0"/>
              </w:rPr>
            </w:pPr>
          </w:p>
        </w:tc>
        <w:tc>
          <w:tcPr>
            <w:tcW w:w="0" w:type="auto"/>
          </w:tcPr>
          <w:p w14:paraId="36C9F2F1" w14:textId="77777777" w:rsidR="00F71022" w:rsidRPr="00BF0A93" w:rsidRDefault="00F71022" w:rsidP="00DB1659">
            <w:pPr>
              <w:pStyle w:val="TableEntry"/>
              <w:rPr>
                <w:noProof w:val="0"/>
              </w:rPr>
            </w:pPr>
            <w:r w:rsidRPr="00BF0A93">
              <w:rPr>
                <w:noProof w:val="0"/>
              </w:rPr>
              <w:t>Asynchronous Web Services Exchange</w:t>
            </w:r>
          </w:p>
        </w:tc>
        <w:tc>
          <w:tcPr>
            <w:tcW w:w="0" w:type="auto"/>
          </w:tcPr>
          <w:p w14:paraId="7C79CAD5" w14:textId="77777777" w:rsidR="00F71022" w:rsidRPr="00BF0A93" w:rsidRDefault="00F71022" w:rsidP="00386C62">
            <w:pPr>
              <w:pStyle w:val="TableEntry"/>
              <w:rPr>
                <w:noProof w:val="0"/>
              </w:rPr>
            </w:pPr>
            <w:r w:rsidRPr="00BF0A93">
              <w:rPr>
                <w:noProof w:val="0"/>
              </w:rPr>
              <w:t>ITI TF-1: 18.2.2</w:t>
            </w:r>
          </w:p>
        </w:tc>
      </w:tr>
      <w:tr w:rsidR="00F71022" w:rsidRPr="00BF0A93" w14:paraId="14BECAF4" w14:textId="77777777" w:rsidTr="00386C62">
        <w:trPr>
          <w:cantSplit/>
          <w:trHeight w:val="233"/>
          <w:jc w:val="center"/>
        </w:trPr>
        <w:tc>
          <w:tcPr>
            <w:tcW w:w="0" w:type="auto"/>
            <w:vMerge/>
          </w:tcPr>
          <w:p w14:paraId="01BED761" w14:textId="77777777" w:rsidR="00F71022" w:rsidRPr="00BF0A93" w:rsidRDefault="00F71022" w:rsidP="00386C62">
            <w:pPr>
              <w:pStyle w:val="TableEntry"/>
              <w:rPr>
                <w:noProof w:val="0"/>
              </w:rPr>
            </w:pPr>
          </w:p>
        </w:tc>
        <w:tc>
          <w:tcPr>
            <w:tcW w:w="0" w:type="auto"/>
          </w:tcPr>
          <w:p w14:paraId="11595565" w14:textId="77777777" w:rsidR="00F71022" w:rsidRPr="00BF0A93" w:rsidRDefault="00F71022" w:rsidP="00DB1659">
            <w:pPr>
              <w:pStyle w:val="TableEntry"/>
              <w:rPr>
                <w:noProof w:val="0"/>
              </w:rPr>
            </w:pPr>
            <w:r w:rsidRPr="00BF0A93">
              <w:rPr>
                <w:noProof w:val="0"/>
              </w:rPr>
              <w:t>On-Demand Documents</w:t>
            </w:r>
          </w:p>
        </w:tc>
        <w:tc>
          <w:tcPr>
            <w:tcW w:w="0" w:type="auto"/>
          </w:tcPr>
          <w:p w14:paraId="2B2DBD2A" w14:textId="77777777" w:rsidR="00F71022" w:rsidRPr="00BF0A93" w:rsidRDefault="00F71022" w:rsidP="006971FF">
            <w:pPr>
              <w:pStyle w:val="TableEntry"/>
              <w:rPr>
                <w:noProof w:val="0"/>
              </w:rPr>
            </w:pPr>
            <w:r w:rsidRPr="00BF0A93">
              <w:rPr>
                <w:noProof w:val="0"/>
              </w:rPr>
              <w:t>ITI TF-1: 18.2.4</w:t>
            </w:r>
          </w:p>
        </w:tc>
      </w:tr>
      <w:tr w:rsidR="003E381B" w:rsidRPr="00BF0A93" w14:paraId="66462A7B" w14:textId="77777777" w:rsidTr="00386C62">
        <w:trPr>
          <w:cantSplit/>
          <w:trHeight w:val="233"/>
          <w:jc w:val="center"/>
        </w:trPr>
        <w:tc>
          <w:tcPr>
            <w:tcW w:w="0" w:type="auto"/>
            <w:vMerge w:val="restart"/>
          </w:tcPr>
          <w:p w14:paraId="767CAC2F" w14:textId="77777777" w:rsidR="003E381B" w:rsidRPr="00BF0A93" w:rsidRDefault="003E381B" w:rsidP="00386C62">
            <w:pPr>
              <w:pStyle w:val="TableEntry"/>
              <w:rPr>
                <w:noProof w:val="0"/>
              </w:rPr>
            </w:pPr>
            <w:r w:rsidRPr="00BF0A93">
              <w:rPr>
                <w:noProof w:val="0"/>
              </w:rPr>
              <w:t>Responding Gateway</w:t>
            </w:r>
          </w:p>
        </w:tc>
        <w:tc>
          <w:tcPr>
            <w:tcW w:w="0" w:type="auto"/>
          </w:tcPr>
          <w:p w14:paraId="27E67419" w14:textId="77777777" w:rsidR="003E381B" w:rsidRPr="00BF0A93" w:rsidRDefault="003E381B" w:rsidP="003E381B">
            <w:pPr>
              <w:pStyle w:val="TableEntry"/>
              <w:rPr>
                <w:noProof w:val="0"/>
              </w:rPr>
            </w:pPr>
            <w:r w:rsidRPr="00BF0A93">
              <w:rPr>
                <w:noProof w:val="0"/>
              </w:rPr>
              <w:t>On-Demand Documents</w:t>
            </w:r>
          </w:p>
        </w:tc>
        <w:tc>
          <w:tcPr>
            <w:tcW w:w="0" w:type="auto"/>
          </w:tcPr>
          <w:p w14:paraId="4F00A1A6" w14:textId="77777777" w:rsidR="003E381B" w:rsidRPr="00BF0A93" w:rsidRDefault="003E381B" w:rsidP="006971FF">
            <w:pPr>
              <w:pStyle w:val="TableEntry"/>
              <w:rPr>
                <w:noProof w:val="0"/>
              </w:rPr>
            </w:pPr>
            <w:r w:rsidRPr="00BF0A93">
              <w:rPr>
                <w:noProof w:val="0"/>
              </w:rPr>
              <w:t>ITI TF-1: 18.2.4</w:t>
            </w:r>
          </w:p>
        </w:tc>
      </w:tr>
      <w:tr w:rsidR="003E381B" w:rsidRPr="00BF0A93" w14:paraId="6EC9098B" w14:textId="77777777" w:rsidTr="00386C62">
        <w:trPr>
          <w:cantSplit/>
          <w:trHeight w:val="233"/>
          <w:jc w:val="center"/>
        </w:trPr>
        <w:tc>
          <w:tcPr>
            <w:tcW w:w="0" w:type="auto"/>
            <w:vMerge/>
          </w:tcPr>
          <w:p w14:paraId="2CD88DF9" w14:textId="77777777" w:rsidR="003E381B" w:rsidRPr="00BF0A93" w:rsidRDefault="003E381B" w:rsidP="00386C62">
            <w:pPr>
              <w:pStyle w:val="TableEntry"/>
              <w:rPr>
                <w:noProof w:val="0"/>
              </w:rPr>
            </w:pPr>
          </w:p>
        </w:tc>
        <w:tc>
          <w:tcPr>
            <w:tcW w:w="0" w:type="auto"/>
          </w:tcPr>
          <w:p w14:paraId="0ACB4268" w14:textId="77777777" w:rsidR="003E381B" w:rsidRPr="00BF0A93" w:rsidRDefault="003E381B" w:rsidP="003E381B">
            <w:pPr>
              <w:pStyle w:val="TableEntry"/>
              <w:rPr>
                <w:noProof w:val="0"/>
              </w:rPr>
            </w:pPr>
            <w:r w:rsidRPr="00BF0A93">
              <w:rPr>
                <w:noProof w:val="0"/>
              </w:rPr>
              <w:t>Persistence of Retrieved Documents</w:t>
            </w:r>
          </w:p>
        </w:tc>
        <w:tc>
          <w:tcPr>
            <w:tcW w:w="0" w:type="auto"/>
          </w:tcPr>
          <w:p w14:paraId="32BF450E" w14:textId="77777777" w:rsidR="003E381B" w:rsidRPr="00BF0A93" w:rsidRDefault="003E381B" w:rsidP="006971FF">
            <w:pPr>
              <w:pStyle w:val="TableEntry"/>
              <w:rPr>
                <w:noProof w:val="0"/>
              </w:rPr>
            </w:pPr>
            <w:r w:rsidRPr="00BF0A93">
              <w:rPr>
                <w:noProof w:val="0"/>
              </w:rPr>
              <w:t>ITI TF-1: 18.2.5</w:t>
            </w:r>
          </w:p>
        </w:tc>
      </w:tr>
    </w:tbl>
    <w:p w14:paraId="31800312" w14:textId="77777777" w:rsidR="000F30F4" w:rsidRPr="00BF0A93" w:rsidRDefault="000F30F4" w:rsidP="00AA50EB">
      <w:pPr>
        <w:pStyle w:val="BodyText"/>
      </w:pPr>
      <w:bookmarkStart w:id="4034" w:name="_Toc173902929"/>
      <w:bookmarkStart w:id="4035" w:name="_Toc268858942"/>
      <w:bookmarkStart w:id="4036" w:name="_Toc268858996"/>
      <w:bookmarkStart w:id="4037" w:name="_Toc269048661"/>
    </w:p>
    <w:p w14:paraId="1702A0D5" w14:textId="77777777" w:rsidR="00F71022" w:rsidRPr="00BF0A93" w:rsidRDefault="00F71022" w:rsidP="004E7A3D">
      <w:pPr>
        <w:pStyle w:val="Heading3"/>
        <w:numPr>
          <w:ilvl w:val="0"/>
          <w:numId w:val="0"/>
        </w:numPr>
        <w:rPr>
          <w:noProof w:val="0"/>
        </w:rPr>
      </w:pPr>
      <w:bookmarkStart w:id="4038" w:name="_Toc487039182"/>
      <w:bookmarkStart w:id="4039" w:name="_Toc488068283"/>
      <w:bookmarkStart w:id="4040" w:name="_Toc488068716"/>
      <w:bookmarkStart w:id="4041" w:name="_Toc488075043"/>
      <w:bookmarkStart w:id="4042" w:name="_Toc13752417"/>
      <w:r w:rsidRPr="00BF0A93">
        <w:rPr>
          <w:noProof w:val="0"/>
        </w:rPr>
        <w:lastRenderedPageBreak/>
        <w:t>18.2.1 XDS Affinity Domain Option</w:t>
      </w:r>
      <w:bookmarkEnd w:id="4034"/>
      <w:bookmarkEnd w:id="4035"/>
      <w:bookmarkEnd w:id="4036"/>
      <w:bookmarkEnd w:id="4037"/>
      <w:bookmarkEnd w:id="4038"/>
      <w:bookmarkEnd w:id="4039"/>
      <w:bookmarkEnd w:id="4040"/>
      <w:bookmarkEnd w:id="4041"/>
      <w:bookmarkEnd w:id="4042"/>
    </w:p>
    <w:p w14:paraId="5AE0D64E" w14:textId="77777777" w:rsidR="00F71022" w:rsidRPr="00BF0A93" w:rsidRDefault="00F71022" w:rsidP="008C2267">
      <w:pPr>
        <w:pStyle w:val="BodyText"/>
      </w:pPr>
      <w:r w:rsidRPr="00BF0A93">
        <w:t xml:space="preserve">Initiating Gateways which support the XDS Affinity Domain Option interact with Document Consumers within the XDS Affinity Domain served by the Initiating Gateway. </w:t>
      </w:r>
    </w:p>
    <w:p w14:paraId="7E8A60BF" w14:textId="7F218E27" w:rsidR="00F71022" w:rsidRPr="00BF0A93" w:rsidRDefault="00F71022" w:rsidP="008C2267">
      <w:pPr>
        <w:pStyle w:val="BodyText"/>
      </w:pPr>
      <w:r w:rsidRPr="00BF0A93">
        <w:t xml:space="preserve">Initiating Gateway </w:t>
      </w:r>
      <w:r w:rsidR="002C5D6C">
        <w:t>Actor</w:t>
      </w:r>
      <w:r w:rsidRPr="00BF0A93">
        <w:t>s which support this option:</w:t>
      </w:r>
    </w:p>
    <w:p w14:paraId="1DAE8D9A" w14:textId="3CD4BE7A" w:rsidR="00F71022" w:rsidRPr="00BF0A93" w:rsidRDefault="00F71022" w:rsidP="00AA50EB">
      <w:pPr>
        <w:pStyle w:val="ListBullet2"/>
        <w:rPr>
          <w:rFonts w:eastAsia="MS Mincho"/>
        </w:rPr>
      </w:pPr>
      <w:r w:rsidRPr="00BF0A93">
        <w:t xml:space="preserve">shall </w:t>
      </w:r>
      <w:r w:rsidRPr="00BF0A93">
        <w:rPr>
          <w:b/>
        </w:rPr>
        <w:t xml:space="preserve">receive </w:t>
      </w:r>
      <w:r w:rsidRPr="00BF0A93">
        <w:t>Registry Stored Query [ITI-18] transactions from a local Document Consumer and act on those requests on behalf of the Document Consumer. When receiving a Registry Stored Query from a local Document Consumer, shall require the homeCommunityId as an input parameter on relevant queries, and shall specify the homeCommunityId attribute within its Registry Stored Query responses. See Section 18.3.2 for description of homeCommunityId. Initiating Gateways which support this option shall adjust the patient identifier found in the Registry Stored Query to an appropriate patient identifier known to the Responding Gateway receiving the Cross Gateway Query. See ITI TF-2a: 3.18.4.1.3 for details of the processing of the patient identifier.</w:t>
      </w:r>
    </w:p>
    <w:p w14:paraId="4C7B1D7E" w14:textId="489C2DEE" w:rsidR="00F71022" w:rsidRPr="00BF0A93" w:rsidRDefault="00F71022" w:rsidP="00AA50EB">
      <w:pPr>
        <w:pStyle w:val="ListBullet2"/>
        <w:rPr>
          <w:rFonts w:eastAsia="MS Mincho"/>
        </w:rPr>
      </w:pPr>
      <w:r w:rsidRPr="00BF0A93">
        <w:t xml:space="preserve">shall </w:t>
      </w:r>
      <w:r w:rsidRPr="00BF0A93">
        <w:rPr>
          <w:b/>
        </w:rPr>
        <w:t>receive</w:t>
      </w:r>
      <w:r w:rsidRPr="00BF0A93">
        <w:t xml:space="preserve"> Retrieve Document Set [ITI-43] transactions from a local Document Consumer and act on those requests on behalf of the Document Consumer. When receiving a Retrieve Document Set from a local Document Consumer, shall require the homeCommunityId as an input parameter. </w:t>
      </w:r>
    </w:p>
    <w:p w14:paraId="2A274EBB" w14:textId="77777777" w:rsidR="00F71022" w:rsidRPr="00BF0A93" w:rsidRDefault="00F71022" w:rsidP="008C2267">
      <w:pPr>
        <w:pStyle w:val="BodyText"/>
        <w:keepNext/>
      </w:pPr>
      <w:r w:rsidRPr="00BF0A93">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BF0A93" w:rsidRDefault="00F71022" w:rsidP="008C2267">
      <w:pPr>
        <w:pStyle w:val="BodyText"/>
      </w:pPr>
      <w:r w:rsidRPr="00BF0A93">
        <w:t>See the relevant transactions for further details regarding the homeCommunityId attribute.</w:t>
      </w:r>
    </w:p>
    <w:p w14:paraId="55962C62" w14:textId="77777777" w:rsidR="00F71022" w:rsidRPr="00BF0A93" w:rsidRDefault="00F71022" w:rsidP="004E7A3D">
      <w:pPr>
        <w:pStyle w:val="Heading3"/>
        <w:numPr>
          <w:ilvl w:val="0"/>
          <w:numId w:val="0"/>
        </w:numPr>
        <w:rPr>
          <w:noProof w:val="0"/>
        </w:rPr>
      </w:pPr>
      <w:bookmarkStart w:id="4043" w:name="_Toc268858943"/>
      <w:bookmarkStart w:id="4044" w:name="_Toc268858997"/>
      <w:bookmarkStart w:id="4045" w:name="_Toc269048662"/>
      <w:bookmarkStart w:id="4046" w:name="_Toc487039183"/>
      <w:bookmarkStart w:id="4047" w:name="_Toc488068284"/>
      <w:bookmarkStart w:id="4048" w:name="_Toc488068717"/>
      <w:bookmarkStart w:id="4049" w:name="_Toc488075044"/>
      <w:bookmarkStart w:id="4050" w:name="_Toc13752418"/>
      <w:r w:rsidRPr="00BF0A93">
        <w:rPr>
          <w:noProof w:val="0"/>
        </w:rPr>
        <w:t>18.2.2 Asynchronous Web Services Exchange Option</w:t>
      </w:r>
      <w:bookmarkEnd w:id="4043"/>
      <w:bookmarkEnd w:id="4044"/>
      <w:bookmarkEnd w:id="4045"/>
      <w:bookmarkEnd w:id="4046"/>
      <w:bookmarkEnd w:id="4047"/>
      <w:bookmarkEnd w:id="4048"/>
      <w:bookmarkEnd w:id="4049"/>
      <w:bookmarkEnd w:id="4050"/>
    </w:p>
    <w:p w14:paraId="7D318609" w14:textId="77777777" w:rsidR="00F71022" w:rsidRPr="00BF0A93" w:rsidRDefault="00F71022" w:rsidP="008C2267">
      <w:pPr>
        <w:pStyle w:val="BodyText"/>
      </w:pPr>
      <w:r w:rsidRPr="00BF0A93">
        <w:t>Initiating Gateways which support Asynchronous Web Services Exchange shall support Asynchronous Web Services Exchange on the Cross Gateway Query [ITI-38] and Cross Gateway Retrieve [ITI-39] transactions. If the Initiating Gateway supports both the XDS Affinity Domain Option and the Asynchronous Web Services Option it shall support Asynchronous Web Services Exchange on the</w:t>
      </w:r>
      <w:r w:rsidRPr="00BF0A93">
        <w:rPr>
          <w:b/>
        </w:rPr>
        <w:t xml:space="preserve"> </w:t>
      </w:r>
      <w:r w:rsidRPr="00BF0A93">
        <w:t>Registry Stored Query [ITI-18] and Retrieve Document Set [ITI-43] transactions.</w:t>
      </w:r>
    </w:p>
    <w:p w14:paraId="6FF010AF" w14:textId="77777777" w:rsidR="00F71022" w:rsidRPr="00BF0A93" w:rsidRDefault="00F71022" w:rsidP="004E7A3D">
      <w:pPr>
        <w:pStyle w:val="Heading3"/>
        <w:numPr>
          <w:ilvl w:val="0"/>
          <w:numId w:val="0"/>
        </w:numPr>
        <w:rPr>
          <w:noProof w:val="0"/>
        </w:rPr>
      </w:pPr>
      <w:bookmarkStart w:id="4051" w:name="_Toc173902930"/>
      <w:bookmarkStart w:id="4052" w:name="_Toc268858944"/>
      <w:bookmarkStart w:id="4053" w:name="_Toc268858998"/>
      <w:bookmarkStart w:id="4054" w:name="_Toc269048663"/>
      <w:bookmarkStart w:id="4055" w:name="_Toc487039184"/>
      <w:bookmarkStart w:id="4056" w:name="_Toc488068285"/>
      <w:bookmarkStart w:id="4057" w:name="_Toc488068718"/>
      <w:bookmarkStart w:id="4058" w:name="_Toc488075045"/>
      <w:bookmarkStart w:id="4059" w:name="_Toc13752419"/>
      <w:r w:rsidRPr="00BF0A93">
        <w:rPr>
          <w:noProof w:val="0"/>
        </w:rPr>
        <w:t>18.2.3 Grouping Rules</w:t>
      </w:r>
      <w:bookmarkEnd w:id="4051"/>
      <w:bookmarkEnd w:id="4052"/>
      <w:bookmarkEnd w:id="4053"/>
      <w:bookmarkEnd w:id="4054"/>
      <w:bookmarkEnd w:id="4055"/>
      <w:bookmarkEnd w:id="4056"/>
      <w:bookmarkEnd w:id="4057"/>
      <w:bookmarkEnd w:id="4058"/>
      <w:bookmarkEnd w:id="4059"/>
    </w:p>
    <w:p w14:paraId="67BD0EDF" w14:textId="2A9AD49C" w:rsidR="00F71022" w:rsidRPr="00BF0A93" w:rsidRDefault="00F71022" w:rsidP="008C2267">
      <w:pPr>
        <w:pStyle w:val="BodyText"/>
      </w:pPr>
      <w:r w:rsidRPr="00BF0A93">
        <w:t>Grouping with a Document Consumer is used in situations where an Initiating Gateway and/or Responding Gateway are supporting an XDS Affinity Domain</w:t>
      </w:r>
    </w:p>
    <w:p w14:paraId="5AF0603F" w14:textId="2BFA5E96" w:rsidR="00F71022" w:rsidRPr="00BF0A93" w:rsidRDefault="00F71022" w:rsidP="008C2267">
      <w:pPr>
        <w:pStyle w:val="BodyText"/>
      </w:pPr>
      <w:r w:rsidRPr="00BF0A93">
        <w:t xml:space="preserve">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w:t>
      </w:r>
      <w:r w:rsidRPr="00BF0A93">
        <w:lastRenderedPageBreak/>
        <w:t>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BF0A93" w:rsidRDefault="00F71022" w:rsidP="008C2267">
      <w:pPr>
        <w:pStyle w:val="BodyText"/>
      </w:pPr>
      <w:r w:rsidRPr="00BF0A93">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BF0A93" w:rsidRDefault="00F71022" w:rsidP="006720E8">
      <w:pPr>
        <w:pStyle w:val="Heading4"/>
        <w:numPr>
          <w:ilvl w:val="0"/>
          <w:numId w:val="0"/>
        </w:numPr>
        <w:rPr>
          <w:noProof w:val="0"/>
        </w:rPr>
      </w:pPr>
      <w:r w:rsidRPr="00BF0A93">
        <w:rPr>
          <w:noProof w:val="0"/>
        </w:rPr>
        <w:t>18.2.3.1 Initiating Gateway grouped with Document Consumer</w:t>
      </w:r>
    </w:p>
    <w:p w14:paraId="6AFDE074" w14:textId="77777777" w:rsidR="00F71022" w:rsidRPr="00BF0A93" w:rsidRDefault="00F71022" w:rsidP="008C2267">
      <w:pPr>
        <w:pStyle w:val="BodyText"/>
      </w:pPr>
      <w:r w:rsidRPr="00BF0A93">
        <w:t xml:space="preserve">Initiating Gateways that are grouped with a Document Consumer: </w:t>
      </w:r>
    </w:p>
    <w:p w14:paraId="2898C33E" w14:textId="77777777" w:rsidR="00F71022" w:rsidRPr="00BF0A93" w:rsidRDefault="00F71022" w:rsidP="00BC2927">
      <w:pPr>
        <w:pStyle w:val="ListBullet2"/>
        <w:numPr>
          <w:ilvl w:val="0"/>
          <w:numId w:val="53"/>
        </w:numPr>
        <w:rPr>
          <w:rFonts w:eastAsia="MS Mincho"/>
        </w:rPr>
      </w:pPr>
      <w:r w:rsidRPr="00BF0A93">
        <w:rPr>
          <w:rFonts w:eastAsia="MS Mincho"/>
        </w:rPr>
        <w:t>shall support the XDS Affinity Domain Option</w:t>
      </w:r>
    </w:p>
    <w:p w14:paraId="0786FA2B"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Registry Stored Query [ITI-18] transactions to a local Document Registry to query local information in response to a received Registry Stored Query [ITI-18] from a local Document Consumer.</w:t>
      </w:r>
    </w:p>
    <w:p w14:paraId="6037F286"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Retrieve Document Set [ITI-43] transactions to a local Document Repository in response to a received Retrieve Document Set from a local Document Consumer which contains a homeCommunityID indicating the local community. </w:t>
      </w:r>
    </w:p>
    <w:p w14:paraId="5D5FF3A4" w14:textId="77777777" w:rsidR="00F71022" w:rsidRPr="00BF0A93" w:rsidRDefault="00F71022" w:rsidP="008C2267">
      <w:pPr>
        <w:pStyle w:val="BodyText"/>
      </w:pPr>
    </w:p>
    <w:bookmarkStart w:id="4060" w:name="_MON_1247042919"/>
    <w:bookmarkStart w:id="4061" w:name="_MON_1247042937"/>
    <w:bookmarkStart w:id="4062" w:name="_MON_1247042953"/>
    <w:bookmarkStart w:id="4063" w:name="_MON_1247041622"/>
    <w:bookmarkEnd w:id="4060"/>
    <w:bookmarkEnd w:id="4061"/>
    <w:bookmarkEnd w:id="4062"/>
    <w:bookmarkEnd w:id="4063"/>
    <w:bookmarkStart w:id="4064" w:name="_MON_1247042502"/>
    <w:bookmarkEnd w:id="4064"/>
    <w:p w14:paraId="4512C92C" w14:textId="77777777" w:rsidR="00F71022" w:rsidRPr="00BF0A93" w:rsidRDefault="008105ED" w:rsidP="00376134">
      <w:pPr>
        <w:pStyle w:val="BodyText"/>
        <w:jc w:val="center"/>
      </w:pPr>
      <w:r w:rsidRPr="00BF0A93">
        <w:rPr>
          <w:noProof/>
        </w:rPr>
        <w:object w:dxaOrig="9900" w:dyaOrig="5759" w14:anchorId="41448108">
          <v:shape id="_x0000_i1050" type="#_x0000_t75" alt="" style="width:466.65pt;height:274.4pt;mso-width-percent:0;mso-height-percent:0;mso-width-percent:0;mso-height-percent:0" o:ole="">
            <v:imagedata r:id="rId159" o:title=""/>
          </v:shape>
          <o:OLEObject Type="Embed" ProgID="Word.Picture.8" ShapeID="_x0000_i1050" DrawAspect="Content" ObjectID="_1646729222" r:id="rId160"/>
        </w:object>
      </w:r>
    </w:p>
    <w:p w14:paraId="7CBC7AB7" w14:textId="77777777" w:rsidR="00F71022" w:rsidRPr="00BF0A93" w:rsidRDefault="00F71022" w:rsidP="008C2267">
      <w:pPr>
        <w:pStyle w:val="FigureTitle"/>
      </w:pPr>
      <w:r w:rsidRPr="00BF0A93">
        <w:t>Figure 18.2.3.1-1: Initiating Gateway grouped with Document Consumer</w:t>
      </w:r>
    </w:p>
    <w:p w14:paraId="65BCC799" w14:textId="77777777" w:rsidR="00F71022" w:rsidRPr="00BF0A93" w:rsidRDefault="00F71022" w:rsidP="004E7A3D">
      <w:pPr>
        <w:pStyle w:val="Heading4"/>
        <w:numPr>
          <w:ilvl w:val="0"/>
          <w:numId w:val="0"/>
        </w:numPr>
        <w:rPr>
          <w:noProof w:val="0"/>
        </w:rPr>
      </w:pPr>
      <w:r w:rsidRPr="00BF0A93">
        <w:rPr>
          <w:noProof w:val="0"/>
        </w:rPr>
        <w:lastRenderedPageBreak/>
        <w:t>18.2.3.2 Responding Gateway grouped with Document Consumer</w:t>
      </w:r>
    </w:p>
    <w:p w14:paraId="16422202" w14:textId="77777777" w:rsidR="00F71022" w:rsidRPr="00BF0A93" w:rsidRDefault="00F71022" w:rsidP="008C2267">
      <w:pPr>
        <w:pStyle w:val="BodyText"/>
      </w:pPr>
      <w:r w:rsidRPr="00BF0A93">
        <w:t>Responding Gateways that are grouped with a Document Consumer:</w:t>
      </w:r>
    </w:p>
    <w:p w14:paraId="021F7003" w14:textId="77777777" w:rsidR="00F71022" w:rsidRPr="00BF0A93" w:rsidRDefault="00F71022" w:rsidP="00BC2927">
      <w:pPr>
        <w:pStyle w:val="ListBullet2"/>
        <w:numPr>
          <w:ilvl w:val="0"/>
          <w:numId w:val="53"/>
        </w:numPr>
        <w:rPr>
          <w:rFonts w:eastAsia="MS Mincho"/>
        </w:rPr>
      </w:pPr>
      <w:r w:rsidRPr="00BF0A93">
        <w:t>shall</w:t>
      </w:r>
      <w:r w:rsidRPr="00BF0A93">
        <w:rPr>
          <w:b/>
        </w:rPr>
        <w:t xml:space="preserve"> initiate</w:t>
      </w:r>
      <w:r w:rsidRPr="00BF0A93">
        <w:t xml:space="preserve"> a Registry Stored Query [ITI-18] transaction to a local Document Registry to query local information in response to a received Cross Gateway Query [ITI-38]. The Document Registry response must be augmented with the homeCommunityId of the Responding Gateway’s community prior to returning in the response to the Cross Gateway Query.</w:t>
      </w:r>
    </w:p>
    <w:p w14:paraId="0B18C8EF"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a Retrieve Document Set [ITI-43] transaction to a local Document Repository to retrieve local information in response to a Cross Gateway Retrieve [ITI-39].</w:t>
      </w:r>
    </w:p>
    <w:p w14:paraId="50E121E3" w14:textId="323F1025" w:rsidR="00F71022" w:rsidRPr="00BF0A93" w:rsidRDefault="00F71022" w:rsidP="008C2267">
      <w:pPr>
        <w:pStyle w:val="BodyText"/>
      </w:pPr>
      <w:r w:rsidRPr="00BF0A93">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BF0A93" w:rsidRDefault="00F71022" w:rsidP="008C2267">
      <w:pPr>
        <w:pStyle w:val="BodyText"/>
      </w:pPr>
    </w:p>
    <w:bookmarkStart w:id="4065" w:name="_MON_1246991984"/>
    <w:bookmarkStart w:id="4066" w:name="_MON_1246992386"/>
    <w:bookmarkStart w:id="4067" w:name="_MON_1246700574"/>
    <w:bookmarkStart w:id="4068" w:name="_MON_1246701881"/>
    <w:bookmarkStart w:id="4069" w:name="_MON_1246701900"/>
    <w:bookmarkStart w:id="4070" w:name="_MON_1246701905"/>
    <w:bookmarkStart w:id="4071" w:name="_MON_1246702131"/>
    <w:bookmarkStart w:id="4072" w:name="_MON_1246702317"/>
    <w:bookmarkStart w:id="4073" w:name="_MON_1246702326"/>
    <w:bookmarkStart w:id="4074" w:name="_MON_1246702777"/>
    <w:bookmarkStart w:id="4075" w:name="_MON_1246702830"/>
    <w:bookmarkStart w:id="4076" w:name="_MON_1246702948"/>
    <w:bookmarkStart w:id="4077" w:name="_MON_1246702969"/>
    <w:bookmarkStart w:id="4078" w:name="_MON_1246702985"/>
    <w:bookmarkStart w:id="4079" w:name="_MON_1246703058"/>
    <w:bookmarkStart w:id="4080" w:name="_MON_1246703075"/>
    <w:bookmarkStart w:id="4081" w:name="_MON_1246703245"/>
    <w:bookmarkStart w:id="4082" w:name="_MON_1246703264"/>
    <w:bookmarkStart w:id="4083" w:name="_MON_1246703270"/>
    <w:bookmarkStart w:id="4084" w:name="_MON_1246703829"/>
    <w:bookmarkStart w:id="4085" w:name="_MON_1246704399"/>
    <w:bookmarkStart w:id="4086" w:name="_MON_1246704411"/>
    <w:bookmarkStart w:id="4087" w:name="_MON_1246704413"/>
    <w:bookmarkStart w:id="4088" w:name="_MON_1246704623"/>
    <w:bookmarkStart w:id="4089" w:name="_MON_1246706039"/>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Start w:id="4090" w:name="_MON_1246785660"/>
    <w:bookmarkEnd w:id="4090"/>
    <w:p w14:paraId="45FECBD0" w14:textId="77777777" w:rsidR="00F71022" w:rsidRPr="00BF0A93" w:rsidRDefault="008105ED" w:rsidP="00376134">
      <w:pPr>
        <w:pStyle w:val="BodyText"/>
        <w:jc w:val="center"/>
      </w:pPr>
      <w:r w:rsidRPr="00BF0A93">
        <w:rPr>
          <w:noProof/>
        </w:rPr>
        <w:object w:dxaOrig="9900" w:dyaOrig="5759" w14:anchorId="727756C1">
          <v:shape id="_x0000_i1049" type="#_x0000_t75" alt="" style="width:466.65pt;height:274.4pt;mso-width-percent:0;mso-height-percent:0;mso-width-percent:0;mso-height-percent:0" o:ole="">
            <v:imagedata r:id="rId161" o:title=""/>
          </v:shape>
          <o:OLEObject Type="Embed" ProgID="Word.Picture.8" ShapeID="_x0000_i1049" DrawAspect="Content" ObjectID="_1646729223" r:id="rId162"/>
        </w:object>
      </w:r>
    </w:p>
    <w:p w14:paraId="5ADDD02A" w14:textId="77777777" w:rsidR="00F71022" w:rsidRPr="00BF0A93" w:rsidRDefault="00F71022" w:rsidP="008C2267">
      <w:pPr>
        <w:pStyle w:val="FigureTitle"/>
      </w:pPr>
      <w:r w:rsidRPr="00BF0A93">
        <w:t>Figure 18.2.3.2-1: Responding Gateway grouped with Document Consumer</w:t>
      </w:r>
    </w:p>
    <w:p w14:paraId="0A87C0CA" w14:textId="77777777" w:rsidR="00F71022" w:rsidRPr="00BF0A93" w:rsidRDefault="00F71022" w:rsidP="004E7A3D">
      <w:pPr>
        <w:pStyle w:val="Heading3"/>
        <w:numPr>
          <w:ilvl w:val="0"/>
          <w:numId w:val="0"/>
        </w:numPr>
        <w:rPr>
          <w:noProof w:val="0"/>
        </w:rPr>
      </w:pPr>
      <w:bookmarkStart w:id="4091" w:name="_Toc237333918"/>
      <w:bookmarkStart w:id="4092" w:name="_Toc369637361"/>
      <w:bookmarkStart w:id="4093" w:name="_Toc487039185"/>
      <w:bookmarkStart w:id="4094" w:name="_Toc488068286"/>
      <w:bookmarkStart w:id="4095" w:name="_Toc488068719"/>
      <w:bookmarkStart w:id="4096" w:name="_Toc488075046"/>
      <w:bookmarkStart w:id="4097" w:name="_Toc13752420"/>
      <w:r w:rsidRPr="00BF0A93">
        <w:rPr>
          <w:noProof w:val="0"/>
        </w:rPr>
        <w:t xml:space="preserve">18.2.4 </w:t>
      </w:r>
      <w:bookmarkEnd w:id="4091"/>
      <w:r w:rsidRPr="00BF0A93">
        <w:rPr>
          <w:noProof w:val="0"/>
        </w:rPr>
        <w:t>On-Demand Documents</w:t>
      </w:r>
      <w:bookmarkEnd w:id="4092"/>
      <w:r w:rsidRPr="00BF0A93">
        <w:rPr>
          <w:noProof w:val="0"/>
        </w:rPr>
        <w:t xml:space="preserve"> Option</w:t>
      </w:r>
      <w:bookmarkEnd w:id="4093"/>
      <w:bookmarkEnd w:id="4094"/>
      <w:bookmarkEnd w:id="4095"/>
      <w:bookmarkEnd w:id="4096"/>
      <w:bookmarkEnd w:id="4097"/>
    </w:p>
    <w:p w14:paraId="14FBBD95" w14:textId="77777777" w:rsidR="00F71022" w:rsidRPr="00BF0A93" w:rsidRDefault="00F71022" w:rsidP="004724C7">
      <w:r w:rsidRPr="00BF0A93">
        <w:t>Initiating and Responding Gateways may declare support for On-Demand Document Ent</w:t>
      </w:r>
      <w:r w:rsidR="009F264E" w:rsidRPr="00BF0A93">
        <w:t>ries. Refer to Section</w:t>
      </w:r>
      <w:r w:rsidRPr="00BF0A93">
        <w:t xml:space="preserve"> 10.4.13 for details about On-Demand Document Entries.</w:t>
      </w:r>
    </w:p>
    <w:p w14:paraId="18A4B973" w14:textId="77777777" w:rsidR="00F71022" w:rsidRPr="00BF0A93" w:rsidRDefault="00F71022" w:rsidP="004724C7">
      <w:r w:rsidRPr="00BF0A93">
        <w:lastRenderedPageBreak/>
        <w:t>Requirements for an Initiating Gateway supporting this option differ depending on whether or not the Initiating Gateway also supports the XDS Affinity Domain Option:</w:t>
      </w:r>
    </w:p>
    <w:p w14:paraId="026B2CB9" w14:textId="7199690E" w:rsidR="00F71022" w:rsidRPr="00BF0A93" w:rsidRDefault="00F71022" w:rsidP="004724C7">
      <w:pPr>
        <w:pStyle w:val="ListBullet2"/>
        <w:numPr>
          <w:ilvl w:val="0"/>
          <w:numId w:val="40"/>
        </w:numPr>
      </w:pPr>
      <w:r w:rsidRPr="00BF0A93">
        <w:t>An Initiating Gateway that supports the XDS Affinity Domain Option relies on an XDS Document Consumer in its local community to generate query and retrieve requests which support On-Demand Document Entries. The Initiating Gateway does not modify content related to On-Demand Entries, but passes it in the Cross-Gateway Query and Retrieve messages to the Responding Gateway and returns full results to the Document Consumer. For this reason</w:t>
      </w:r>
      <w:r w:rsidR="00CE4FD9">
        <w:t>,</w:t>
      </w:r>
      <w:r w:rsidRPr="00BF0A93">
        <w:t xml:space="preserve"> this option imposes no additional requirements on Initiating Gateways which support the XDS Affinity Domain Option.</w:t>
      </w:r>
    </w:p>
    <w:p w14:paraId="649F74AB" w14:textId="77777777" w:rsidR="00F71022" w:rsidRPr="00BF0A93" w:rsidRDefault="00F71022" w:rsidP="004724C7">
      <w:pPr>
        <w:pStyle w:val="ListBullet2"/>
        <w:numPr>
          <w:ilvl w:val="0"/>
          <w:numId w:val="40"/>
        </w:numPr>
      </w:pPr>
      <w:r w:rsidRPr="00BF0A93">
        <w:t xml:space="preserve">An Initiating Gateway that supports the On-Demand Documents Option, but not the XDS Affinity Domain Option, shall: </w:t>
      </w:r>
    </w:p>
    <w:p w14:paraId="544BBE8E" w14:textId="77777777" w:rsidR="00F71022" w:rsidRPr="00BF0A93" w:rsidRDefault="00F71022" w:rsidP="004724C7">
      <w:pPr>
        <w:pStyle w:val="ListBullet3"/>
        <w:numPr>
          <w:ilvl w:val="0"/>
          <w:numId w:val="41"/>
        </w:numPr>
      </w:pPr>
      <w:r w:rsidRPr="00BF0A93">
        <w:t>be able to specify, in a Cross Gateway Query, a request for On-Demand Document Entries</w:t>
      </w:r>
    </w:p>
    <w:p w14:paraId="78DA36C8" w14:textId="77777777" w:rsidR="00F71022" w:rsidRPr="00BF0A93" w:rsidRDefault="00F71022" w:rsidP="004724C7">
      <w:pPr>
        <w:pStyle w:val="ListBullet3"/>
        <w:numPr>
          <w:ilvl w:val="0"/>
          <w:numId w:val="41"/>
        </w:numPr>
      </w:pPr>
      <w:r w:rsidRPr="00BF0A93">
        <w:t>be able to retrieve On-Demand Document Entries from one or more Responding Gateways</w:t>
      </w:r>
    </w:p>
    <w:p w14:paraId="667497C1" w14:textId="77777777" w:rsidR="00F71022" w:rsidRPr="00BF0A93" w:rsidRDefault="00F71022" w:rsidP="004724C7">
      <w:pPr>
        <w:pStyle w:val="BodyText"/>
      </w:pPr>
      <w:r w:rsidRPr="00BF0A93">
        <w:t>Requirements for a Responding Gateway supporting this option differ depending on whether or not the Responding Gateway is grouped with an XDS Document Consumer:</w:t>
      </w:r>
    </w:p>
    <w:p w14:paraId="21EEC61E" w14:textId="22C4AFF2" w:rsidR="00F71022" w:rsidRPr="00BF0A93" w:rsidRDefault="00F71022" w:rsidP="004724C7">
      <w:pPr>
        <w:pStyle w:val="ListBullet2"/>
        <w:numPr>
          <w:ilvl w:val="0"/>
          <w:numId w:val="40"/>
        </w:numPr>
      </w:pPr>
      <w:r w:rsidRPr="00BF0A93">
        <w:t>A Responding Gateway group</w:t>
      </w:r>
      <w:r w:rsidR="0038070A">
        <w:t>ed</w:t>
      </w:r>
      <w:r w:rsidRPr="00BF0A93">
        <w:t xml:space="preserve"> with an XDS Document Consumer to interact with XDS Document Registry and Repository </w:t>
      </w:r>
      <w:r w:rsidR="002C5D6C">
        <w:t>Actor</w:t>
      </w:r>
      <w:r w:rsidRPr="00BF0A93">
        <w:t>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reason</w:t>
      </w:r>
      <w:ins w:id="4098" w:author="Lynn Felhofer" w:date="2020-03-20T17:45:00Z">
        <w:r w:rsidR="00B27D09">
          <w:t>,</w:t>
        </w:r>
      </w:ins>
      <w:r w:rsidRPr="00BF0A93">
        <w:t xml:space="preserve"> this option imposes no additional requirements on Initiating Gateways that group with an XDS Document Consumer.</w:t>
      </w:r>
    </w:p>
    <w:p w14:paraId="6033422A" w14:textId="77777777" w:rsidR="00F71022" w:rsidRPr="00BF0A93" w:rsidRDefault="00F71022" w:rsidP="004724C7">
      <w:pPr>
        <w:pStyle w:val="ListBullet2"/>
        <w:numPr>
          <w:ilvl w:val="0"/>
          <w:numId w:val="40"/>
        </w:numPr>
      </w:pPr>
      <w:r w:rsidRPr="00BF0A93">
        <w:t>A Responding Gateways that is not grouped with an XDS Document Consumer shall:</w:t>
      </w:r>
    </w:p>
    <w:p w14:paraId="297E3A39" w14:textId="77777777" w:rsidR="00F71022" w:rsidRPr="00BF0A93" w:rsidRDefault="00F71022" w:rsidP="004724C7">
      <w:pPr>
        <w:pStyle w:val="ListBullet3"/>
        <w:numPr>
          <w:ilvl w:val="0"/>
          <w:numId w:val="41"/>
        </w:numPr>
      </w:pPr>
      <w:r w:rsidRPr="00BF0A93">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BF0A93" w:rsidRDefault="00F71022" w:rsidP="004724C7">
      <w:pPr>
        <w:pStyle w:val="ListBullet3"/>
        <w:numPr>
          <w:ilvl w:val="0"/>
          <w:numId w:val="41"/>
        </w:numPr>
      </w:pPr>
      <w:r w:rsidRPr="00BF0A93">
        <w:t>be able to respond to a Cross Gateway Retrieve requesting On-Demand Document Entries.</w:t>
      </w:r>
    </w:p>
    <w:p w14:paraId="270928ED" w14:textId="77777777" w:rsidR="00F71022" w:rsidRPr="00BF0A93" w:rsidRDefault="00F71022" w:rsidP="004E7A3D">
      <w:pPr>
        <w:pStyle w:val="Heading3"/>
        <w:numPr>
          <w:ilvl w:val="0"/>
          <w:numId w:val="0"/>
        </w:numPr>
        <w:rPr>
          <w:noProof w:val="0"/>
        </w:rPr>
      </w:pPr>
      <w:bookmarkStart w:id="4099" w:name="_Toc369637362"/>
      <w:bookmarkStart w:id="4100" w:name="_Toc487039186"/>
      <w:bookmarkStart w:id="4101" w:name="_Toc488068287"/>
      <w:bookmarkStart w:id="4102" w:name="_Toc488068720"/>
      <w:bookmarkStart w:id="4103" w:name="_Toc488075047"/>
      <w:bookmarkStart w:id="4104" w:name="_Toc13752421"/>
      <w:r w:rsidRPr="00BF0A93">
        <w:rPr>
          <w:noProof w:val="0"/>
        </w:rPr>
        <w:t>18.2.5 Persistence of Retrieved Documents</w:t>
      </w:r>
      <w:bookmarkEnd w:id="4099"/>
      <w:r w:rsidRPr="00BF0A93">
        <w:rPr>
          <w:noProof w:val="0"/>
        </w:rPr>
        <w:t xml:space="preserve"> Option</w:t>
      </w:r>
      <w:bookmarkEnd w:id="4100"/>
      <w:bookmarkEnd w:id="4101"/>
      <w:bookmarkEnd w:id="4102"/>
      <w:bookmarkEnd w:id="4103"/>
      <w:bookmarkEnd w:id="4104"/>
    </w:p>
    <w:p w14:paraId="2573C87E" w14:textId="77777777" w:rsidR="00F71022" w:rsidRPr="00BF0A93" w:rsidRDefault="00F71022" w:rsidP="004724C7">
      <w:pPr>
        <w:pStyle w:val="BodyText"/>
      </w:pPr>
      <w:r w:rsidRPr="00BF0A93">
        <w:t>Responding Gateways which support the Persistence of Retrieved Documents Option shall:</w:t>
      </w:r>
    </w:p>
    <w:p w14:paraId="65DF4CAF" w14:textId="77777777" w:rsidR="00F71022" w:rsidRPr="00BF0A93" w:rsidRDefault="00F71022" w:rsidP="004724C7">
      <w:pPr>
        <w:pStyle w:val="ListBullet2"/>
        <w:numPr>
          <w:ilvl w:val="0"/>
          <w:numId w:val="40"/>
        </w:numPr>
      </w:pPr>
      <w:r w:rsidRPr="00BF0A93">
        <w:t>also support the On-Demand Documents Option</w:t>
      </w:r>
    </w:p>
    <w:p w14:paraId="428DB748" w14:textId="77777777" w:rsidR="00F71022" w:rsidRPr="00BF0A93" w:rsidRDefault="00F71022" w:rsidP="004724C7">
      <w:pPr>
        <w:pStyle w:val="ListBullet2"/>
        <w:numPr>
          <w:ilvl w:val="0"/>
          <w:numId w:val="40"/>
        </w:numPr>
      </w:pPr>
      <w:r w:rsidRPr="00BF0A93">
        <w:t>make available, as a Stable Document Entry in response to a Cross Gateway Query, every document created as a result of receipt of a Cross Gateway Retrieve which specified the uniqueID of an On-Demand Document Entry</w:t>
      </w:r>
    </w:p>
    <w:p w14:paraId="51BD199A" w14:textId="77777777" w:rsidR="00F71022" w:rsidRPr="00BF0A93" w:rsidRDefault="00F71022" w:rsidP="00A9747B">
      <w:r w:rsidRPr="00BF0A93">
        <w:lastRenderedPageBreak/>
        <w:t>See Section 18.3.3.2 for an overview of this.</w:t>
      </w:r>
    </w:p>
    <w:p w14:paraId="5E8BF79E" w14:textId="77777777" w:rsidR="00F71022" w:rsidRPr="00BF0A93" w:rsidRDefault="00F71022" w:rsidP="008C2267">
      <w:pPr>
        <w:pStyle w:val="Heading2"/>
        <w:numPr>
          <w:ilvl w:val="0"/>
          <w:numId w:val="0"/>
        </w:numPr>
        <w:rPr>
          <w:bCs/>
          <w:noProof w:val="0"/>
        </w:rPr>
      </w:pPr>
      <w:bookmarkStart w:id="4105" w:name="_Toc168463545"/>
      <w:bookmarkStart w:id="4106" w:name="_Toc169255521"/>
      <w:bookmarkStart w:id="4107" w:name="_Toc169255657"/>
      <w:bookmarkStart w:id="4108" w:name="_Toc169255806"/>
      <w:bookmarkStart w:id="4109" w:name="_Toc169255965"/>
      <w:bookmarkStart w:id="4110" w:name="_Toc173902931"/>
      <w:bookmarkStart w:id="4111" w:name="_Toc237257654"/>
      <w:bookmarkStart w:id="4112" w:name="_Toc268858945"/>
      <w:bookmarkStart w:id="4113" w:name="_Toc268858999"/>
      <w:bookmarkStart w:id="4114" w:name="_Toc269048664"/>
      <w:bookmarkStart w:id="4115" w:name="_Toc487039187"/>
      <w:bookmarkStart w:id="4116" w:name="_Toc488068288"/>
      <w:bookmarkStart w:id="4117" w:name="_Toc488068721"/>
      <w:bookmarkStart w:id="4118" w:name="_Toc488075048"/>
      <w:bookmarkStart w:id="4119" w:name="_Toc13752422"/>
      <w:r w:rsidRPr="00BF0A93">
        <w:rPr>
          <w:bCs/>
          <w:noProof w:val="0"/>
        </w:rPr>
        <w:t>18.3 XCA Process Flow</w:t>
      </w:r>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p>
    <w:p w14:paraId="3AA75DF6" w14:textId="77777777" w:rsidR="00F71022" w:rsidRPr="00BF0A93" w:rsidRDefault="00F71022" w:rsidP="004E7A3D">
      <w:pPr>
        <w:pStyle w:val="Heading3"/>
        <w:numPr>
          <w:ilvl w:val="0"/>
          <w:numId w:val="0"/>
        </w:numPr>
        <w:rPr>
          <w:noProof w:val="0"/>
        </w:rPr>
      </w:pPr>
      <w:bookmarkStart w:id="4120" w:name="_Toc168463546"/>
      <w:bookmarkStart w:id="4121" w:name="_Toc169255522"/>
      <w:bookmarkStart w:id="4122" w:name="_Toc169255658"/>
      <w:bookmarkStart w:id="4123" w:name="_Toc169255807"/>
      <w:bookmarkStart w:id="4124" w:name="_Toc169255966"/>
      <w:bookmarkStart w:id="4125" w:name="_Toc173902932"/>
      <w:bookmarkStart w:id="4126" w:name="_Toc268858946"/>
      <w:bookmarkStart w:id="4127" w:name="_Toc268859000"/>
      <w:bookmarkStart w:id="4128" w:name="_Toc269048665"/>
      <w:bookmarkStart w:id="4129" w:name="_Toc487039188"/>
      <w:bookmarkStart w:id="4130" w:name="_Toc488068289"/>
      <w:bookmarkStart w:id="4131" w:name="_Toc488068722"/>
      <w:bookmarkStart w:id="4132" w:name="_Toc488075049"/>
      <w:bookmarkStart w:id="4133" w:name="_Toc13752423"/>
      <w:r w:rsidRPr="00BF0A93">
        <w:rPr>
          <w:noProof w:val="0"/>
        </w:rPr>
        <w:t>18.3.1 Use Cases</w:t>
      </w:r>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p>
    <w:p w14:paraId="41CC7FFB" w14:textId="77777777" w:rsidR="00F71022" w:rsidRPr="00BF0A93" w:rsidRDefault="00F71022" w:rsidP="008C2267">
      <w:pPr>
        <w:pStyle w:val="BodyText"/>
      </w:pPr>
      <w:r w:rsidRPr="00BF0A93">
        <w:t>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healthcare information about this patient. Once found, references to patient data outside the local domain are cached locally for easy future reference.</w:t>
      </w:r>
    </w:p>
    <w:p w14:paraId="5D56A350" w14:textId="77777777" w:rsidR="00F71022" w:rsidRPr="00BF0A93" w:rsidRDefault="00F71022" w:rsidP="004E7A3D">
      <w:pPr>
        <w:pStyle w:val="Heading3"/>
        <w:numPr>
          <w:ilvl w:val="0"/>
          <w:numId w:val="0"/>
        </w:numPr>
        <w:rPr>
          <w:noProof w:val="0"/>
        </w:rPr>
      </w:pPr>
      <w:bookmarkStart w:id="4134" w:name="_Toc173902933"/>
      <w:bookmarkStart w:id="4135" w:name="_Toc268858947"/>
      <w:bookmarkStart w:id="4136" w:name="_Toc268859001"/>
      <w:bookmarkStart w:id="4137" w:name="_Toc269048666"/>
      <w:bookmarkStart w:id="4138" w:name="_Toc487039189"/>
      <w:bookmarkStart w:id="4139" w:name="_Toc488068290"/>
      <w:bookmarkStart w:id="4140" w:name="_Toc488068723"/>
      <w:bookmarkStart w:id="4141" w:name="_Toc488075050"/>
      <w:bookmarkStart w:id="4142" w:name="_Toc13752424"/>
      <w:r w:rsidRPr="00BF0A93">
        <w:rPr>
          <w:noProof w:val="0"/>
        </w:rPr>
        <w:t>18.3.2 homeCommunityId defined</w:t>
      </w:r>
      <w:bookmarkEnd w:id="4134"/>
      <w:bookmarkEnd w:id="4135"/>
      <w:bookmarkEnd w:id="4136"/>
      <w:bookmarkEnd w:id="4137"/>
      <w:bookmarkEnd w:id="4138"/>
      <w:bookmarkEnd w:id="4139"/>
      <w:bookmarkEnd w:id="4140"/>
      <w:bookmarkEnd w:id="4141"/>
      <w:bookmarkEnd w:id="4142"/>
    </w:p>
    <w:p w14:paraId="5FC419D0" w14:textId="77777777" w:rsidR="00F71022" w:rsidRPr="00BF0A93" w:rsidRDefault="00F71022" w:rsidP="008C2267">
      <w:pPr>
        <w:pStyle w:val="BodyText"/>
      </w:pPr>
      <w:r w:rsidRPr="00BF0A93">
        <w:t>This profile makes use of a homeCommunityId value which is a globally unique identifier for a community and is used to obtain the Web Services endpoint of services that provide access to data in that community. Specifically:</w:t>
      </w:r>
    </w:p>
    <w:p w14:paraId="011F3408" w14:textId="77777777" w:rsidR="00F71022" w:rsidRPr="00BF0A93" w:rsidRDefault="00F71022" w:rsidP="00BC2927">
      <w:pPr>
        <w:pStyle w:val="ListBullet2"/>
        <w:numPr>
          <w:ilvl w:val="0"/>
          <w:numId w:val="53"/>
        </w:numPr>
      </w:pPr>
      <w:r w:rsidRPr="00BF0A93">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BF0A93" w:rsidRDefault="00F71022" w:rsidP="00BC2927">
      <w:pPr>
        <w:pStyle w:val="ListBullet2"/>
        <w:numPr>
          <w:ilvl w:val="0"/>
          <w:numId w:val="53"/>
        </w:numPr>
      </w:pPr>
      <w:r w:rsidRPr="00BF0A93">
        <w:t>It is an optional parameter to Registry Stored Query requests, not requiring a patient id parameter, and Retrieve Document Set requests to indicate which community to direct the request.</w:t>
      </w:r>
    </w:p>
    <w:p w14:paraId="35A8C95B" w14:textId="77777777" w:rsidR="00F71022" w:rsidRPr="00BF0A93" w:rsidRDefault="00F71022" w:rsidP="00BC2927">
      <w:pPr>
        <w:pStyle w:val="ListBullet2"/>
        <w:numPr>
          <w:ilvl w:val="0"/>
          <w:numId w:val="53"/>
        </w:numPr>
      </w:pPr>
      <w:r w:rsidRPr="00BF0A93">
        <w:t>It is used by Initiating Gateways to direct requests to the community where the initial data originated.</w:t>
      </w:r>
    </w:p>
    <w:p w14:paraId="27416876" w14:textId="77777777" w:rsidR="00F71022" w:rsidRPr="00BF0A93" w:rsidRDefault="00F71022" w:rsidP="004E7A3D">
      <w:pPr>
        <w:pStyle w:val="Heading3"/>
        <w:numPr>
          <w:ilvl w:val="0"/>
          <w:numId w:val="0"/>
        </w:numPr>
        <w:rPr>
          <w:noProof w:val="0"/>
        </w:rPr>
      </w:pPr>
      <w:bookmarkStart w:id="4143" w:name="_Toc168463547"/>
      <w:bookmarkStart w:id="4144" w:name="_Toc169255523"/>
      <w:bookmarkStart w:id="4145" w:name="_Toc169255659"/>
      <w:bookmarkStart w:id="4146" w:name="_Toc169255808"/>
      <w:bookmarkStart w:id="4147" w:name="_Toc169255967"/>
      <w:bookmarkStart w:id="4148" w:name="_Toc173902934"/>
      <w:bookmarkStart w:id="4149" w:name="_Toc268858948"/>
      <w:bookmarkStart w:id="4150" w:name="_Toc268859002"/>
      <w:bookmarkStart w:id="4151" w:name="_Toc269048667"/>
      <w:bookmarkStart w:id="4152" w:name="_Toc487039190"/>
      <w:bookmarkStart w:id="4153" w:name="_Toc488068291"/>
      <w:bookmarkStart w:id="4154" w:name="_Toc488068724"/>
      <w:bookmarkStart w:id="4155" w:name="_Toc488075051"/>
      <w:bookmarkStart w:id="4156" w:name="_Toc13752425"/>
      <w:r w:rsidRPr="00BF0A93">
        <w:rPr>
          <w:noProof w:val="0"/>
        </w:rPr>
        <w:t>18.3.3 Detailed Interactions</w:t>
      </w:r>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p>
    <w:p w14:paraId="13514219" w14:textId="35D2DF60" w:rsidR="00F71022" w:rsidRPr="00BF0A93" w:rsidRDefault="00F71022" w:rsidP="008C2267">
      <w:pPr>
        <w:pStyle w:val="BodyText"/>
      </w:pPr>
      <w:r w:rsidRPr="00BF0A93">
        <w:t>The following diagram presents a high</w:t>
      </w:r>
      <w:r w:rsidR="00CE4FD9">
        <w:t>-</w:t>
      </w:r>
      <w:r w:rsidRPr="00BF0A93">
        <w:t xml:space="preserve">level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4157" w:name="_MON_1246866319"/>
    <w:bookmarkStart w:id="4158" w:name="_MON_1246874685"/>
    <w:bookmarkStart w:id="4159" w:name="_MON_1247092187"/>
    <w:bookmarkStart w:id="4160" w:name="_MON_1247092654"/>
    <w:bookmarkStart w:id="4161" w:name="_MON_1247094331"/>
    <w:bookmarkStart w:id="4162" w:name="_MON_1247645245"/>
    <w:bookmarkStart w:id="4163" w:name="_MON_1282481020"/>
    <w:bookmarkStart w:id="4164" w:name="_MON_1310999767"/>
    <w:bookmarkStart w:id="4165" w:name="_MON_1246800075"/>
    <w:bookmarkStart w:id="4166" w:name="_MON_1246800753"/>
    <w:bookmarkStart w:id="4167" w:name="_MON_1246806202"/>
    <w:bookmarkStart w:id="4168" w:name="_MON_1246806362"/>
    <w:bookmarkStart w:id="4169" w:name="_MON_1246806530"/>
    <w:bookmarkStart w:id="4170" w:name="_MON_1246807029"/>
    <w:bookmarkStart w:id="4171" w:name="_MON_1246814929"/>
    <w:bookmarkStart w:id="4172" w:name="_MON_1246814997"/>
    <w:bookmarkStart w:id="4173" w:name="_MON_1246815036"/>
    <w:bookmarkStart w:id="4174" w:name="_MON_1246815178"/>
    <w:bookmarkStart w:id="4175" w:name="_MON_1246815200"/>
    <w:bookmarkStart w:id="4176" w:name="_MON_1246815205"/>
    <w:bookmarkStart w:id="4177" w:name="_MON_1246815215"/>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Start w:id="4178" w:name="_MON_1246815231"/>
    <w:bookmarkEnd w:id="4178"/>
    <w:p w14:paraId="49AAE34F" w14:textId="1B54BCA5" w:rsidR="00F71022" w:rsidRPr="00BF0A93" w:rsidRDefault="008105ED" w:rsidP="000F30F4">
      <w:pPr>
        <w:pStyle w:val="FigureTitle"/>
      </w:pPr>
      <w:r w:rsidRPr="00BF0A93">
        <w:rPr>
          <w:noProof/>
        </w:rPr>
        <w:object w:dxaOrig="13725" w:dyaOrig="15045" w14:anchorId="6D2673A4">
          <v:shape id="_x0000_i1048" type="#_x0000_t75" alt="" style="width:487.7pt;height:534.55pt;mso-width-percent:0;mso-height-percent:0;mso-width-percent:0;mso-height-percent:0" o:ole="">
            <v:imagedata r:id="rId163" o:title=""/>
          </v:shape>
          <o:OLEObject Type="Embed" ProgID="Word.Picture.8" ShapeID="_x0000_i1048" DrawAspect="Content" ObjectID="_1646729224" r:id="rId164"/>
        </w:object>
      </w:r>
      <w:r w:rsidR="00F71022" w:rsidRPr="00BF0A93">
        <w:t>Figure 18.3.3-1: XCA Detailed Interactions</w:t>
      </w:r>
    </w:p>
    <w:p w14:paraId="3BDF1F99"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request by patient id</w:t>
      </w:r>
      <w:r w:rsidRPr="00BF0A93">
        <w:t xml:space="preserve"> – the Document Consumer initiates the initial transaction by formatting a Registry Stored Query request by patient identifier. The consumer uses PDQ, PIX or some other means to </w:t>
      </w:r>
      <w:r w:rsidRPr="00BF0A93">
        <w:lastRenderedPageBreak/>
        <w:t>identify the XDS Affinity Domain patient id, formats that information plus any other query parameters into a Registry Stored Query request and sends this request to an Initiating Gateway.</w:t>
      </w:r>
    </w:p>
    <w:p w14:paraId="79CBF883"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patient id request</w:t>
      </w:r>
      <w:r w:rsidRPr="00BF0A93">
        <w:t xml:space="preserve"> – The Initiating Gateway receives a Registry Stored Query by patient id and must determine a) which Responding Gateways this request should be sent to b) what patient id to use in the Cross Gateway Queries. Detailed specification of these steps is not in the intended scope of this profile. Combination of this profile with other existing profiles (e.g., PIX/PDQ), future profiles or configuration mechanisms is possible. Please refer to ITI TF-1: </w:t>
      </w:r>
      <w:r w:rsidRPr="00BF0A93">
        <w:rPr>
          <w:iCs/>
        </w:rPr>
        <w:t>E.10</w:t>
      </w:r>
      <w:r w:rsidRPr="00BF0A93">
        <w:rPr>
          <w:i/>
          <w:iCs/>
        </w:rPr>
        <w:t xml:space="preserve"> XCA and Patient Identification Management</w:t>
      </w:r>
      <w:r w:rsidRPr="00BF0A93">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patient id</w:t>
      </w:r>
      <w:r w:rsidRPr="00BF0A93">
        <w:t xml:space="preserve"> – The Responding Gateway within an XDS Affinity Domain processes the Cross Gateway Query by using grouping as a Document Consumer and initiates a Registry Stored Query to the local Document Registry. The Responding Gateway shall update the response from the Document Registry to ensure that the homeCommunityId is specified on every applicable element. This updated response is sent as the response to the Cross Gateway Query.</w:t>
      </w:r>
    </w:p>
    <w:p w14:paraId="09919BE1"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Cross Gateway Query by patient id responses</w:t>
      </w:r>
      <w:r w:rsidRPr="00BF0A93">
        <w:t xml:space="preserve"> – The Initiating Gateway collects the responses from all Responding Gateways it contacted. For each response it shall verify homeCommunityId is present in each appropriate element. If the Initiating Gateway initiated a Registry Stored Query to the local Document Registry it shall update the response to that transaction to contain the homeCommunityId value associated with the local community. Once all responses are received the Initiating Gateway consolidates all updated response data into one response to the Document Consumer. The Initiating Gateway shall return to the Document Consumer the same homeCommunityId attribute values that it received from Responding Gateways.</w:t>
      </w:r>
    </w:p>
    <w:p w14:paraId="3215CF1F"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receives Registry Stored Query by patient id response</w:t>
      </w:r>
      <w:r w:rsidRPr="00BF0A93">
        <w:t xml:space="preserve"> – The Document Consumer receives the results of the query from the Initiating Gateway and must account for two unique aspects of the response; namely that a) the homeCommunityId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homeCommunityId attribute for future interaction with the Initiating Gateway.</w:t>
      </w:r>
    </w:p>
    <w:p w14:paraId="09B79D9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by UUID</w:t>
      </w:r>
      <w:r w:rsidRPr="00BF0A93">
        <w:t xml:space="preserve"> – Many Registry Stored Queries do not include patient id as a parameter, but instead require one of the </w:t>
      </w:r>
      <w:r w:rsidRPr="00BF0A93">
        <w:lastRenderedPageBreak/>
        <w:t>entryUUID or uniqueID parameters, generically referred to as UUID. Both of these values are returned as part of the metadata from a query by patient id. The Document Consumer may do a patient id query to the Initiating Gateway prior to a query by UUID or shall have access to the correct homeCommunityId through some other means. In either case the consumer has the homeCommunityId attribute and shall specify it as a parameter of the query. The Document Consumer puts the homeCommunityId and UUID values plus any other query parameters into a Registry Stored Query request and sends this request to an Initiating Gateway.</w:t>
      </w:r>
    </w:p>
    <w:p w14:paraId="6424C48D"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UUID request</w:t>
      </w:r>
      <w:r w:rsidRPr="00BF0A93">
        <w:t xml:space="preserve"> – The Initiating Gateway receives a Registry Stored Query by UUID and determines which Responding Gateway to contact by using the homeCommunityId to obtain the Web Services endpoint of the Responding Gateway. The process of obtaining the Web Services endpoint is not further specified in this profile. If the homeCommunityId represents the local community the Initiating Gateway will initiate a Registry Stored Query to the local Document Registry. The Initiating Gateway shall specify the homeCommunityId in the Cross Gateway Query by UUID which is associated with the Responding Gateway.</w:t>
      </w:r>
    </w:p>
    <w:p w14:paraId="71953F3E"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UUID</w:t>
      </w:r>
      <w:r w:rsidRPr="00BF0A93">
        <w:t xml:space="preserve"> – The Responding Gateway within an XDS Affinity Domain processes the Cross Gateway Query by grouping as a Document Consumer and initiating a Registry Stored Query to the local Document Registry. The response to the Cross Gateway query shall contain the homeCommunityId of the responding community. This processing is identical to processing of the Cross Gateway Query by patient id.</w:t>
      </w:r>
    </w:p>
    <w:p w14:paraId="05A82E8E"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receives Cross Gateway Query by UUID response</w:t>
      </w:r>
      <w:r w:rsidRPr="00BF0A93">
        <w:t xml:space="preserve"> – The processing of a Cross Gateway Query by UUID response is identical to the processing of a Cross Gateway Query by patient id response, except there is only one response, so consolidation of responses is not needed.</w:t>
      </w:r>
    </w:p>
    <w:p w14:paraId="200EA8F9" w14:textId="77777777" w:rsidR="00F71022" w:rsidRPr="00BF0A93" w:rsidRDefault="00F71022" w:rsidP="00BC2927">
      <w:pPr>
        <w:pStyle w:val="ListBullet2"/>
        <w:numPr>
          <w:ilvl w:val="0"/>
          <w:numId w:val="53"/>
        </w:numPr>
        <w:rPr>
          <w:rFonts w:eastAsia="MS Mincho"/>
        </w:rPr>
      </w:pPr>
      <w:r w:rsidRPr="00BF0A93">
        <w:t xml:space="preserve"> </w:t>
      </w:r>
      <w:r w:rsidRPr="00BF0A93">
        <w:rPr>
          <w:b/>
          <w:bCs/>
        </w:rPr>
        <w:t>Document Consumer</w:t>
      </w:r>
      <w:r w:rsidRPr="00BF0A93">
        <w:t xml:space="preserve"> </w:t>
      </w:r>
      <w:r w:rsidRPr="00BF0A93">
        <w:rPr>
          <w:i/>
          <w:iCs/>
        </w:rPr>
        <w:t>receives Registry Stored Query by UUID response</w:t>
      </w:r>
      <w:r w:rsidRPr="00BF0A93">
        <w:t xml:space="preserve"> – The processing of a Registry Stored Query by UUID response is identical to the processing of a Registry Stored Query by patient id response.</w:t>
      </w:r>
    </w:p>
    <w:p w14:paraId="6D75127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Retrieve Document Set</w:t>
      </w:r>
      <w:r w:rsidRPr="00BF0A93">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homeCommunityId attribute. If the Document Consumer did not issue a Registry Stored Query which returned this information then it shall have acquired the information through some other means. The Document Consumer shall specify these three parameters in its Retrieve Document Set transaction to the Initiating Gateway.</w:t>
      </w:r>
    </w:p>
    <w:p w14:paraId="3F51B63F"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Retrieve Document Set</w:t>
      </w:r>
      <w:r w:rsidRPr="00BF0A93">
        <w:t xml:space="preserve"> – The Initiating Gateway determines which Responding Gateways to contact by using the homeCommunityId to obtain the Web Services endpoint of the Responding Gateway. If the homeCommunityId </w:t>
      </w:r>
      <w:r w:rsidRPr="00BF0A93">
        <w:lastRenderedPageBreak/>
        <w:t>represents the local community the Initiating Gateway will initiate a Retrieve Document Set to a local Document Repository. The Retrieve Document Set may contain more than one unique homeCommunityId so the Initiating Gateway shall be capable of initiating requests to more than one Responding Gateway and consolidating the results. The Initiating Gateway shall specify the homeCommunityId in the Cross Gateway Retrieve which identifies the community associated with the Responding Gateway.</w:t>
      </w:r>
    </w:p>
    <w:p w14:paraId="3CC95B17"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Retrieve</w:t>
      </w:r>
      <w:r w:rsidRPr="00BF0A93">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Cross Gateway Retrieve requests multiple documents with different repository unique IDs, the Responding Gateway shall contact multiple Document Repositories and consolidate the responses.</w:t>
      </w:r>
    </w:p>
    <w:p w14:paraId="13B850C8" w14:textId="77777777" w:rsidR="00F71022" w:rsidRPr="00BF0A93" w:rsidRDefault="00F71022" w:rsidP="006720E8">
      <w:pPr>
        <w:pStyle w:val="Heading4"/>
        <w:numPr>
          <w:ilvl w:val="0"/>
          <w:numId w:val="0"/>
        </w:numPr>
        <w:rPr>
          <w:noProof w:val="0"/>
        </w:rPr>
      </w:pPr>
      <w:r w:rsidRPr="00BF0A93">
        <w:rPr>
          <w:noProof w:val="0"/>
        </w:rPr>
        <w:t>18.3.3.1 Sharing using On-Demand Documents</w:t>
      </w:r>
    </w:p>
    <w:p w14:paraId="20FFD0D0" w14:textId="77777777" w:rsidR="00F71022" w:rsidRPr="00BF0A93" w:rsidRDefault="00F71022" w:rsidP="004724C7">
      <w:pPr>
        <w:pStyle w:val="BodyText"/>
      </w:pPr>
      <w:r w:rsidRPr="00BF0A93">
        <w:t>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as a result of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uniqueId, different than the uniqueId specified in the request, which is the same as the value within the ClinicalDocument id of the document returned. Use of an appropriate query against that new uniqueId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4179" w:name="_MON_1310814776"/>
    <w:bookmarkStart w:id="4180" w:name="_MON_1310816001"/>
    <w:bookmarkStart w:id="4181" w:name="_MON_1310908106"/>
    <w:bookmarkStart w:id="4182" w:name="_MON_1333884360"/>
    <w:bookmarkStart w:id="4183" w:name="_MON_1333884559"/>
    <w:bookmarkStart w:id="4184" w:name="_MON_1333884652"/>
    <w:bookmarkStart w:id="4185" w:name="_MON_1333884709"/>
    <w:bookmarkStart w:id="4186" w:name="_MON_1341129093"/>
    <w:bookmarkStart w:id="4187" w:name="_MON_1341129258"/>
    <w:bookmarkEnd w:id="4179"/>
    <w:bookmarkEnd w:id="4180"/>
    <w:bookmarkEnd w:id="4181"/>
    <w:bookmarkEnd w:id="4182"/>
    <w:bookmarkEnd w:id="4183"/>
    <w:bookmarkEnd w:id="4184"/>
    <w:bookmarkEnd w:id="4185"/>
    <w:bookmarkEnd w:id="4186"/>
    <w:bookmarkEnd w:id="4187"/>
    <w:bookmarkStart w:id="4188" w:name="_MON_1443379280"/>
    <w:bookmarkEnd w:id="4188"/>
    <w:p w14:paraId="77CC8764" w14:textId="50987420" w:rsidR="00F71022" w:rsidRPr="00BF0A93" w:rsidRDefault="008105ED" w:rsidP="000F30F4">
      <w:pPr>
        <w:pStyle w:val="FigureTitle"/>
      </w:pPr>
      <w:r w:rsidRPr="00BF0A93">
        <w:rPr>
          <w:noProof/>
        </w:rPr>
        <w:object w:dxaOrig="9660" w:dyaOrig="9390" w14:anchorId="4199138E">
          <v:shape id="_x0000_i1047" type="#_x0000_t75" alt="" style="width:497.9pt;height:382.4pt;mso-width-percent:0;mso-height-percent:0;mso-width-percent:0;mso-height-percent:0" o:ole="" fillcolor="window">
            <v:imagedata r:id="rId165" o:title="" cropbottom="-46301f" cropright="-53351f"/>
          </v:shape>
          <o:OLEObject Type="Embed" ProgID="Word.Picture.8" ShapeID="_x0000_i1047" DrawAspect="Content" ObjectID="_1646729225" r:id="rId166"/>
        </w:object>
      </w:r>
      <w:r w:rsidR="00F71022" w:rsidRPr="00BF0A93">
        <w:t>Figure 18.3.3-2: Dynamically created content with persistence</w:t>
      </w:r>
    </w:p>
    <w:p w14:paraId="7C72F039" w14:textId="77777777" w:rsidR="00F71022" w:rsidRPr="00BF0A93" w:rsidRDefault="00F71022" w:rsidP="004724C7">
      <w:pPr>
        <w:pStyle w:val="Note"/>
      </w:pPr>
      <w:r w:rsidRPr="00BF0A93">
        <w:t xml:space="preserve">Note: Figure 18.3.3-2 is a diagram of a possible interaction, not the required interaction. In particular, the ability of the Responding Gateway to determine whether there is new data available or not is an implementation detail. In the case where a Responding Gateway is able to make that determination it should work as presented. If the Responding Gateway is not able to make that determination then it is free to create a new document at every retrieve request. </w:t>
      </w:r>
    </w:p>
    <w:p w14:paraId="6076C64C" w14:textId="77777777" w:rsidR="00F71022" w:rsidRPr="00BF0A93" w:rsidRDefault="00F71022" w:rsidP="008C2267">
      <w:pPr>
        <w:pStyle w:val="Heading2"/>
        <w:numPr>
          <w:ilvl w:val="0"/>
          <w:numId w:val="0"/>
        </w:numPr>
        <w:rPr>
          <w:noProof w:val="0"/>
        </w:rPr>
      </w:pPr>
      <w:bookmarkStart w:id="4189" w:name="_Toc168463549"/>
      <w:bookmarkStart w:id="4190" w:name="_Toc169255529"/>
      <w:bookmarkStart w:id="4191" w:name="_Toc169255665"/>
      <w:bookmarkStart w:id="4192" w:name="_Toc169255814"/>
      <w:bookmarkStart w:id="4193" w:name="_Toc169255973"/>
      <w:bookmarkStart w:id="4194" w:name="_Toc173902935"/>
      <w:bookmarkStart w:id="4195" w:name="_Toc237257655"/>
      <w:bookmarkStart w:id="4196" w:name="_Toc268858949"/>
      <w:bookmarkStart w:id="4197" w:name="_Toc268859003"/>
      <w:bookmarkStart w:id="4198" w:name="_Toc269048668"/>
      <w:bookmarkStart w:id="4199" w:name="_Toc487039191"/>
      <w:bookmarkStart w:id="4200" w:name="_Toc488068292"/>
      <w:bookmarkStart w:id="4201" w:name="_Toc488068725"/>
      <w:bookmarkStart w:id="4202" w:name="_Toc488075052"/>
      <w:bookmarkStart w:id="4203" w:name="_Toc13752426"/>
      <w:r w:rsidRPr="00BF0A93">
        <w:rPr>
          <w:noProof w:val="0"/>
        </w:rPr>
        <w:lastRenderedPageBreak/>
        <w:t>18.4 XCA Security Considerations</w:t>
      </w:r>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p>
    <w:p w14:paraId="47A23ABC" w14:textId="77777777" w:rsidR="00F71022" w:rsidRPr="00BF0A93" w:rsidRDefault="00F71022" w:rsidP="004E7A3D">
      <w:pPr>
        <w:pStyle w:val="Heading3"/>
        <w:numPr>
          <w:ilvl w:val="0"/>
          <w:numId w:val="0"/>
        </w:numPr>
        <w:rPr>
          <w:noProof w:val="0"/>
        </w:rPr>
      </w:pPr>
      <w:bookmarkStart w:id="4204" w:name="_Toc173902936"/>
      <w:bookmarkStart w:id="4205" w:name="_Toc268858950"/>
      <w:bookmarkStart w:id="4206" w:name="_Toc268859004"/>
      <w:bookmarkStart w:id="4207" w:name="_Toc269048669"/>
      <w:bookmarkStart w:id="4208" w:name="_Toc487039192"/>
      <w:bookmarkStart w:id="4209" w:name="_Toc488068293"/>
      <w:bookmarkStart w:id="4210" w:name="_Toc488068726"/>
      <w:bookmarkStart w:id="4211" w:name="_Toc488075053"/>
      <w:bookmarkStart w:id="4212" w:name="_Toc13752427"/>
      <w:r w:rsidRPr="00BF0A93">
        <w:rPr>
          <w:noProof w:val="0"/>
        </w:rPr>
        <w:t>18.4.1 XCA Risk Assessment</w:t>
      </w:r>
      <w:bookmarkEnd w:id="4204"/>
      <w:bookmarkEnd w:id="4205"/>
      <w:bookmarkEnd w:id="4206"/>
      <w:bookmarkEnd w:id="4207"/>
      <w:bookmarkEnd w:id="4208"/>
      <w:bookmarkEnd w:id="4209"/>
      <w:bookmarkEnd w:id="4210"/>
      <w:bookmarkEnd w:id="4211"/>
      <w:bookmarkEnd w:id="4212"/>
    </w:p>
    <w:p w14:paraId="35B41211" w14:textId="77777777" w:rsidR="00F71022" w:rsidRPr="00BF0A93" w:rsidRDefault="00F71022" w:rsidP="008C2267">
      <w:pPr>
        <w:pStyle w:val="BodyText"/>
      </w:pPr>
      <w:r w:rsidRPr="00BF0A93">
        <w:t>The risk analysis for XCA enumerates assets, threats, and mitigations. The complete risk data is stored and maintained in a central location. The complete risk data is stored and available from IHE</w:t>
      </w:r>
      <w:r w:rsidRPr="00BF0A93">
        <w:rPr>
          <w:vertAlign w:val="superscript"/>
        </w:rPr>
        <w:footnoteReference w:id="8"/>
      </w:r>
      <w:r w:rsidRPr="00BF0A93">
        <w:t>.</w:t>
      </w:r>
    </w:p>
    <w:p w14:paraId="5825F2DC" w14:textId="77777777" w:rsidR="00F71022" w:rsidRPr="00BF0A93" w:rsidRDefault="00F71022" w:rsidP="008C2267">
      <w:pPr>
        <w:pStyle w:val="BodyText"/>
      </w:pPr>
      <w:r w:rsidRPr="00BF0A93">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BF0A93" w:rsidRDefault="00F71022" w:rsidP="004E7A3D">
      <w:pPr>
        <w:pStyle w:val="Heading3"/>
        <w:numPr>
          <w:ilvl w:val="0"/>
          <w:numId w:val="0"/>
        </w:numPr>
        <w:rPr>
          <w:noProof w:val="0"/>
        </w:rPr>
      </w:pPr>
      <w:bookmarkStart w:id="4224" w:name="_Toc173902937"/>
      <w:bookmarkStart w:id="4225" w:name="_Toc268858951"/>
      <w:bookmarkStart w:id="4226" w:name="_Toc268859005"/>
      <w:bookmarkStart w:id="4227" w:name="_Toc269048670"/>
      <w:bookmarkStart w:id="4228" w:name="_Toc487039193"/>
      <w:bookmarkStart w:id="4229" w:name="_Toc488068294"/>
      <w:bookmarkStart w:id="4230" w:name="_Toc488068727"/>
      <w:bookmarkStart w:id="4231" w:name="_Toc488075054"/>
      <w:bookmarkStart w:id="4232" w:name="_Toc13752428"/>
      <w:r w:rsidRPr="00BF0A93">
        <w:rPr>
          <w:noProof w:val="0"/>
        </w:rPr>
        <w:t>18.4.2 Requirements/Recommendations</w:t>
      </w:r>
      <w:bookmarkEnd w:id="4224"/>
      <w:bookmarkEnd w:id="4225"/>
      <w:bookmarkEnd w:id="4226"/>
      <w:bookmarkEnd w:id="4227"/>
      <w:bookmarkEnd w:id="4228"/>
      <w:bookmarkEnd w:id="4229"/>
      <w:bookmarkEnd w:id="4230"/>
      <w:bookmarkEnd w:id="4231"/>
      <w:bookmarkEnd w:id="4232"/>
    </w:p>
    <w:p w14:paraId="1340ABDD" w14:textId="77777777" w:rsidR="00F71022" w:rsidRPr="00BF0A93" w:rsidRDefault="00F71022" w:rsidP="008C2267">
      <w:pPr>
        <w:pStyle w:val="BodyText"/>
      </w:pPr>
      <w:r w:rsidRPr="00BF0A93">
        <w:t>The following mitigations shall be implemented by all XCA actors. These mitigations moderate all high impact risks.</w:t>
      </w:r>
    </w:p>
    <w:p w14:paraId="330DF362" w14:textId="77777777" w:rsidR="00F71022" w:rsidRPr="00BF0A93" w:rsidRDefault="00F71022" w:rsidP="00AA50EB">
      <w:pPr>
        <w:pStyle w:val="ListBullet2"/>
        <w:rPr>
          <w:rFonts w:eastAsia="MS Mincho"/>
        </w:rPr>
      </w:pPr>
      <w:r w:rsidRPr="00BF0A93">
        <w:rPr>
          <w:b/>
        </w:rPr>
        <w:t>M1</w:t>
      </w:r>
      <w:r w:rsidRPr="00BF0A93">
        <w:t>: All actors in XCA shall be grouped with an ATNA Secure Node or Secure Application and a CT Time Client.</w:t>
      </w:r>
    </w:p>
    <w:p w14:paraId="393ED5FC" w14:textId="77777777" w:rsidR="00F71022" w:rsidRPr="00BF0A93" w:rsidRDefault="00F71022" w:rsidP="00AA50EB">
      <w:pPr>
        <w:pStyle w:val="ListBullet2"/>
        <w:rPr>
          <w:rFonts w:eastAsia="MS Mincho"/>
        </w:rPr>
      </w:pPr>
      <w:r w:rsidRPr="00BF0A93">
        <w:rPr>
          <w:rStyle w:val="BodyTextChar"/>
          <w:b/>
        </w:rPr>
        <w:t>M2</w:t>
      </w:r>
      <w:r w:rsidRPr="00BF0A93">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BF0A93" w:rsidRDefault="00F71022" w:rsidP="00AA50EB">
      <w:pPr>
        <w:pStyle w:val="ListBullet2"/>
        <w:rPr>
          <w:rFonts w:eastAsia="MS Mincho"/>
        </w:rPr>
      </w:pPr>
      <w:r w:rsidRPr="00BF0A93">
        <w:rPr>
          <w:rStyle w:val="BodyTextChar"/>
          <w:b/>
        </w:rPr>
        <w:t>M3</w:t>
      </w:r>
      <w:r w:rsidRPr="00BF0A93">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BF0A93" w:rsidRDefault="00F71022" w:rsidP="00AA50EB">
      <w:pPr>
        <w:pStyle w:val="ListBullet2"/>
        <w:rPr>
          <w:rStyle w:val="BodyTextChar"/>
        </w:rPr>
      </w:pPr>
      <w:r w:rsidRPr="00BF0A93">
        <w:rPr>
          <w:rStyle w:val="BodyTextChar"/>
          <w:b/>
        </w:rPr>
        <w:t>M4</w:t>
      </w:r>
      <w:r w:rsidRPr="00BF0A93">
        <w:rPr>
          <w:rStyle w:val="BodyTextChar"/>
        </w:rPr>
        <w:t>: Document Consumer implementations shall not issue a Registry Stored Query that is not patient specific, i.e., it shall either supply a patient identifier or a unique document entry identifier.</w:t>
      </w:r>
    </w:p>
    <w:p w14:paraId="1471C4D1" w14:textId="77777777" w:rsidR="00F71022" w:rsidRPr="00BF0A93" w:rsidRDefault="00F71022" w:rsidP="00AA50EB">
      <w:pPr>
        <w:pStyle w:val="ListBullet2"/>
        <w:rPr>
          <w:rStyle w:val="BodyTextChar"/>
        </w:rPr>
      </w:pPr>
      <w:r w:rsidRPr="00BF0A93">
        <w:rPr>
          <w:rStyle w:val="BodyTextChar"/>
          <w:b/>
        </w:rPr>
        <w:t>M6</w:t>
      </w:r>
      <w:r w:rsidRPr="00BF0A93">
        <w:rPr>
          <w:rStyle w:val="BodyTextChar"/>
        </w:rPr>
        <w:t>: Queries of unknown patient identifiers shall return either zero documents with no further information or XDSUnknownPatientId,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BF0A93" w:rsidRDefault="00F71022" w:rsidP="008C2267">
      <w:pPr>
        <w:pStyle w:val="BodyText"/>
      </w:pPr>
      <w:r w:rsidRPr="00BF0A93">
        <w:t>The following mitigations address the risk of a document being maliciously changed. This mitigation is optiona</w:t>
      </w:r>
      <w:commentRangeStart w:id="4233"/>
      <w:r w:rsidRPr="00BF0A93">
        <w:t>l.</w:t>
      </w:r>
      <w:commentRangeEnd w:id="4233"/>
      <w:r w:rsidR="00407539">
        <w:rPr>
          <w:rStyle w:val="CommentReference"/>
        </w:rPr>
        <w:commentReference w:id="4233"/>
      </w:r>
    </w:p>
    <w:p w14:paraId="48F340B2" w14:textId="77777777" w:rsidR="00F71022" w:rsidRPr="00BF0A93" w:rsidRDefault="00F71022" w:rsidP="00BC2927">
      <w:pPr>
        <w:pStyle w:val="ListBullet2"/>
        <w:numPr>
          <w:ilvl w:val="0"/>
          <w:numId w:val="53"/>
        </w:numPr>
        <w:rPr>
          <w:rFonts w:eastAsia="MS Mincho"/>
        </w:rPr>
      </w:pPr>
      <w:r w:rsidRPr="00BF0A93">
        <w:rPr>
          <w:rStyle w:val="BodyTextChar"/>
          <w:b/>
        </w:rPr>
        <w:lastRenderedPageBreak/>
        <w:t>M5</w:t>
      </w:r>
      <w:r w:rsidRPr="00BF0A93">
        <w:t>: Documents may be digitally signed using the DSG Profile</w:t>
      </w:r>
    </w:p>
    <w:p w14:paraId="3705BEB6" w14:textId="77777777" w:rsidR="00F71022" w:rsidRPr="00BF0A93" w:rsidRDefault="00F71022" w:rsidP="008C2267">
      <w:pPr>
        <w:pStyle w:val="BodyText"/>
      </w:pPr>
      <w:r w:rsidRPr="00BF0A93">
        <w:t>The following mitigations are transferred to the vendors, XDS Affinity Domains, and enterprises.</w:t>
      </w:r>
    </w:p>
    <w:p w14:paraId="727221FB" w14:textId="77777777" w:rsidR="00F71022" w:rsidRPr="00BF0A93" w:rsidRDefault="00F71022" w:rsidP="00BC2927">
      <w:pPr>
        <w:pStyle w:val="ListBullet2"/>
        <w:numPr>
          <w:ilvl w:val="0"/>
          <w:numId w:val="53"/>
        </w:numPr>
        <w:rPr>
          <w:rFonts w:eastAsia="MS Mincho"/>
        </w:rPr>
      </w:pPr>
      <w:r w:rsidRPr="00BF0A93">
        <w:rPr>
          <w:b/>
        </w:rPr>
        <w:t>T1</w:t>
      </w:r>
      <w:r w:rsidRPr="00BF0A93">
        <w:t>: Backup systems for registry metadata, repository documents, and gateway configuration are recommended.</w:t>
      </w:r>
    </w:p>
    <w:p w14:paraId="1F8EA088" w14:textId="77777777" w:rsidR="00F71022" w:rsidRPr="00BF0A93" w:rsidRDefault="00F71022" w:rsidP="00BC2927">
      <w:pPr>
        <w:pStyle w:val="ListBullet2"/>
        <w:numPr>
          <w:ilvl w:val="0"/>
          <w:numId w:val="53"/>
        </w:numPr>
        <w:rPr>
          <w:rFonts w:eastAsia="MS Mincho"/>
        </w:rPr>
      </w:pPr>
      <w:r w:rsidRPr="00BF0A93">
        <w:rPr>
          <w:b/>
        </w:rPr>
        <w:t>T2</w:t>
      </w:r>
      <w:r w:rsidRPr="00BF0A93">
        <w:t>: All implementations are recommended to ensure that all received data is propagated appropriately (i.e., without corruption and complete results) or an error is presented.</w:t>
      </w:r>
    </w:p>
    <w:p w14:paraId="3DB14F1B" w14:textId="77777777" w:rsidR="00F71022" w:rsidRPr="00BF0A93" w:rsidRDefault="00F71022" w:rsidP="00BC2927">
      <w:pPr>
        <w:pStyle w:val="ListBullet2"/>
        <w:numPr>
          <w:ilvl w:val="0"/>
          <w:numId w:val="53"/>
        </w:numPr>
        <w:rPr>
          <w:rFonts w:eastAsia="MS Mincho"/>
        </w:rPr>
      </w:pPr>
      <w:r w:rsidRPr="00BF0A93">
        <w:rPr>
          <w:b/>
        </w:rPr>
        <w:t>T3</w:t>
      </w:r>
      <w:r w:rsidRPr="00BF0A93">
        <w:t>: Network protection services are recommended to be sufficient to guard against denial of service attacks on all service interfaces.</w:t>
      </w:r>
    </w:p>
    <w:p w14:paraId="5634A682" w14:textId="77777777" w:rsidR="00F71022" w:rsidRPr="00BF0A93" w:rsidRDefault="00F71022" w:rsidP="00BC2927">
      <w:pPr>
        <w:pStyle w:val="ListBullet2"/>
        <w:numPr>
          <w:ilvl w:val="0"/>
          <w:numId w:val="53"/>
        </w:numPr>
        <w:rPr>
          <w:rFonts w:eastAsia="MS Mincho"/>
        </w:rPr>
      </w:pPr>
      <w:r w:rsidRPr="00BF0A93">
        <w:rPr>
          <w:b/>
        </w:rPr>
        <w:t>T4</w:t>
      </w:r>
      <w:r w:rsidRPr="00BF0A93">
        <w:t>: A process that reviews audit records and acts on inappropriate actions is recommended.</w:t>
      </w:r>
    </w:p>
    <w:p w14:paraId="3CE4B20D" w14:textId="77777777" w:rsidR="00F71022" w:rsidRPr="00BF0A93" w:rsidRDefault="00F71022" w:rsidP="00BC2927">
      <w:pPr>
        <w:pStyle w:val="ListBullet2"/>
        <w:numPr>
          <w:ilvl w:val="0"/>
          <w:numId w:val="53"/>
        </w:numPr>
      </w:pPr>
      <w:r w:rsidRPr="00BF0A93">
        <w:rPr>
          <w:b/>
        </w:rPr>
        <w:t>T5</w:t>
      </w:r>
      <w:r w:rsidRPr="00BF0A93">
        <w:t>: It is recommended that service interfaces be implemented with a good design to guard against corruption and denial of service attacks</w:t>
      </w:r>
    </w:p>
    <w:p w14:paraId="2C8F7AFC" w14:textId="77777777" w:rsidR="00F71022" w:rsidRPr="00BF0A93" w:rsidRDefault="00F71022" w:rsidP="004E7A3D">
      <w:pPr>
        <w:pStyle w:val="Heading3"/>
        <w:numPr>
          <w:ilvl w:val="0"/>
          <w:numId w:val="0"/>
        </w:numPr>
        <w:rPr>
          <w:noProof w:val="0"/>
        </w:rPr>
      </w:pPr>
      <w:bookmarkStart w:id="4234" w:name="_Toc169255530"/>
      <w:bookmarkStart w:id="4235" w:name="_Toc169255666"/>
      <w:bookmarkStart w:id="4236" w:name="_Toc169255815"/>
      <w:bookmarkStart w:id="4237" w:name="_Toc169255974"/>
      <w:bookmarkStart w:id="4238" w:name="_Toc173902938"/>
      <w:bookmarkStart w:id="4239" w:name="_Toc268858952"/>
      <w:bookmarkStart w:id="4240" w:name="_Toc268859006"/>
      <w:bookmarkStart w:id="4241" w:name="_Toc269048671"/>
      <w:bookmarkStart w:id="4242" w:name="_Toc487039194"/>
      <w:bookmarkStart w:id="4243" w:name="_Toc488068295"/>
      <w:bookmarkStart w:id="4244" w:name="_Toc488068728"/>
      <w:bookmarkStart w:id="4245" w:name="_Toc488075055"/>
      <w:bookmarkStart w:id="4246" w:name="_Toc13752429"/>
      <w:r w:rsidRPr="00BF0A93">
        <w:rPr>
          <w:noProof w:val="0"/>
        </w:rPr>
        <w:t>18.4.3 Policy Choices</w:t>
      </w:r>
      <w:bookmarkEnd w:id="4234"/>
      <w:bookmarkEnd w:id="4235"/>
      <w:bookmarkEnd w:id="4236"/>
      <w:bookmarkEnd w:id="4237"/>
      <w:bookmarkEnd w:id="4238"/>
      <w:bookmarkEnd w:id="4239"/>
      <w:bookmarkEnd w:id="4240"/>
      <w:bookmarkEnd w:id="4241"/>
      <w:bookmarkEnd w:id="4242"/>
      <w:bookmarkEnd w:id="4243"/>
      <w:bookmarkEnd w:id="4244"/>
      <w:bookmarkEnd w:id="4245"/>
      <w:bookmarkEnd w:id="4246"/>
    </w:p>
    <w:p w14:paraId="176DDC5B" w14:textId="77777777" w:rsidR="00F71022" w:rsidRPr="00BF0A93" w:rsidRDefault="00F71022" w:rsidP="008C2267">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BF0A93" w:rsidRDefault="00F71022" w:rsidP="008C2267">
      <w:pPr>
        <w:pStyle w:val="BodyText"/>
      </w:pPr>
    </w:p>
    <w:p w14:paraId="04E18861" w14:textId="77777777" w:rsidR="00F71022" w:rsidRPr="00BF0A93" w:rsidRDefault="00F71022" w:rsidP="00CE43D1">
      <w:pPr>
        <w:pStyle w:val="Heading1"/>
        <w:numPr>
          <w:ilvl w:val="0"/>
          <w:numId w:val="150"/>
        </w:numPr>
        <w:rPr>
          <w:noProof w:val="0"/>
        </w:rPr>
      </w:pPr>
      <w:bookmarkStart w:id="4247" w:name="_Toc487039195"/>
      <w:bookmarkStart w:id="4248" w:name="_Toc488068296"/>
      <w:bookmarkStart w:id="4249" w:name="_Toc488068729"/>
      <w:bookmarkStart w:id="4250" w:name="_Toc488075056"/>
      <w:bookmarkStart w:id="4251" w:name="_Toc13752430"/>
      <w:r w:rsidRPr="00BF0A93">
        <w:rPr>
          <w:noProof w:val="0"/>
        </w:rPr>
        <w:lastRenderedPageBreak/>
        <w:t xml:space="preserve">Basic Patient Privacy Consents </w:t>
      </w:r>
      <w:bookmarkEnd w:id="3603"/>
      <w:bookmarkEnd w:id="3604"/>
      <w:bookmarkEnd w:id="3605"/>
      <w:r w:rsidRPr="00BF0A93">
        <w:rPr>
          <w:noProof w:val="0"/>
        </w:rPr>
        <w:t>(BPPC)</w:t>
      </w:r>
      <w:bookmarkEnd w:id="4247"/>
      <w:bookmarkEnd w:id="4248"/>
      <w:bookmarkEnd w:id="4249"/>
      <w:bookmarkEnd w:id="4250"/>
      <w:bookmarkEnd w:id="4251"/>
    </w:p>
    <w:p w14:paraId="5B39AD1B" w14:textId="5772521B" w:rsidR="00F71022" w:rsidRPr="00BF0A93" w:rsidRDefault="00F71022" w:rsidP="00237BEC">
      <w:pPr>
        <w:pStyle w:val="BodyText"/>
        <w:rPr>
          <w:rStyle w:val="BodyTextCharChar"/>
          <w:noProof w:val="0"/>
        </w:rPr>
      </w:pPr>
      <w:r w:rsidRPr="00BF0A93">
        <w:rPr>
          <w:rStyle w:val="BodyTextCharChar"/>
          <w:noProof w:val="0"/>
        </w:rPr>
        <w:t>The document sharing infrastructure provided by XD* allow for the publication and use of clinical documents associated with a patient. This profile allows for a Patient Privacy Policy Domain (e.g., an XDS Affinity Domain to have a number of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w:t>
      </w:r>
      <w:r w:rsidR="00893F0F">
        <w:rPr>
          <w:rStyle w:val="BodyTextCharChar"/>
          <w:noProof w:val="0"/>
        </w:rPr>
        <w:t>s</w:t>
      </w:r>
      <w:r w:rsidRPr="00BF0A93">
        <w:rPr>
          <w:rStyle w:val="BodyTextCharChar"/>
          <w:noProof w:val="0"/>
        </w:rPr>
        <w:t xml:space="preserve">ee ITI TF-1: Appendix L). Such a single XDS Affinity Domain Policy is enforced in a distributed way through the inherent access controls of the systems involved in the XDS Affinity Domain. </w:t>
      </w:r>
    </w:p>
    <w:p w14:paraId="4EB2C3AB" w14:textId="768C41E9" w:rsidR="00F71022" w:rsidRPr="00BF0A93" w:rsidRDefault="00F71022" w:rsidP="00237BEC">
      <w:pPr>
        <w:pStyle w:val="BodyText"/>
        <w:rPr>
          <w:rStyle w:val="BodyTextCharChar"/>
          <w:noProof w:val="0"/>
        </w:rPr>
      </w:pPr>
      <w:r w:rsidRPr="00BF0A93">
        <w:rPr>
          <w:rStyle w:val="BodyTextCharChar"/>
          <w:noProof w:val="0"/>
        </w:rPr>
        <w:t>This profile will use terms consistent with ISO 22600 - Privilege Management and Access Control (PMAC), but is not restricted to systems that implement PMAC. This profile uses the term “Patient” to refer to the human-subject of health</w:t>
      </w:r>
      <w:ins w:id="4252" w:author="Lynn Felhofer" w:date="2020-03-20T17:45:00Z">
        <w:r w:rsidR="00B27D09">
          <w:rPr>
            <w:rStyle w:val="BodyTextCharChar"/>
            <w:noProof w:val="0"/>
          </w:rPr>
          <w:t>-</w:t>
        </w:r>
      </w:ins>
      <w:r w:rsidRPr="00BF0A93">
        <w:rPr>
          <w:rStyle w:val="BodyTextCharChar"/>
          <w:noProof w:val="0"/>
        </w:rPr>
        <w:t>related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sufficient Access Controls to carry out the Policy of the XDS Affinity Domain</w:t>
      </w:r>
      <w:r w:rsidRPr="00BF0A93">
        <w:rPr>
          <w:rStyle w:val="BodyTextCharChar"/>
          <w:noProof w:val="0"/>
        </w:rPr>
        <w:footnoteReference w:id="9"/>
      </w:r>
      <w:r w:rsidRPr="00BF0A93">
        <w:rPr>
          <w:rStyle w:val="BodyTextCharChar"/>
          <w:noProof w:val="0"/>
        </w:rPr>
        <w:t xml:space="preserve">. </w:t>
      </w:r>
    </w:p>
    <w:p w14:paraId="3B094F50"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confidentialityCode). This mechanism is not unique to BPPC, but is leveraged by privacy and security policies. </w:t>
      </w:r>
    </w:p>
    <w:p w14:paraId="6F3481E2"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BF0A93" w:rsidRDefault="00F71022" w:rsidP="00237BEC">
      <w:pPr>
        <w:pStyle w:val="BodyText"/>
        <w:rPr>
          <w:rStyle w:val="BodyTextCharChar"/>
          <w:noProof w:val="0"/>
        </w:rPr>
      </w:pPr>
      <w:r w:rsidRPr="00BF0A93">
        <w:rPr>
          <w:rStyle w:val="BodyTextCharChar"/>
          <w:noProof w:val="0"/>
        </w:rPr>
        <w:t xml:space="preserve">This profile provides a mechanism by which an XDS Affinity Domain can create a basic vocabulary of codes that identify Patient Privacy Domain managed Privacy Policy Identifiers with respect to document sharing. Each Privacy Policy Identifier uniquely identifies a Privacy Policy which should identify in legal text what the acceptable use, re-disclosure uses, which </w:t>
      </w:r>
      <w:r w:rsidRPr="00BF0A93">
        <w:rPr>
          <w:rStyle w:val="BodyTextCharChar"/>
          <w:noProof w:val="0"/>
        </w:rPr>
        <w:lastRenderedPageBreak/>
        <w:t xml:space="preserve">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BF0A93" w:rsidRDefault="00F71022" w:rsidP="00CE43D1">
      <w:pPr>
        <w:pStyle w:val="Heading2"/>
        <w:numPr>
          <w:ilvl w:val="1"/>
          <w:numId w:val="150"/>
        </w:numPr>
        <w:ind w:left="0" w:firstLine="0"/>
        <w:rPr>
          <w:bCs/>
          <w:noProof w:val="0"/>
        </w:rPr>
      </w:pPr>
      <w:bookmarkStart w:id="4253" w:name="_Toc173670321"/>
      <w:bookmarkStart w:id="4254" w:name="_Toc205168382"/>
      <w:r w:rsidRPr="00BF0A93">
        <w:rPr>
          <w:bCs/>
          <w:noProof w:val="0"/>
        </w:rPr>
        <w:t xml:space="preserve"> </w:t>
      </w:r>
      <w:bookmarkStart w:id="4255" w:name="_Toc210747775"/>
      <w:bookmarkStart w:id="4256" w:name="_Toc214425663"/>
      <w:bookmarkStart w:id="4257" w:name="_Toc487039196"/>
      <w:bookmarkStart w:id="4258" w:name="_Toc488068297"/>
      <w:bookmarkStart w:id="4259" w:name="_Toc488068730"/>
      <w:bookmarkStart w:id="4260" w:name="_Toc488075057"/>
      <w:bookmarkStart w:id="4261" w:name="_Toc13752431"/>
      <w:r w:rsidRPr="00BF0A93">
        <w:rPr>
          <w:bCs/>
          <w:noProof w:val="0"/>
        </w:rPr>
        <w:t>Basic Patient Privacy Consent Use-Cases</w:t>
      </w:r>
      <w:bookmarkEnd w:id="4253"/>
      <w:bookmarkEnd w:id="4254"/>
      <w:bookmarkEnd w:id="4255"/>
      <w:bookmarkEnd w:id="4256"/>
      <w:bookmarkEnd w:id="4257"/>
      <w:bookmarkEnd w:id="4258"/>
      <w:bookmarkEnd w:id="4259"/>
      <w:bookmarkEnd w:id="4260"/>
      <w:bookmarkEnd w:id="4261"/>
    </w:p>
    <w:p w14:paraId="2A72BF4A" w14:textId="77777777" w:rsidR="00F71022" w:rsidRPr="00BF0A93" w:rsidRDefault="00F71022" w:rsidP="00237BEC">
      <w:pPr>
        <w:pStyle w:val="BodyText"/>
        <w:rPr>
          <w:rStyle w:val="BodyTextCharChar"/>
          <w:noProof w:val="0"/>
        </w:rPr>
      </w:pPr>
      <w:r w:rsidRPr="00BF0A93">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D03BAD" w:rsidRDefault="00F71022" w:rsidP="00AB4C28">
      <w:pPr>
        <w:pStyle w:val="Heading3"/>
        <w:numPr>
          <w:ilvl w:val="2"/>
          <w:numId w:val="158"/>
        </w:numPr>
        <w:ind w:left="0" w:firstLine="0"/>
        <w:rPr>
          <w:bCs/>
          <w:noProof w:val="0"/>
        </w:rPr>
      </w:pPr>
      <w:bookmarkStart w:id="4262" w:name="_Toc173670322"/>
      <w:bookmarkStart w:id="4263" w:name="_Toc487039197"/>
      <w:bookmarkStart w:id="4264" w:name="_Toc488068298"/>
      <w:bookmarkStart w:id="4265" w:name="_Toc488068731"/>
      <w:bookmarkStart w:id="4266" w:name="_Toc488075058"/>
      <w:bookmarkStart w:id="4267" w:name="_Toc13752432"/>
      <w:r w:rsidRPr="00D03BAD">
        <w:rPr>
          <w:bCs/>
          <w:noProof w:val="0"/>
        </w:rPr>
        <w:t>Implied Consent vs. Explicit Consent</w:t>
      </w:r>
      <w:bookmarkEnd w:id="4262"/>
      <w:bookmarkEnd w:id="4263"/>
      <w:bookmarkEnd w:id="4264"/>
      <w:bookmarkEnd w:id="4265"/>
      <w:bookmarkEnd w:id="4266"/>
      <w:bookmarkEnd w:id="4267"/>
    </w:p>
    <w:p w14:paraId="08D59D14" w14:textId="4F1F7942" w:rsidR="00F71022" w:rsidRPr="00BF0A93" w:rsidRDefault="00F71022" w:rsidP="00237BEC">
      <w:pPr>
        <w:pStyle w:val="BodyText"/>
        <w:rPr>
          <w:rStyle w:val="BodyTextCharChar"/>
          <w:noProof w:val="0"/>
        </w:rPr>
      </w:pPr>
      <w:r w:rsidRPr="00BF0A93">
        <w:rPr>
          <w:rStyle w:val="BodyTextCharChar"/>
          <w:noProof w:val="0"/>
        </w:rPr>
        <w:t>This profile supports both Implied Consent as well as Explicit Consent environments. In order to provide a profile with global appeal we have supported both environments. In an implied consent environment</w:t>
      </w:r>
      <w:r w:rsidR="00CE4FD9">
        <w:rPr>
          <w:rStyle w:val="BodyTextCharChar"/>
          <w:noProof w:val="0"/>
        </w:rPr>
        <w:t>,</w:t>
      </w:r>
      <w:r w:rsidRPr="00BF0A93">
        <w:rPr>
          <w:rStyle w:val="BodyTextCharChar"/>
          <w:noProof w:val="0"/>
        </w:rPr>
        <w:t xml:space="preserve">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BF0A93" w:rsidRDefault="00F71022" w:rsidP="004E7A3D">
      <w:pPr>
        <w:pStyle w:val="BodyText"/>
      </w:pPr>
      <w:r w:rsidRPr="00BF0A93">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BF0A93">
        <w:t>Figure 19.1.1-1.</w:t>
      </w:r>
      <w:bookmarkStart w:id="4268" w:name="_Toc173670323"/>
      <w:bookmarkEnd w:id="4268"/>
    </w:p>
    <w:p w14:paraId="03A3FC8A" w14:textId="77777777" w:rsidR="00F71022" w:rsidRPr="00BF0A93" w:rsidRDefault="00882D73" w:rsidP="006720E8">
      <w:pPr>
        <w:pStyle w:val="BodyText"/>
        <w:jc w:val="center"/>
      </w:pPr>
      <w:r w:rsidRPr="00BF0A93">
        <w:rPr>
          <w:noProof/>
          <w:lang w:val="fr-FR" w:eastAsia="fr-FR"/>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633BE9" w:rsidRDefault="00633BE9" w:rsidP="00357552">
                            <w:r>
                              <w:t>The patient agrees to share their healthcare data to be accessed only by doctors wearing a chicken costume.</w:t>
                            </w:r>
                          </w:p>
                          <w:p w14:paraId="496BDAE6" w14:textId="77777777" w:rsidR="00633BE9" w:rsidRDefault="00633BE9"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">
                <v:textbox>
                  <w:txbxContent>
                    <w:p w14:paraId="0B8005D1" w14:textId="77777777" w:rsidR="00633BE9" w:rsidRDefault="00633BE9" w:rsidP="00357552">
                      <w:r>
                        <w:t>The patient agrees to share their healthcare data to be accessed only by doctors wearing a chicken costume.</w:t>
                      </w:r>
                    </w:p>
                    <w:p w14:paraId="496BDAE6" w14:textId="77777777" w:rsidR="00633BE9" w:rsidRDefault="00633BE9" w:rsidP="006720E8"/>
                  </w:txbxContent>
                </v:textbox>
                <w10:anchorlock/>
              </v:shape>
            </w:pict>
          </mc:Fallback>
        </mc:AlternateContent>
      </w:r>
    </w:p>
    <w:p w14:paraId="5AED518D" w14:textId="77777777" w:rsidR="00F71022" w:rsidRPr="00BF0A93" w:rsidRDefault="00F71022" w:rsidP="006720E8">
      <w:pPr>
        <w:pStyle w:val="FigureTitle"/>
      </w:pPr>
      <w:r w:rsidRPr="00BF0A93">
        <w:t>Figure 19.1.1-1: Policy Example</w:t>
      </w:r>
    </w:p>
    <w:p w14:paraId="0A9FB5EB" w14:textId="77777777" w:rsidR="00F71022" w:rsidRPr="00BF0A93" w:rsidRDefault="00F71022" w:rsidP="00CE43D1">
      <w:pPr>
        <w:pStyle w:val="Heading4"/>
        <w:numPr>
          <w:ilvl w:val="3"/>
          <w:numId w:val="150"/>
        </w:numPr>
        <w:rPr>
          <w:noProof w:val="0"/>
        </w:rPr>
      </w:pPr>
      <w:r w:rsidRPr="00BF0A93">
        <w:rPr>
          <w:noProof w:val="0"/>
        </w:rPr>
        <w:lastRenderedPageBreak/>
        <w:t>Opt-In</w:t>
      </w:r>
    </w:p>
    <w:p w14:paraId="2C12AD59" w14:textId="77777777" w:rsidR="00F71022" w:rsidRPr="00BF0A93" w:rsidRDefault="00F71022" w:rsidP="00237BEC">
      <w:pPr>
        <w:pStyle w:val="BodyText"/>
        <w:rPr>
          <w:rStyle w:val="BodyTextCharChar"/>
          <w:noProof w:val="0"/>
        </w:rPr>
      </w:pPr>
      <w:r w:rsidRPr="00BF0A93">
        <w:rPr>
          <w:rStyle w:val="BodyTextCharChar"/>
          <w:noProof w:val="0"/>
        </w:rPr>
        <w:t xml:space="preserve">A common structure for sharing clinical documents requires that the patient first acknowledge that they want this sharing to happen before any documents are actually shared.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BF0A93" w:rsidRDefault="00F71022" w:rsidP="00CE43D1">
      <w:pPr>
        <w:pStyle w:val="Heading4"/>
        <w:numPr>
          <w:ilvl w:val="3"/>
          <w:numId w:val="150"/>
        </w:numPr>
        <w:rPr>
          <w:noProof w:val="0"/>
        </w:rPr>
      </w:pPr>
      <w:bookmarkStart w:id="4269" w:name="_Toc173670324"/>
      <w:bookmarkEnd w:id="4269"/>
      <w:r w:rsidRPr="00BF0A93">
        <w:rPr>
          <w:noProof w:val="0"/>
        </w:rPr>
        <w:t xml:space="preserve"> Opt-Out</w:t>
      </w:r>
    </w:p>
    <w:p w14:paraId="4AC3F511" w14:textId="77777777" w:rsidR="00F71022" w:rsidRPr="00BF0A93" w:rsidRDefault="00F71022" w:rsidP="00237BEC">
      <w:pPr>
        <w:pStyle w:val="BodyText"/>
        <w:rPr>
          <w:rStyle w:val="BodyTextCharChar"/>
          <w:noProof w:val="0"/>
        </w:rPr>
      </w:pPr>
      <w:r w:rsidRPr="00BF0A93">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BF0A93" w:rsidRDefault="00F71022" w:rsidP="00237BEC">
      <w:pPr>
        <w:pStyle w:val="BodyText"/>
        <w:rPr>
          <w:rStyle w:val="BodyTextCharChar"/>
          <w:noProof w:val="0"/>
        </w:rPr>
      </w:pPr>
      <w:r w:rsidRPr="00BF0A93">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D03BAD" w:rsidRDefault="00F71022" w:rsidP="00AB4C28">
      <w:pPr>
        <w:pStyle w:val="Heading3"/>
        <w:numPr>
          <w:ilvl w:val="2"/>
          <w:numId w:val="158"/>
        </w:numPr>
        <w:ind w:left="0" w:firstLine="0"/>
        <w:rPr>
          <w:bCs/>
          <w:noProof w:val="0"/>
        </w:rPr>
      </w:pPr>
      <w:bookmarkStart w:id="4270" w:name="_Toc173670325"/>
      <w:r w:rsidRPr="00D03BAD">
        <w:rPr>
          <w:bCs/>
          <w:noProof w:val="0"/>
        </w:rPr>
        <w:t xml:space="preserve"> </w:t>
      </w:r>
      <w:bookmarkStart w:id="4271" w:name="_Toc487039198"/>
      <w:bookmarkStart w:id="4272" w:name="_Toc488068299"/>
      <w:bookmarkStart w:id="4273" w:name="_Toc488068732"/>
      <w:bookmarkStart w:id="4274" w:name="_Toc488075059"/>
      <w:bookmarkStart w:id="4275" w:name="_Toc13752433"/>
      <w:r w:rsidRPr="00D03BAD">
        <w:rPr>
          <w:bCs/>
          <w:noProof w:val="0"/>
        </w:rPr>
        <w:t>Wet Signature</w:t>
      </w:r>
      <w:bookmarkEnd w:id="4270"/>
      <w:bookmarkEnd w:id="4271"/>
      <w:bookmarkEnd w:id="4272"/>
      <w:bookmarkEnd w:id="4273"/>
      <w:bookmarkEnd w:id="4274"/>
      <w:bookmarkEnd w:id="4275"/>
    </w:p>
    <w:p w14:paraId="4539BFBE" w14:textId="62C0E0EE" w:rsidR="00F71022" w:rsidRPr="00BF0A93" w:rsidRDefault="00F71022">
      <w:pPr>
        <w:pStyle w:val="BodyText"/>
        <w:rPr>
          <w:rStyle w:val="BodyTextCharChar"/>
          <w:noProof w:val="0"/>
        </w:rPr>
      </w:pPr>
      <w:r w:rsidRPr="00BF0A93">
        <w:rPr>
          <w:rStyle w:val="BodyTextCharChar"/>
          <w:noProof w:val="0"/>
        </w:rPr>
        <w:t>An XDS Affinity Domain might have the patient acknowledge the consent through ink on paper. For Example:</w:t>
      </w:r>
    </w:p>
    <w:p w14:paraId="537DC3CC" w14:textId="77777777" w:rsidR="00F71022" w:rsidRPr="00BF0A93" w:rsidRDefault="00F71022">
      <w:pPr>
        <w:pStyle w:val="BodyText"/>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BF0A93"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BF0A93" w:rsidRDefault="00F71022" w:rsidP="00237BEC">
            <w:pPr>
              <w:pStyle w:val="BodyText"/>
              <w:rPr>
                <w:rStyle w:val="BodyTextCharChar"/>
                <w:noProof w:val="0"/>
              </w:rPr>
            </w:pPr>
            <w:r w:rsidRPr="00BF0A93">
              <w:rPr>
                <w:rStyle w:val="BodyTextCharChar"/>
                <w:noProof w:val="0"/>
              </w:rPr>
              <w:t xml:space="preserve">Sample Consent: by A. Patient. It's OK </w:t>
            </w:r>
          </w:p>
          <w:p w14:paraId="52D8700E" w14:textId="77777777" w:rsidR="00F71022" w:rsidRPr="00BF0A93" w:rsidRDefault="00882D73" w:rsidP="00237BEC">
            <w:r w:rsidRPr="00BF0A93">
              <w:rPr>
                <w:noProof/>
                <w:lang w:val="fr-FR" w:eastAsia="fr-FR"/>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BF0A93" w:rsidRDefault="00F71022" w:rsidP="00237BEC">
      <w:pPr>
        <w:pStyle w:val="FigureTitle"/>
      </w:pPr>
      <w:r w:rsidRPr="00BF0A93">
        <w:t>Figure 19.1.2-1: Simplistic Consent Example</w:t>
      </w:r>
    </w:p>
    <w:p w14:paraId="7BC1F78E" w14:textId="77777777" w:rsidR="00F71022" w:rsidRPr="00BF0A93" w:rsidRDefault="00F71022" w:rsidP="00237BEC">
      <w:pPr>
        <w:pStyle w:val="BodyText"/>
        <w:rPr>
          <w:rStyle w:val="BodyTextCharChar"/>
          <w:noProof w:val="0"/>
        </w:rPr>
      </w:pPr>
      <w:r w:rsidRPr="00BF0A93">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BF0A93" w:rsidRDefault="00F71022" w:rsidP="00237BEC">
      <w:pPr>
        <w:pStyle w:val="BodyText"/>
        <w:rPr>
          <w:rStyle w:val="BodyTextCharChar"/>
          <w:noProof w:val="0"/>
        </w:rPr>
      </w:pPr>
      <w:r w:rsidRPr="00BF0A93">
        <w:rPr>
          <w:rStyle w:val="BodyTextCharChar"/>
          <w:noProof w:val="0"/>
        </w:rPr>
        <w:t xml:space="preserve">The following shows this graphically: </w:t>
      </w:r>
    </w:p>
    <w:p w14:paraId="31E092F6" w14:textId="77777777" w:rsidR="00F71022" w:rsidRPr="00BF0A93" w:rsidRDefault="00882D73" w:rsidP="00BC2927">
      <w:pPr>
        <w:pStyle w:val="BodyText"/>
        <w:jc w:val="center"/>
        <w:rPr>
          <w:rStyle w:val="BodyTextCharChar"/>
          <w:noProof w:val="0"/>
        </w:rPr>
      </w:pPr>
      <w:r w:rsidRPr="00BF0A93">
        <w:rPr>
          <w:noProof/>
          <w:lang w:val="fr-FR" w:eastAsia="fr-FR"/>
        </w:rPr>
        <w:lastRenderedPageBreak/>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8">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72A9C2" w14:textId="77777777" w:rsidR="00F71022" w:rsidRPr="00BF0A93" w:rsidRDefault="00F71022" w:rsidP="00237BEC">
      <w:pPr>
        <w:pStyle w:val="FigureTitle"/>
      </w:pPr>
      <w:r w:rsidRPr="00BF0A93">
        <w:t>Figure 19.1.2-2: Graphical representation of consent with wet signature</w:t>
      </w:r>
    </w:p>
    <w:p w14:paraId="0B05E8B7" w14:textId="4344B46A" w:rsidR="00F71022" w:rsidRPr="00BF0A93" w:rsidRDefault="00F71022" w:rsidP="00237BEC">
      <w:pPr>
        <w:pStyle w:val="BodyText"/>
        <w:rPr>
          <w:rStyle w:val="BodyTextCharChar"/>
          <w:noProof w:val="0"/>
        </w:rPr>
      </w:pPr>
      <w:r w:rsidRPr="00BF0A93">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D03BAD" w:rsidRDefault="00F71022" w:rsidP="00AB4C28">
      <w:pPr>
        <w:pStyle w:val="Heading3"/>
        <w:numPr>
          <w:ilvl w:val="2"/>
          <w:numId w:val="158"/>
        </w:numPr>
        <w:ind w:left="0" w:firstLine="0"/>
        <w:rPr>
          <w:bCs/>
          <w:noProof w:val="0"/>
        </w:rPr>
      </w:pPr>
      <w:bookmarkStart w:id="4276" w:name="_Toc173670326"/>
      <w:r w:rsidRPr="00D03BAD">
        <w:rPr>
          <w:bCs/>
          <w:noProof w:val="0"/>
        </w:rPr>
        <w:t xml:space="preserve"> </w:t>
      </w:r>
      <w:bookmarkStart w:id="4277" w:name="_Toc487039199"/>
      <w:bookmarkStart w:id="4278" w:name="_Toc488068300"/>
      <w:bookmarkStart w:id="4279" w:name="_Toc488068733"/>
      <w:bookmarkStart w:id="4280" w:name="_Toc488075060"/>
      <w:bookmarkStart w:id="4281" w:name="_Toc13752434"/>
      <w:r w:rsidRPr="00D03BAD">
        <w:rPr>
          <w:bCs/>
          <w:noProof w:val="0"/>
        </w:rPr>
        <w:t>Advanced Patient Privacy Consents</w:t>
      </w:r>
      <w:bookmarkEnd w:id="4276"/>
      <w:bookmarkEnd w:id="4277"/>
      <w:bookmarkEnd w:id="4278"/>
      <w:bookmarkEnd w:id="4279"/>
      <w:bookmarkEnd w:id="4280"/>
      <w:bookmarkEnd w:id="4281"/>
    </w:p>
    <w:p w14:paraId="07390B7A" w14:textId="77777777" w:rsidR="00F71022" w:rsidRPr="00BF0A93" w:rsidRDefault="00F71022" w:rsidP="00237BEC">
      <w:pPr>
        <w:pStyle w:val="BodyText"/>
        <w:rPr>
          <w:rStyle w:val="BodyTextCharChar"/>
          <w:noProof w:val="0"/>
        </w:rPr>
      </w:pPr>
      <w:r w:rsidRPr="00BF0A93">
        <w:rPr>
          <w:rStyle w:val="BodyTextCharChar"/>
          <w:noProof w:val="0"/>
        </w:rPr>
        <w:t>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policies, but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BF0A93" w:rsidRDefault="00F71022" w:rsidP="00CE43D1">
      <w:pPr>
        <w:pStyle w:val="Heading2"/>
        <w:numPr>
          <w:ilvl w:val="1"/>
          <w:numId w:val="150"/>
        </w:numPr>
        <w:rPr>
          <w:noProof w:val="0"/>
        </w:rPr>
      </w:pPr>
      <w:bookmarkStart w:id="4282" w:name="_Toc173670327"/>
      <w:bookmarkStart w:id="4283" w:name="_Toc205168383"/>
      <w:r w:rsidRPr="00BF0A93">
        <w:rPr>
          <w:noProof w:val="0"/>
        </w:rPr>
        <w:t xml:space="preserve"> </w:t>
      </w:r>
      <w:bookmarkStart w:id="4284" w:name="_Toc210747776"/>
      <w:bookmarkStart w:id="4285" w:name="_Toc214425664"/>
      <w:bookmarkStart w:id="4286" w:name="_Toc487039200"/>
      <w:bookmarkStart w:id="4287" w:name="_Toc488068301"/>
      <w:bookmarkStart w:id="4288" w:name="_Toc488068734"/>
      <w:bookmarkStart w:id="4289" w:name="_Toc488075061"/>
      <w:bookmarkStart w:id="4290" w:name="_Toc13752435"/>
      <w:r w:rsidRPr="00BF0A93">
        <w:rPr>
          <w:noProof w:val="0"/>
        </w:rPr>
        <w:t>Creating Patient Privacy Policies</w:t>
      </w:r>
      <w:bookmarkEnd w:id="2703"/>
      <w:bookmarkEnd w:id="4282"/>
      <w:bookmarkEnd w:id="4283"/>
      <w:bookmarkEnd w:id="4284"/>
      <w:bookmarkEnd w:id="4285"/>
      <w:bookmarkEnd w:id="4286"/>
      <w:bookmarkEnd w:id="4287"/>
      <w:bookmarkEnd w:id="4288"/>
      <w:bookmarkEnd w:id="4289"/>
      <w:bookmarkEnd w:id="4290"/>
    </w:p>
    <w:p w14:paraId="0B32C5D2" w14:textId="77777777" w:rsidR="00F71022" w:rsidRPr="00BF0A93" w:rsidRDefault="00F71022" w:rsidP="00237BEC">
      <w:pPr>
        <w:pStyle w:val="BodyText"/>
        <w:rPr>
          <w:rStyle w:val="BodyTextCharChar"/>
          <w:noProof w:val="0"/>
        </w:rPr>
      </w:pPr>
      <w:r w:rsidRPr="00BF0A93">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BF0A93">
        <w:t xml:space="preserve">ITI TF-1: </w:t>
      </w:r>
      <w:r w:rsidRPr="00BF0A93">
        <w:rPr>
          <w:rStyle w:val="BodyTextCharChar"/>
          <w:noProof w:val="0"/>
        </w:rPr>
        <w:t>Appendix L and is not further defined here.</w:t>
      </w:r>
    </w:p>
    <w:p w14:paraId="35DBC89B" w14:textId="57C4AABD" w:rsidR="00F71022" w:rsidRPr="00BF0A93" w:rsidRDefault="00F71022" w:rsidP="00237BEC">
      <w:pPr>
        <w:pStyle w:val="BodyText"/>
        <w:rPr>
          <w:rStyle w:val="BodyTextCharChar"/>
          <w:noProof w:val="0"/>
        </w:rPr>
      </w:pPr>
      <w:r w:rsidRPr="00BF0A93">
        <w:rPr>
          <w:rStyle w:val="BodyTextCharChar"/>
          <w:noProof w:val="0"/>
        </w:rPr>
        <w:t xml:space="preserve">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w:t>
      </w:r>
      <w:r w:rsidRPr="00BF0A93">
        <w:rPr>
          <w:rStyle w:val="BodyTextCharChar"/>
          <w:noProof w:val="0"/>
        </w:rPr>
        <w:lastRenderedPageBreak/>
        <w:t>develop these policies (</w:t>
      </w:r>
      <w:r w:rsidR="00893F0F">
        <w:rPr>
          <w:rStyle w:val="BodyTextCharChar"/>
          <w:noProof w:val="0"/>
        </w:rPr>
        <w:t>s</w:t>
      </w:r>
      <w:r w:rsidRPr="00BF0A93">
        <w:rPr>
          <w:rStyle w:val="BodyTextCharChar"/>
          <w:noProof w:val="0"/>
        </w:rPr>
        <w:t xml:space="preserve">ee </w:t>
      </w:r>
      <w:r w:rsidRPr="00BF0A93">
        <w:t xml:space="preserve">ITI TF-1: </w:t>
      </w:r>
      <w:r w:rsidRPr="00BF0A93">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BF0A93" w:rsidRDefault="00882D73" w:rsidP="00237BEC">
      <w:pPr>
        <w:pStyle w:val="BodyText"/>
        <w:keepNext/>
        <w:jc w:val="center"/>
        <w:rPr>
          <w:rStyle w:val="BodyTextCharChar"/>
          <w:noProof w:val="0"/>
        </w:rPr>
      </w:pPr>
      <w:r w:rsidRPr="00BF0A93">
        <w:rPr>
          <w:noProof/>
          <w:lang w:val="fr-FR" w:eastAsia="fr-FR"/>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BF0A93" w:rsidRDefault="00F71022" w:rsidP="00237BEC">
      <w:pPr>
        <w:pStyle w:val="FigureTitle"/>
      </w:pPr>
      <w:r w:rsidRPr="00BF0A93">
        <w:t>Figure 19.2-1: Example Patient Privacy Policy Hierarchy</w:t>
      </w:r>
    </w:p>
    <w:p w14:paraId="73713303" w14:textId="77777777" w:rsidR="00F71022" w:rsidRPr="00BF0A93" w:rsidRDefault="00F71022" w:rsidP="00237BEC">
      <w:pPr>
        <w:pStyle w:val="BodyText"/>
        <w:rPr>
          <w:rStyle w:val="BodyTextCharChar"/>
          <w:noProof w:val="0"/>
        </w:rPr>
      </w:pPr>
      <w:r w:rsidRPr="00BF0A93">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all of the systems that have access to the domain. This means that the Patient Privacy Policies must be created with great care to ensure they are enforceable. </w:t>
      </w:r>
    </w:p>
    <w:p w14:paraId="58BEF1AD" w14:textId="77777777" w:rsidR="00F71022" w:rsidRPr="00BF0A93" w:rsidRDefault="00F71022" w:rsidP="00237BEC">
      <w:pPr>
        <w:pStyle w:val="BodyText"/>
        <w:rPr>
          <w:rStyle w:val="BodyTextCharChar"/>
          <w:noProof w:val="0"/>
        </w:rPr>
      </w:pPr>
      <w:r w:rsidRPr="00BF0A93">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BF0A93" w:rsidRDefault="00F71022" w:rsidP="00237BEC">
      <w:pPr>
        <w:pStyle w:val="BodyText"/>
        <w:rPr>
          <w:rStyle w:val="BodyTextCharChar"/>
          <w:noProof w:val="0"/>
        </w:rPr>
      </w:pPr>
      <w:r w:rsidRPr="00BF0A93">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D03BAD" w:rsidRDefault="00F71022" w:rsidP="00AB4C28">
      <w:pPr>
        <w:pStyle w:val="Heading3"/>
        <w:numPr>
          <w:ilvl w:val="2"/>
          <w:numId w:val="158"/>
        </w:numPr>
        <w:ind w:left="0" w:firstLine="0"/>
        <w:rPr>
          <w:bCs/>
          <w:noProof w:val="0"/>
        </w:rPr>
      </w:pPr>
      <w:bookmarkStart w:id="4291" w:name="_Toc332818775"/>
      <w:bookmarkStart w:id="4292" w:name="_Toc332819069"/>
      <w:bookmarkStart w:id="4293" w:name="_Toc334022294"/>
      <w:bookmarkStart w:id="4294" w:name="_Toc173670328"/>
      <w:bookmarkStart w:id="4295" w:name="_Toc487039201"/>
      <w:bookmarkStart w:id="4296" w:name="_Toc488068302"/>
      <w:bookmarkStart w:id="4297" w:name="_Toc488068735"/>
      <w:bookmarkStart w:id="4298" w:name="_Toc488075062"/>
      <w:bookmarkStart w:id="4299" w:name="_Toc13752436"/>
      <w:bookmarkEnd w:id="4291"/>
      <w:bookmarkEnd w:id="4292"/>
      <w:bookmarkEnd w:id="4293"/>
      <w:r w:rsidRPr="00D03BAD">
        <w:rPr>
          <w:bCs/>
          <w:noProof w:val="0"/>
        </w:rPr>
        <w:lastRenderedPageBreak/>
        <w:t>Summary of the creation and publication of the policies</w:t>
      </w:r>
      <w:bookmarkEnd w:id="4294"/>
      <w:bookmarkEnd w:id="4295"/>
      <w:bookmarkEnd w:id="4296"/>
      <w:bookmarkEnd w:id="4297"/>
      <w:bookmarkEnd w:id="4298"/>
      <w:bookmarkEnd w:id="4299"/>
    </w:p>
    <w:p w14:paraId="19FBAFC0" w14:textId="77777777" w:rsidR="00F71022" w:rsidRPr="00BF0A93" w:rsidRDefault="00F71022" w:rsidP="00BC2927">
      <w:pPr>
        <w:pStyle w:val="ListNumber2"/>
        <w:numPr>
          <w:ilvl w:val="0"/>
          <w:numId w:val="70"/>
        </w:numPr>
      </w:pPr>
      <w:r w:rsidRPr="00BF0A93">
        <w:t xml:space="preserve">The Patient Privacy Policy Domain will write and agree to overall privacy policies (lots of lawyers involved). </w:t>
      </w:r>
    </w:p>
    <w:p w14:paraId="6792137E" w14:textId="77777777" w:rsidR="00F71022" w:rsidRPr="00BF0A93" w:rsidRDefault="00F71022" w:rsidP="00BC2927">
      <w:pPr>
        <w:pStyle w:val="ListNumber2"/>
        <w:numPr>
          <w:ilvl w:val="0"/>
          <w:numId w:val="70"/>
        </w:numPr>
      </w:pPr>
      <w:r w:rsidRPr="00BF0A93">
        <w:t xml:space="preserve">The Patient Privacy Policy Domain will include a small set of Patient Privacy Policies (more lawyers). These are text documents very similar to the privacy consent documents used today. </w:t>
      </w:r>
    </w:p>
    <w:p w14:paraId="6A02B232" w14:textId="77777777" w:rsidR="00F71022" w:rsidRPr="00BF0A93" w:rsidRDefault="00F71022" w:rsidP="00BC2927">
      <w:pPr>
        <w:pStyle w:val="ListNumber2"/>
        <w:numPr>
          <w:ilvl w:val="0"/>
          <w:numId w:val="70"/>
        </w:numPr>
      </w:pPr>
      <w:r w:rsidRPr="00BF0A93">
        <w:t>Each Patient Privacy Policy will be given a unique identifier (OID) called the Patient Privacy Policy Identifier</w:t>
      </w:r>
    </w:p>
    <w:p w14:paraId="047B17D0" w14:textId="77777777" w:rsidR="00F71022" w:rsidRPr="00BF0A93" w:rsidRDefault="00F71022" w:rsidP="00BC2927">
      <w:pPr>
        <w:pStyle w:val="ListNumber2"/>
        <w:numPr>
          <w:ilvl w:val="0"/>
          <w:numId w:val="70"/>
        </w:numPr>
      </w:pPr>
      <w:r w:rsidRPr="00BF0A93">
        <w:t>The Policy of the Patient Privacy Policy Domain and all of the Patient Privacy Policies will be published in some way. It is expected that this will be sufficiently public to support local regulation.</w:t>
      </w:r>
    </w:p>
    <w:p w14:paraId="014D2C68" w14:textId="77777777" w:rsidR="00F71022" w:rsidRPr="00BF0A93" w:rsidRDefault="00F71022" w:rsidP="00BC2927">
      <w:pPr>
        <w:pStyle w:val="ListNumber2"/>
        <w:numPr>
          <w:ilvl w:val="0"/>
          <w:numId w:val="70"/>
        </w:numPr>
      </w:pPr>
      <w:r w:rsidRPr="00BF0A93">
        <w:t xml:space="preserve">When a patient acknowledges a Patient Privacy Policy, a Patient Privacy Policy Acknowledgement Document will be published with the Patient Privacy Policy Identifier of the policy that the patient acknowledged. </w:t>
      </w:r>
    </w:p>
    <w:p w14:paraId="08AD3AD8" w14:textId="171D019F" w:rsidR="00F71022" w:rsidRPr="00BF0A93" w:rsidRDefault="00E24092" w:rsidP="00CE43D1">
      <w:pPr>
        <w:pStyle w:val="Heading2"/>
        <w:numPr>
          <w:ilvl w:val="1"/>
          <w:numId w:val="150"/>
        </w:numPr>
        <w:rPr>
          <w:noProof w:val="0"/>
        </w:rPr>
      </w:pPr>
      <w:bookmarkStart w:id="4300" w:name="_Toc173670329"/>
      <w:bookmarkStart w:id="4301" w:name="_Toc205168384"/>
      <w:bookmarkStart w:id="4302" w:name="_Toc210747777"/>
      <w:bookmarkStart w:id="4303" w:name="_Toc214425665"/>
      <w:bookmarkStart w:id="4304" w:name="_Toc487039202"/>
      <w:bookmarkStart w:id="4305" w:name="_Toc488068303"/>
      <w:bookmarkStart w:id="4306" w:name="_Toc488068736"/>
      <w:bookmarkStart w:id="4307" w:name="_Toc488075063"/>
      <w:bookmarkStart w:id="4308" w:name="_Toc13752437"/>
      <w:r>
        <w:rPr>
          <w:noProof w:val="0"/>
        </w:rPr>
        <w:t xml:space="preserve">BPPC </w:t>
      </w:r>
      <w:r w:rsidR="00F71022" w:rsidRPr="00BF0A93">
        <w:rPr>
          <w:noProof w:val="0"/>
        </w:rPr>
        <w:t>Actors/Transactions</w:t>
      </w:r>
      <w:bookmarkEnd w:id="4300"/>
      <w:bookmarkEnd w:id="4301"/>
      <w:bookmarkEnd w:id="4302"/>
      <w:bookmarkEnd w:id="4303"/>
      <w:bookmarkEnd w:id="4304"/>
      <w:bookmarkEnd w:id="4305"/>
      <w:bookmarkEnd w:id="4306"/>
      <w:bookmarkEnd w:id="4307"/>
      <w:bookmarkEnd w:id="4308"/>
    </w:p>
    <w:p w14:paraId="78B7389F" w14:textId="6D1BFB8F" w:rsidR="00F71022" w:rsidRPr="00BF0A93" w:rsidRDefault="00F71022" w:rsidP="00237BEC">
      <w:pPr>
        <w:pStyle w:val="BodyText"/>
      </w:pPr>
      <w:r w:rsidRPr="00BF0A93">
        <w:t>There are two actors in the BPPC Profile, the Content Creator and the Content Consumer. Content is created by a Content Creator and is to be consumed by a Content Consumer. The sharing or transmission of content or updates from one actor to the other is addressed by the use of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BF0A93" w:rsidRDefault="00882D73" w:rsidP="00AA50EB">
      <w:pPr>
        <w:pStyle w:val="BodyText"/>
        <w:jc w:val="center"/>
        <w:rPr>
          <w:rStyle w:val="BodyTextCharChar"/>
          <w:noProof w:val="0"/>
        </w:rPr>
      </w:pPr>
      <w:r w:rsidRPr="00BF0A93">
        <w:rPr>
          <w:noProof/>
          <w:lang w:val="fr-FR" w:eastAsia="fr-FR"/>
        </w:rPr>
        <w:drawing>
          <wp:inline distT="0" distB="0" distL="0" distR="0" wp14:anchorId="598CDCC6" wp14:editId="0BFE8973">
            <wp:extent cx="4928235" cy="1280160"/>
            <wp:effectExtent l="0" t="0" r="0" b="0"/>
            <wp:docPr id="80" name="Picture 79" descr="XDS-SD Actor Diagram">
              <a:hlinkClick xmlns:a="http://schemas.openxmlformats.org/drawingml/2006/main" r:id="rId170"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170" tooltip="XDS-SD Actor Diagram"/>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BF0A93" w:rsidRDefault="00F71022" w:rsidP="00237BEC">
      <w:pPr>
        <w:pStyle w:val="FigureTitle"/>
      </w:pPr>
      <w:r w:rsidRPr="00BF0A93">
        <w:t>Figure 19.3-1: BPPC Actor Diagram</w:t>
      </w:r>
    </w:p>
    <w:p w14:paraId="6BCC6571" w14:textId="77777777" w:rsidR="00F71022" w:rsidRPr="00BF0A93" w:rsidRDefault="00F71022" w:rsidP="00237BEC">
      <w:pPr>
        <w:pStyle w:val="BodyText"/>
        <w:rPr>
          <w:rStyle w:val="BodyTextCharChar"/>
          <w:noProof w:val="0"/>
        </w:rPr>
      </w:pPr>
      <w:r w:rsidRPr="00BF0A93">
        <w:rPr>
          <w:rStyle w:val="BodyTextCharChar"/>
          <w:noProof w:val="0"/>
        </w:rPr>
        <w:t xml:space="preserve">Table 19.3-1 lists the transactions for each actor directly involved in the BPPC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BF0A93">
        <w:t>Section</w:t>
      </w:r>
      <w:r w:rsidRPr="00BF0A93">
        <w:rPr>
          <w:rStyle w:val="BodyTextCharChar"/>
          <w:noProof w:val="0"/>
        </w:rPr>
        <w:t xml:space="preserve"> 19.4.</w:t>
      </w:r>
    </w:p>
    <w:p w14:paraId="1B5C832F" w14:textId="77777777" w:rsidR="00F71022" w:rsidRPr="00BF0A93" w:rsidRDefault="00F71022" w:rsidP="00237BEC">
      <w:pPr>
        <w:pStyle w:val="BodyText"/>
        <w:rPr>
          <w:rStyle w:val="BodyTextCharChar"/>
          <w:noProof w:val="0"/>
        </w:rPr>
      </w:pPr>
    </w:p>
    <w:p w14:paraId="4721618A" w14:textId="77777777" w:rsidR="00F71022" w:rsidRPr="00BF0A93" w:rsidRDefault="00F71022" w:rsidP="00237BEC">
      <w:pPr>
        <w:pStyle w:val="TableTitle"/>
      </w:pPr>
      <w:r w:rsidRPr="00BF0A93">
        <w:lastRenderedPageBreak/>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333"/>
        <w:gridCol w:w="1540"/>
      </w:tblGrid>
      <w:tr w:rsidR="00F71022" w:rsidRPr="00BF0A93" w14:paraId="64CB85A5" w14:textId="77777777" w:rsidTr="007A3FE5">
        <w:trPr>
          <w:jc w:val="center"/>
        </w:trPr>
        <w:tc>
          <w:tcPr>
            <w:tcW w:w="0" w:type="auto"/>
            <w:tcBorders>
              <w:top w:val="single" w:sz="4" w:space="0" w:color="auto"/>
            </w:tcBorders>
            <w:shd w:val="pct15" w:color="auto" w:fill="FFFFFF"/>
          </w:tcPr>
          <w:p w14:paraId="66A7BF33" w14:textId="77777777" w:rsidR="00F71022" w:rsidRPr="00BF0A93" w:rsidRDefault="00F71022" w:rsidP="007F1D2D">
            <w:pPr>
              <w:pStyle w:val="TableEntryHeader"/>
            </w:pPr>
            <w:r w:rsidRPr="00BF0A93">
              <w:t>Actors</w:t>
            </w:r>
          </w:p>
        </w:tc>
        <w:tc>
          <w:tcPr>
            <w:tcW w:w="0" w:type="auto"/>
            <w:tcBorders>
              <w:top w:val="single" w:sz="4" w:space="0" w:color="auto"/>
            </w:tcBorders>
            <w:shd w:val="pct15" w:color="auto" w:fill="FFFFFF"/>
          </w:tcPr>
          <w:p w14:paraId="4C5F0016" w14:textId="77777777" w:rsidR="00F71022" w:rsidRPr="00BF0A93" w:rsidRDefault="00F71022" w:rsidP="007F1D2D">
            <w:pPr>
              <w:pStyle w:val="TableEntryHeader"/>
            </w:pPr>
            <w:r w:rsidRPr="00BF0A93">
              <w:t xml:space="preserve">Transactions </w:t>
            </w:r>
          </w:p>
        </w:tc>
        <w:tc>
          <w:tcPr>
            <w:tcW w:w="0" w:type="auto"/>
            <w:tcBorders>
              <w:top w:val="single" w:sz="4" w:space="0" w:color="auto"/>
            </w:tcBorders>
            <w:shd w:val="pct15" w:color="auto" w:fill="FFFFFF"/>
          </w:tcPr>
          <w:p w14:paraId="73932FCB" w14:textId="77777777" w:rsidR="00F71022" w:rsidRPr="00BF0A93" w:rsidRDefault="00F71022" w:rsidP="007F1D2D">
            <w:pPr>
              <w:pStyle w:val="TableEntryHeader"/>
            </w:pPr>
            <w:r w:rsidRPr="00BF0A93">
              <w:t>Optionality</w:t>
            </w:r>
          </w:p>
        </w:tc>
        <w:tc>
          <w:tcPr>
            <w:tcW w:w="0" w:type="auto"/>
            <w:tcBorders>
              <w:top w:val="single" w:sz="4" w:space="0" w:color="auto"/>
            </w:tcBorders>
            <w:shd w:val="pct15" w:color="auto" w:fill="FFFFFF"/>
          </w:tcPr>
          <w:p w14:paraId="709D7CD9" w14:textId="77777777" w:rsidR="00F71022" w:rsidRPr="00BF0A93" w:rsidRDefault="00F71022" w:rsidP="007F1D2D">
            <w:pPr>
              <w:pStyle w:val="TableEntryHeader"/>
            </w:pPr>
            <w:r w:rsidRPr="00BF0A93">
              <w:t xml:space="preserve">Section </w:t>
            </w:r>
          </w:p>
        </w:tc>
      </w:tr>
      <w:tr w:rsidR="00F71022" w:rsidRPr="00BF0A93" w14:paraId="29E54DF6" w14:textId="77777777" w:rsidTr="007A3FE5">
        <w:trPr>
          <w:cantSplit/>
          <w:trHeight w:val="413"/>
          <w:jc w:val="center"/>
        </w:trPr>
        <w:tc>
          <w:tcPr>
            <w:tcW w:w="0" w:type="auto"/>
          </w:tcPr>
          <w:p w14:paraId="6ED2EBAC" w14:textId="77777777" w:rsidR="00F71022" w:rsidRPr="00BF0A93" w:rsidRDefault="00F71022" w:rsidP="00237BEC">
            <w:pPr>
              <w:pStyle w:val="TableEntry"/>
              <w:rPr>
                <w:noProof w:val="0"/>
              </w:rPr>
            </w:pPr>
            <w:r w:rsidRPr="00BF0A93">
              <w:rPr>
                <w:noProof w:val="0"/>
              </w:rPr>
              <w:t>Content Creator</w:t>
            </w:r>
          </w:p>
        </w:tc>
        <w:tc>
          <w:tcPr>
            <w:tcW w:w="0" w:type="auto"/>
          </w:tcPr>
          <w:p w14:paraId="2CA8126E" w14:textId="77777777" w:rsidR="00F71022" w:rsidRPr="00BF0A93" w:rsidRDefault="00F71022" w:rsidP="00237BEC">
            <w:pPr>
              <w:pStyle w:val="TableEntry"/>
              <w:rPr>
                <w:i/>
                <w:iCs/>
                <w:noProof w:val="0"/>
              </w:rPr>
            </w:pPr>
            <w:r w:rsidRPr="00BF0A93">
              <w:rPr>
                <w:i/>
                <w:iCs/>
                <w:noProof w:val="0"/>
              </w:rPr>
              <w:t>Share Content</w:t>
            </w:r>
          </w:p>
        </w:tc>
        <w:tc>
          <w:tcPr>
            <w:tcW w:w="0" w:type="auto"/>
          </w:tcPr>
          <w:p w14:paraId="46D7E3FF" w14:textId="4F37D786" w:rsidR="00F71022" w:rsidRPr="00BF0A93" w:rsidRDefault="00F71022" w:rsidP="0063458A">
            <w:pPr>
              <w:pStyle w:val="TableEntry"/>
              <w:jc w:val="center"/>
              <w:rPr>
                <w:noProof w:val="0"/>
              </w:rPr>
            </w:pPr>
            <w:r w:rsidRPr="00BF0A93">
              <w:rPr>
                <w:noProof w:val="0"/>
              </w:rPr>
              <w:t>R</w:t>
            </w:r>
          </w:p>
        </w:tc>
        <w:tc>
          <w:tcPr>
            <w:tcW w:w="0" w:type="auto"/>
          </w:tcPr>
          <w:p w14:paraId="635285E7" w14:textId="77777777" w:rsidR="00F71022" w:rsidRPr="00BF0A93" w:rsidRDefault="00F71022" w:rsidP="00237BEC">
            <w:pPr>
              <w:pStyle w:val="TableEntry"/>
              <w:rPr>
                <w:noProof w:val="0"/>
              </w:rPr>
            </w:pPr>
            <w:r w:rsidRPr="00BF0A93">
              <w:rPr>
                <w:noProof w:val="0"/>
              </w:rPr>
              <w:t>ITI TF-1: 19.4.3</w:t>
            </w:r>
          </w:p>
          <w:p w14:paraId="6FE7C7B5" w14:textId="77777777" w:rsidR="00F71022" w:rsidRPr="00BF0A93" w:rsidRDefault="00F71022" w:rsidP="00237BEC">
            <w:pPr>
              <w:pStyle w:val="TableEntry"/>
              <w:rPr>
                <w:noProof w:val="0"/>
              </w:rPr>
            </w:pPr>
            <w:r w:rsidRPr="00BF0A93">
              <w:rPr>
                <w:noProof w:val="0"/>
              </w:rPr>
              <w:t>ITI TF-1: 19.4.4</w:t>
            </w:r>
          </w:p>
        </w:tc>
      </w:tr>
      <w:tr w:rsidR="00F71022" w:rsidRPr="00BF0A93" w14:paraId="163DA0E7" w14:textId="77777777" w:rsidTr="007A3FE5">
        <w:trPr>
          <w:cantSplit/>
          <w:trHeight w:val="413"/>
          <w:jc w:val="center"/>
        </w:trPr>
        <w:tc>
          <w:tcPr>
            <w:tcW w:w="0" w:type="auto"/>
            <w:tcBorders>
              <w:bottom w:val="single" w:sz="4" w:space="0" w:color="auto"/>
            </w:tcBorders>
          </w:tcPr>
          <w:p w14:paraId="5CEC9CB9" w14:textId="77777777" w:rsidR="00F71022" w:rsidRPr="00BF0A93" w:rsidRDefault="00F71022" w:rsidP="00237BEC">
            <w:pPr>
              <w:pStyle w:val="TableEntry"/>
              <w:rPr>
                <w:noProof w:val="0"/>
              </w:rPr>
            </w:pPr>
            <w:r w:rsidRPr="00BF0A93">
              <w:rPr>
                <w:noProof w:val="0"/>
              </w:rPr>
              <w:t>Content Consumer</w:t>
            </w:r>
          </w:p>
        </w:tc>
        <w:tc>
          <w:tcPr>
            <w:tcW w:w="0" w:type="auto"/>
            <w:tcBorders>
              <w:bottom w:val="single" w:sz="4" w:space="0" w:color="auto"/>
            </w:tcBorders>
          </w:tcPr>
          <w:p w14:paraId="7C45548C" w14:textId="77777777" w:rsidR="00F71022" w:rsidRPr="00BF0A93" w:rsidRDefault="00F71022" w:rsidP="00237BEC">
            <w:pPr>
              <w:pStyle w:val="TableEntry"/>
              <w:rPr>
                <w:i/>
                <w:iCs/>
                <w:noProof w:val="0"/>
              </w:rPr>
            </w:pPr>
            <w:r w:rsidRPr="00BF0A93">
              <w:rPr>
                <w:i/>
                <w:iCs/>
                <w:noProof w:val="0"/>
              </w:rPr>
              <w:t>Share Content</w:t>
            </w:r>
          </w:p>
        </w:tc>
        <w:tc>
          <w:tcPr>
            <w:tcW w:w="0" w:type="auto"/>
            <w:tcBorders>
              <w:bottom w:val="single" w:sz="4" w:space="0" w:color="auto"/>
            </w:tcBorders>
          </w:tcPr>
          <w:p w14:paraId="0AC97BEB" w14:textId="2C541F8D" w:rsidR="00F71022" w:rsidRPr="00BF0A93" w:rsidRDefault="00F71022" w:rsidP="0063458A">
            <w:pPr>
              <w:pStyle w:val="TableEntry"/>
              <w:jc w:val="center"/>
              <w:rPr>
                <w:noProof w:val="0"/>
              </w:rPr>
            </w:pPr>
            <w:r w:rsidRPr="00BF0A93">
              <w:rPr>
                <w:noProof w:val="0"/>
              </w:rPr>
              <w:t>R</w:t>
            </w:r>
          </w:p>
        </w:tc>
        <w:tc>
          <w:tcPr>
            <w:tcW w:w="0" w:type="auto"/>
            <w:tcBorders>
              <w:bottom w:val="single" w:sz="4" w:space="0" w:color="auto"/>
            </w:tcBorders>
          </w:tcPr>
          <w:p w14:paraId="6EA39FFD" w14:textId="77777777" w:rsidR="00F71022" w:rsidRPr="00BF0A93" w:rsidRDefault="00F71022" w:rsidP="00237BEC">
            <w:pPr>
              <w:pStyle w:val="TableEntry"/>
              <w:rPr>
                <w:noProof w:val="0"/>
              </w:rPr>
            </w:pPr>
            <w:r w:rsidRPr="00BF0A93">
              <w:rPr>
                <w:noProof w:val="0"/>
              </w:rPr>
              <w:t>ITI TF-1: 19.4.5</w:t>
            </w:r>
          </w:p>
        </w:tc>
      </w:tr>
    </w:tbl>
    <w:p w14:paraId="55527849" w14:textId="77777777" w:rsidR="00F71022" w:rsidRPr="00BF0A93" w:rsidRDefault="00F71022" w:rsidP="00A9747B">
      <w:pPr>
        <w:pStyle w:val="BodyText"/>
        <w:rPr>
          <w:rStyle w:val="BodyTextCharChar"/>
          <w:noProof w:val="0"/>
        </w:rPr>
      </w:pPr>
    </w:p>
    <w:p w14:paraId="57DD7577" w14:textId="3A90C383" w:rsidR="00F71022" w:rsidRDefault="00F71022" w:rsidP="0013655E">
      <w:pPr>
        <w:pStyle w:val="Heading3"/>
        <w:rPr>
          <w:ins w:id="4309" w:author="Lynn Felhofer" w:date="2020-03-20T16:09:00Z"/>
        </w:rPr>
      </w:pPr>
      <w:bookmarkStart w:id="4310" w:name="_Toc487039203"/>
      <w:bookmarkStart w:id="4311" w:name="_Toc488068304"/>
      <w:bookmarkStart w:id="4312" w:name="_Toc488068737"/>
      <w:bookmarkStart w:id="4313" w:name="_Toc488075064"/>
      <w:bookmarkStart w:id="4314" w:name="_Toc13752438"/>
      <w:bookmarkStart w:id="4315" w:name="_Toc173670330"/>
      <w:bookmarkStart w:id="4316" w:name="_Toc205168385"/>
      <w:del w:id="4317" w:author="Lynn Felhofer" w:date="2020-03-20T16:09:00Z">
        <w:r w:rsidRPr="00BF0A93" w:rsidDel="0013655E">
          <w:delText xml:space="preserve">19.3.1 </w:delText>
        </w:r>
      </w:del>
      <w:ins w:id="4318" w:author="Lynn Felhofer" w:date="2020-03-20T16:08:00Z">
        <w:r w:rsidR="0013655E">
          <w:t xml:space="preserve">BPPC Required Actor </w:t>
        </w:r>
      </w:ins>
      <w:r w:rsidRPr="00BF0A93">
        <w:t>Grouping</w:t>
      </w:r>
      <w:bookmarkStart w:id="4319" w:name="_Toc210747778"/>
      <w:bookmarkStart w:id="4320" w:name="_Toc214425666"/>
      <w:bookmarkEnd w:id="4310"/>
      <w:bookmarkEnd w:id="4311"/>
      <w:bookmarkEnd w:id="4312"/>
      <w:bookmarkEnd w:id="4313"/>
      <w:bookmarkEnd w:id="4314"/>
      <w:ins w:id="4321" w:author="Lynn Felhofer" w:date="2020-03-20T16:08:00Z">
        <w:r w:rsidR="0013655E">
          <w:t>s</w:t>
        </w:r>
      </w:ins>
    </w:p>
    <w:p w14:paraId="7EE017AB" w14:textId="3563C4AC" w:rsidR="0013655E" w:rsidRPr="00D26514" w:rsidRDefault="0013655E" w:rsidP="0013655E">
      <w:pPr>
        <w:pStyle w:val="BodyText"/>
        <w:rPr>
          <w:ins w:id="4322" w:author="Lynn Felhofer" w:date="2020-03-20T16:09:00Z"/>
        </w:rPr>
      </w:pPr>
      <w:ins w:id="4323" w:author="Lynn Felhofer" w:date="2020-03-20T16: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5F8E55E" w14:textId="7F01F8BF" w:rsidR="0013655E" w:rsidRDefault="0013655E" w:rsidP="0013655E">
      <w:pPr>
        <w:pStyle w:val="BodyText"/>
        <w:rPr>
          <w:ins w:id="4324" w:author="Lynn Felhofer" w:date="2020-03-20T16:32:00Z"/>
        </w:rPr>
      </w:pPr>
      <w:ins w:id="4325" w:author="Lynn Felhofer" w:date="2020-03-20T16:09: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30DED895" w14:textId="3131B449" w:rsidR="0013655E" w:rsidRPr="0013655E" w:rsidRDefault="0013655E" w:rsidP="0013655E">
      <w:pPr>
        <w:pStyle w:val="BodyText"/>
        <w:jc w:val="center"/>
        <w:rPr>
          <w:ins w:id="4326" w:author="Lynn Felhofer" w:date="2020-03-20T16:09:00Z"/>
          <w:rFonts w:ascii="Arial" w:hAnsi="Arial" w:cs="Arial"/>
          <w:b/>
          <w:bCs/>
          <w:sz w:val="22"/>
          <w:szCs w:val="22"/>
        </w:rPr>
      </w:pPr>
      <w:ins w:id="4327" w:author="Lynn Felhofer" w:date="2020-03-20T16:10:00Z">
        <w:r w:rsidRPr="0013655E">
          <w:rPr>
            <w:rFonts w:ascii="Arial" w:hAnsi="Arial" w:cs="Arial"/>
            <w:b/>
            <w:bCs/>
            <w:sz w:val="22"/>
            <w:szCs w:val="22"/>
          </w:rPr>
          <w:t xml:space="preserve">Table </w:t>
        </w:r>
        <w:r>
          <w:rPr>
            <w:rFonts w:ascii="Arial" w:hAnsi="Arial" w:cs="Arial"/>
            <w:b/>
            <w:bCs/>
            <w:sz w:val="22"/>
            <w:szCs w:val="22"/>
          </w:rPr>
          <w:t>19</w:t>
        </w:r>
        <w:r w:rsidRPr="0013655E">
          <w:rPr>
            <w:rFonts w:ascii="Arial" w:hAnsi="Arial" w:cs="Arial"/>
            <w:b/>
            <w:bCs/>
            <w:sz w:val="22"/>
            <w:szCs w:val="22"/>
          </w:rPr>
          <w:t>.3</w:t>
        </w:r>
        <w:r>
          <w:rPr>
            <w:rFonts w:ascii="Arial" w:hAnsi="Arial" w:cs="Arial"/>
            <w:b/>
            <w:bCs/>
            <w:sz w:val="22"/>
            <w:szCs w:val="22"/>
          </w:rPr>
          <w:t>.1</w:t>
        </w:r>
        <w:r w:rsidRPr="0013655E">
          <w:rPr>
            <w:rFonts w:ascii="Arial" w:hAnsi="Arial" w:cs="Arial"/>
            <w:b/>
            <w:bCs/>
            <w:sz w:val="22"/>
            <w:szCs w:val="22"/>
          </w:rPr>
          <w:t xml:space="preserve">-1: </w:t>
        </w:r>
      </w:ins>
      <w:ins w:id="4328" w:author="Lynn Felhofer" w:date="2020-03-20T16:11:00Z">
        <w:r>
          <w:rPr>
            <w:rFonts w:ascii="Arial" w:hAnsi="Arial" w:cs="Arial"/>
            <w:b/>
            <w:bCs/>
            <w:sz w:val="22"/>
            <w:szCs w:val="22"/>
          </w:rPr>
          <w:t>BPPC</w:t>
        </w:r>
      </w:ins>
      <w:ins w:id="4329" w:author="Lynn Felhofer" w:date="2020-03-20T16:10: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gridCol w:w="2049"/>
      </w:tblGrid>
      <w:tr w:rsidR="00C0124A" w:rsidRPr="00D26514" w14:paraId="627B08D2" w14:textId="77777777" w:rsidTr="00C0124A">
        <w:trPr>
          <w:cantSplit/>
          <w:tblHeader/>
          <w:ins w:id="4330" w:author="Lynn Felhofer" w:date="2020-03-20T16:09:00Z"/>
        </w:trPr>
        <w:tc>
          <w:tcPr>
            <w:tcW w:w="1795" w:type="dxa"/>
            <w:shd w:val="clear" w:color="auto" w:fill="D9D9D9" w:themeFill="background1" w:themeFillShade="D9"/>
          </w:tcPr>
          <w:p w14:paraId="6FFDAD53" w14:textId="70CF2A78" w:rsidR="0013655E" w:rsidRPr="00D26514" w:rsidRDefault="0013655E" w:rsidP="007F1D2D">
            <w:pPr>
              <w:pStyle w:val="TableEntryHeader"/>
              <w:rPr>
                <w:ins w:id="4331" w:author="Lynn Felhofer" w:date="2020-03-20T16:09:00Z"/>
              </w:rPr>
            </w:pPr>
            <w:ins w:id="4332" w:author="Lynn Felhofer" w:date="2020-03-20T16:11:00Z">
              <w:r>
                <w:t>BPPC</w:t>
              </w:r>
            </w:ins>
            <w:ins w:id="4333" w:author="Lynn Felhofer" w:date="2020-03-20T16:09:00Z">
              <w:r w:rsidRPr="00D26514">
                <w:t xml:space="preserve"> Actor</w:t>
              </w:r>
            </w:ins>
          </w:p>
        </w:tc>
        <w:tc>
          <w:tcPr>
            <w:tcW w:w="3690" w:type="dxa"/>
            <w:shd w:val="clear" w:color="auto" w:fill="D9D9D9" w:themeFill="background1" w:themeFillShade="D9"/>
          </w:tcPr>
          <w:p w14:paraId="71EF307A" w14:textId="77777777" w:rsidR="0013655E" w:rsidRPr="00D26514" w:rsidRDefault="0013655E" w:rsidP="007F1D2D">
            <w:pPr>
              <w:pStyle w:val="TableEntryHeader"/>
              <w:rPr>
                <w:ins w:id="4334" w:author="Lynn Felhofer" w:date="2020-03-20T16:09:00Z"/>
              </w:rPr>
            </w:pPr>
            <w:ins w:id="4335" w:author="Lynn Felhofer" w:date="2020-03-20T16:09:00Z">
              <w:r w:rsidRPr="00D26514">
                <w:t>Actor(s) to be grouped with</w:t>
              </w:r>
            </w:ins>
          </w:p>
        </w:tc>
        <w:tc>
          <w:tcPr>
            <w:tcW w:w="1816" w:type="dxa"/>
            <w:shd w:val="clear" w:color="auto" w:fill="D9D9D9" w:themeFill="background1" w:themeFillShade="D9"/>
          </w:tcPr>
          <w:p w14:paraId="0023A4BF" w14:textId="77777777" w:rsidR="0013655E" w:rsidRPr="00D26514" w:rsidRDefault="0013655E" w:rsidP="007F1D2D">
            <w:pPr>
              <w:pStyle w:val="TableEntryHeader"/>
              <w:rPr>
                <w:ins w:id="4336" w:author="Lynn Felhofer" w:date="2020-03-20T16:09:00Z"/>
              </w:rPr>
            </w:pPr>
            <w:ins w:id="4337" w:author="Lynn Felhofer" w:date="2020-03-20T16:09:00Z">
              <w:r w:rsidRPr="00D26514">
                <w:t>Reference</w:t>
              </w:r>
            </w:ins>
          </w:p>
        </w:tc>
        <w:tc>
          <w:tcPr>
            <w:tcW w:w="2049" w:type="dxa"/>
            <w:shd w:val="clear" w:color="auto" w:fill="D9D9D9" w:themeFill="background1" w:themeFillShade="D9"/>
          </w:tcPr>
          <w:p w14:paraId="7273E091" w14:textId="77777777" w:rsidR="0013655E" w:rsidRPr="00D26514" w:rsidRDefault="0013655E" w:rsidP="007F1D2D">
            <w:pPr>
              <w:pStyle w:val="TableEntryHeader"/>
              <w:rPr>
                <w:ins w:id="4338" w:author="Lynn Felhofer" w:date="2020-03-20T16:09:00Z"/>
              </w:rPr>
            </w:pPr>
            <w:ins w:id="4339" w:author="Lynn Felhofer" w:date="2020-03-20T16:09:00Z">
              <w:r w:rsidRPr="00D26514">
                <w:t>Content Bindings Reference</w:t>
              </w:r>
            </w:ins>
          </w:p>
        </w:tc>
      </w:tr>
      <w:tr w:rsidR="0040334F" w:rsidRPr="009715AF" w14:paraId="2FAADFE4" w14:textId="77777777" w:rsidTr="00C0124A">
        <w:trPr>
          <w:cantSplit/>
          <w:ins w:id="4340" w:author="Lynn Felhofer" w:date="2020-03-20T16:09:00Z"/>
        </w:trPr>
        <w:tc>
          <w:tcPr>
            <w:tcW w:w="1795" w:type="dxa"/>
            <w:vMerge w:val="restart"/>
          </w:tcPr>
          <w:p w14:paraId="250E48F7" w14:textId="65653AA0" w:rsidR="0040334F" w:rsidRPr="009715AF" w:rsidRDefault="0040334F" w:rsidP="009715AF">
            <w:pPr>
              <w:pStyle w:val="TableEntry"/>
              <w:rPr>
                <w:ins w:id="4341" w:author="Lynn Felhofer" w:date="2020-03-20T16:09:00Z"/>
              </w:rPr>
            </w:pPr>
            <w:ins w:id="4342" w:author="Lynn Felhofer" w:date="2020-03-20T16:12:00Z">
              <w:r w:rsidRPr="009715AF">
                <w:t>Content Creat</w:t>
              </w:r>
            </w:ins>
            <w:ins w:id="4343" w:author="Lynn Felhofer" w:date="2020-03-20T16:13:00Z">
              <w:r w:rsidRPr="009715AF">
                <w:t>or</w:t>
              </w:r>
            </w:ins>
          </w:p>
        </w:tc>
        <w:tc>
          <w:tcPr>
            <w:tcW w:w="3690" w:type="dxa"/>
          </w:tcPr>
          <w:p w14:paraId="2F172E65" w14:textId="7566EF7B" w:rsidR="0040334F" w:rsidRPr="009715AF" w:rsidRDefault="0040334F" w:rsidP="009715AF">
            <w:pPr>
              <w:pStyle w:val="TableEntry"/>
              <w:rPr>
                <w:ins w:id="4344" w:author="Lynn Felhofer" w:date="2020-03-20T16:09:00Z"/>
                <w:szCs w:val="18"/>
              </w:rPr>
            </w:pPr>
            <w:ins w:id="4345" w:author="Lynn Felhofer" w:date="2020-03-20T16:14:00Z">
              <w:r w:rsidRPr="009715AF">
                <w:rPr>
                  <w:szCs w:val="18"/>
                </w:rPr>
                <w:t>XDS.b / Document Source</w:t>
              </w:r>
            </w:ins>
            <w:ins w:id="4346" w:author="Lynn Felhofer" w:date="2020-03-20T16:25:00Z">
              <w:r w:rsidRPr="009715AF">
                <w:rPr>
                  <w:szCs w:val="18"/>
                </w:rPr>
                <w:t xml:space="preserve"> (Note 1)</w:t>
              </w:r>
            </w:ins>
          </w:p>
        </w:tc>
        <w:tc>
          <w:tcPr>
            <w:tcW w:w="1816" w:type="dxa"/>
          </w:tcPr>
          <w:p w14:paraId="00BDC109" w14:textId="53EEAC80" w:rsidR="0040334F" w:rsidRPr="009715AF" w:rsidRDefault="0040334F" w:rsidP="009715AF">
            <w:pPr>
              <w:pStyle w:val="TableEntry"/>
              <w:rPr>
                <w:ins w:id="4347" w:author="Lynn Felhofer" w:date="2020-03-20T16:09:00Z"/>
                <w:szCs w:val="18"/>
              </w:rPr>
            </w:pPr>
            <w:ins w:id="4348" w:author="Lynn Felhofer" w:date="2020-03-20T16:16:00Z">
              <w:r w:rsidRPr="009715AF">
                <w:rPr>
                  <w:szCs w:val="18"/>
                </w:rPr>
                <w:t>ITI TF-1: 10.1</w:t>
              </w:r>
            </w:ins>
          </w:p>
        </w:tc>
        <w:tc>
          <w:tcPr>
            <w:tcW w:w="2049" w:type="dxa"/>
            <w:vMerge w:val="restart"/>
          </w:tcPr>
          <w:p w14:paraId="0AA3240E" w14:textId="6715C32D" w:rsidR="0040334F" w:rsidRPr="009715AF" w:rsidRDefault="0040334F" w:rsidP="00827B7D">
            <w:pPr>
              <w:pStyle w:val="TableEntry"/>
              <w:jc w:val="center"/>
              <w:rPr>
                <w:ins w:id="4349" w:author="Lynn Felhofer" w:date="2020-03-20T16:09:00Z"/>
              </w:rPr>
            </w:pPr>
            <w:ins w:id="4350" w:author="Lynn Felhofer" w:date="2020-03-20T16:12:00Z">
              <w:r w:rsidRPr="009715AF">
                <w:t>ITI TF-3: 5.1</w:t>
              </w:r>
            </w:ins>
          </w:p>
        </w:tc>
      </w:tr>
      <w:tr w:rsidR="0040334F" w:rsidRPr="009715AF" w14:paraId="47176A95" w14:textId="77777777" w:rsidTr="00C0124A">
        <w:trPr>
          <w:cantSplit/>
          <w:ins w:id="4351" w:author="Lynn Felhofer" w:date="2020-03-20T16:22:00Z"/>
        </w:trPr>
        <w:tc>
          <w:tcPr>
            <w:tcW w:w="1795" w:type="dxa"/>
            <w:vMerge/>
          </w:tcPr>
          <w:p w14:paraId="553D1792" w14:textId="77777777" w:rsidR="0040334F" w:rsidRPr="009715AF" w:rsidRDefault="0040334F" w:rsidP="009715AF">
            <w:pPr>
              <w:pStyle w:val="TableEntry"/>
              <w:rPr>
                <w:ins w:id="4352" w:author="Lynn Felhofer" w:date="2020-03-20T16:22:00Z"/>
              </w:rPr>
            </w:pPr>
          </w:p>
        </w:tc>
        <w:tc>
          <w:tcPr>
            <w:tcW w:w="3690" w:type="dxa"/>
          </w:tcPr>
          <w:p w14:paraId="23BE2B29" w14:textId="1E1F1ADF" w:rsidR="0040334F" w:rsidRPr="009715AF" w:rsidRDefault="0040334F" w:rsidP="009715AF">
            <w:pPr>
              <w:pStyle w:val="TableEntry"/>
              <w:rPr>
                <w:ins w:id="4353" w:author="Lynn Felhofer" w:date="2020-03-20T16:22:00Z"/>
                <w:szCs w:val="18"/>
              </w:rPr>
            </w:pPr>
            <w:ins w:id="4354" w:author="Lynn Felhofer" w:date="2020-03-20T16:22:00Z">
              <w:r w:rsidRPr="009715AF">
                <w:rPr>
                  <w:szCs w:val="18"/>
                </w:rPr>
                <w:t>XDR / Document Source</w:t>
              </w:r>
            </w:ins>
            <w:ins w:id="4355" w:author="Lynn Felhofer" w:date="2020-03-20T16:25:00Z">
              <w:r w:rsidRPr="009715AF">
                <w:rPr>
                  <w:szCs w:val="18"/>
                </w:rPr>
                <w:t xml:space="preserve"> (Note 1)</w:t>
              </w:r>
            </w:ins>
          </w:p>
        </w:tc>
        <w:tc>
          <w:tcPr>
            <w:tcW w:w="1816" w:type="dxa"/>
          </w:tcPr>
          <w:p w14:paraId="518A85AE" w14:textId="0D39207A" w:rsidR="0040334F" w:rsidRPr="009715AF" w:rsidRDefault="0040334F" w:rsidP="009715AF">
            <w:pPr>
              <w:pStyle w:val="TableEntry"/>
              <w:rPr>
                <w:ins w:id="4356" w:author="Lynn Felhofer" w:date="2020-03-20T16:22:00Z"/>
                <w:szCs w:val="18"/>
              </w:rPr>
            </w:pPr>
            <w:ins w:id="4357" w:author="Lynn Felhofer" w:date="2020-03-20T16:23:00Z">
              <w:r w:rsidRPr="009715AF">
                <w:rPr>
                  <w:szCs w:val="18"/>
                </w:rPr>
                <w:t>ITI TF-1: 15.1</w:t>
              </w:r>
            </w:ins>
          </w:p>
        </w:tc>
        <w:tc>
          <w:tcPr>
            <w:tcW w:w="2049" w:type="dxa"/>
            <w:vMerge/>
          </w:tcPr>
          <w:p w14:paraId="4A37507B" w14:textId="77777777" w:rsidR="0040334F" w:rsidRPr="009715AF" w:rsidRDefault="0040334F">
            <w:pPr>
              <w:pStyle w:val="TableEntry"/>
              <w:rPr>
                <w:ins w:id="4358" w:author="Lynn Felhofer" w:date="2020-03-20T16:22:00Z"/>
              </w:rPr>
              <w:pPrChange w:id="4359" w:author="Unknown" w:date="2020-03-20T16:32:00Z">
                <w:pPr>
                  <w:pStyle w:val="TableEntry"/>
                  <w:jc w:val="center"/>
                </w:pPr>
              </w:pPrChange>
            </w:pPr>
          </w:p>
        </w:tc>
      </w:tr>
      <w:tr w:rsidR="0040334F" w:rsidRPr="009715AF" w14:paraId="25C33596" w14:textId="77777777" w:rsidTr="00C0124A">
        <w:trPr>
          <w:cantSplit/>
          <w:ins w:id="4360" w:author="Lynn Felhofer" w:date="2020-03-20T16:22:00Z"/>
        </w:trPr>
        <w:tc>
          <w:tcPr>
            <w:tcW w:w="1795" w:type="dxa"/>
            <w:vMerge/>
          </w:tcPr>
          <w:p w14:paraId="0A5E4716" w14:textId="77777777" w:rsidR="0040334F" w:rsidRPr="009715AF" w:rsidRDefault="0040334F" w:rsidP="009715AF">
            <w:pPr>
              <w:pStyle w:val="TableEntry"/>
              <w:rPr>
                <w:ins w:id="4361" w:author="Lynn Felhofer" w:date="2020-03-20T16:22:00Z"/>
              </w:rPr>
            </w:pPr>
          </w:p>
        </w:tc>
        <w:tc>
          <w:tcPr>
            <w:tcW w:w="3690" w:type="dxa"/>
          </w:tcPr>
          <w:p w14:paraId="5DD9C0BA" w14:textId="59A4FC43" w:rsidR="0040334F" w:rsidRPr="009715AF" w:rsidRDefault="0040334F" w:rsidP="009715AF">
            <w:pPr>
              <w:pStyle w:val="TableEntry"/>
              <w:rPr>
                <w:ins w:id="4362" w:author="Lynn Felhofer" w:date="2020-03-20T16:22:00Z"/>
                <w:szCs w:val="18"/>
              </w:rPr>
            </w:pPr>
            <w:ins w:id="4363" w:author="Lynn Felhofer" w:date="2020-03-20T16:23:00Z">
              <w:r w:rsidRPr="009715AF">
                <w:rPr>
                  <w:szCs w:val="18"/>
                </w:rPr>
                <w:t>XDM / Portable Media Creator</w:t>
              </w:r>
            </w:ins>
            <w:ins w:id="4364" w:author="Lynn Felhofer" w:date="2020-03-20T16:25:00Z">
              <w:r w:rsidRPr="009715AF">
                <w:rPr>
                  <w:szCs w:val="18"/>
                </w:rPr>
                <w:t xml:space="preserve"> (Note 1)</w:t>
              </w:r>
            </w:ins>
          </w:p>
        </w:tc>
        <w:tc>
          <w:tcPr>
            <w:tcW w:w="1816" w:type="dxa"/>
          </w:tcPr>
          <w:p w14:paraId="05C38015" w14:textId="4A4C924F" w:rsidR="0040334F" w:rsidRPr="009715AF" w:rsidRDefault="0040334F" w:rsidP="009715AF">
            <w:pPr>
              <w:pStyle w:val="TableEntry"/>
              <w:rPr>
                <w:ins w:id="4365" w:author="Lynn Felhofer" w:date="2020-03-20T16:22:00Z"/>
                <w:szCs w:val="18"/>
              </w:rPr>
            </w:pPr>
            <w:ins w:id="4366" w:author="Lynn Felhofer" w:date="2020-03-20T16:23:00Z">
              <w:r w:rsidRPr="009715AF">
                <w:rPr>
                  <w:szCs w:val="18"/>
                </w:rPr>
                <w:t>ITI TF-1: 16.1</w:t>
              </w:r>
            </w:ins>
          </w:p>
        </w:tc>
        <w:tc>
          <w:tcPr>
            <w:tcW w:w="2049" w:type="dxa"/>
            <w:vMerge/>
          </w:tcPr>
          <w:p w14:paraId="3815574F" w14:textId="77777777" w:rsidR="0040334F" w:rsidRPr="009715AF" w:rsidRDefault="0040334F">
            <w:pPr>
              <w:pStyle w:val="TableEntry"/>
              <w:rPr>
                <w:ins w:id="4367" w:author="Lynn Felhofer" w:date="2020-03-20T16:22:00Z"/>
              </w:rPr>
              <w:pPrChange w:id="4368" w:author="Unknown" w:date="2020-03-20T16:32:00Z">
                <w:pPr>
                  <w:pStyle w:val="TableEntry"/>
                  <w:jc w:val="center"/>
                </w:pPr>
              </w:pPrChange>
            </w:pPr>
          </w:p>
        </w:tc>
      </w:tr>
      <w:tr w:rsidR="0040334F" w:rsidRPr="009715AF" w14:paraId="640D2E5A" w14:textId="77777777" w:rsidTr="0035085E">
        <w:trPr>
          <w:cantSplit/>
          <w:ins w:id="4369" w:author="Lynn Felhofer" w:date="2020-03-20T16:09:00Z"/>
        </w:trPr>
        <w:tc>
          <w:tcPr>
            <w:tcW w:w="1795" w:type="dxa"/>
            <w:vMerge w:val="restart"/>
          </w:tcPr>
          <w:p w14:paraId="495BF2A6" w14:textId="1BCEC604" w:rsidR="0040334F" w:rsidRPr="009715AF" w:rsidRDefault="0040334F" w:rsidP="009715AF">
            <w:pPr>
              <w:pStyle w:val="TableEntry"/>
              <w:rPr>
                <w:ins w:id="4370" w:author="Lynn Felhofer" w:date="2020-03-20T16:09:00Z"/>
              </w:rPr>
            </w:pPr>
            <w:ins w:id="4371" w:author="Lynn Felhofer" w:date="2020-03-20T16:13:00Z">
              <w:r w:rsidRPr="009715AF">
                <w:t>Content Consumer</w:t>
              </w:r>
            </w:ins>
          </w:p>
        </w:tc>
        <w:tc>
          <w:tcPr>
            <w:tcW w:w="3690" w:type="dxa"/>
          </w:tcPr>
          <w:p w14:paraId="6778B111" w14:textId="6DD5686A" w:rsidR="0040334F" w:rsidRPr="009715AF" w:rsidRDefault="0040334F" w:rsidP="009715AF">
            <w:pPr>
              <w:pStyle w:val="TableEntry"/>
              <w:rPr>
                <w:ins w:id="4372" w:author="Lynn Felhofer" w:date="2020-03-20T16:09:00Z"/>
                <w:szCs w:val="18"/>
              </w:rPr>
            </w:pPr>
            <w:ins w:id="4373" w:author="Lynn Felhofer" w:date="2020-03-20T16:15:00Z">
              <w:r w:rsidRPr="009715AF">
                <w:rPr>
                  <w:szCs w:val="18"/>
                </w:rPr>
                <w:t>XDS-SD / Content Consumer</w:t>
              </w:r>
            </w:ins>
          </w:p>
        </w:tc>
        <w:tc>
          <w:tcPr>
            <w:tcW w:w="1816" w:type="dxa"/>
          </w:tcPr>
          <w:p w14:paraId="1C2DCAC5" w14:textId="74D3E8BB" w:rsidR="0040334F" w:rsidRPr="009715AF" w:rsidRDefault="0040334F" w:rsidP="009715AF">
            <w:pPr>
              <w:pStyle w:val="TableEntry"/>
              <w:rPr>
                <w:ins w:id="4374" w:author="Lynn Felhofer" w:date="2020-03-20T16:09:00Z"/>
                <w:szCs w:val="18"/>
              </w:rPr>
            </w:pPr>
            <w:ins w:id="4375" w:author="Lynn Felhofer" w:date="2020-03-20T16:17:00Z">
              <w:r w:rsidRPr="009715AF">
                <w:rPr>
                  <w:szCs w:val="18"/>
                </w:rPr>
                <w:t>ITI TF-1: 23.2</w:t>
              </w:r>
            </w:ins>
          </w:p>
        </w:tc>
        <w:tc>
          <w:tcPr>
            <w:tcW w:w="2049" w:type="dxa"/>
            <w:vMerge w:val="restart"/>
          </w:tcPr>
          <w:p w14:paraId="23C8A921" w14:textId="77777777" w:rsidR="0040334F" w:rsidRPr="009715AF" w:rsidRDefault="0040334F" w:rsidP="009715AF">
            <w:pPr>
              <w:pStyle w:val="TableEntry"/>
              <w:jc w:val="center"/>
              <w:rPr>
                <w:ins w:id="4376" w:author="Lynn Felhofer" w:date="2020-03-20T16:09:00Z"/>
              </w:rPr>
            </w:pPr>
            <w:ins w:id="4377" w:author="Lynn Felhofer" w:date="2020-03-20T16:09:00Z">
              <w:r w:rsidRPr="009715AF">
                <w:t>--</w:t>
              </w:r>
            </w:ins>
          </w:p>
        </w:tc>
      </w:tr>
      <w:tr w:rsidR="0040334F" w:rsidRPr="009715AF" w14:paraId="7F63496C" w14:textId="77777777" w:rsidTr="0035085E">
        <w:trPr>
          <w:cantSplit/>
          <w:ins w:id="4378" w:author="Lynn Felhofer" w:date="2020-03-20T16:25:00Z"/>
        </w:trPr>
        <w:tc>
          <w:tcPr>
            <w:tcW w:w="1795" w:type="dxa"/>
            <w:vMerge/>
          </w:tcPr>
          <w:p w14:paraId="2B0EEE88" w14:textId="77777777" w:rsidR="0040334F" w:rsidRPr="009715AF" w:rsidRDefault="0040334F" w:rsidP="009715AF">
            <w:pPr>
              <w:pStyle w:val="TableEntry"/>
              <w:rPr>
                <w:ins w:id="4379" w:author="Lynn Felhofer" w:date="2020-03-20T16:25:00Z"/>
              </w:rPr>
            </w:pPr>
          </w:p>
        </w:tc>
        <w:tc>
          <w:tcPr>
            <w:tcW w:w="3690" w:type="dxa"/>
          </w:tcPr>
          <w:p w14:paraId="76E1B118" w14:textId="6263DED6" w:rsidR="0040334F" w:rsidRPr="009715AF" w:rsidRDefault="0040334F" w:rsidP="009715AF">
            <w:pPr>
              <w:pStyle w:val="TableEntry"/>
              <w:rPr>
                <w:ins w:id="4380" w:author="Lynn Felhofer" w:date="2020-03-20T16:25:00Z"/>
                <w:szCs w:val="18"/>
              </w:rPr>
            </w:pPr>
            <w:ins w:id="4381" w:author="Lynn Felhofer" w:date="2020-03-20T16:26:00Z">
              <w:r w:rsidRPr="009715AF">
                <w:rPr>
                  <w:szCs w:val="18"/>
                </w:rPr>
                <w:t xml:space="preserve">XDS.b / Document Consumer (Note </w:t>
              </w:r>
            </w:ins>
            <w:ins w:id="4382" w:author="Lynn Felhofer" w:date="2020-03-20T18:32:00Z">
              <w:r w:rsidR="00B05BCD">
                <w:rPr>
                  <w:szCs w:val="18"/>
                </w:rPr>
                <w:t>1</w:t>
              </w:r>
            </w:ins>
            <w:ins w:id="4383" w:author="Lynn Felhofer" w:date="2020-03-20T16:26:00Z">
              <w:r w:rsidRPr="009715AF">
                <w:rPr>
                  <w:szCs w:val="18"/>
                </w:rPr>
                <w:t>)</w:t>
              </w:r>
            </w:ins>
          </w:p>
        </w:tc>
        <w:tc>
          <w:tcPr>
            <w:tcW w:w="1816" w:type="dxa"/>
          </w:tcPr>
          <w:p w14:paraId="4B53CFD1" w14:textId="6438B8C1" w:rsidR="0040334F" w:rsidRPr="009715AF" w:rsidRDefault="0040334F" w:rsidP="009715AF">
            <w:pPr>
              <w:pStyle w:val="TableEntry"/>
              <w:rPr>
                <w:ins w:id="4384" w:author="Lynn Felhofer" w:date="2020-03-20T16:25:00Z"/>
                <w:szCs w:val="18"/>
              </w:rPr>
            </w:pPr>
            <w:ins w:id="4385" w:author="Lynn Felhofer" w:date="2020-03-20T16:27:00Z">
              <w:r w:rsidRPr="009715AF">
                <w:rPr>
                  <w:szCs w:val="18"/>
                </w:rPr>
                <w:t>ITI TF-1: 10.1</w:t>
              </w:r>
            </w:ins>
          </w:p>
        </w:tc>
        <w:tc>
          <w:tcPr>
            <w:tcW w:w="2049" w:type="dxa"/>
            <w:vMerge/>
          </w:tcPr>
          <w:p w14:paraId="6958668E" w14:textId="77777777" w:rsidR="0040334F" w:rsidRPr="009715AF" w:rsidRDefault="0040334F">
            <w:pPr>
              <w:pStyle w:val="TableEntry"/>
              <w:rPr>
                <w:ins w:id="4386" w:author="Lynn Felhofer" w:date="2020-03-20T16:25:00Z"/>
              </w:rPr>
              <w:pPrChange w:id="4387" w:author="Unknown" w:date="2020-03-20T16:32:00Z">
                <w:pPr>
                  <w:pStyle w:val="TableEntry"/>
                  <w:jc w:val="center"/>
                </w:pPr>
              </w:pPrChange>
            </w:pPr>
          </w:p>
        </w:tc>
      </w:tr>
      <w:tr w:rsidR="0040334F" w:rsidRPr="009715AF" w14:paraId="464A9A5F" w14:textId="77777777" w:rsidTr="0035085E">
        <w:trPr>
          <w:cantSplit/>
          <w:ins w:id="4388" w:author="Lynn Felhofer" w:date="2020-03-20T16:25:00Z"/>
        </w:trPr>
        <w:tc>
          <w:tcPr>
            <w:tcW w:w="1795" w:type="dxa"/>
            <w:vMerge/>
          </w:tcPr>
          <w:p w14:paraId="02E06E8B" w14:textId="77777777" w:rsidR="0040334F" w:rsidRPr="009715AF" w:rsidRDefault="0040334F" w:rsidP="009715AF">
            <w:pPr>
              <w:pStyle w:val="TableEntry"/>
              <w:rPr>
                <w:ins w:id="4389" w:author="Lynn Felhofer" w:date="2020-03-20T16:25:00Z"/>
              </w:rPr>
            </w:pPr>
          </w:p>
        </w:tc>
        <w:tc>
          <w:tcPr>
            <w:tcW w:w="3690" w:type="dxa"/>
          </w:tcPr>
          <w:p w14:paraId="76FD8709" w14:textId="52B58AD7" w:rsidR="0040334F" w:rsidRPr="009715AF" w:rsidRDefault="0040334F" w:rsidP="009715AF">
            <w:pPr>
              <w:pStyle w:val="TableEntry"/>
              <w:rPr>
                <w:ins w:id="4390" w:author="Lynn Felhofer" w:date="2020-03-20T16:25:00Z"/>
                <w:szCs w:val="18"/>
              </w:rPr>
            </w:pPr>
            <w:ins w:id="4391" w:author="Lynn Felhofer" w:date="2020-03-20T16:26:00Z">
              <w:r w:rsidRPr="009715AF">
                <w:rPr>
                  <w:szCs w:val="18"/>
                </w:rPr>
                <w:t>XDR / Document Consumer</w:t>
              </w:r>
            </w:ins>
            <w:ins w:id="4392" w:author="Lynn Felhofer" w:date="2020-03-20T16:28:00Z">
              <w:r w:rsidRPr="009715AF">
                <w:rPr>
                  <w:szCs w:val="18"/>
                </w:rPr>
                <w:t xml:space="preserve"> (Note </w:t>
              </w:r>
            </w:ins>
            <w:ins w:id="4393" w:author="Lynn Felhofer" w:date="2020-03-20T18:32:00Z">
              <w:r w:rsidR="00B05BCD">
                <w:rPr>
                  <w:szCs w:val="18"/>
                </w:rPr>
                <w:t>1</w:t>
              </w:r>
            </w:ins>
            <w:ins w:id="4394" w:author="Lynn Felhofer" w:date="2020-03-20T16:28:00Z">
              <w:r w:rsidRPr="009715AF">
                <w:rPr>
                  <w:szCs w:val="18"/>
                </w:rPr>
                <w:t>)</w:t>
              </w:r>
            </w:ins>
          </w:p>
        </w:tc>
        <w:tc>
          <w:tcPr>
            <w:tcW w:w="1816" w:type="dxa"/>
          </w:tcPr>
          <w:p w14:paraId="77325B7B" w14:textId="3E2E6D0C" w:rsidR="0040334F" w:rsidRPr="009715AF" w:rsidRDefault="0040334F" w:rsidP="009715AF">
            <w:pPr>
              <w:pStyle w:val="TableEntry"/>
              <w:rPr>
                <w:ins w:id="4395" w:author="Lynn Felhofer" w:date="2020-03-20T16:25:00Z"/>
                <w:szCs w:val="18"/>
              </w:rPr>
            </w:pPr>
            <w:ins w:id="4396" w:author="Lynn Felhofer" w:date="2020-03-20T16:26:00Z">
              <w:r w:rsidRPr="009715AF">
                <w:rPr>
                  <w:szCs w:val="18"/>
                </w:rPr>
                <w:t>ITI TF-1: 1</w:t>
              </w:r>
            </w:ins>
            <w:ins w:id="4397" w:author="Lynn Felhofer" w:date="2020-03-20T16:27:00Z">
              <w:r w:rsidRPr="009715AF">
                <w:rPr>
                  <w:szCs w:val="18"/>
                </w:rPr>
                <w:t>5.1</w:t>
              </w:r>
            </w:ins>
          </w:p>
        </w:tc>
        <w:tc>
          <w:tcPr>
            <w:tcW w:w="2049" w:type="dxa"/>
            <w:vMerge/>
          </w:tcPr>
          <w:p w14:paraId="61EC6E26" w14:textId="77777777" w:rsidR="0040334F" w:rsidRPr="009715AF" w:rsidRDefault="0040334F">
            <w:pPr>
              <w:pStyle w:val="TableEntry"/>
              <w:rPr>
                <w:ins w:id="4398" w:author="Lynn Felhofer" w:date="2020-03-20T16:25:00Z"/>
              </w:rPr>
              <w:pPrChange w:id="4399" w:author="Unknown" w:date="2020-03-20T16:32:00Z">
                <w:pPr>
                  <w:pStyle w:val="TableEntry"/>
                  <w:jc w:val="center"/>
                </w:pPr>
              </w:pPrChange>
            </w:pPr>
          </w:p>
        </w:tc>
      </w:tr>
      <w:tr w:rsidR="0040334F" w:rsidRPr="009715AF" w14:paraId="47334B7C" w14:textId="77777777" w:rsidTr="00C0124A">
        <w:trPr>
          <w:cantSplit/>
          <w:ins w:id="4400" w:author="Lynn Felhofer" w:date="2020-03-20T16:28:00Z"/>
        </w:trPr>
        <w:tc>
          <w:tcPr>
            <w:tcW w:w="1795" w:type="dxa"/>
            <w:vMerge/>
            <w:tcBorders>
              <w:bottom w:val="single" w:sz="4" w:space="0" w:color="auto"/>
            </w:tcBorders>
          </w:tcPr>
          <w:p w14:paraId="6ADCA83D" w14:textId="77777777" w:rsidR="0040334F" w:rsidRPr="009715AF" w:rsidRDefault="0040334F" w:rsidP="009715AF">
            <w:pPr>
              <w:pStyle w:val="TableEntry"/>
              <w:rPr>
                <w:ins w:id="4401" w:author="Lynn Felhofer" w:date="2020-03-20T16:28:00Z"/>
              </w:rPr>
            </w:pPr>
          </w:p>
        </w:tc>
        <w:tc>
          <w:tcPr>
            <w:tcW w:w="3690" w:type="dxa"/>
          </w:tcPr>
          <w:p w14:paraId="2E2F2EB0" w14:textId="67BA6B15" w:rsidR="0040334F" w:rsidRPr="009715AF" w:rsidRDefault="0040334F" w:rsidP="009715AF">
            <w:pPr>
              <w:pStyle w:val="TableEntry"/>
              <w:rPr>
                <w:ins w:id="4402" w:author="Lynn Felhofer" w:date="2020-03-20T16:28:00Z"/>
                <w:szCs w:val="18"/>
              </w:rPr>
            </w:pPr>
            <w:ins w:id="4403" w:author="Lynn Felhofer" w:date="2020-03-20T16:28:00Z">
              <w:r w:rsidRPr="009715AF">
                <w:rPr>
                  <w:szCs w:val="18"/>
                </w:rPr>
                <w:t xml:space="preserve">XDM / </w:t>
              </w:r>
            </w:ins>
            <w:ins w:id="4404" w:author="Lynn Felhofer" w:date="2020-03-20T16:29:00Z">
              <w:r w:rsidRPr="009715AF">
                <w:rPr>
                  <w:szCs w:val="18"/>
                </w:rPr>
                <w:t xml:space="preserve">Portable Media Importer (Note </w:t>
              </w:r>
            </w:ins>
            <w:ins w:id="4405" w:author="Lynn Felhofer" w:date="2020-03-20T18:32:00Z">
              <w:r w:rsidR="00B05BCD">
                <w:rPr>
                  <w:szCs w:val="18"/>
                </w:rPr>
                <w:t>1</w:t>
              </w:r>
            </w:ins>
            <w:ins w:id="4406" w:author="Lynn Felhofer" w:date="2020-03-20T16:29:00Z">
              <w:r w:rsidRPr="009715AF">
                <w:rPr>
                  <w:szCs w:val="18"/>
                </w:rPr>
                <w:t>)</w:t>
              </w:r>
            </w:ins>
          </w:p>
        </w:tc>
        <w:tc>
          <w:tcPr>
            <w:tcW w:w="1816" w:type="dxa"/>
          </w:tcPr>
          <w:p w14:paraId="631ED999" w14:textId="12FF2FA0" w:rsidR="0040334F" w:rsidRPr="009715AF" w:rsidRDefault="0040334F" w:rsidP="009715AF">
            <w:pPr>
              <w:pStyle w:val="TableEntry"/>
              <w:rPr>
                <w:ins w:id="4407" w:author="Lynn Felhofer" w:date="2020-03-20T16:28:00Z"/>
                <w:szCs w:val="18"/>
              </w:rPr>
            </w:pPr>
            <w:ins w:id="4408" w:author="Lynn Felhofer" w:date="2020-03-20T16:29:00Z">
              <w:r w:rsidRPr="009715AF">
                <w:rPr>
                  <w:szCs w:val="18"/>
                </w:rPr>
                <w:t>ITI TF-1: 16.1</w:t>
              </w:r>
            </w:ins>
          </w:p>
        </w:tc>
        <w:tc>
          <w:tcPr>
            <w:tcW w:w="2049" w:type="dxa"/>
            <w:vMerge/>
          </w:tcPr>
          <w:p w14:paraId="318E9D3F" w14:textId="77777777" w:rsidR="0040334F" w:rsidRPr="009715AF" w:rsidRDefault="0040334F">
            <w:pPr>
              <w:pStyle w:val="TableEntry"/>
              <w:rPr>
                <w:ins w:id="4409" w:author="Lynn Felhofer" w:date="2020-03-20T16:28:00Z"/>
              </w:rPr>
              <w:pPrChange w:id="4410" w:author="Unknown" w:date="2020-03-20T16:32:00Z">
                <w:pPr>
                  <w:pStyle w:val="TableEntry"/>
                  <w:jc w:val="center"/>
                </w:pPr>
              </w:pPrChange>
            </w:pPr>
          </w:p>
        </w:tc>
      </w:tr>
    </w:tbl>
    <w:p w14:paraId="587F48A0" w14:textId="77777777" w:rsidR="00B05BCD" w:rsidRPr="00BF0A93" w:rsidRDefault="0040334F" w:rsidP="00B05BCD">
      <w:pPr>
        <w:pStyle w:val="Note"/>
        <w:rPr>
          <w:ins w:id="4411" w:author="Lynn Felhofer" w:date="2020-03-20T18:32:00Z"/>
        </w:rPr>
      </w:pPr>
      <w:ins w:id="4412" w:author="Lynn Felhofer" w:date="2020-03-20T16:30:00Z">
        <w:r>
          <w:t>Note</w:t>
        </w:r>
      </w:ins>
      <w:ins w:id="4413" w:author="Lynn Felhofer" w:date="2020-03-20T16:31:00Z">
        <w:r>
          <w:t xml:space="preserve"> 1</w:t>
        </w:r>
      </w:ins>
      <w:ins w:id="4414" w:author="Lynn Felhofer" w:date="2020-03-20T16:30:00Z">
        <w:r>
          <w:t xml:space="preserve">:  </w:t>
        </w:r>
      </w:ins>
      <w:ins w:id="4415" w:author="Lynn Felhofer" w:date="2020-03-20T18:32:00Z">
        <w:r w:rsidR="00B05BCD" w:rsidRPr="00BF0A93">
          <w:t xml:space="preserve">One or more of the Document Sharing infrastructure groupings shall be supported. </w:t>
        </w:r>
      </w:ins>
    </w:p>
    <w:p w14:paraId="65F0341D" w14:textId="77777777" w:rsidR="00F71022" w:rsidRPr="00BF0A93" w:rsidRDefault="00F71022" w:rsidP="00CE43D1">
      <w:pPr>
        <w:pStyle w:val="Heading4"/>
        <w:numPr>
          <w:ilvl w:val="3"/>
          <w:numId w:val="150"/>
        </w:numPr>
        <w:rPr>
          <w:noProof w:val="0"/>
        </w:rPr>
      </w:pPr>
      <w:r w:rsidRPr="00BF0A93">
        <w:rPr>
          <w:noProof w:val="0"/>
        </w:rPr>
        <w:t>Basic Patient Privacy Documents Bindings to XDS, XDR, XDM</w:t>
      </w:r>
    </w:p>
    <w:p w14:paraId="4B0C2D3A" w14:textId="2ED6FD69" w:rsidR="00F71022" w:rsidRPr="00BF0A93" w:rsidRDefault="00F71022" w:rsidP="00376134">
      <w:pPr>
        <w:pStyle w:val="BodyText"/>
      </w:pPr>
      <w:r w:rsidRPr="00BF0A93">
        <w:t xml:space="preserve">A BPPC Content Creator or Content Consumer can be grouped with appropriate actors from the XDS, XDM or XDR </w:t>
      </w:r>
      <w:r w:rsidR="00D434A3">
        <w:t>Profile</w:t>
      </w:r>
      <w:r w:rsidRPr="00BF0A93">
        <w:t>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p w14:paraId="2D2FEB1B" w14:textId="205F82D0" w:rsidR="00F71022" w:rsidRPr="00BF0A93" w:rsidDel="0066063F" w:rsidRDefault="00F71022" w:rsidP="00BC2927">
      <w:pPr>
        <w:pStyle w:val="ListBullet2"/>
        <w:numPr>
          <w:ilvl w:val="0"/>
          <w:numId w:val="53"/>
        </w:numPr>
        <w:rPr>
          <w:del w:id="4416" w:author="Lynn Felhofer" w:date="2020-03-20T16:18:00Z"/>
        </w:rPr>
      </w:pPr>
      <w:del w:id="4417" w:author="Lynn Felhofer" w:date="2020-03-20T16:18:00Z">
        <w:r w:rsidRPr="00BF0A93" w:rsidDel="0066063F">
          <w:delText>A BPPC Content Creator shall be grouped with and XDS/XDR Document Source or and XDM Portable Media Creator.</w:delText>
        </w:r>
      </w:del>
    </w:p>
    <w:p w14:paraId="225B26E7" w14:textId="35CA3BBB" w:rsidR="00F71022" w:rsidRPr="00BF0A93" w:rsidDel="0066063F" w:rsidRDefault="00F71022" w:rsidP="00BC2927">
      <w:pPr>
        <w:pStyle w:val="ListBullet2"/>
        <w:numPr>
          <w:ilvl w:val="0"/>
          <w:numId w:val="53"/>
        </w:numPr>
        <w:rPr>
          <w:del w:id="4418" w:author="Lynn Felhofer" w:date="2020-03-20T16:18:00Z"/>
        </w:rPr>
      </w:pPr>
      <w:del w:id="4419" w:author="Lynn Felhofer" w:date="2020-03-20T16:18:00Z">
        <w:r w:rsidRPr="00BF0A93" w:rsidDel="0066063F">
          <w:delText>A BPPC Content Consumer shall be grouped with an XDS Document Consumer, and XDR Document Recipient, or an XDM Portable Media Importer.</w:delText>
        </w:r>
      </w:del>
    </w:p>
    <w:bookmarkEnd w:id="4315"/>
    <w:bookmarkEnd w:id="4316"/>
    <w:bookmarkEnd w:id="4319"/>
    <w:bookmarkEnd w:id="4320"/>
    <w:p w14:paraId="1DF03952" w14:textId="77777777" w:rsidR="00F71022" w:rsidRPr="00BF0A93" w:rsidRDefault="00F71022" w:rsidP="00CE43D1">
      <w:pPr>
        <w:pStyle w:val="Heading4"/>
        <w:numPr>
          <w:ilvl w:val="3"/>
          <w:numId w:val="150"/>
        </w:numPr>
        <w:rPr>
          <w:noProof w:val="0"/>
        </w:rPr>
      </w:pPr>
      <w:r w:rsidRPr="00BF0A93">
        <w:rPr>
          <w:noProof w:val="0"/>
        </w:rPr>
        <w:t>Basic Patient Privacy Grouping with XDS-SD</w:t>
      </w:r>
    </w:p>
    <w:p w14:paraId="23D3CA9E" w14:textId="4716D514" w:rsidR="00F71022" w:rsidRPr="00BF0A93" w:rsidRDefault="00F71022" w:rsidP="00350FF8">
      <w:pPr>
        <w:pStyle w:val="BodyText"/>
      </w:pPr>
      <w:r w:rsidRPr="00BF0A93">
        <w:t>The BPPC Content Consumer shall be grouped with a</w:t>
      </w:r>
      <w:ins w:id="4420" w:author="Lynn Felhofer" w:date="2020-03-20T16:19:00Z">
        <w:r w:rsidR="0066063F">
          <w:t>n</w:t>
        </w:r>
      </w:ins>
      <w:r w:rsidRPr="00BF0A93">
        <w:t xml:space="preserve"> XDS-SD Content Consumer. This means that a Content Consumer for BPPC Content must also be able to display XDS-SD content. This is required due to the common practice of capturing Wet Signatures.</w:t>
      </w:r>
    </w:p>
    <w:p w14:paraId="0F10E259" w14:textId="08C47C71" w:rsidR="00F71022" w:rsidRPr="00BF0A93" w:rsidRDefault="00F71022" w:rsidP="00CE43D1">
      <w:pPr>
        <w:pStyle w:val="Heading2"/>
        <w:numPr>
          <w:ilvl w:val="1"/>
          <w:numId w:val="150"/>
        </w:numPr>
        <w:rPr>
          <w:noProof w:val="0"/>
        </w:rPr>
      </w:pPr>
      <w:bookmarkStart w:id="4421" w:name="_Toc487039204"/>
      <w:bookmarkStart w:id="4422" w:name="_Toc488068305"/>
      <w:bookmarkStart w:id="4423" w:name="_Toc488068738"/>
      <w:bookmarkStart w:id="4424" w:name="_Toc488075065"/>
      <w:bookmarkStart w:id="4425" w:name="_Toc13752439"/>
      <w:r w:rsidRPr="00BF0A93">
        <w:rPr>
          <w:noProof w:val="0"/>
        </w:rPr>
        <w:lastRenderedPageBreak/>
        <w:t>B</w:t>
      </w:r>
      <w:r w:rsidR="00E24092">
        <w:rPr>
          <w:noProof w:val="0"/>
        </w:rPr>
        <w:t>PPC Actor</w:t>
      </w:r>
      <w:r w:rsidRPr="00BF0A93">
        <w:rPr>
          <w:noProof w:val="0"/>
        </w:rPr>
        <w:t xml:space="preserve"> Options</w:t>
      </w:r>
      <w:bookmarkEnd w:id="4421"/>
      <w:bookmarkEnd w:id="4422"/>
      <w:bookmarkEnd w:id="4423"/>
      <w:bookmarkEnd w:id="4424"/>
      <w:bookmarkEnd w:id="4425"/>
      <w:r w:rsidRPr="00BF0A93">
        <w:rPr>
          <w:noProof w:val="0"/>
        </w:rPr>
        <w:t xml:space="preserve"> </w:t>
      </w:r>
    </w:p>
    <w:p w14:paraId="3A82A8D4" w14:textId="658E8F70" w:rsidR="00F71022" w:rsidRPr="00BF0A93" w:rsidRDefault="00F71022" w:rsidP="00237BEC">
      <w:pPr>
        <w:pStyle w:val="BodyText"/>
        <w:rPr>
          <w:rStyle w:val="BodyTextCharChar"/>
          <w:noProof w:val="0"/>
        </w:rPr>
      </w:pPr>
      <w:r w:rsidRPr="00BF0A93">
        <w:rPr>
          <w:rStyle w:val="BodyTextCharChar"/>
          <w:noProof w:val="0"/>
        </w:rPr>
        <w:t>Options that may be selected for this Integration Profile are listed in Table 19.4-1 along with the IHE actors to which they apply.</w:t>
      </w:r>
    </w:p>
    <w:p w14:paraId="41939F23" w14:textId="77777777" w:rsidR="00F71022" w:rsidRPr="00BF0A93" w:rsidRDefault="00F71022" w:rsidP="00237BEC">
      <w:pPr>
        <w:pStyle w:val="TableTitle"/>
      </w:pPr>
      <w:r w:rsidRPr="00BF0A93">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BF0A93" w14:paraId="382AFD7C" w14:textId="77777777" w:rsidTr="00237BEC">
        <w:trPr>
          <w:jc w:val="center"/>
        </w:trPr>
        <w:tc>
          <w:tcPr>
            <w:tcW w:w="0" w:type="auto"/>
            <w:shd w:val="pct15" w:color="auto" w:fill="FFFFFF"/>
          </w:tcPr>
          <w:p w14:paraId="574CDE8D" w14:textId="77777777" w:rsidR="00F71022" w:rsidRPr="00BF0A93" w:rsidRDefault="00F71022" w:rsidP="007F1D2D">
            <w:pPr>
              <w:pStyle w:val="TableEntryHeader"/>
            </w:pPr>
            <w:r w:rsidRPr="00BF0A93">
              <w:t>Actors</w:t>
            </w:r>
          </w:p>
        </w:tc>
        <w:tc>
          <w:tcPr>
            <w:tcW w:w="4738" w:type="dxa"/>
            <w:shd w:val="pct15" w:color="auto" w:fill="FFFFFF"/>
          </w:tcPr>
          <w:p w14:paraId="3B02A316" w14:textId="77777777" w:rsidR="00F71022" w:rsidRPr="00BF0A93" w:rsidRDefault="00F71022" w:rsidP="007F1D2D">
            <w:pPr>
              <w:pStyle w:val="TableEntryHeader"/>
            </w:pPr>
            <w:r w:rsidRPr="00BF0A93">
              <w:t>Option</w:t>
            </w:r>
          </w:p>
        </w:tc>
        <w:tc>
          <w:tcPr>
            <w:tcW w:w="0" w:type="auto"/>
            <w:shd w:val="pct15" w:color="auto" w:fill="FFFFFF"/>
          </w:tcPr>
          <w:p w14:paraId="6F3750FD" w14:textId="77777777" w:rsidR="00F71022" w:rsidRPr="00BF0A93" w:rsidRDefault="00F71022" w:rsidP="007F1D2D">
            <w:pPr>
              <w:pStyle w:val="TableEntryHeader"/>
            </w:pPr>
            <w:r w:rsidRPr="00BF0A93">
              <w:t>Section</w:t>
            </w:r>
          </w:p>
        </w:tc>
      </w:tr>
      <w:tr w:rsidR="00F71022" w:rsidRPr="00BF0A93" w14:paraId="038290A5" w14:textId="77777777" w:rsidTr="00237BEC">
        <w:trPr>
          <w:cantSplit/>
          <w:trHeight w:val="413"/>
          <w:jc w:val="center"/>
        </w:trPr>
        <w:tc>
          <w:tcPr>
            <w:tcW w:w="0" w:type="auto"/>
            <w:vMerge w:val="restart"/>
          </w:tcPr>
          <w:p w14:paraId="644B5663" w14:textId="77777777" w:rsidR="00F71022" w:rsidRPr="00BF0A93" w:rsidRDefault="00F71022" w:rsidP="00237BEC">
            <w:pPr>
              <w:pStyle w:val="TableEntry"/>
              <w:rPr>
                <w:noProof w:val="0"/>
              </w:rPr>
            </w:pPr>
            <w:r w:rsidRPr="00BF0A93">
              <w:rPr>
                <w:noProof w:val="0"/>
              </w:rPr>
              <w:t>Content Creator</w:t>
            </w:r>
          </w:p>
          <w:p w14:paraId="393DF3B9" w14:textId="77777777" w:rsidR="00F71022" w:rsidRPr="00BF0A93" w:rsidRDefault="00F71022" w:rsidP="00237BEC">
            <w:pPr>
              <w:pStyle w:val="TableEntry"/>
              <w:rPr>
                <w:noProof w:val="0"/>
              </w:rPr>
            </w:pPr>
          </w:p>
        </w:tc>
        <w:tc>
          <w:tcPr>
            <w:tcW w:w="4738" w:type="dxa"/>
          </w:tcPr>
          <w:p w14:paraId="18BBDF4B" w14:textId="77777777" w:rsidR="00F71022" w:rsidRPr="00BF0A93" w:rsidRDefault="00F71022" w:rsidP="00DB1659">
            <w:pPr>
              <w:pStyle w:val="TableEntry"/>
              <w:rPr>
                <w:iCs/>
                <w:noProof w:val="0"/>
              </w:rPr>
            </w:pPr>
            <w:r w:rsidRPr="00BF0A93">
              <w:rPr>
                <w:iCs/>
                <w:noProof w:val="0"/>
              </w:rPr>
              <w:t>Basic Patient Privacy Acknowledgement (</w:t>
            </w:r>
            <w:r w:rsidR="00831F82" w:rsidRPr="00BF0A93">
              <w:rPr>
                <w:iCs/>
                <w:noProof w:val="0"/>
              </w:rPr>
              <w:t>N</w:t>
            </w:r>
            <w:r w:rsidRPr="00BF0A93">
              <w:rPr>
                <w:iCs/>
                <w:noProof w:val="0"/>
              </w:rPr>
              <w:t>ote 1)</w:t>
            </w:r>
          </w:p>
        </w:tc>
        <w:tc>
          <w:tcPr>
            <w:tcW w:w="0" w:type="auto"/>
          </w:tcPr>
          <w:p w14:paraId="7A7206FA" w14:textId="2921AA82" w:rsidR="00F71022" w:rsidRPr="00BF0A93" w:rsidRDefault="00803465" w:rsidP="00AA50EB">
            <w:pPr>
              <w:pStyle w:val="TableEntry"/>
              <w:rPr>
                <w:noProof w:val="0"/>
              </w:rPr>
            </w:pPr>
            <w:r w:rsidRPr="00BF0A93">
              <w:rPr>
                <w:noProof w:val="0"/>
              </w:rPr>
              <w:t>Section</w:t>
            </w:r>
            <w:r w:rsidR="00F71022" w:rsidRPr="00BF0A93">
              <w:rPr>
                <w:noProof w:val="0"/>
              </w:rPr>
              <w:t xml:space="preserve"> 19.4.3</w:t>
            </w:r>
          </w:p>
        </w:tc>
      </w:tr>
      <w:tr w:rsidR="00F71022" w:rsidRPr="00BF0A93" w14:paraId="3A89EE6F" w14:textId="77777777" w:rsidTr="00237BEC">
        <w:trPr>
          <w:cantSplit/>
          <w:trHeight w:val="413"/>
          <w:jc w:val="center"/>
        </w:trPr>
        <w:tc>
          <w:tcPr>
            <w:tcW w:w="0" w:type="auto"/>
            <w:vMerge/>
          </w:tcPr>
          <w:p w14:paraId="42F3CC1A" w14:textId="77777777" w:rsidR="00F71022" w:rsidRPr="00BF0A93" w:rsidRDefault="00F71022" w:rsidP="00237BEC">
            <w:pPr>
              <w:pStyle w:val="TableEntry"/>
              <w:rPr>
                <w:noProof w:val="0"/>
              </w:rPr>
            </w:pPr>
          </w:p>
        </w:tc>
        <w:tc>
          <w:tcPr>
            <w:tcW w:w="4738" w:type="dxa"/>
          </w:tcPr>
          <w:p w14:paraId="1DE9EA33" w14:textId="77777777" w:rsidR="00F71022" w:rsidRPr="00BF0A93" w:rsidRDefault="00F71022" w:rsidP="00DB1659">
            <w:pPr>
              <w:pStyle w:val="TableEntry"/>
              <w:rPr>
                <w:iCs/>
                <w:noProof w:val="0"/>
              </w:rPr>
            </w:pPr>
            <w:r w:rsidRPr="00BF0A93">
              <w:rPr>
                <w:iCs/>
                <w:noProof w:val="0"/>
              </w:rPr>
              <w:t>Basic Patient Privacy Acknowledgement with Scanned Document</w:t>
            </w:r>
          </w:p>
        </w:tc>
        <w:tc>
          <w:tcPr>
            <w:tcW w:w="0" w:type="auto"/>
          </w:tcPr>
          <w:p w14:paraId="31CA5775" w14:textId="0B970982" w:rsidR="00F71022" w:rsidRPr="00BF0A93" w:rsidRDefault="00803465" w:rsidP="00AA50EB">
            <w:pPr>
              <w:pStyle w:val="TableEntry"/>
              <w:rPr>
                <w:noProof w:val="0"/>
              </w:rPr>
            </w:pPr>
            <w:r w:rsidRPr="00BF0A93">
              <w:rPr>
                <w:noProof w:val="0"/>
              </w:rPr>
              <w:t>Section</w:t>
            </w:r>
            <w:r w:rsidR="00F71022" w:rsidRPr="00BF0A93">
              <w:rPr>
                <w:noProof w:val="0"/>
              </w:rPr>
              <w:t xml:space="preserve"> 19.4.4</w:t>
            </w:r>
          </w:p>
        </w:tc>
      </w:tr>
      <w:tr w:rsidR="00F71022" w:rsidRPr="00BF0A93" w14:paraId="5FE3211C" w14:textId="77777777" w:rsidTr="00237BEC">
        <w:trPr>
          <w:cantSplit/>
          <w:trHeight w:val="413"/>
          <w:jc w:val="center"/>
        </w:trPr>
        <w:tc>
          <w:tcPr>
            <w:tcW w:w="0" w:type="auto"/>
          </w:tcPr>
          <w:p w14:paraId="588CE460" w14:textId="77777777" w:rsidR="00F71022" w:rsidRPr="00BF0A93" w:rsidRDefault="00F71022" w:rsidP="00237BEC">
            <w:pPr>
              <w:pStyle w:val="TableEntry"/>
              <w:rPr>
                <w:noProof w:val="0"/>
              </w:rPr>
            </w:pPr>
            <w:r w:rsidRPr="00BF0A93">
              <w:rPr>
                <w:noProof w:val="0"/>
              </w:rPr>
              <w:t>Content Consumer</w:t>
            </w:r>
          </w:p>
        </w:tc>
        <w:tc>
          <w:tcPr>
            <w:tcW w:w="4738" w:type="dxa"/>
          </w:tcPr>
          <w:p w14:paraId="30221EBA" w14:textId="77777777" w:rsidR="00F71022" w:rsidRPr="00BF0A93" w:rsidRDefault="00F71022" w:rsidP="00DB1659">
            <w:pPr>
              <w:pStyle w:val="TableEntry"/>
              <w:rPr>
                <w:iCs/>
                <w:noProof w:val="0"/>
              </w:rPr>
            </w:pPr>
            <w:r w:rsidRPr="00BF0A93">
              <w:rPr>
                <w:iCs/>
                <w:noProof w:val="0"/>
              </w:rPr>
              <w:t>Basic Patient Privacy Acknowledgement View (</w:t>
            </w:r>
            <w:r w:rsidR="00831F82" w:rsidRPr="00BF0A93">
              <w:rPr>
                <w:iCs/>
                <w:noProof w:val="0"/>
              </w:rPr>
              <w:t>N</w:t>
            </w:r>
            <w:r w:rsidRPr="00BF0A93">
              <w:rPr>
                <w:iCs/>
                <w:noProof w:val="0"/>
              </w:rPr>
              <w:t>ote 2)</w:t>
            </w:r>
          </w:p>
        </w:tc>
        <w:tc>
          <w:tcPr>
            <w:tcW w:w="0" w:type="auto"/>
          </w:tcPr>
          <w:p w14:paraId="280195F8" w14:textId="3C547042" w:rsidR="00F71022" w:rsidRPr="00BF0A93" w:rsidRDefault="00803465" w:rsidP="00AA50EB">
            <w:pPr>
              <w:pStyle w:val="TableEntry"/>
              <w:rPr>
                <w:noProof w:val="0"/>
              </w:rPr>
            </w:pPr>
            <w:r w:rsidRPr="00BF0A93">
              <w:rPr>
                <w:noProof w:val="0"/>
              </w:rPr>
              <w:t>Section</w:t>
            </w:r>
            <w:r w:rsidR="00F71022" w:rsidRPr="00BF0A93">
              <w:rPr>
                <w:noProof w:val="0"/>
              </w:rPr>
              <w:t xml:space="preserve"> 19.4.5</w:t>
            </w:r>
          </w:p>
        </w:tc>
      </w:tr>
    </w:tbl>
    <w:p w14:paraId="277A1D18" w14:textId="77777777" w:rsidR="00F71022" w:rsidRPr="00BF0A93" w:rsidRDefault="00F71022" w:rsidP="00034130">
      <w:pPr>
        <w:pStyle w:val="Note"/>
      </w:pPr>
      <w:bookmarkStart w:id="4426" w:name="_Toc173670331"/>
      <w:r w:rsidRPr="00BF0A93">
        <w:t>Note 1: Content Creator shall implement the Basic Patient Privacy Acknowledgement Option, and may choose to implement the Basic Patient Privacy Acknowledgement with Scanned Document Option</w:t>
      </w:r>
    </w:p>
    <w:p w14:paraId="12BAE71B" w14:textId="77777777" w:rsidR="00F71022" w:rsidRPr="00BF0A93" w:rsidRDefault="00F71022" w:rsidP="00034130">
      <w:pPr>
        <w:pStyle w:val="Note"/>
      </w:pPr>
      <w:r w:rsidRPr="00BF0A93">
        <w:t>Note 2: Content Consumer shall implement the Basic Patient Privacy Acknowledgement View Option.</w:t>
      </w:r>
    </w:p>
    <w:p w14:paraId="2740B1EE" w14:textId="0E635804" w:rsidR="00F71022" w:rsidRPr="00D03BAD" w:rsidRDefault="00F71022" w:rsidP="00AB4C28">
      <w:pPr>
        <w:pStyle w:val="Heading3"/>
        <w:numPr>
          <w:ilvl w:val="2"/>
          <w:numId w:val="158"/>
        </w:numPr>
        <w:ind w:left="0" w:firstLine="0"/>
        <w:rPr>
          <w:bCs/>
          <w:noProof w:val="0"/>
        </w:rPr>
      </w:pPr>
      <w:bookmarkStart w:id="4427" w:name="_Toc487039205"/>
      <w:bookmarkStart w:id="4428" w:name="_Toc488068306"/>
      <w:bookmarkStart w:id="4429" w:name="_Toc488068739"/>
      <w:bookmarkStart w:id="4430" w:name="_Toc488075066"/>
      <w:bookmarkStart w:id="4431" w:name="_Toc13752440"/>
      <w:bookmarkEnd w:id="2754"/>
      <w:bookmarkEnd w:id="4426"/>
      <w:r w:rsidRPr="00D03BAD">
        <w:rPr>
          <w:bCs/>
          <w:noProof w:val="0"/>
        </w:rPr>
        <w:t>Intentionally Left Blank</w:t>
      </w:r>
      <w:bookmarkEnd w:id="4427"/>
      <w:bookmarkEnd w:id="4428"/>
      <w:bookmarkEnd w:id="4429"/>
      <w:bookmarkEnd w:id="4430"/>
      <w:bookmarkEnd w:id="4431"/>
    </w:p>
    <w:p w14:paraId="77F6B6FF" w14:textId="1434423C" w:rsidR="00F71022" w:rsidRPr="00D03BAD" w:rsidRDefault="00F71022" w:rsidP="00AB4C28">
      <w:pPr>
        <w:pStyle w:val="Heading3"/>
        <w:numPr>
          <w:ilvl w:val="2"/>
          <w:numId w:val="158"/>
        </w:numPr>
        <w:ind w:left="0" w:firstLine="0"/>
        <w:rPr>
          <w:bCs/>
          <w:noProof w:val="0"/>
        </w:rPr>
      </w:pPr>
      <w:bookmarkStart w:id="4432" w:name="_Toc332818781"/>
      <w:bookmarkStart w:id="4433" w:name="_Toc332819075"/>
      <w:bookmarkStart w:id="4434" w:name="_Toc334022300"/>
      <w:bookmarkStart w:id="4435" w:name="_Toc487039206"/>
      <w:bookmarkStart w:id="4436" w:name="_Toc488068307"/>
      <w:bookmarkStart w:id="4437" w:name="_Toc488068740"/>
      <w:bookmarkStart w:id="4438" w:name="_Toc488075067"/>
      <w:bookmarkStart w:id="4439" w:name="_Toc13752441"/>
      <w:bookmarkEnd w:id="4432"/>
      <w:bookmarkEnd w:id="4433"/>
      <w:bookmarkEnd w:id="4434"/>
      <w:r w:rsidRPr="00D03BAD">
        <w:rPr>
          <w:bCs/>
          <w:noProof w:val="0"/>
        </w:rPr>
        <w:t>Intentionally Left Blank</w:t>
      </w:r>
      <w:bookmarkEnd w:id="4435"/>
      <w:bookmarkEnd w:id="4436"/>
      <w:bookmarkEnd w:id="4437"/>
      <w:bookmarkEnd w:id="4438"/>
      <w:bookmarkEnd w:id="4439"/>
    </w:p>
    <w:p w14:paraId="4ED7560A" w14:textId="33DDB4CA" w:rsidR="00F71022" w:rsidRPr="00D03BAD" w:rsidRDefault="00F71022" w:rsidP="00AB4C28">
      <w:pPr>
        <w:pStyle w:val="Heading3"/>
        <w:numPr>
          <w:ilvl w:val="2"/>
          <w:numId w:val="158"/>
        </w:numPr>
        <w:ind w:left="0" w:firstLine="0"/>
        <w:rPr>
          <w:bCs/>
          <w:noProof w:val="0"/>
        </w:rPr>
      </w:pPr>
      <w:bookmarkStart w:id="4440" w:name="_Toc332818783"/>
      <w:bookmarkStart w:id="4441" w:name="_Toc332819077"/>
      <w:bookmarkStart w:id="4442" w:name="_Toc334022302"/>
      <w:bookmarkStart w:id="4443" w:name="_Toc173670333"/>
      <w:bookmarkStart w:id="4444" w:name="_Toc487039207"/>
      <w:bookmarkStart w:id="4445" w:name="_Toc488068308"/>
      <w:bookmarkStart w:id="4446" w:name="_Toc488068741"/>
      <w:bookmarkStart w:id="4447" w:name="_Toc488075068"/>
      <w:bookmarkStart w:id="4448" w:name="_Toc13752442"/>
      <w:bookmarkEnd w:id="4440"/>
      <w:bookmarkEnd w:id="4441"/>
      <w:bookmarkEnd w:id="4442"/>
      <w:r w:rsidRPr="00D03BAD">
        <w:rPr>
          <w:bCs/>
          <w:noProof w:val="0"/>
        </w:rPr>
        <w:t>Basic Patient Privacy Acknowledgement Option</w:t>
      </w:r>
      <w:bookmarkEnd w:id="4443"/>
      <w:bookmarkEnd w:id="4444"/>
      <w:bookmarkEnd w:id="4445"/>
      <w:bookmarkEnd w:id="4446"/>
      <w:bookmarkEnd w:id="4447"/>
      <w:bookmarkEnd w:id="4448"/>
    </w:p>
    <w:p w14:paraId="360C8BC9" w14:textId="77777777" w:rsidR="00F71022" w:rsidRPr="00BF0A93" w:rsidRDefault="00F71022" w:rsidP="00237BEC">
      <w:pPr>
        <w:pStyle w:val="BodyText"/>
        <w:rPr>
          <w:rStyle w:val="BodyTextCharChar"/>
          <w:noProof w:val="0"/>
        </w:rPr>
      </w:pPr>
      <w:r w:rsidRPr="00BF0A93">
        <w:rPr>
          <w:rStyle w:val="BodyTextCharChar"/>
          <w:noProof w:val="0"/>
        </w:rPr>
        <w:t>The Content Creator shall be able to create Patient Privacy Policy Acknowledgement Document Content as specified in ITI TF-3: 5.1.2.</w:t>
      </w:r>
    </w:p>
    <w:p w14:paraId="1A5B62CE" w14:textId="77777777" w:rsidR="00F71022" w:rsidRPr="00BF0A93" w:rsidRDefault="00F71022" w:rsidP="00237BEC">
      <w:pPr>
        <w:pStyle w:val="BodyText"/>
        <w:rPr>
          <w:rStyle w:val="BodyTextCharChar"/>
          <w:noProof w:val="0"/>
        </w:rPr>
      </w:pPr>
      <w:r w:rsidRPr="00BF0A93">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BF0A93" w:rsidRDefault="00F71022" w:rsidP="00237BEC">
      <w:pPr>
        <w:pStyle w:val="BodyText"/>
        <w:rPr>
          <w:rStyle w:val="BodyTextCharChar"/>
          <w:noProof w:val="0"/>
        </w:rPr>
      </w:pPr>
      <w:r w:rsidRPr="00BF0A93">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D03BAD" w:rsidRDefault="00F71022" w:rsidP="00AB4C28">
      <w:pPr>
        <w:pStyle w:val="Heading3"/>
        <w:numPr>
          <w:ilvl w:val="2"/>
          <w:numId w:val="158"/>
        </w:numPr>
        <w:ind w:left="0" w:firstLine="0"/>
        <w:rPr>
          <w:bCs/>
          <w:noProof w:val="0"/>
        </w:rPr>
      </w:pPr>
      <w:bookmarkStart w:id="4449" w:name="_Toc173670334"/>
      <w:bookmarkStart w:id="4450" w:name="_Toc487039208"/>
      <w:bookmarkStart w:id="4451" w:name="_Toc488068309"/>
      <w:bookmarkStart w:id="4452" w:name="_Toc488068742"/>
      <w:bookmarkStart w:id="4453" w:name="_Toc488075069"/>
      <w:bookmarkStart w:id="4454" w:name="_Toc13752443"/>
      <w:r w:rsidRPr="00D03BAD">
        <w:rPr>
          <w:bCs/>
          <w:noProof w:val="0"/>
        </w:rPr>
        <w:t>Basic Patient Privacy Acknowledgement with Scanned Document Option</w:t>
      </w:r>
      <w:bookmarkEnd w:id="4449"/>
      <w:bookmarkEnd w:id="4450"/>
      <w:bookmarkEnd w:id="4451"/>
      <w:bookmarkEnd w:id="4452"/>
      <w:bookmarkEnd w:id="4453"/>
      <w:bookmarkEnd w:id="4454"/>
      <w:r w:rsidRPr="00D03BAD">
        <w:rPr>
          <w:bCs/>
          <w:noProof w:val="0"/>
        </w:rPr>
        <w:t xml:space="preserve"> </w:t>
      </w:r>
    </w:p>
    <w:p w14:paraId="4B2A69EB" w14:textId="77777777" w:rsidR="00F71022" w:rsidRPr="00BF0A93" w:rsidRDefault="00F71022" w:rsidP="00237BEC">
      <w:pPr>
        <w:pStyle w:val="BodyText"/>
        <w:rPr>
          <w:rStyle w:val="BodyTextCharChar"/>
          <w:noProof w:val="0"/>
        </w:rPr>
      </w:pPr>
      <w:r w:rsidRPr="00BF0A93">
        <w:rPr>
          <w:rStyle w:val="BodyTextCharChar"/>
          <w:noProof w:val="0"/>
        </w:rPr>
        <w:t xml:space="preserve">A Basic Patient Privacy Policy Acknowledgement Document may include a scanned document. An example of the scanned document could be a wet signature by the patient on the text. The 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D03BAD" w:rsidRDefault="00F71022" w:rsidP="00AB4C28">
      <w:pPr>
        <w:pStyle w:val="Heading3"/>
        <w:numPr>
          <w:ilvl w:val="2"/>
          <w:numId w:val="158"/>
        </w:numPr>
        <w:ind w:left="0" w:firstLine="0"/>
        <w:rPr>
          <w:bCs/>
          <w:noProof w:val="0"/>
        </w:rPr>
      </w:pPr>
      <w:bookmarkStart w:id="4455" w:name="_Toc173670335"/>
      <w:bookmarkStart w:id="4456" w:name="_Toc487039209"/>
      <w:bookmarkStart w:id="4457" w:name="_Toc488068310"/>
      <w:bookmarkStart w:id="4458" w:name="_Toc488068743"/>
      <w:bookmarkStart w:id="4459" w:name="_Toc488075070"/>
      <w:bookmarkStart w:id="4460" w:name="_Toc13752444"/>
      <w:r w:rsidRPr="00D03BAD">
        <w:rPr>
          <w:bCs/>
          <w:noProof w:val="0"/>
        </w:rPr>
        <w:lastRenderedPageBreak/>
        <w:t>Patient Privacy Acknowledgement View Option</w:t>
      </w:r>
      <w:bookmarkEnd w:id="4455"/>
      <w:bookmarkEnd w:id="4456"/>
      <w:bookmarkEnd w:id="4457"/>
      <w:bookmarkEnd w:id="4458"/>
      <w:bookmarkEnd w:id="4459"/>
      <w:bookmarkEnd w:id="4460"/>
    </w:p>
    <w:p w14:paraId="4B580AF7" w14:textId="77777777" w:rsidR="00F71022" w:rsidRPr="00BF0A93" w:rsidRDefault="00F71022" w:rsidP="00237BEC">
      <w:pPr>
        <w:pStyle w:val="BodyText"/>
        <w:rPr>
          <w:rStyle w:val="BodyTextCharChar"/>
          <w:noProof w:val="0"/>
        </w:rPr>
      </w:pPr>
      <w:r w:rsidRPr="00BF0A93">
        <w:rPr>
          <w:rStyle w:val="BodyTextCharChar"/>
          <w:noProof w:val="0"/>
        </w:rPr>
        <w:t>The Content Consumer shall be able to display the Patient Privacy Policy Acknowledgement Document Content as specified in ITI TF-3: 5.1.2 and ITI TF-3: 5.1.3.</w:t>
      </w:r>
    </w:p>
    <w:p w14:paraId="0BA99155" w14:textId="1CDE0DB9" w:rsidR="00F71022" w:rsidRPr="00BF0A93" w:rsidRDefault="00F71022" w:rsidP="00CE43D1">
      <w:pPr>
        <w:pStyle w:val="Heading2"/>
        <w:numPr>
          <w:ilvl w:val="1"/>
          <w:numId w:val="150"/>
        </w:numPr>
        <w:rPr>
          <w:noProof w:val="0"/>
        </w:rPr>
      </w:pPr>
      <w:bookmarkStart w:id="4461" w:name="_Toc332818787"/>
      <w:bookmarkStart w:id="4462" w:name="_Toc332819081"/>
      <w:bookmarkStart w:id="4463" w:name="_Toc334022306"/>
      <w:bookmarkStart w:id="4464" w:name="_Toc487039210"/>
      <w:bookmarkStart w:id="4465" w:name="_Toc488068311"/>
      <w:bookmarkStart w:id="4466" w:name="_Toc488068744"/>
      <w:bookmarkStart w:id="4467" w:name="_Toc488075071"/>
      <w:bookmarkStart w:id="4468" w:name="_Toc13752445"/>
      <w:bookmarkStart w:id="4469" w:name="_Toc173670336"/>
      <w:bookmarkEnd w:id="4461"/>
      <w:bookmarkEnd w:id="4462"/>
      <w:bookmarkEnd w:id="4463"/>
      <w:r w:rsidRPr="00BF0A93">
        <w:rPr>
          <w:noProof w:val="0"/>
        </w:rPr>
        <w:t>Intentionally Left Blank</w:t>
      </w:r>
      <w:bookmarkEnd w:id="4464"/>
      <w:bookmarkEnd w:id="4465"/>
      <w:bookmarkEnd w:id="4466"/>
      <w:bookmarkEnd w:id="4467"/>
      <w:bookmarkEnd w:id="4468"/>
    </w:p>
    <w:p w14:paraId="03391711" w14:textId="77777777" w:rsidR="00F71022" w:rsidRPr="00BF0A93" w:rsidRDefault="00F71022" w:rsidP="00CE43D1">
      <w:pPr>
        <w:pStyle w:val="Heading2"/>
        <w:numPr>
          <w:ilvl w:val="1"/>
          <w:numId w:val="150"/>
        </w:numPr>
        <w:rPr>
          <w:noProof w:val="0"/>
        </w:rPr>
      </w:pPr>
      <w:bookmarkStart w:id="4470" w:name="_Toc205168387"/>
      <w:bookmarkStart w:id="4471" w:name="_Toc210747780"/>
      <w:bookmarkStart w:id="4472" w:name="_Toc214425668"/>
      <w:bookmarkStart w:id="4473" w:name="_Toc487039211"/>
      <w:bookmarkStart w:id="4474" w:name="_Toc488068312"/>
      <w:bookmarkStart w:id="4475" w:name="_Toc488068745"/>
      <w:bookmarkStart w:id="4476" w:name="_Toc488075072"/>
      <w:bookmarkStart w:id="4477" w:name="_Toc13752446"/>
      <w:r w:rsidRPr="00BF0A93">
        <w:rPr>
          <w:noProof w:val="0"/>
        </w:rPr>
        <w:t>BPPC Process Flow</w:t>
      </w:r>
      <w:bookmarkEnd w:id="4469"/>
      <w:bookmarkEnd w:id="4470"/>
      <w:bookmarkEnd w:id="4471"/>
      <w:bookmarkEnd w:id="4472"/>
      <w:r w:rsidRPr="00BF0A93">
        <w:rPr>
          <w:noProof w:val="0"/>
        </w:rPr>
        <w:t xml:space="preserve"> in an XDS Affinity Domain</w:t>
      </w:r>
      <w:bookmarkEnd w:id="4473"/>
      <w:bookmarkEnd w:id="4474"/>
      <w:bookmarkEnd w:id="4475"/>
      <w:bookmarkEnd w:id="4476"/>
      <w:bookmarkEnd w:id="4477"/>
    </w:p>
    <w:p w14:paraId="40368898" w14:textId="77777777" w:rsidR="00F71022" w:rsidRPr="00BF0A93" w:rsidRDefault="00F71022" w:rsidP="00237BEC">
      <w:r w:rsidRPr="00BF0A93">
        <w:t>This flow shows how an XDS Affinity Domain would use the BPPC Profile. Only a basic flow is shown, the profile supports many alternative flows.</w:t>
      </w:r>
    </w:p>
    <w:p w14:paraId="07230983" w14:textId="0DC124B6" w:rsidR="00F71022" w:rsidRPr="00D03BAD" w:rsidRDefault="00F71022" w:rsidP="00AB4C28">
      <w:pPr>
        <w:pStyle w:val="Heading3"/>
        <w:numPr>
          <w:ilvl w:val="2"/>
          <w:numId w:val="158"/>
        </w:numPr>
        <w:ind w:left="0" w:firstLine="0"/>
        <w:rPr>
          <w:bCs/>
          <w:noProof w:val="0"/>
        </w:rPr>
      </w:pPr>
      <w:bookmarkStart w:id="4478" w:name="_Toc173670337"/>
      <w:bookmarkStart w:id="4479" w:name="_Toc487039212"/>
      <w:bookmarkStart w:id="4480" w:name="_Toc488068313"/>
      <w:bookmarkStart w:id="4481" w:name="_Toc488068746"/>
      <w:bookmarkStart w:id="4482" w:name="_Toc488075073"/>
      <w:bookmarkStart w:id="4483" w:name="_Toc13752447"/>
      <w:r w:rsidRPr="00D03BAD">
        <w:rPr>
          <w:bCs/>
          <w:noProof w:val="0"/>
        </w:rPr>
        <w:t>Checking for a patient’s acknowledgement of a privacy policy</w:t>
      </w:r>
      <w:bookmarkEnd w:id="4478"/>
      <w:bookmarkEnd w:id="4479"/>
      <w:bookmarkEnd w:id="4480"/>
      <w:bookmarkEnd w:id="4481"/>
      <w:bookmarkEnd w:id="4482"/>
      <w:bookmarkEnd w:id="4483"/>
    </w:p>
    <w:p w14:paraId="6630AC59" w14:textId="45AA1DED" w:rsidR="00F71022" w:rsidRPr="00BF0A93" w:rsidRDefault="00F71022" w:rsidP="00237BEC">
      <w:pPr>
        <w:pStyle w:val="BodyText"/>
      </w:pPr>
      <w:r w:rsidRPr="00BF0A93">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BF0A93" w:rsidRDefault="00F71022" w:rsidP="00237BEC">
      <w:pPr>
        <w:pStyle w:val="BodyText"/>
      </w:pPr>
      <w:r w:rsidRPr="00BF0A93">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BF0A93" w:rsidRDefault="00F71022" w:rsidP="00237BEC">
      <w:pPr>
        <w:pStyle w:val="BodyText"/>
      </w:pPr>
      <w:r w:rsidRPr="00BF0A93">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D03BAD" w:rsidRDefault="00F71022" w:rsidP="00AB4C28">
      <w:pPr>
        <w:pStyle w:val="Heading3"/>
        <w:numPr>
          <w:ilvl w:val="2"/>
          <w:numId w:val="158"/>
        </w:numPr>
        <w:ind w:left="0" w:firstLine="0"/>
        <w:rPr>
          <w:bCs/>
          <w:noProof w:val="0"/>
        </w:rPr>
      </w:pPr>
      <w:bookmarkStart w:id="4484" w:name="_Toc210745006"/>
      <w:bookmarkStart w:id="4485" w:name="_Toc173670338"/>
      <w:bookmarkStart w:id="4486" w:name="_Toc487039213"/>
      <w:bookmarkStart w:id="4487" w:name="_Toc488068314"/>
      <w:bookmarkStart w:id="4488" w:name="_Toc488068747"/>
      <w:bookmarkStart w:id="4489" w:name="_Toc488075074"/>
      <w:bookmarkStart w:id="4490" w:name="_Toc13752448"/>
      <w:bookmarkEnd w:id="4484"/>
      <w:r w:rsidRPr="00D03BAD">
        <w:rPr>
          <w:bCs/>
          <w:noProof w:val="0"/>
        </w:rPr>
        <w:t>Recording a patient’s acknowledgement of a privacy policy</w:t>
      </w:r>
      <w:bookmarkEnd w:id="4485"/>
      <w:bookmarkEnd w:id="4486"/>
      <w:bookmarkEnd w:id="4487"/>
      <w:bookmarkEnd w:id="4488"/>
      <w:bookmarkEnd w:id="4489"/>
      <w:bookmarkEnd w:id="4490"/>
    </w:p>
    <w:p w14:paraId="4FEF137B" w14:textId="324B1EF8" w:rsidR="00F71022" w:rsidRPr="00BF0A93" w:rsidRDefault="00F71022" w:rsidP="00237BEC">
      <w:pPr>
        <w:pStyle w:val="BodyText"/>
      </w:pPr>
      <w:r w:rsidRPr="00BF0A93">
        <w:t xml:space="preserve">The Content </w:t>
      </w:r>
      <w:r w:rsidR="006A4A18">
        <w:t>Creator</w:t>
      </w:r>
      <w:r w:rsidR="006A4A18" w:rsidRPr="00BF0A93">
        <w:t xml:space="preserve"> </w:t>
      </w:r>
      <w:r w:rsidRPr="00BF0A93">
        <w:t>creates Patient Privacy Policy Acknowledgement Documents with or without a scanned document part. This document records the patient’s acknowledgement of a specified policy.</w:t>
      </w:r>
    </w:p>
    <w:p w14:paraId="21CB41CF" w14:textId="30628BC6" w:rsidR="00F71022" w:rsidRPr="00D03BAD" w:rsidRDefault="00F71022" w:rsidP="00AB4C28">
      <w:pPr>
        <w:pStyle w:val="Heading3"/>
        <w:numPr>
          <w:ilvl w:val="2"/>
          <w:numId w:val="158"/>
        </w:numPr>
        <w:ind w:left="0" w:firstLine="0"/>
        <w:rPr>
          <w:bCs/>
          <w:noProof w:val="0"/>
        </w:rPr>
      </w:pPr>
      <w:bookmarkStart w:id="4491" w:name="_Toc173670339"/>
      <w:bookmarkStart w:id="4492" w:name="_Toc487039214"/>
      <w:bookmarkStart w:id="4493" w:name="_Toc488068315"/>
      <w:bookmarkStart w:id="4494" w:name="_Toc488068748"/>
      <w:bookmarkStart w:id="4495" w:name="_Toc488075075"/>
      <w:bookmarkStart w:id="4496" w:name="_Toc13752449"/>
      <w:r w:rsidRPr="00D03BAD">
        <w:rPr>
          <w:bCs/>
          <w:noProof w:val="0"/>
        </w:rPr>
        <w:t>Publishing documents against a consent policy</w:t>
      </w:r>
      <w:bookmarkEnd w:id="4491"/>
      <w:bookmarkEnd w:id="4492"/>
      <w:bookmarkEnd w:id="4493"/>
      <w:bookmarkEnd w:id="4494"/>
      <w:bookmarkEnd w:id="4495"/>
      <w:bookmarkEnd w:id="4496"/>
    </w:p>
    <w:p w14:paraId="0DA859CD" w14:textId="77777777" w:rsidR="00F71022" w:rsidRPr="00BF0A93" w:rsidRDefault="00F71022" w:rsidP="00237BEC">
      <w:pPr>
        <w:pStyle w:val="BodyText"/>
        <w:rPr>
          <w:rStyle w:val="BodyTextCharChar"/>
          <w:noProof w:val="0"/>
        </w:rPr>
      </w:pPr>
      <w:r w:rsidRPr="00BF0A93">
        <w:rPr>
          <w:rStyle w:val="BodyTextCharChar"/>
          <w:noProof w:val="0"/>
        </w:rPr>
        <w:t xml:space="preserve">All documents managed in an XDS Affinity Domain, or transferred using XDM/XDR, are labeled with a confidentialityCode. The administrators of an XDS Affinity Domain may need to define a vocabulary and meaning to that vocabulary. </w:t>
      </w:r>
    </w:p>
    <w:p w14:paraId="0E89B869" w14:textId="4F98F63B" w:rsidR="00F71022" w:rsidRPr="00BF0A93" w:rsidRDefault="00F71022" w:rsidP="00237BEC">
      <w:pPr>
        <w:pStyle w:val="BodyText"/>
      </w:pPr>
      <w:r w:rsidRPr="00BF0A93">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BF0A93" w:rsidRDefault="00F71022" w:rsidP="00237BEC">
      <w:pPr>
        <w:pStyle w:val="BodyText"/>
      </w:pPr>
      <w:r w:rsidRPr="00BF0A93">
        <w:t xml:space="preserve">The Document Source will set the XDS Metadata – confidentialityCode - to indicate the appropriate sensitivity for use/constraint (determined by the XDS Affinity Domain Policy) </w:t>
      </w:r>
    </w:p>
    <w:p w14:paraId="0C624B22" w14:textId="77777777" w:rsidR="00F71022" w:rsidRPr="00BF0A93" w:rsidRDefault="00F71022" w:rsidP="00237BEC">
      <w:pPr>
        <w:pStyle w:val="BodyText"/>
      </w:pPr>
      <w:r w:rsidRPr="00BF0A93">
        <w:t xml:space="preserve">The XDS Document Registry validates that each of the confidentialityCode(s) are from the approved list of confidentialityCode for use within the XDS Affinity Domain. </w:t>
      </w:r>
    </w:p>
    <w:p w14:paraId="31E9213B" w14:textId="62A93CA9" w:rsidR="00F71022" w:rsidRPr="00D03BAD" w:rsidRDefault="00F71022" w:rsidP="00AB4C28">
      <w:pPr>
        <w:pStyle w:val="Heading3"/>
        <w:numPr>
          <w:ilvl w:val="2"/>
          <w:numId w:val="158"/>
        </w:numPr>
        <w:ind w:left="0" w:firstLine="0"/>
        <w:rPr>
          <w:bCs/>
          <w:noProof w:val="0"/>
        </w:rPr>
      </w:pPr>
      <w:bookmarkStart w:id="4497" w:name="_Toc173670340"/>
      <w:bookmarkStart w:id="4498" w:name="_Toc487039215"/>
      <w:bookmarkStart w:id="4499" w:name="_Toc488068316"/>
      <w:bookmarkStart w:id="4500" w:name="_Toc488068749"/>
      <w:bookmarkStart w:id="4501" w:name="_Toc488075076"/>
      <w:bookmarkStart w:id="4502" w:name="_Toc13752450"/>
      <w:r w:rsidRPr="00D03BAD">
        <w:rPr>
          <w:bCs/>
          <w:noProof w:val="0"/>
        </w:rPr>
        <w:lastRenderedPageBreak/>
        <w:t>Using published documents</w:t>
      </w:r>
      <w:bookmarkEnd w:id="2813"/>
      <w:bookmarkEnd w:id="4497"/>
      <w:bookmarkEnd w:id="4498"/>
      <w:bookmarkEnd w:id="4499"/>
      <w:bookmarkEnd w:id="4500"/>
      <w:bookmarkEnd w:id="4501"/>
      <w:bookmarkEnd w:id="4502"/>
      <w:r w:rsidRPr="00D03BAD">
        <w:rPr>
          <w:bCs/>
          <w:noProof w:val="0"/>
        </w:rPr>
        <w:t xml:space="preserve"> </w:t>
      </w:r>
    </w:p>
    <w:p w14:paraId="57ACB205" w14:textId="77777777" w:rsidR="00F71022" w:rsidRPr="00BF0A93" w:rsidRDefault="00F71022" w:rsidP="00237BEC">
      <w:pPr>
        <w:pStyle w:val="BodyText"/>
      </w:pPr>
      <w:r w:rsidRPr="00BF0A93">
        <w:t xml:space="preserve">When an XDS Document Consumer that supports the Basic Patient Privacy Enforcement Option queries the XDS Affinity Domain it may utilize the confidentialityCode filter in the Registry Stored Query [ITI-18] transaction to restrict the documents returned to those that the Document Consumer can utilize. </w:t>
      </w:r>
    </w:p>
    <w:p w14:paraId="17363EA3" w14:textId="77777777" w:rsidR="00F71022" w:rsidRPr="00BF0A93" w:rsidRDefault="00F71022" w:rsidP="00237BEC">
      <w:pPr>
        <w:pStyle w:val="BodyText"/>
      </w:pPr>
      <w:r w:rsidRPr="00BF0A93">
        <w:t xml:space="preserve">The Document Consumer will enforce access controls based on the returned XDS metadata-confidentialityCode, current state of consent acknowledgements, system type, user, context, and any number of other factors that the system is capable of enforcing. </w:t>
      </w:r>
    </w:p>
    <w:p w14:paraId="170DBE5F" w14:textId="77777777" w:rsidR="00F71022" w:rsidRPr="00BF0A93" w:rsidRDefault="00F71022" w:rsidP="00237BEC">
      <w:pPr>
        <w:pStyle w:val="BodyText"/>
      </w:pPr>
      <w:r w:rsidRPr="00BF0A93">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BF0A93" w:rsidRDefault="00F71022" w:rsidP="00CE43D1">
      <w:pPr>
        <w:pStyle w:val="Heading2"/>
        <w:numPr>
          <w:ilvl w:val="1"/>
          <w:numId w:val="150"/>
        </w:numPr>
        <w:rPr>
          <w:noProof w:val="0"/>
        </w:rPr>
      </w:pPr>
      <w:bookmarkStart w:id="4503" w:name="_Security_Considerations"/>
      <w:bookmarkStart w:id="4504" w:name="_Toc173670341"/>
      <w:bookmarkStart w:id="4505" w:name="_Toc205168388"/>
      <w:bookmarkStart w:id="4506" w:name="_Toc210747781"/>
      <w:bookmarkStart w:id="4507" w:name="_Toc214425669"/>
      <w:bookmarkStart w:id="4508" w:name="_Toc487039216"/>
      <w:bookmarkStart w:id="4509" w:name="_Toc488068317"/>
      <w:bookmarkStart w:id="4510" w:name="_Toc488068750"/>
      <w:bookmarkStart w:id="4511" w:name="_Toc488075077"/>
      <w:bookmarkStart w:id="4512" w:name="_Toc13752451"/>
      <w:bookmarkEnd w:id="4503"/>
      <w:r w:rsidRPr="00BF0A93">
        <w:rPr>
          <w:noProof w:val="0"/>
        </w:rPr>
        <w:t>Security Considerations</w:t>
      </w:r>
      <w:bookmarkEnd w:id="4504"/>
      <w:bookmarkEnd w:id="4505"/>
      <w:bookmarkEnd w:id="4506"/>
      <w:bookmarkEnd w:id="4507"/>
      <w:bookmarkEnd w:id="4508"/>
      <w:bookmarkEnd w:id="4509"/>
      <w:bookmarkEnd w:id="4510"/>
      <w:bookmarkEnd w:id="4511"/>
      <w:bookmarkEnd w:id="4512"/>
    </w:p>
    <w:p w14:paraId="7596D04B" w14:textId="41C1FBCB" w:rsidR="00F71022" w:rsidRPr="00BF0A93" w:rsidRDefault="00F71022" w:rsidP="00237BEC">
      <w:pPr>
        <w:pStyle w:val="BodyText"/>
        <w:rPr>
          <w:rStyle w:val="BodyTextCharChar"/>
          <w:noProof w:val="0"/>
        </w:rPr>
      </w:pPr>
      <w:r w:rsidRPr="00BF0A93">
        <w:rPr>
          <w:rStyle w:val="BodyTextCharChar"/>
          <w:noProof w:val="0"/>
        </w:rPr>
        <w:t>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Thus</w:t>
      </w:r>
      <w:r w:rsidR="00CE4FD9">
        <w:rPr>
          <w:rStyle w:val="BodyTextCharChar"/>
          <w:noProof w:val="0"/>
        </w:rPr>
        <w:t>,</w:t>
      </w:r>
      <w:r w:rsidRPr="00BF0A93">
        <w:rPr>
          <w:rStyle w:val="BodyTextCharChar"/>
          <w:noProof w:val="0"/>
        </w:rPr>
        <w:t xml:space="preserve"> the confidentialityCode placed on Patient Privacy Policy Acknowledgement Documents must be appropriately assigned (e.g., most will be assigned the broadest use confidentialityCode).</w:t>
      </w:r>
    </w:p>
    <w:p w14:paraId="35C1C522" w14:textId="77777777" w:rsidR="00F71022" w:rsidRPr="00BF0A93" w:rsidRDefault="00F71022" w:rsidP="00237BEC">
      <w:pPr>
        <w:pStyle w:val="BodyText"/>
        <w:rPr>
          <w:rStyle w:val="BodyTextCharChar"/>
          <w:noProof w:val="0"/>
        </w:rPr>
      </w:pPr>
      <w:r w:rsidRPr="00BF0A93">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in order to understand how they must treat the information with respect to their own Patient Privacy Policies. </w:t>
      </w:r>
    </w:p>
    <w:p w14:paraId="65B474CD" w14:textId="77777777" w:rsidR="00F71022" w:rsidRPr="00BF0A93" w:rsidRDefault="00F71022" w:rsidP="00237BEC">
      <w:pPr>
        <w:pStyle w:val="BodyText"/>
        <w:rPr>
          <w:rStyle w:val="BodyTextCharChar"/>
          <w:noProof w:val="0"/>
        </w:rPr>
      </w:pPr>
      <w:r w:rsidRPr="00BF0A93">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BF0A93" w:rsidRDefault="00F71022" w:rsidP="00237BEC">
      <w:pPr>
        <w:pStyle w:val="BodyText"/>
        <w:rPr>
          <w:rStyle w:val="BodyTextCharChar"/>
          <w:noProof w:val="0"/>
        </w:rPr>
      </w:pPr>
      <w:r w:rsidRPr="00BF0A93">
        <w:rPr>
          <w:rStyle w:val="BodyTextCharChar"/>
          <w:noProof w:val="0"/>
        </w:rPr>
        <w:t xml:space="preserve">One mitigation strategy that is often adopted in healthcare provides accountability through audit controls. That is to say that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This is why the ITI Technical Committee created the </w:t>
      </w:r>
      <w:r w:rsidRPr="00BF0A93">
        <w:rPr>
          <w:rStyle w:val="BodyTextCharChar"/>
          <w:noProof w:val="0"/>
        </w:rPr>
        <w:lastRenderedPageBreak/>
        <w:t xml:space="preserve">Audit Trail and Node Authentication (ATNA) Integration Profile, and furthermore, why that profile is a requirement of XDS and related profiles. </w:t>
      </w:r>
    </w:p>
    <w:p w14:paraId="172A5058" w14:textId="77777777" w:rsidR="00F71022" w:rsidRPr="00BF0A93" w:rsidRDefault="00F71022" w:rsidP="00237BEC">
      <w:pPr>
        <w:pStyle w:val="BodyText"/>
        <w:rPr>
          <w:rStyle w:val="BodyTextCharChar"/>
          <w:noProof w:val="0"/>
        </w:rPr>
      </w:pPr>
      <w:r w:rsidRPr="00BF0A93">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BF0A93" w:rsidRDefault="00F71022" w:rsidP="00CE43D1">
      <w:pPr>
        <w:pStyle w:val="Heading1"/>
        <w:numPr>
          <w:ilvl w:val="0"/>
          <w:numId w:val="150"/>
        </w:numPr>
        <w:rPr>
          <w:noProof w:val="0"/>
        </w:rPr>
      </w:pPr>
      <w:bookmarkStart w:id="4513" w:name="_Toc206576118"/>
      <w:bookmarkStart w:id="4514" w:name="_Toc210747782"/>
      <w:bookmarkStart w:id="4515" w:name="_Toc214425670"/>
      <w:bookmarkStart w:id="4516" w:name="_Toc487039217"/>
      <w:bookmarkStart w:id="4517" w:name="_Toc488068318"/>
      <w:bookmarkStart w:id="4518" w:name="_Toc488068751"/>
      <w:bookmarkStart w:id="4519" w:name="_Toc488075078"/>
      <w:bookmarkStart w:id="4520" w:name="_Toc13752452"/>
      <w:r w:rsidRPr="00BF0A93">
        <w:rPr>
          <w:noProof w:val="0"/>
        </w:rPr>
        <w:lastRenderedPageBreak/>
        <w:t xml:space="preserve">Cross-Enterprise Sharing of Scanned Documents </w:t>
      </w:r>
      <w:bookmarkEnd w:id="4513"/>
      <w:bookmarkEnd w:id="4514"/>
      <w:bookmarkEnd w:id="4515"/>
      <w:r w:rsidRPr="00BF0A93">
        <w:rPr>
          <w:noProof w:val="0"/>
        </w:rPr>
        <w:t>(XDS-SD)</w:t>
      </w:r>
      <w:bookmarkEnd w:id="4516"/>
      <w:bookmarkEnd w:id="4517"/>
      <w:bookmarkEnd w:id="4518"/>
      <w:bookmarkEnd w:id="4519"/>
      <w:bookmarkEnd w:id="4520"/>
    </w:p>
    <w:p w14:paraId="677A99DA" w14:textId="77777777" w:rsidR="00F71022" w:rsidRPr="00BF0A93" w:rsidRDefault="00F71022" w:rsidP="00893A7B">
      <w:pPr>
        <w:pStyle w:val="BodyText"/>
      </w:pPr>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BF0A93" w:rsidRDefault="00F71022" w:rsidP="00893A7B">
      <w:pPr>
        <w:pStyle w:val="BodyText"/>
      </w:pPr>
      <w:r w:rsidRPr="00BF0A93">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BF0A93" w:rsidRDefault="00F71022" w:rsidP="00893A7B">
      <w:pPr>
        <w:pStyle w:val="BodyText"/>
      </w:pPr>
      <w:r w:rsidRPr="00BF0A93">
        <w:t>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particular scanning technology.</w:t>
      </w:r>
    </w:p>
    <w:p w14:paraId="0BF95E31" w14:textId="23161E09" w:rsidR="00F71022" w:rsidRPr="00BF0A93" w:rsidRDefault="00F71022" w:rsidP="00CE43D1">
      <w:pPr>
        <w:pStyle w:val="Heading2"/>
        <w:numPr>
          <w:ilvl w:val="1"/>
          <w:numId w:val="150"/>
        </w:numPr>
        <w:ind w:left="0" w:firstLine="0"/>
        <w:rPr>
          <w:bCs/>
          <w:noProof w:val="0"/>
        </w:rPr>
      </w:pPr>
      <w:bookmarkStart w:id="4521" w:name="_Toc210747783"/>
      <w:bookmarkStart w:id="4522" w:name="_Toc214425671"/>
      <w:bookmarkStart w:id="4523" w:name="_Toc487039218"/>
      <w:bookmarkStart w:id="4524" w:name="_Toc488068319"/>
      <w:bookmarkStart w:id="4525" w:name="_Toc488068752"/>
      <w:bookmarkStart w:id="4526" w:name="_Toc488075079"/>
      <w:bookmarkStart w:id="4527" w:name="_Toc13752453"/>
      <w:r w:rsidRPr="00BF0A93">
        <w:rPr>
          <w:bCs/>
          <w:noProof w:val="0"/>
        </w:rPr>
        <w:t>Use Cases</w:t>
      </w:r>
      <w:bookmarkEnd w:id="4521"/>
      <w:bookmarkEnd w:id="4522"/>
      <w:bookmarkEnd w:id="4523"/>
      <w:bookmarkEnd w:id="4524"/>
      <w:bookmarkEnd w:id="4525"/>
      <w:bookmarkEnd w:id="4526"/>
      <w:bookmarkEnd w:id="4527"/>
    </w:p>
    <w:p w14:paraId="789F450E" w14:textId="77777777" w:rsidR="00F71022" w:rsidRPr="00BF0A93" w:rsidRDefault="00F71022" w:rsidP="006C1EB4">
      <w:pPr>
        <w:pStyle w:val="Heading3"/>
        <w:numPr>
          <w:ilvl w:val="0"/>
          <w:numId w:val="0"/>
        </w:numPr>
        <w:rPr>
          <w:noProof w:val="0"/>
        </w:rPr>
      </w:pPr>
      <w:bookmarkStart w:id="4528" w:name="_Toc140584576"/>
      <w:bookmarkStart w:id="4529" w:name="_Toc143616418"/>
      <w:bookmarkStart w:id="4530" w:name="_Toc199123102"/>
      <w:bookmarkStart w:id="4531" w:name="_Toc487039219"/>
      <w:bookmarkStart w:id="4532" w:name="_Toc488068320"/>
      <w:bookmarkStart w:id="4533" w:name="_Toc488068753"/>
      <w:bookmarkStart w:id="4534" w:name="_Toc488075080"/>
      <w:bookmarkStart w:id="4535" w:name="_Toc13752454"/>
      <w:r w:rsidRPr="00BF0A93">
        <w:rPr>
          <w:noProof w:val="0"/>
        </w:rPr>
        <w:t>20.1.1 Content Use Cases</w:t>
      </w:r>
      <w:bookmarkEnd w:id="4528"/>
      <w:bookmarkEnd w:id="4529"/>
      <w:bookmarkEnd w:id="4530"/>
      <w:bookmarkEnd w:id="4531"/>
      <w:bookmarkEnd w:id="4532"/>
      <w:bookmarkEnd w:id="4533"/>
      <w:bookmarkEnd w:id="4534"/>
      <w:bookmarkEnd w:id="4535"/>
    </w:p>
    <w:p w14:paraId="11292053" w14:textId="77777777" w:rsidR="00F71022" w:rsidRPr="00BF0A93" w:rsidRDefault="00F71022" w:rsidP="00893A7B">
      <w:pPr>
        <w:pStyle w:val="BodyText"/>
        <w:rPr>
          <w:b/>
          <w:bCs/>
        </w:rPr>
      </w:pPr>
      <w:bookmarkStart w:id="4536" w:name="_Toc140584577"/>
      <w:bookmarkStart w:id="4537" w:name="_Toc143616419"/>
      <w:r w:rsidRPr="00BF0A93">
        <w:rPr>
          <w:b/>
          <w:bCs/>
        </w:rPr>
        <w:t>Text Chart Notes</w:t>
      </w:r>
      <w:bookmarkEnd w:id="4536"/>
      <w:bookmarkEnd w:id="4537"/>
    </w:p>
    <w:p w14:paraId="71C9DBE7" w14:textId="77777777" w:rsidR="00F71022" w:rsidRPr="00BF0A93" w:rsidRDefault="00F71022" w:rsidP="00893A7B">
      <w:pPr>
        <w:pStyle w:val="BodyText"/>
      </w:pPr>
      <w:bookmarkStart w:id="4538" w:name="_Toc140584578"/>
      <w:r w:rsidRPr="00BF0A93">
        <w:t>Examples of this content include handwritten, typed or word processed clinical documents and/or chart notes.</w:t>
      </w:r>
      <w:bookmarkEnd w:id="4538"/>
      <w:r w:rsidRPr="00BF0A93">
        <w:t xml:space="preserve"> These documents are typically multi-page, narrative text. They include preprinted forms with handwritten responses, printed documents, and typed and/or word processed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BF0A93" w:rsidRDefault="00F71022" w:rsidP="00893A7B">
      <w:pPr>
        <w:pStyle w:val="BodyText"/>
        <w:rPr>
          <w:b/>
          <w:bCs/>
        </w:rPr>
      </w:pPr>
      <w:bookmarkStart w:id="4539" w:name="_Toc140584579"/>
      <w:bookmarkStart w:id="4540" w:name="_Toc143616420"/>
      <w:r w:rsidRPr="00BF0A93">
        <w:rPr>
          <w:b/>
          <w:bCs/>
        </w:rPr>
        <w:t>Graphs, Charts and/or Line Drawings</w:t>
      </w:r>
      <w:bookmarkEnd w:id="4539"/>
      <w:bookmarkEnd w:id="4540"/>
    </w:p>
    <w:p w14:paraId="4DEA0802" w14:textId="77777777" w:rsidR="00F71022" w:rsidRPr="00BF0A93" w:rsidRDefault="00F71022" w:rsidP="00893A7B">
      <w:pPr>
        <w:pStyle w:val="BodyText"/>
      </w:pPr>
      <w:r w:rsidRPr="00BF0A93">
        <w:t>Examples of this content include Growth Charts, Fetal Monitoring Graphs. Line drawings such as those described above are best rendered using PDF versus an image based compression, such as JPEG. However, when computer generated PDFs include lines or lossy compression is not acceptable for diagnostic purposes, PDF should be used.</w:t>
      </w:r>
    </w:p>
    <w:p w14:paraId="2642172F" w14:textId="77777777" w:rsidR="00F71022" w:rsidRPr="00BF0A93" w:rsidRDefault="00F71022" w:rsidP="00893A7B">
      <w:pPr>
        <w:pStyle w:val="BodyText"/>
        <w:rPr>
          <w:b/>
          <w:bCs/>
        </w:rPr>
      </w:pPr>
      <w:bookmarkStart w:id="4541" w:name="_Toc140584580"/>
      <w:bookmarkStart w:id="4542" w:name="_Toc143616421"/>
      <w:r w:rsidRPr="00BF0A93">
        <w:rPr>
          <w:b/>
          <w:bCs/>
        </w:rPr>
        <w:lastRenderedPageBreak/>
        <w:t>Object Character Recognition (OCR) Scanned Documents</w:t>
      </w:r>
      <w:bookmarkEnd w:id="4541"/>
      <w:bookmarkEnd w:id="4542"/>
    </w:p>
    <w:p w14:paraId="50803379" w14:textId="77777777" w:rsidR="00F71022" w:rsidRPr="00BF0A93" w:rsidRDefault="00F71022" w:rsidP="00893A7B">
      <w:pPr>
        <w:pStyle w:val="BodyText"/>
      </w:pPr>
      <w:r w:rsidRPr="00BF0A93">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OCR’d text, compressed scanned text, and scanned image areas. </w:t>
      </w:r>
    </w:p>
    <w:p w14:paraId="61439B25" w14:textId="77777777" w:rsidR="00F71022" w:rsidRPr="00BF0A93" w:rsidRDefault="00F71022" w:rsidP="00893A7B">
      <w:pPr>
        <w:pStyle w:val="BodyText"/>
        <w:rPr>
          <w:b/>
          <w:bCs/>
        </w:rPr>
      </w:pPr>
      <w:bookmarkStart w:id="4543" w:name="_Toc140584581"/>
      <w:bookmarkStart w:id="4544" w:name="_Toc143616422"/>
      <w:r w:rsidRPr="00BF0A93">
        <w:rPr>
          <w:b/>
          <w:bCs/>
        </w:rPr>
        <w:t>Electronic Documents</w:t>
      </w:r>
      <w:bookmarkEnd w:id="4543"/>
      <w:bookmarkEnd w:id="4544"/>
    </w:p>
    <w:p w14:paraId="79A3D3BF" w14:textId="77777777" w:rsidR="00F71022" w:rsidRPr="00BF0A93" w:rsidRDefault="00F71022" w:rsidP="00893A7B">
      <w:pPr>
        <w:pStyle w:val="BodyText"/>
      </w:pPr>
      <w:r w:rsidRPr="00BF0A93">
        <w:t>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film, but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BF0A93" w:rsidRDefault="00F71022" w:rsidP="006C1EB4">
      <w:pPr>
        <w:pStyle w:val="Heading3"/>
        <w:numPr>
          <w:ilvl w:val="0"/>
          <w:numId w:val="0"/>
        </w:numPr>
        <w:rPr>
          <w:noProof w:val="0"/>
        </w:rPr>
      </w:pPr>
      <w:bookmarkStart w:id="4545" w:name="_Toc140584582"/>
      <w:bookmarkStart w:id="4546" w:name="_Toc143616423"/>
      <w:bookmarkStart w:id="4547" w:name="_Toc199123103"/>
      <w:bookmarkStart w:id="4548" w:name="_Toc487039220"/>
      <w:bookmarkStart w:id="4549" w:name="_Toc488068321"/>
      <w:bookmarkStart w:id="4550" w:name="_Toc488068754"/>
      <w:bookmarkStart w:id="4551" w:name="_Toc488075081"/>
      <w:bookmarkStart w:id="4552" w:name="_Toc13752455"/>
      <w:r w:rsidRPr="00BF0A93">
        <w:rPr>
          <w:noProof w:val="0"/>
        </w:rPr>
        <w:t>20.1.2 Content Creator Use Cases</w:t>
      </w:r>
      <w:bookmarkEnd w:id="4545"/>
      <w:bookmarkEnd w:id="4546"/>
      <w:bookmarkEnd w:id="4547"/>
      <w:bookmarkEnd w:id="4548"/>
      <w:bookmarkEnd w:id="4549"/>
      <w:bookmarkEnd w:id="4550"/>
      <w:bookmarkEnd w:id="4551"/>
      <w:bookmarkEnd w:id="4552"/>
    </w:p>
    <w:p w14:paraId="08B3FBA3" w14:textId="77777777" w:rsidR="00F71022" w:rsidRPr="00BF0A93" w:rsidRDefault="00F71022" w:rsidP="00893A7B">
      <w:pPr>
        <w:pStyle w:val="BodyText"/>
      </w:pPr>
      <w:r w:rsidRPr="00BF0A93">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BF0A93" w:rsidRDefault="00F71022" w:rsidP="00893A7B">
      <w:pPr>
        <w:pStyle w:val="BodyTextIndent"/>
      </w:pPr>
      <w:r w:rsidRPr="00BF0A93">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BF0A93" w:rsidRDefault="00F71022" w:rsidP="00893A7B">
      <w:pPr>
        <w:pStyle w:val="BodyTextIndent"/>
      </w:pPr>
      <w:r w:rsidRPr="00BF0A93">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BF0A93" w:rsidRDefault="00F71022" w:rsidP="00893A7B">
      <w:pPr>
        <w:pStyle w:val="BodyTextIndent"/>
      </w:pPr>
      <w:r w:rsidRPr="00BF0A93">
        <w:t>Over the years, Legacy Clinic has used a number of different transcription companies, and the documents are stored in a variety of word processing formats. Several years ago, they began to require that returned documents be in RTF format in an attempt to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BF0A93" w:rsidRDefault="00F71022" w:rsidP="00893A7B">
      <w:pPr>
        <w:pStyle w:val="BodyTextIndent"/>
      </w:pPr>
      <w:r w:rsidRPr="00BF0A93">
        <w:lastRenderedPageBreak/>
        <w:t>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it, and will still require custom handling depending upon the format used to store this metadata.</w:t>
      </w:r>
    </w:p>
    <w:p w14:paraId="29CDB297" w14:textId="77777777" w:rsidR="00F71022" w:rsidRPr="00BF0A93" w:rsidRDefault="00F71022" w:rsidP="00893A7B">
      <w:pPr>
        <w:pStyle w:val="BodyTextIndent"/>
      </w:pPr>
      <w:r w:rsidRPr="00BF0A93">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BF0A93" w:rsidRDefault="00F71022" w:rsidP="006C1EB4">
      <w:pPr>
        <w:pStyle w:val="Heading3"/>
        <w:numPr>
          <w:ilvl w:val="0"/>
          <w:numId w:val="0"/>
        </w:numPr>
        <w:rPr>
          <w:noProof w:val="0"/>
        </w:rPr>
      </w:pPr>
      <w:bookmarkStart w:id="4553" w:name="_Toc140584583"/>
      <w:bookmarkStart w:id="4554" w:name="_Toc143616424"/>
      <w:bookmarkStart w:id="4555" w:name="_Toc199123104"/>
      <w:bookmarkStart w:id="4556" w:name="_Toc487039221"/>
      <w:bookmarkStart w:id="4557" w:name="_Toc488068322"/>
      <w:bookmarkStart w:id="4558" w:name="_Toc488068755"/>
      <w:bookmarkStart w:id="4559" w:name="_Toc488075082"/>
      <w:bookmarkStart w:id="4560" w:name="_Toc13752456"/>
      <w:r w:rsidRPr="00BF0A93">
        <w:rPr>
          <w:noProof w:val="0"/>
        </w:rPr>
        <w:t>20.1.3 Content Consumer Use Cases</w:t>
      </w:r>
      <w:bookmarkEnd w:id="4553"/>
      <w:bookmarkEnd w:id="4554"/>
      <w:bookmarkEnd w:id="4555"/>
      <w:bookmarkEnd w:id="4556"/>
      <w:bookmarkEnd w:id="4557"/>
      <w:bookmarkEnd w:id="4558"/>
      <w:bookmarkEnd w:id="4559"/>
      <w:bookmarkEnd w:id="4560"/>
    </w:p>
    <w:p w14:paraId="37D814EC" w14:textId="77777777" w:rsidR="00F71022" w:rsidRPr="00BF0A93" w:rsidRDefault="00F71022" w:rsidP="00893A7B">
      <w:pPr>
        <w:pStyle w:val="BodyText"/>
      </w:pPr>
      <w:r w:rsidRPr="00BF0A93">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15C47786" w:rsidR="00F71022" w:rsidRPr="00BF0A93" w:rsidRDefault="00E24092" w:rsidP="00CE43D1">
      <w:pPr>
        <w:pStyle w:val="Heading2"/>
        <w:numPr>
          <w:ilvl w:val="1"/>
          <w:numId w:val="150"/>
        </w:numPr>
        <w:ind w:left="0" w:firstLine="0"/>
        <w:rPr>
          <w:bCs/>
          <w:noProof w:val="0"/>
        </w:rPr>
      </w:pPr>
      <w:bookmarkStart w:id="4561" w:name="_Toc13752457"/>
      <w:r>
        <w:rPr>
          <w:bCs/>
          <w:noProof w:val="0"/>
        </w:rPr>
        <w:t xml:space="preserve">XDS-SD </w:t>
      </w:r>
      <w:r w:rsidR="002E55D5">
        <w:rPr>
          <w:bCs/>
          <w:noProof w:val="0"/>
        </w:rPr>
        <w:t>Actors/Transactions</w:t>
      </w:r>
      <w:bookmarkEnd w:id="4561"/>
    </w:p>
    <w:p w14:paraId="7005BF05" w14:textId="77777777" w:rsidR="00F71022" w:rsidRPr="00BF0A93" w:rsidRDefault="00F71022" w:rsidP="00893A7B">
      <w:pPr>
        <w:pStyle w:val="BodyText"/>
      </w:pPr>
      <w:r w:rsidRPr="00BF0A93">
        <w:t>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below, and is out of scope of this profile. A Document Source or a Portable Media Creator may embody the Content Creator Actor. A Document Consumer, a Document Recipient or a Portable Media Importer may embody the Content Consumer Actor. The sharing or transmission of content or updates from one actor to the other is addressed by the use of appropriate IHE profiles described in the section on Content Bindings with XDS, XDM and XDR.</w:t>
      </w:r>
    </w:p>
    <w:p w14:paraId="277E0EA4" w14:textId="77777777" w:rsidR="00F71022" w:rsidRPr="00BF0A93" w:rsidRDefault="00F71022" w:rsidP="004E7A3D">
      <w:pPr>
        <w:pStyle w:val="BodyText"/>
      </w:pPr>
      <w:r w:rsidRPr="00BF0A93">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BF0A93" w:rsidRDefault="00F71022" w:rsidP="006720E8">
      <w:pPr>
        <w:pStyle w:val="BodyText"/>
      </w:pPr>
    </w:p>
    <w:p w14:paraId="06A61A6A" w14:textId="77777777" w:rsidR="00F71022" w:rsidRPr="00BF0A93" w:rsidRDefault="00882D73" w:rsidP="004E7A3D">
      <w:pPr>
        <w:pStyle w:val="BodyText"/>
        <w:jc w:val="center"/>
      </w:pPr>
      <w:r w:rsidRPr="00BF0A93">
        <w:rPr>
          <w:noProof/>
          <w:lang w:val="fr-FR" w:eastAsia="fr-FR"/>
        </w:rPr>
        <w:drawing>
          <wp:inline distT="0" distB="0" distL="0" distR="0" wp14:anchorId="3EEBBB5F" wp14:editId="748006FF">
            <wp:extent cx="4928235" cy="1280160"/>
            <wp:effectExtent l="0" t="0" r="0" b="0"/>
            <wp:docPr id="81" name="Picture 80" descr="XDS-SD Actor Diagram">
              <a:hlinkClick xmlns:a="http://schemas.openxmlformats.org/drawingml/2006/main" r:id="rId170"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170" tooltip="XDS-SD Actor Diagram"/>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0D7EAF9C" w:rsidR="00F71022" w:rsidRDefault="00F71022" w:rsidP="00893A7B">
      <w:pPr>
        <w:pStyle w:val="FigureTitle"/>
        <w:rPr>
          <w:ins w:id="4562" w:author="Lynn Felhofer" w:date="2020-03-20T17:47:00Z"/>
        </w:rPr>
      </w:pPr>
      <w:r w:rsidRPr="00BF0A93">
        <w:t>Figure 20.2-1: Scanned Documents Actor Diagram</w:t>
      </w:r>
    </w:p>
    <w:p w14:paraId="7BC7B87F" w14:textId="69AD2360" w:rsidR="00B27D09" w:rsidRDefault="00B27D09" w:rsidP="00B27D09">
      <w:pPr>
        <w:pStyle w:val="Heading3"/>
        <w:rPr>
          <w:ins w:id="4563" w:author="Lynn Felhofer" w:date="2020-03-20T17:47:00Z"/>
        </w:rPr>
      </w:pPr>
      <w:ins w:id="4564" w:author="Lynn Felhofer" w:date="2020-03-20T17:47:00Z">
        <w:r>
          <w:lastRenderedPageBreak/>
          <w:t xml:space="preserve">XDS-SD Required Actor </w:t>
        </w:r>
        <w:r w:rsidRPr="00BF0A93">
          <w:t>Grouping</w:t>
        </w:r>
        <w:r>
          <w:t>s</w:t>
        </w:r>
      </w:ins>
    </w:p>
    <w:p w14:paraId="37FDEAFB" w14:textId="77777777" w:rsidR="00B27D09" w:rsidRPr="00D26514" w:rsidRDefault="00B27D09" w:rsidP="00B27D09">
      <w:pPr>
        <w:pStyle w:val="BodyText"/>
        <w:rPr>
          <w:ins w:id="4565" w:author="Lynn Felhofer" w:date="2020-03-20T17:47:00Z"/>
        </w:rPr>
      </w:pPr>
      <w:ins w:id="4566" w:author="Lynn Felhofer" w:date="2020-03-20T17:4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32C68FD" w14:textId="77777777" w:rsidR="00B27D09" w:rsidRDefault="00B27D09" w:rsidP="00B27D09">
      <w:pPr>
        <w:pStyle w:val="BodyText"/>
        <w:rPr>
          <w:ins w:id="4567" w:author="Lynn Felhofer" w:date="2020-03-20T17:47:00Z"/>
        </w:rPr>
      </w:pPr>
      <w:ins w:id="4568" w:author="Lynn Felhofer" w:date="2020-03-20T17:47: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03B67BFD" w14:textId="3F0399E3" w:rsidR="00B27D09" w:rsidRPr="0013655E" w:rsidRDefault="00B27D09" w:rsidP="00B27D09">
      <w:pPr>
        <w:pStyle w:val="BodyText"/>
        <w:jc w:val="center"/>
        <w:rPr>
          <w:ins w:id="4569" w:author="Lynn Felhofer" w:date="2020-03-20T17:47:00Z"/>
          <w:rFonts w:ascii="Arial" w:hAnsi="Arial" w:cs="Arial"/>
          <w:b/>
          <w:bCs/>
          <w:sz w:val="22"/>
          <w:szCs w:val="22"/>
        </w:rPr>
      </w:pPr>
      <w:ins w:id="4570" w:author="Lynn Felhofer" w:date="2020-03-20T17:47:00Z">
        <w:r w:rsidRPr="0013655E">
          <w:rPr>
            <w:rFonts w:ascii="Arial" w:hAnsi="Arial" w:cs="Arial"/>
            <w:b/>
            <w:bCs/>
            <w:sz w:val="22"/>
            <w:szCs w:val="22"/>
          </w:rPr>
          <w:t xml:space="preserve">Table </w:t>
        </w:r>
        <w:r>
          <w:rPr>
            <w:rFonts w:ascii="Arial" w:hAnsi="Arial" w:cs="Arial"/>
            <w:b/>
            <w:bCs/>
            <w:sz w:val="22"/>
            <w:szCs w:val="22"/>
          </w:rPr>
          <w:t>20.2.1</w:t>
        </w:r>
        <w:r w:rsidRPr="0013655E">
          <w:rPr>
            <w:rFonts w:ascii="Arial" w:hAnsi="Arial" w:cs="Arial"/>
            <w:b/>
            <w:bCs/>
            <w:sz w:val="22"/>
            <w:szCs w:val="22"/>
          </w:rPr>
          <w:t xml:space="preserve">-1: </w:t>
        </w:r>
      </w:ins>
      <w:ins w:id="4571" w:author="Lynn Felhofer" w:date="2020-03-20T17:48:00Z">
        <w:r>
          <w:rPr>
            <w:rFonts w:ascii="Arial" w:hAnsi="Arial" w:cs="Arial"/>
            <w:b/>
            <w:bCs/>
            <w:sz w:val="22"/>
            <w:szCs w:val="22"/>
          </w:rPr>
          <w:t>XDS-SD</w:t>
        </w:r>
      </w:ins>
      <w:ins w:id="4572" w:author="Lynn Felhofer" w:date="2020-03-20T17:47: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gridCol w:w="2049"/>
      </w:tblGrid>
      <w:tr w:rsidR="00B27D09" w:rsidRPr="00D26514" w14:paraId="36753EB9" w14:textId="77777777" w:rsidTr="00716A9A">
        <w:trPr>
          <w:cantSplit/>
          <w:tblHeader/>
          <w:ins w:id="4573" w:author="Lynn Felhofer" w:date="2020-03-20T17:47:00Z"/>
        </w:trPr>
        <w:tc>
          <w:tcPr>
            <w:tcW w:w="1795" w:type="dxa"/>
            <w:shd w:val="clear" w:color="auto" w:fill="D9D9D9" w:themeFill="background1" w:themeFillShade="D9"/>
          </w:tcPr>
          <w:p w14:paraId="0ABF3D67" w14:textId="49D97BC1" w:rsidR="00B27D09" w:rsidRPr="00D26514" w:rsidRDefault="00B27D09" w:rsidP="007F1D2D">
            <w:pPr>
              <w:pStyle w:val="TableEntryHeader"/>
              <w:rPr>
                <w:ins w:id="4574" w:author="Lynn Felhofer" w:date="2020-03-20T17:47:00Z"/>
              </w:rPr>
            </w:pPr>
            <w:ins w:id="4575" w:author="Lynn Felhofer" w:date="2020-03-20T17:47:00Z">
              <w:r>
                <w:t>XDS-SD</w:t>
              </w:r>
              <w:r w:rsidRPr="00D26514">
                <w:t xml:space="preserve"> Actor</w:t>
              </w:r>
            </w:ins>
          </w:p>
        </w:tc>
        <w:tc>
          <w:tcPr>
            <w:tcW w:w="3690" w:type="dxa"/>
            <w:shd w:val="clear" w:color="auto" w:fill="D9D9D9" w:themeFill="background1" w:themeFillShade="D9"/>
          </w:tcPr>
          <w:p w14:paraId="65A35D80" w14:textId="77777777" w:rsidR="00B27D09" w:rsidRPr="00D26514" w:rsidRDefault="00B27D09" w:rsidP="007F1D2D">
            <w:pPr>
              <w:pStyle w:val="TableEntryHeader"/>
              <w:rPr>
                <w:ins w:id="4576" w:author="Lynn Felhofer" w:date="2020-03-20T17:47:00Z"/>
              </w:rPr>
            </w:pPr>
            <w:ins w:id="4577" w:author="Lynn Felhofer" w:date="2020-03-20T17:47:00Z">
              <w:r w:rsidRPr="00D26514">
                <w:t>Actor(s) to be grouped with</w:t>
              </w:r>
            </w:ins>
          </w:p>
        </w:tc>
        <w:tc>
          <w:tcPr>
            <w:tcW w:w="1816" w:type="dxa"/>
            <w:shd w:val="clear" w:color="auto" w:fill="D9D9D9" w:themeFill="background1" w:themeFillShade="D9"/>
          </w:tcPr>
          <w:p w14:paraId="4746E379" w14:textId="77777777" w:rsidR="00B27D09" w:rsidRPr="00D26514" w:rsidRDefault="00B27D09" w:rsidP="007F1D2D">
            <w:pPr>
              <w:pStyle w:val="TableEntryHeader"/>
              <w:rPr>
                <w:ins w:id="4578" w:author="Lynn Felhofer" w:date="2020-03-20T17:47:00Z"/>
              </w:rPr>
            </w:pPr>
            <w:ins w:id="4579" w:author="Lynn Felhofer" w:date="2020-03-20T17:47:00Z">
              <w:r w:rsidRPr="00D26514">
                <w:t>Reference</w:t>
              </w:r>
            </w:ins>
          </w:p>
        </w:tc>
        <w:tc>
          <w:tcPr>
            <w:tcW w:w="2049" w:type="dxa"/>
            <w:shd w:val="clear" w:color="auto" w:fill="D9D9D9" w:themeFill="background1" w:themeFillShade="D9"/>
          </w:tcPr>
          <w:p w14:paraId="059168FC" w14:textId="77777777" w:rsidR="00B27D09" w:rsidRPr="00D26514" w:rsidRDefault="00B27D09" w:rsidP="007F1D2D">
            <w:pPr>
              <w:pStyle w:val="TableEntryHeader"/>
              <w:rPr>
                <w:ins w:id="4580" w:author="Lynn Felhofer" w:date="2020-03-20T17:47:00Z"/>
              </w:rPr>
            </w:pPr>
            <w:ins w:id="4581" w:author="Lynn Felhofer" w:date="2020-03-20T17:47:00Z">
              <w:r w:rsidRPr="00D26514">
                <w:t>Content Bindings Reference</w:t>
              </w:r>
            </w:ins>
          </w:p>
        </w:tc>
      </w:tr>
      <w:tr w:rsidR="00B27D09" w:rsidRPr="009715AF" w14:paraId="1CAAA9F0" w14:textId="77777777" w:rsidTr="00716A9A">
        <w:trPr>
          <w:cantSplit/>
          <w:ins w:id="4582" w:author="Lynn Felhofer" w:date="2020-03-20T17:47:00Z"/>
        </w:trPr>
        <w:tc>
          <w:tcPr>
            <w:tcW w:w="1795" w:type="dxa"/>
            <w:vMerge w:val="restart"/>
          </w:tcPr>
          <w:p w14:paraId="4AF41B5E" w14:textId="77777777" w:rsidR="00B27D09" w:rsidRPr="009715AF" w:rsidRDefault="00B27D09" w:rsidP="00716A9A">
            <w:pPr>
              <w:pStyle w:val="TableEntry"/>
              <w:rPr>
                <w:ins w:id="4583" w:author="Lynn Felhofer" w:date="2020-03-20T17:47:00Z"/>
              </w:rPr>
            </w:pPr>
            <w:ins w:id="4584" w:author="Lynn Felhofer" w:date="2020-03-20T17:47:00Z">
              <w:r w:rsidRPr="009715AF">
                <w:t>Content Creator</w:t>
              </w:r>
            </w:ins>
          </w:p>
        </w:tc>
        <w:tc>
          <w:tcPr>
            <w:tcW w:w="3690" w:type="dxa"/>
          </w:tcPr>
          <w:p w14:paraId="11CACF06" w14:textId="77777777" w:rsidR="00B27D09" w:rsidRPr="009715AF" w:rsidRDefault="00B27D09" w:rsidP="00716A9A">
            <w:pPr>
              <w:pStyle w:val="TableEntry"/>
              <w:rPr>
                <w:ins w:id="4585" w:author="Lynn Felhofer" w:date="2020-03-20T17:47:00Z"/>
                <w:szCs w:val="18"/>
              </w:rPr>
            </w:pPr>
            <w:ins w:id="4586" w:author="Lynn Felhofer" w:date="2020-03-20T17:47:00Z">
              <w:r w:rsidRPr="009715AF">
                <w:rPr>
                  <w:szCs w:val="18"/>
                </w:rPr>
                <w:t>XDS.b / Document Source (Note 1)</w:t>
              </w:r>
            </w:ins>
          </w:p>
        </w:tc>
        <w:tc>
          <w:tcPr>
            <w:tcW w:w="1816" w:type="dxa"/>
          </w:tcPr>
          <w:p w14:paraId="2C74E5E8" w14:textId="77777777" w:rsidR="00B27D09" w:rsidRPr="009715AF" w:rsidRDefault="00B27D09" w:rsidP="00716A9A">
            <w:pPr>
              <w:pStyle w:val="TableEntry"/>
              <w:rPr>
                <w:ins w:id="4587" w:author="Lynn Felhofer" w:date="2020-03-20T17:47:00Z"/>
                <w:szCs w:val="18"/>
              </w:rPr>
            </w:pPr>
            <w:ins w:id="4588" w:author="Lynn Felhofer" w:date="2020-03-20T17:47:00Z">
              <w:r w:rsidRPr="009715AF">
                <w:rPr>
                  <w:szCs w:val="18"/>
                </w:rPr>
                <w:t>ITI TF-1: 10.1</w:t>
              </w:r>
            </w:ins>
          </w:p>
        </w:tc>
        <w:tc>
          <w:tcPr>
            <w:tcW w:w="2049" w:type="dxa"/>
            <w:vMerge w:val="restart"/>
          </w:tcPr>
          <w:p w14:paraId="1BA4CF1F" w14:textId="3D56D280" w:rsidR="00B27D09" w:rsidRPr="009715AF" w:rsidRDefault="00B27D09" w:rsidP="00716A9A">
            <w:pPr>
              <w:pStyle w:val="TableEntry"/>
              <w:jc w:val="center"/>
              <w:rPr>
                <w:ins w:id="4589" w:author="Lynn Felhofer" w:date="2020-03-20T17:47:00Z"/>
              </w:rPr>
            </w:pPr>
            <w:ins w:id="4590" w:author="Lynn Felhofer" w:date="2020-03-20T17:47:00Z">
              <w:r w:rsidRPr="009715AF">
                <w:t>ITI TF-3: 5.</w:t>
              </w:r>
            </w:ins>
            <w:ins w:id="4591" w:author="Lynn Felhofer" w:date="2020-03-20T17:48:00Z">
              <w:r>
                <w:t>2</w:t>
              </w:r>
            </w:ins>
          </w:p>
        </w:tc>
      </w:tr>
      <w:tr w:rsidR="00B27D09" w:rsidRPr="009715AF" w14:paraId="164F7247" w14:textId="77777777" w:rsidTr="00716A9A">
        <w:trPr>
          <w:cantSplit/>
          <w:ins w:id="4592" w:author="Lynn Felhofer" w:date="2020-03-20T17:47:00Z"/>
        </w:trPr>
        <w:tc>
          <w:tcPr>
            <w:tcW w:w="1795" w:type="dxa"/>
            <w:vMerge/>
          </w:tcPr>
          <w:p w14:paraId="5A460F36" w14:textId="77777777" w:rsidR="00B27D09" w:rsidRPr="009715AF" w:rsidRDefault="00B27D09" w:rsidP="00716A9A">
            <w:pPr>
              <w:pStyle w:val="TableEntry"/>
              <w:rPr>
                <w:ins w:id="4593" w:author="Lynn Felhofer" w:date="2020-03-20T17:47:00Z"/>
              </w:rPr>
            </w:pPr>
          </w:p>
        </w:tc>
        <w:tc>
          <w:tcPr>
            <w:tcW w:w="3690" w:type="dxa"/>
          </w:tcPr>
          <w:p w14:paraId="4CC27F35" w14:textId="77777777" w:rsidR="00B27D09" w:rsidRPr="009715AF" w:rsidRDefault="00B27D09" w:rsidP="00716A9A">
            <w:pPr>
              <w:pStyle w:val="TableEntry"/>
              <w:rPr>
                <w:ins w:id="4594" w:author="Lynn Felhofer" w:date="2020-03-20T17:47:00Z"/>
                <w:szCs w:val="18"/>
              </w:rPr>
            </w:pPr>
            <w:ins w:id="4595" w:author="Lynn Felhofer" w:date="2020-03-20T17:47:00Z">
              <w:r w:rsidRPr="009715AF">
                <w:rPr>
                  <w:szCs w:val="18"/>
                </w:rPr>
                <w:t>XDR / Document Source (Note 1)</w:t>
              </w:r>
            </w:ins>
          </w:p>
        </w:tc>
        <w:tc>
          <w:tcPr>
            <w:tcW w:w="1816" w:type="dxa"/>
          </w:tcPr>
          <w:p w14:paraId="5C96E001" w14:textId="77777777" w:rsidR="00B27D09" w:rsidRPr="009715AF" w:rsidRDefault="00B27D09" w:rsidP="00716A9A">
            <w:pPr>
              <w:pStyle w:val="TableEntry"/>
              <w:rPr>
                <w:ins w:id="4596" w:author="Lynn Felhofer" w:date="2020-03-20T17:47:00Z"/>
                <w:szCs w:val="18"/>
              </w:rPr>
            </w:pPr>
            <w:ins w:id="4597" w:author="Lynn Felhofer" w:date="2020-03-20T17:47:00Z">
              <w:r w:rsidRPr="009715AF">
                <w:rPr>
                  <w:szCs w:val="18"/>
                </w:rPr>
                <w:t>ITI TF-1: 15.1</w:t>
              </w:r>
            </w:ins>
          </w:p>
        </w:tc>
        <w:tc>
          <w:tcPr>
            <w:tcW w:w="2049" w:type="dxa"/>
            <w:vMerge/>
          </w:tcPr>
          <w:p w14:paraId="231C78B5" w14:textId="77777777" w:rsidR="00B27D09" w:rsidRPr="009715AF" w:rsidRDefault="00B27D09" w:rsidP="00716A9A">
            <w:pPr>
              <w:pStyle w:val="TableEntry"/>
              <w:rPr>
                <w:ins w:id="4598" w:author="Lynn Felhofer" w:date="2020-03-20T17:47:00Z"/>
              </w:rPr>
            </w:pPr>
          </w:p>
        </w:tc>
      </w:tr>
      <w:tr w:rsidR="00B27D09" w:rsidRPr="009715AF" w14:paraId="4C015BFB" w14:textId="77777777" w:rsidTr="00716A9A">
        <w:trPr>
          <w:cantSplit/>
          <w:ins w:id="4599" w:author="Lynn Felhofer" w:date="2020-03-20T17:47:00Z"/>
        </w:trPr>
        <w:tc>
          <w:tcPr>
            <w:tcW w:w="1795" w:type="dxa"/>
            <w:vMerge/>
          </w:tcPr>
          <w:p w14:paraId="00DFBBF4" w14:textId="77777777" w:rsidR="00B27D09" w:rsidRPr="009715AF" w:rsidRDefault="00B27D09" w:rsidP="00716A9A">
            <w:pPr>
              <w:pStyle w:val="TableEntry"/>
              <w:rPr>
                <w:ins w:id="4600" w:author="Lynn Felhofer" w:date="2020-03-20T17:47:00Z"/>
              </w:rPr>
            </w:pPr>
          </w:p>
        </w:tc>
        <w:tc>
          <w:tcPr>
            <w:tcW w:w="3690" w:type="dxa"/>
          </w:tcPr>
          <w:p w14:paraId="223A2EEC" w14:textId="77777777" w:rsidR="00B27D09" w:rsidRPr="009715AF" w:rsidRDefault="00B27D09" w:rsidP="00716A9A">
            <w:pPr>
              <w:pStyle w:val="TableEntry"/>
              <w:rPr>
                <w:ins w:id="4601" w:author="Lynn Felhofer" w:date="2020-03-20T17:47:00Z"/>
                <w:szCs w:val="18"/>
              </w:rPr>
            </w:pPr>
            <w:ins w:id="4602" w:author="Lynn Felhofer" w:date="2020-03-20T17:47:00Z">
              <w:r w:rsidRPr="009715AF">
                <w:rPr>
                  <w:szCs w:val="18"/>
                </w:rPr>
                <w:t>XDM / Portable Media Creator (Note 1)</w:t>
              </w:r>
            </w:ins>
          </w:p>
        </w:tc>
        <w:tc>
          <w:tcPr>
            <w:tcW w:w="1816" w:type="dxa"/>
          </w:tcPr>
          <w:p w14:paraId="2D26DED1" w14:textId="77777777" w:rsidR="00B27D09" w:rsidRPr="009715AF" w:rsidRDefault="00B27D09" w:rsidP="00716A9A">
            <w:pPr>
              <w:pStyle w:val="TableEntry"/>
              <w:rPr>
                <w:ins w:id="4603" w:author="Lynn Felhofer" w:date="2020-03-20T17:47:00Z"/>
                <w:szCs w:val="18"/>
              </w:rPr>
            </w:pPr>
            <w:ins w:id="4604" w:author="Lynn Felhofer" w:date="2020-03-20T17:47:00Z">
              <w:r w:rsidRPr="009715AF">
                <w:rPr>
                  <w:szCs w:val="18"/>
                </w:rPr>
                <w:t>ITI TF-1: 16.1</w:t>
              </w:r>
            </w:ins>
          </w:p>
        </w:tc>
        <w:tc>
          <w:tcPr>
            <w:tcW w:w="2049" w:type="dxa"/>
            <w:vMerge/>
          </w:tcPr>
          <w:p w14:paraId="473EB70E" w14:textId="77777777" w:rsidR="00B27D09" w:rsidRPr="009715AF" w:rsidRDefault="00B27D09" w:rsidP="00716A9A">
            <w:pPr>
              <w:pStyle w:val="TableEntry"/>
              <w:rPr>
                <w:ins w:id="4605" w:author="Lynn Felhofer" w:date="2020-03-20T17:47:00Z"/>
              </w:rPr>
            </w:pPr>
          </w:p>
        </w:tc>
      </w:tr>
      <w:tr w:rsidR="00EE4B98" w:rsidRPr="009715AF" w14:paraId="5AC92B87" w14:textId="77777777" w:rsidTr="00716A9A">
        <w:trPr>
          <w:cantSplit/>
          <w:ins w:id="4606" w:author="Lynn Felhofer" w:date="2020-03-20T17:47:00Z"/>
        </w:trPr>
        <w:tc>
          <w:tcPr>
            <w:tcW w:w="1795" w:type="dxa"/>
            <w:vMerge w:val="restart"/>
          </w:tcPr>
          <w:p w14:paraId="6B327DB4" w14:textId="77777777" w:rsidR="00EE4B98" w:rsidRPr="009715AF" w:rsidRDefault="00EE4B98" w:rsidP="00EE4B98">
            <w:pPr>
              <w:pStyle w:val="TableEntry"/>
              <w:rPr>
                <w:ins w:id="4607" w:author="Lynn Felhofer" w:date="2020-03-20T17:47:00Z"/>
              </w:rPr>
            </w:pPr>
            <w:ins w:id="4608" w:author="Lynn Felhofer" w:date="2020-03-20T17:47:00Z">
              <w:r w:rsidRPr="009715AF">
                <w:t>Content Consumer</w:t>
              </w:r>
            </w:ins>
          </w:p>
        </w:tc>
        <w:tc>
          <w:tcPr>
            <w:tcW w:w="3690" w:type="dxa"/>
          </w:tcPr>
          <w:p w14:paraId="0B0D5436" w14:textId="097DE8DE" w:rsidR="00EE4B98" w:rsidRPr="009715AF" w:rsidRDefault="00EE4B98" w:rsidP="00EE4B98">
            <w:pPr>
              <w:pStyle w:val="TableEntry"/>
              <w:rPr>
                <w:ins w:id="4609" w:author="Lynn Felhofer" w:date="2020-03-20T17:47:00Z"/>
                <w:szCs w:val="18"/>
              </w:rPr>
            </w:pPr>
            <w:ins w:id="4610" w:author="Lynn Felhofer" w:date="2020-03-20T18:31:00Z">
              <w:r w:rsidRPr="009715AF">
                <w:rPr>
                  <w:szCs w:val="18"/>
                </w:rPr>
                <w:t xml:space="preserve">XDS.b / Document Consumer (Note </w:t>
              </w:r>
              <w:r>
                <w:rPr>
                  <w:szCs w:val="18"/>
                </w:rPr>
                <w:t>1</w:t>
              </w:r>
              <w:r w:rsidRPr="009715AF">
                <w:rPr>
                  <w:szCs w:val="18"/>
                </w:rPr>
                <w:t>)</w:t>
              </w:r>
            </w:ins>
          </w:p>
        </w:tc>
        <w:tc>
          <w:tcPr>
            <w:tcW w:w="1816" w:type="dxa"/>
          </w:tcPr>
          <w:p w14:paraId="19644BCC" w14:textId="14FAC34C" w:rsidR="00EE4B98" w:rsidRPr="009715AF" w:rsidRDefault="00EE4B98" w:rsidP="00EE4B98">
            <w:pPr>
              <w:pStyle w:val="TableEntry"/>
              <w:rPr>
                <w:ins w:id="4611" w:author="Lynn Felhofer" w:date="2020-03-20T17:47:00Z"/>
                <w:szCs w:val="18"/>
              </w:rPr>
            </w:pPr>
            <w:ins w:id="4612" w:author="Lynn Felhofer" w:date="2020-03-20T18:31:00Z">
              <w:r w:rsidRPr="009715AF">
                <w:rPr>
                  <w:szCs w:val="18"/>
                </w:rPr>
                <w:t>ITI TF-1: 10.1</w:t>
              </w:r>
            </w:ins>
          </w:p>
        </w:tc>
        <w:tc>
          <w:tcPr>
            <w:tcW w:w="2049" w:type="dxa"/>
            <w:vMerge w:val="restart"/>
          </w:tcPr>
          <w:p w14:paraId="37BCA315" w14:textId="77777777" w:rsidR="00EE4B98" w:rsidRPr="009715AF" w:rsidRDefault="00EE4B98" w:rsidP="00EE4B98">
            <w:pPr>
              <w:pStyle w:val="TableEntry"/>
              <w:jc w:val="center"/>
              <w:rPr>
                <w:ins w:id="4613" w:author="Lynn Felhofer" w:date="2020-03-20T17:47:00Z"/>
              </w:rPr>
            </w:pPr>
            <w:ins w:id="4614" w:author="Lynn Felhofer" w:date="2020-03-20T17:47:00Z">
              <w:r w:rsidRPr="009715AF">
                <w:t>--</w:t>
              </w:r>
            </w:ins>
          </w:p>
        </w:tc>
      </w:tr>
      <w:tr w:rsidR="00EE4B98" w:rsidRPr="009715AF" w14:paraId="37B1F9E5" w14:textId="77777777" w:rsidTr="00716A9A">
        <w:trPr>
          <w:cantSplit/>
          <w:ins w:id="4615" w:author="Lynn Felhofer" w:date="2020-03-20T17:47:00Z"/>
        </w:trPr>
        <w:tc>
          <w:tcPr>
            <w:tcW w:w="1795" w:type="dxa"/>
            <w:vMerge/>
          </w:tcPr>
          <w:p w14:paraId="438F535C" w14:textId="77777777" w:rsidR="00EE4B98" w:rsidRPr="009715AF" w:rsidRDefault="00EE4B98" w:rsidP="00EE4B98">
            <w:pPr>
              <w:pStyle w:val="TableEntry"/>
              <w:rPr>
                <w:ins w:id="4616" w:author="Lynn Felhofer" w:date="2020-03-20T17:47:00Z"/>
              </w:rPr>
            </w:pPr>
          </w:p>
        </w:tc>
        <w:tc>
          <w:tcPr>
            <w:tcW w:w="3690" w:type="dxa"/>
          </w:tcPr>
          <w:p w14:paraId="6C7DB9A0" w14:textId="61AF410F" w:rsidR="00EE4B98" w:rsidRPr="009715AF" w:rsidRDefault="00EE4B98" w:rsidP="00EE4B98">
            <w:pPr>
              <w:pStyle w:val="TableEntry"/>
              <w:rPr>
                <w:ins w:id="4617" w:author="Lynn Felhofer" w:date="2020-03-20T17:47:00Z"/>
                <w:szCs w:val="18"/>
              </w:rPr>
            </w:pPr>
            <w:ins w:id="4618" w:author="Lynn Felhofer" w:date="2020-03-20T17:47:00Z">
              <w:r w:rsidRPr="009715AF">
                <w:rPr>
                  <w:szCs w:val="18"/>
                </w:rPr>
                <w:t xml:space="preserve">XDR / Document Consumer (Note </w:t>
              </w:r>
            </w:ins>
            <w:ins w:id="4619" w:author="Lynn Felhofer" w:date="2020-03-20T18:30:00Z">
              <w:r>
                <w:rPr>
                  <w:szCs w:val="18"/>
                </w:rPr>
                <w:t>1</w:t>
              </w:r>
            </w:ins>
            <w:ins w:id="4620" w:author="Lynn Felhofer" w:date="2020-03-20T17:47:00Z">
              <w:r w:rsidRPr="009715AF">
                <w:rPr>
                  <w:szCs w:val="18"/>
                </w:rPr>
                <w:t>)</w:t>
              </w:r>
            </w:ins>
          </w:p>
        </w:tc>
        <w:tc>
          <w:tcPr>
            <w:tcW w:w="1816" w:type="dxa"/>
          </w:tcPr>
          <w:p w14:paraId="2E471AB9" w14:textId="77777777" w:rsidR="00EE4B98" w:rsidRPr="009715AF" w:rsidRDefault="00EE4B98" w:rsidP="00EE4B98">
            <w:pPr>
              <w:pStyle w:val="TableEntry"/>
              <w:rPr>
                <w:ins w:id="4621" w:author="Lynn Felhofer" w:date="2020-03-20T17:47:00Z"/>
                <w:szCs w:val="18"/>
              </w:rPr>
            </w:pPr>
            <w:ins w:id="4622" w:author="Lynn Felhofer" w:date="2020-03-20T17:47:00Z">
              <w:r w:rsidRPr="009715AF">
                <w:rPr>
                  <w:szCs w:val="18"/>
                </w:rPr>
                <w:t>ITI TF-1: 15.1</w:t>
              </w:r>
            </w:ins>
          </w:p>
        </w:tc>
        <w:tc>
          <w:tcPr>
            <w:tcW w:w="2049" w:type="dxa"/>
            <w:vMerge/>
          </w:tcPr>
          <w:p w14:paraId="78D8FEC0" w14:textId="77777777" w:rsidR="00EE4B98" w:rsidRPr="009715AF" w:rsidRDefault="00EE4B98" w:rsidP="00EE4B98">
            <w:pPr>
              <w:pStyle w:val="TableEntry"/>
              <w:rPr>
                <w:ins w:id="4623" w:author="Lynn Felhofer" w:date="2020-03-20T17:47:00Z"/>
              </w:rPr>
            </w:pPr>
          </w:p>
        </w:tc>
      </w:tr>
      <w:tr w:rsidR="00EE4B98" w:rsidRPr="009715AF" w14:paraId="26CCE82F" w14:textId="77777777" w:rsidTr="00716A9A">
        <w:trPr>
          <w:cantSplit/>
          <w:ins w:id="4624" w:author="Lynn Felhofer" w:date="2020-03-20T17:47:00Z"/>
        </w:trPr>
        <w:tc>
          <w:tcPr>
            <w:tcW w:w="1795" w:type="dxa"/>
            <w:vMerge/>
            <w:tcBorders>
              <w:bottom w:val="single" w:sz="4" w:space="0" w:color="auto"/>
            </w:tcBorders>
          </w:tcPr>
          <w:p w14:paraId="41CCA0A1" w14:textId="77777777" w:rsidR="00EE4B98" w:rsidRPr="009715AF" w:rsidRDefault="00EE4B98" w:rsidP="00EE4B98">
            <w:pPr>
              <w:pStyle w:val="TableEntry"/>
              <w:rPr>
                <w:ins w:id="4625" w:author="Lynn Felhofer" w:date="2020-03-20T17:47:00Z"/>
              </w:rPr>
            </w:pPr>
          </w:p>
        </w:tc>
        <w:tc>
          <w:tcPr>
            <w:tcW w:w="3690" w:type="dxa"/>
          </w:tcPr>
          <w:p w14:paraId="623B238B" w14:textId="683A5BC3" w:rsidR="00EE4B98" w:rsidRPr="009715AF" w:rsidRDefault="00EE4B98" w:rsidP="00EE4B98">
            <w:pPr>
              <w:pStyle w:val="TableEntry"/>
              <w:rPr>
                <w:ins w:id="4626" w:author="Lynn Felhofer" w:date="2020-03-20T17:47:00Z"/>
                <w:szCs w:val="18"/>
              </w:rPr>
            </w:pPr>
            <w:ins w:id="4627" w:author="Lynn Felhofer" w:date="2020-03-20T17:47:00Z">
              <w:r w:rsidRPr="009715AF">
                <w:rPr>
                  <w:szCs w:val="18"/>
                </w:rPr>
                <w:t xml:space="preserve">XDM / Portable Media Importer (Note </w:t>
              </w:r>
            </w:ins>
            <w:ins w:id="4628" w:author="Lynn Felhofer" w:date="2020-03-20T18:30:00Z">
              <w:r>
                <w:rPr>
                  <w:szCs w:val="18"/>
                </w:rPr>
                <w:t>1</w:t>
              </w:r>
            </w:ins>
            <w:ins w:id="4629" w:author="Lynn Felhofer" w:date="2020-03-20T17:47:00Z">
              <w:r w:rsidRPr="009715AF">
                <w:rPr>
                  <w:szCs w:val="18"/>
                </w:rPr>
                <w:t>)</w:t>
              </w:r>
            </w:ins>
          </w:p>
        </w:tc>
        <w:tc>
          <w:tcPr>
            <w:tcW w:w="1816" w:type="dxa"/>
          </w:tcPr>
          <w:p w14:paraId="11CF6A49" w14:textId="77777777" w:rsidR="00EE4B98" w:rsidRPr="009715AF" w:rsidRDefault="00EE4B98" w:rsidP="00EE4B98">
            <w:pPr>
              <w:pStyle w:val="TableEntry"/>
              <w:rPr>
                <w:ins w:id="4630" w:author="Lynn Felhofer" w:date="2020-03-20T17:47:00Z"/>
                <w:szCs w:val="18"/>
              </w:rPr>
            </w:pPr>
            <w:ins w:id="4631" w:author="Lynn Felhofer" w:date="2020-03-20T17:47:00Z">
              <w:r w:rsidRPr="009715AF">
                <w:rPr>
                  <w:szCs w:val="18"/>
                </w:rPr>
                <w:t>ITI TF-1: 16.1</w:t>
              </w:r>
            </w:ins>
          </w:p>
        </w:tc>
        <w:tc>
          <w:tcPr>
            <w:tcW w:w="2049" w:type="dxa"/>
            <w:vMerge/>
          </w:tcPr>
          <w:p w14:paraId="5D2D1D61" w14:textId="77777777" w:rsidR="00EE4B98" w:rsidRPr="009715AF" w:rsidRDefault="00EE4B98" w:rsidP="00EE4B98">
            <w:pPr>
              <w:pStyle w:val="TableEntry"/>
              <w:rPr>
                <w:ins w:id="4632" w:author="Lynn Felhofer" w:date="2020-03-20T17:47:00Z"/>
              </w:rPr>
            </w:pPr>
          </w:p>
        </w:tc>
      </w:tr>
    </w:tbl>
    <w:p w14:paraId="5023A43A" w14:textId="0E4F3ADD" w:rsidR="00B27D09" w:rsidRPr="00BF0A93" w:rsidRDefault="00B27D09" w:rsidP="00F74BCB">
      <w:pPr>
        <w:pStyle w:val="Note"/>
      </w:pPr>
      <w:ins w:id="4633" w:author="Lynn Felhofer" w:date="2020-03-20T17:47:00Z">
        <w:r>
          <w:t xml:space="preserve">Note 1:  </w:t>
        </w:r>
      </w:ins>
      <w:ins w:id="4634" w:author="Lynn Felhofer" w:date="2020-03-20T18:30:00Z">
        <w:r w:rsidR="007E3588" w:rsidRPr="00BF0A93">
          <w:t xml:space="preserve">One or more of the Document Sharing infrastructure groupings shall be supported. </w:t>
        </w:r>
      </w:ins>
    </w:p>
    <w:p w14:paraId="3B39CD74" w14:textId="6B9D9089" w:rsidR="00F71022" w:rsidRPr="00BF0A93" w:rsidRDefault="00F71022" w:rsidP="00CE43D1">
      <w:pPr>
        <w:pStyle w:val="Heading2"/>
        <w:numPr>
          <w:ilvl w:val="1"/>
          <w:numId w:val="150"/>
        </w:numPr>
        <w:rPr>
          <w:noProof w:val="0"/>
        </w:rPr>
      </w:pPr>
      <w:bookmarkStart w:id="4635" w:name="_Toc487036720"/>
      <w:bookmarkStart w:id="4636" w:name="_Toc487038452"/>
      <w:bookmarkStart w:id="4637" w:name="_Toc487038837"/>
      <w:bookmarkStart w:id="4638" w:name="_Toc487039223"/>
      <w:bookmarkStart w:id="4639" w:name="_Toc487039609"/>
      <w:bookmarkStart w:id="4640" w:name="_Toc487042098"/>
      <w:bookmarkStart w:id="4641" w:name="_Toc487042531"/>
      <w:bookmarkStart w:id="4642" w:name="_Toc487048450"/>
      <w:bookmarkStart w:id="4643" w:name="_Toc487052361"/>
      <w:bookmarkStart w:id="4644" w:name="_Toc488067833"/>
      <w:bookmarkStart w:id="4645" w:name="_Toc488068324"/>
      <w:bookmarkStart w:id="4646" w:name="_Toc488068757"/>
      <w:bookmarkStart w:id="4647" w:name="_Toc488070297"/>
      <w:bookmarkStart w:id="4648" w:name="_Toc488070728"/>
      <w:bookmarkStart w:id="4649" w:name="_Toc488075084"/>
      <w:bookmarkStart w:id="4650" w:name="_Toc488075516"/>
      <w:bookmarkStart w:id="4651" w:name="_Toc488075953"/>
      <w:bookmarkStart w:id="4652" w:name="_Toc488147989"/>
      <w:bookmarkStart w:id="4653" w:name="_Toc488149177"/>
      <w:bookmarkStart w:id="4654" w:name="_Toc488149609"/>
      <w:bookmarkStart w:id="4655" w:name="_Toc488308468"/>
      <w:bookmarkStart w:id="4656" w:name="_Toc488313077"/>
      <w:bookmarkStart w:id="4657" w:name="_Toc210747785"/>
      <w:bookmarkStart w:id="4658" w:name="_Toc214425673"/>
      <w:bookmarkStart w:id="4659" w:name="_Toc487039224"/>
      <w:bookmarkStart w:id="4660" w:name="_Toc488068325"/>
      <w:bookmarkStart w:id="4661" w:name="_Toc488068758"/>
      <w:bookmarkStart w:id="4662" w:name="_Toc488075085"/>
      <w:bookmarkStart w:id="4663" w:name="_Toc13752458"/>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r w:rsidRPr="00BF0A93">
        <w:rPr>
          <w:noProof w:val="0"/>
        </w:rPr>
        <w:t xml:space="preserve">XDS-SD </w:t>
      </w:r>
      <w:r w:rsidR="00E24092">
        <w:rPr>
          <w:noProof w:val="0"/>
        </w:rPr>
        <w:t xml:space="preserve">Actor </w:t>
      </w:r>
      <w:r w:rsidRPr="00BF0A93">
        <w:rPr>
          <w:noProof w:val="0"/>
        </w:rPr>
        <w:t>Options</w:t>
      </w:r>
      <w:bookmarkEnd w:id="4657"/>
      <w:bookmarkEnd w:id="4658"/>
      <w:bookmarkEnd w:id="4659"/>
      <w:bookmarkEnd w:id="4660"/>
      <w:bookmarkEnd w:id="4661"/>
      <w:bookmarkEnd w:id="4662"/>
      <w:bookmarkEnd w:id="4663"/>
    </w:p>
    <w:p w14:paraId="0E077CC3" w14:textId="014EAECA" w:rsidR="00F71022" w:rsidRPr="00BF0A93" w:rsidRDefault="00F71022" w:rsidP="00893A7B">
      <w:pPr>
        <w:pStyle w:val="BodyText"/>
      </w:pPr>
      <w:r w:rsidRPr="00BF0A93">
        <w:t xml:space="preserve">Options for Scanned Documents leverage those in the </w:t>
      </w:r>
      <w:r w:rsidR="00E24092">
        <w:t xml:space="preserve">IHE </w:t>
      </w:r>
      <w:r w:rsidRPr="00BF0A93">
        <w:t>Patient Care Coordinatio</w:t>
      </w:r>
      <w:r w:rsidR="00E24092">
        <w:t>n</w:t>
      </w:r>
      <w:r w:rsidRPr="00BF0A93">
        <w:t xml:space="preserve"> Technical Framework (</w:t>
      </w:r>
      <w:r w:rsidR="00E24092">
        <w:t xml:space="preserve">PCC </w:t>
      </w:r>
      <w:r w:rsidRPr="00BF0A93">
        <w:t>TF). Options that may be selected for this Integration Profile are listed in the Table 20.3-1 along with the Actors to which they apply. Dependencies between options when applicable are specified in notes.</w:t>
      </w:r>
    </w:p>
    <w:p w14:paraId="5049F05F" w14:textId="77777777" w:rsidR="00F71022" w:rsidRPr="00BF0A93" w:rsidRDefault="00F71022" w:rsidP="008D2ACB">
      <w:pPr>
        <w:pStyle w:val="TableTitle"/>
      </w:pPr>
      <w:r w:rsidRPr="00BF0A93">
        <w:t>Table 20.3-1: XDS-SD - Actors and Options</w:t>
      </w:r>
    </w:p>
    <w:tbl>
      <w:tblPr>
        <w:tblW w:w="0" w:type="auto"/>
        <w:jc w:val="center"/>
        <w:tblLayout w:type="fixed"/>
        <w:tblLook w:val="0000" w:firstRow="0" w:lastRow="0" w:firstColumn="0" w:lastColumn="0" w:noHBand="0" w:noVBand="0"/>
      </w:tblPr>
      <w:tblGrid>
        <w:gridCol w:w="1725"/>
        <w:gridCol w:w="3098"/>
        <w:gridCol w:w="1762"/>
      </w:tblGrid>
      <w:tr w:rsidR="00F71022" w:rsidRPr="00BF0A93" w14:paraId="7BA772B6" w14:textId="77777777" w:rsidTr="00E94A5D">
        <w:trPr>
          <w:cantSplit/>
          <w:tblHeader/>
          <w:jc w:val="center"/>
        </w:trPr>
        <w:tc>
          <w:tcPr>
            <w:tcW w:w="1725" w:type="dxa"/>
            <w:tcBorders>
              <w:top w:val="single" w:sz="4" w:space="0" w:color="000000"/>
              <w:left w:val="single" w:sz="4" w:space="0" w:color="000000"/>
              <w:bottom w:val="single" w:sz="4" w:space="0" w:color="000000"/>
            </w:tcBorders>
            <w:shd w:val="clear" w:color="auto" w:fill="D8D8D8"/>
          </w:tcPr>
          <w:p w14:paraId="3F975ACE" w14:textId="77777777" w:rsidR="00F71022" w:rsidRPr="00BF0A93" w:rsidRDefault="00F71022" w:rsidP="007F1D2D">
            <w:pPr>
              <w:pStyle w:val="TableEntryHeader"/>
            </w:pPr>
            <w:r w:rsidRPr="00BF0A93">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BF0A93" w:rsidRDefault="00F71022" w:rsidP="007F1D2D">
            <w:pPr>
              <w:pStyle w:val="TableEntryHeader"/>
            </w:pPr>
            <w:r w:rsidRPr="00BF0A93">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BF0A93" w:rsidRDefault="00F71022" w:rsidP="007F1D2D">
            <w:pPr>
              <w:pStyle w:val="TableEntryHeader"/>
            </w:pPr>
            <w:r w:rsidRPr="00BF0A93">
              <w:t>Vol. &amp; Section</w:t>
            </w:r>
          </w:p>
        </w:tc>
      </w:tr>
      <w:tr w:rsidR="00F71022" w:rsidRPr="00BF0A93" w14:paraId="62C620CB" w14:textId="77777777" w:rsidTr="00B628FD">
        <w:trPr>
          <w:cantSplit/>
          <w:trHeight w:val="332"/>
          <w:jc w:val="center"/>
        </w:trPr>
        <w:tc>
          <w:tcPr>
            <w:tcW w:w="1725" w:type="dxa"/>
            <w:tcBorders>
              <w:top w:val="single" w:sz="4" w:space="0" w:color="000000"/>
              <w:left w:val="single" w:sz="4" w:space="0" w:color="000000"/>
              <w:bottom w:val="single" w:sz="4" w:space="0" w:color="auto"/>
            </w:tcBorders>
          </w:tcPr>
          <w:p w14:paraId="61E89FE9" w14:textId="77777777" w:rsidR="00F71022" w:rsidRPr="00BF0A93" w:rsidRDefault="00F71022" w:rsidP="00B71EF2">
            <w:pPr>
              <w:pStyle w:val="TableEntry"/>
              <w:snapToGrid w:val="0"/>
              <w:rPr>
                <w:noProof w:val="0"/>
              </w:rPr>
            </w:pPr>
            <w:r w:rsidRPr="00BF0A93">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BF0A93" w:rsidRDefault="00F71022" w:rsidP="005C2842">
            <w:pPr>
              <w:pStyle w:val="TableEntry"/>
              <w:rPr>
                <w:iCs/>
                <w:noProof w:val="0"/>
              </w:rPr>
            </w:pPr>
            <w:r w:rsidRPr="00BF0A93">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BF0A93" w:rsidRDefault="00F71022" w:rsidP="00B71EF2">
            <w:pPr>
              <w:pStyle w:val="TableEntry"/>
              <w:snapToGrid w:val="0"/>
              <w:rPr>
                <w:noProof w:val="0"/>
              </w:rPr>
            </w:pPr>
            <w:r w:rsidRPr="00BF0A93">
              <w:rPr>
                <w:noProof w:val="0"/>
              </w:rPr>
              <w:t>--</w:t>
            </w:r>
          </w:p>
        </w:tc>
      </w:tr>
      <w:tr w:rsidR="00F71022" w:rsidRPr="00BF0A93" w14:paraId="450703F9" w14:textId="77777777" w:rsidTr="00B628FD">
        <w:trPr>
          <w:cantSplit/>
          <w:trHeight w:val="233"/>
          <w:jc w:val="center"/>
        </w:trPr>
        <w:tc>
          <w:tcPr>
            <w:tcW w:w="1725"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BF0A93" w:rsidRDefault="00F71022" w:rsidP="00B71EF2">
            <w:pPr>
              <w:pStyle w:val="TableEntry"/>
              <w:snapToGrid w:val="0"/>
              <w:rPr>
                <w:noProof w:val="0"/>
              </w:rPr>
            </w:pPr>
            <w:r w:rsidRPr="00BF0A93">
              <w:rPr>
                <w:noProof w:val="0"/>
              </w:rPr>
              <w:t>Content Consumer</w:t>
            </w:r>
            <w:r w:rsidR="004868BD" w:rsidRPr="00BF0A93">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BF0A93" w:rsidRDefault="00F71022" w:rsidP="005C2842">
            <w:pPr>
              <w:pStyle w:val="TableEntry"/>
              <w:rPr>
                <w:iCs/>
                <w:noProof w:val="0"/>
              </w:rPr>
            </w:pPr>
            <w:r w:rsidRPr="00BF0A93">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BF0A93" w:rsidRDefault="00F71022" w:rsidP="00B71EF2">
            <w:pPr>
              <w:pStyle w:val="TableEntry"/>
              <w:snapToGrid w:val="0"/>
              <w:rPr>
                <w:noProof w:val="0"/>
              </w:rPr>
            </w:pPr>
            <w:r w:rsidRPr="00BF0A93">
              <w:rPr>
                <w:noProof w:val="0"/>
              </w:rPr>
              <w:t>PCC TF-2: 3.1.1</w:t>
            </w:r>
          </w:p>
        </w:tc>
      </w:tr>
      <w:tr w:rsidR="00F71022" w:rsidRPr="00BF0A93" w14:paraId="36F244ED" w14:textId="77777777" w:rsidTr="00B628FD">
        <w:trPr>
          <w:cantSplit/>
          <w:trHeight w:val="233"/>
          <w:jc w:val="center"/>
        </w:trPr>
        <w:tc>
          <w:tcPr>
            <w:tcW w:w="1725" w:type="dxa"/>
            <w:vMerge/>
            <w:tcBorders>
              <w:top w:val="single" w:sz="4" w:space="0" w:color="auto"/>
              <w:left w:val="single" w:sz="4" w:space="0" w:color="auto"/>
              <w:bottom w:val="single" w:sz="4" w:space="0" w:color="auto"/>
              <w:right w:val="single" w:sz="4" w:space="0" w:color="auto"/>
            </w:tcBorders>
          </w:tcPr>
          <w:p w14:paraId="39304259" w14:textId="77777777" w:rsidR="00F71022" w:rsidRPr="00BF0A93"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BF0A93" w:rsidRDefault="00F71022" w:rsidP="005C2842">
            <w:pPr>
              <w:pStyle w:val="TableEntry"/>
              <w:rPr>
                <w:iCs/>
                <w:noProof w:val="0"/>
              </w:rPr>
            </w:pPr>
            <w:r w:rsidRPr="00BF0A93">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BF0A93" w:rsidRDefault="00F71022" w:rsidP="00B71EF2">
            <w:pPr>
              <w:pStyle w:val="TableEntry"/>
              <w:snapToGrid w:val="0"/>
              <w:rPr>
                <w:noProof w:val="0"/>
              </w:rPr>
            </w:pPr>
            <w:r w:rsidRPr="00BF0A93">
              <w:rPr>
                <w:noProof w:val="0"/>
              </w:rPr>
              <w:t>PCC TF-2: 3.1.2</w:t>
            </w:r>
          </w:p>
        </w:tc>
      </w:tr>
    </w:tbl>
    <w:p w14:paraId="074AF8EA" w14:textId="14A1CA20" w:rsidR="00F71022" w:rsidRPr="00BF0A93" w:rsidRDefault="00F71022" w:rsidP="00BC2927">
      <w:pPr>
        <w:pStyle w:val="Note"/>
      </w:pPr>
      <w:r w:rsidRPr="00BF0A93">
        <w:t xml:space="preserve">Note 1: The </w:t>
      </w:r>
      <w:r w:rsidR="0010206F" w:rsidRPr="00BF0A93">
        <w:t>a</w:t>
      </w:r>
      <w:r w:rsidRPr="00BF0A93">
        <w:t>ctor shall support at least one of these options.</w:t>
      </w:r>
    </w:p>
    <w:p w14:paraId="623BE10D" w14:textId="77777777" w:rsidR="000F30F4" w:rsidRPr="00BF0A93" w:rsidRDefault="000F30F4" w:rsidP="00AA50EB">
      <w:pPr>
        <w:pStyle w:val="BodyText"/>
      </w:pPr>
    </w:p>
    <w:p w14:paraId="2E35AAD5" w14:textId="1DD3F4CF" w:rsidR="00F71022" w:rsidRPr="00BF0A93" w:rsidRDefault="00F71022" w:rsidP="00CE43D1">
      <w:pPr>
        <w:pStyle w:val="Heading2"/>
        <w:numPr>
          <w:ilvl w:val="1"/>
          <w:numId w:val="150"/>
        </w:numPr>
        <w:ind w:left="0" w:firstLine="0"/>
        <w:rPr>
          <w:bCs/>
          <w:noProof w:val="0"/>
        </w:rPr>
      </w:pPr>
      <w:bookmarkStart w:id="4664" w:name="_Toc210747786"/>
      <w:bookmarkStart w:id="4665" w:name="_Toc214425674"/>
      <w:bookmarkStart w:id="4666" w:name="_Toc487039225"/>
      <w:bookmarkStart w:id="4667" w:name="_Toc488068326"/>
      <w:bookmarkStart w:id="4668" w:name="_Toc488068759"/>
      <w:bookmarkStart w:id="4669" w:name="_Toc488075086"/>
      <w:bookmarkStart w:id="4670" w:name="_Toc13752459"/>
      <w:r w:rsidRPr="00BF0A93">
        <w:rPr>
          <w:bCs/>
          <w:noProof w:val="0"/>
        </w:rPr>
        <w:t>Scanned Documents Bindings to XDS, XDR, XDM</w:t>
      </w:r>
      <w:bookmarkEnd w:id="4664"/>
      <w:bookmarkEnd w:id="4665"/>
      <w:bookmarkEnd w:id="4666"/>
      <w:bookmarkEnd w:id="4667"/>
      <w:bookmarkEnd w:id="4668"/>
      <w:bookmarkEnd w:id="4669"/>
      <w:bookmarkEnd w:id="4670"/>
    </w:p>
    <w:p w14:paraId="5BE77190" w14:textId="5B344C61" w:rsidR="00F71022" w:rsidRPr="00BF0A93" w:rsidRDefault="00F71022" w:rsidP="00893A7B">
      <w:pPr>
        <w:pStyle w:val="BodyText"/>
      </w:pPr>
      <w:r w:rsidRPr="00BF0A93">
        <w:t xml:space="preserve">Actors from the ITI XDS, XDM and XDR </w:t>
      </w:r>
      <w:r w:rsidR="005D5F3F" w:rsidRPr="00BF0A93">
        <w:t>P</w:t>
      </w:r>
      <w:r w:rsidRPr="00BF0A93">
        <w:t xml:space="preserve">rofiles embody the Content Creator and Content Consumer sharing function of this profile. A Content Creator or Content Consumer may be grouped with appropriate actors from the XDS, XDM or XDR </w:t>
      </w:r>
      <w:r w:rsidR="005D5F3F" w:rsidRPr="00BF0A93">
        <w:t>P</w:t>
      </w:r>
      <w:r w:rsidRPr="00BF0A93">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w:t>
      </w:r>
      <w:r w:rsidRPr="00BF0A93">
        <w:lastRenderedPageBreak/>
        <w:t xml:space="preserve">(PCC TF) defines the bindings to use when grouping the Content Creator of this </w:t>
      </w:r>
      <w:r w:rsidR="005D5F3F" w:rsidRPr="00BF0A93">
        <w:t>p</w:t>
      </w:r>
      <w:r w:rsidRPr="00BF0A93">
        <w:t>rofile with actors from the IHE ITI XDS, XDM or XDR Integration Profiles. See PCC TF-2:4.</w:t>
      </w:r>
    </w:p>
    <w:p w14:paraId="58FC8664" w14:textId="77777777" w:rsidR="00F71022" w:rsidRPr="00BF0A93" w:rsidRDefault="00F71022" w:rsidP="00CE43D1">
      <w:pPr>
        <w:pStyle w:val="Heading2"/>
        <w:numPr>
          <w:ilvl w:val="1"/>
          <w:numId w:val="150"/>
        </w:numPr>
        <w:ind w:left="0" w:firstLine="0"/>
        <w:rPr>
          <w:bCs/>
          <w:noProof w:val="0"/>
        </w:rPr>
      </w:pPr>
      <w:r w:rsidRPr="00BF0A93">
        <w:rPr>
          <w:bCs/>
          <w:noProof w:val="0"/>
        </w:rPr>
        <w:br w:type="page"/>
      </w:r>
      <w:r w:rsidRPr="00BF0A93">
        <w:rPr>
          <w:bCs/>
          <w:noProof w:val="0"/>
        </w:rPr>
        <w:lastRenderedPageBreak/>
        <w:t xml:space="preserve"> </w:t>
      </w:r>
      <w:bookmarkStart w:id="4671" w:name="_Toc210747787"/>
      <w:bookmarkStart w:id="4672" w:name="_Toc214425675"/>
      <w:bookmarkStart w:id="4673" w:name="_Toc487039226"/>
      <w:bookmarkStart w:id="4674" w:name="_Toc488068327"/>
      <w:bookmarkStart w:id="4675" w:name="_Toc488068760"/>
      <w:bookmarkStart w:id="4676" w:name="_Toc488075087"/>
      <w:bookmarkStart w:id="4677" w:name="_Toc13752460"/>
      <w:r w:rsidRPr="00BF0A93">
        <w:rPr>
          <w:bCs/>
          <w:noProof w:val="0"/>
        </w:rPr>
        <w:t>Scanned Documents Content Process Flow</w:t>
      </w:r>
      <w:bookmarkEnd w:id="4671"/>
      <w:bookmarkEnd w:id="4672"/>
      <w:bookmarkEnd w:id="4673"/>
      <w:bookmarkEnd w:id="4674"/>
      <w:bookmarkEnd w:id="4675"/>
      <w:bookmarkEnd w:id="4676"/>
      <w:bookmarkEnd w:id="4677"/>
    </w:p>
    <w:p w14:paraId="6ABC8570" w14:textId="77777777" w:rsidR="00F71022" w:rsidRPr="00BF0A93" w:rsidRDefault="00F71022" w:rsidP="00893A7B">
      <w:pPr>
        <w:pStyle w:val="BodyText"/>
      </w:pPr>
      <w:r w:rsidRPr="00BF0A93">
        <w:t>This profile assumes the following sequence of events in creation of an XDS-SD document.</w:t>
      </w:r>
    </w:p>
    <w:p w14:paraId="5D581518" w14:textId="77777777" w:rsidR="00F71022" w:rsidRPr="00BF0A93" w:rsidRDefault="00F71022" w:rsidP="00BC2927">
      <w:pPr>
        <w:pStyle w:val="ListNumber2"/>
        <w:numPr>
          <w:ilvl w:val="0"/>
          <w:numId w:val="71"/>
        </w:numPr>
      </w:pPr>
      <w:r w:rsidRPr="00BF0A93">
        <w:t xml:space="preserve">A legacy paper document is scanned and a PDF/A is rendered. Alternatively, an electronic document is converted, if necessary, to PDF/A or plaintext format (see ITI TF-3: 5.2.1 and 5.2.1.1). </w:t>
      </w:r>
    </w:p>
    <w:p w14:paraId="172E19C8" w14:textId="77777777" w:rsidR="00F71022" w:rsidRPr="00BF0A93" w:rsidRDefault="00F71022" w:rsidP="00BC2927">
      <w:pPr>
        <w:pStyle w:val="ListNumber2"/>
        <w:numPr>
          <w:ilvl w:val="0"/>
          <w:numId w:val="71"/>
        </w:numPr>
      </w:pPr>
      <w:r w:rsidRPr="00BF0A93">
        <w:t>Software, conformant to this profile and most likely with the aid of user input (e.g., to provide document title, confidentiality code, original author), renders the CDA R2 header pertaining to the PDF or plaintext produced. The document is wrapped and the XDS-SD document is completed (see ITI TF-3: 5.2.3).</w:t>
      </w:r>
    </w:p>
    <w:p w14:paraId="5E9FBBE3" w14:textId="77777777" w:rsidR="00F71022" w:rsidRPr="00BF0A93" w:rsidRDefault="00F71022" w:rsidP="00BC2927">
      <w:pPr>
        <w:pStyle w:val="ListNumber2"/>
        <w:numPr>
          <w:ilvl w:val="0"/>
          <w:numId w:val="71"/>
        </w:numPr>
      </w:pPr>
      <w:r w:rsidRPr="00BF0A93">
        <w:t>XDS metadata is produced from data contained in the CDA header and supplemental information (see ITI TF-3: 5.2.2).</w:t>
      </w:r>
    </w:p>
    <w:p w14:paraId="30F7D014" w14:textId="31527F9C" w:rsidR="00F71022" w:rsidRPr="00BF0A93" w:rsidRDefault="00F71022" w:rsidP="00BC2927">
      <w:pPr>
        <w:pStyle w:val="ListNumber2"/>
        <w:numPr>
          <w:ilvl w:val="0"/>
          <w:numId w:val="71"/>
        </w:numPr>
      </w:pPr>
      <w:r w:rsidRPr="00BF0A93">
        <w:t>The completed XDS-SD document and corresponding metadata is sent via the Provide a Register Document Set</w:t>
      </w:r>
      <w:r w:rsidR="00CE0EC5" w:rsidRPr="00BF0A93">
        <w:t>-</w:t>
      </w:r>
      <w:r w:rsidRPr="00BF0A93">
        <w:t>b [ITI-41] transaction of XDS/XDR, or the Distribute Document Set on Media</w:t>
      </w:r>
      <w:r w:rsidRPr="00BF0A93" w:rsidDel="001F1A9B">
        <w:t xml:space="preserve"> </w:t>
      </w:r>
      <w:r w:rsidR="002E55D5" w:rsidRPr="00BF0A93">
        <w:t>[ITI-32]</w:t>
      </w:r>
      <w:r w:rsidR="002E55D5">
        <w:t xml:space="preserve"> t</w:t>
      </w:r>
      <w:r w:rsidRPr="00BF0A93">
        <w:t>ransaction of XDM.</w:t>
      </w:r>
    </w:p>
    <w:p w14:paraId="2DF65639" w14:textId="00631E7A" w:rsidR="00F71022" w:rsidRPr="00BF0A93" w:rsidRDefault="00F71022" w:rsidP="00CE43D1">
      <w:pPr>
        <w:pStyle w:val="Heading1"/>
        <w:numPr>
          <w:ilvl w:val="0"/>
          <w:numId w:val="150"/>
        </w:numPr>
        <w:rPr>
          <w:noProof w:val="0"/>
        </w:rPr>
      </w:pPr>
      <w:bookmarkStart w:id="4678" w:name="_Toc199868230"/>
      <w:bookmarkStart w:id="4679" w:name="_Toc206311471"/>
      <w:bookmarkStart w:id="4680" w:name="_Toc237305082"/>
      <w:bookmarkStart w:id="4681" w:name="_Toc237305547"/>
      <w:bookmarkStart w:id="4682" w:name="_Toc269214486"/>
      <w:bookmarkStart w:id="4683" w:name="_Toc487039227"/>
      <w:bookmarkStart w:id="4684" w:name="_Toc488068328"/>
      <w:bookmarkStart w:id="4685" w:name="_Toc488068761"/>
      <w:bookmarkStart w:id="4686" w:name="_Toc488075088"/>
      <w:bookmarkStart w:id="4687" w:name="_Toc13752461"/>
      <w:r w:rsidRPr="00BF0A93">
        <w:rPr>
          <w:noProof w:val="0"/>
        </w:rPr>
        <w:lastRenderedPageBreak/>
        <w:t>Sharing Value Sets (SVS)</w:t>
      </w:r>
      <w:bookmarkEnd w:id="4678"/>
      <w:bookmarkEnd w:id="4679"/>
      <w:bookmarkEnd w:id="4680"/>
      <w:bookmarkEnd w:id="4681"/>
      <w:bookmarkEnd w:id="4682"/>
      <w:bookmarkEnd w:id="4683"/>
      <w:bookmarkEnd w:id="4684"/>
      <w:bookmarkEnd w:id="4685"/>
      <w:bookmarkEnd w:id="4686"/>
      <w:bookmarkEnd w:id="4687"/>
      <w:r w:rsidRPr="00BF0A93">
        <w:rPr>
          <w:noProof w:val="0"/>
        </w:rPr>
        <w:t xml:space="preserve"> </w:t>
      </w:r>
    </w:p>
    <w:p w14:paraId="5E56A312" w14:textId="77777777" w:rsidR="00F71022" w:rsidRPr="00BF0A93" w:rsidRDefault="00F71022" w:rsidP="0095647F">
      <w:pPr>
        <w:pStyle w:val="BodyText"/>
        <w:rPr>
          <w:iCs/>
        </w:rPr>
      </w:pPr>
      <w:r w:rsidRPr="00BF0A93">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BF0A93">
        <w:t>semantic</w:t>
      </w:r>
      <w:r w:rsidRPr="00BF0A93">
        <w:rPr>
          <w:iCs/>
        </w:rPr>
        <w:t xml:space="preserve"> </w:t>
      </w:r>
      <w:r w:rsidRPr="00BF0A93">
        <w:t>interoperability</w:t>
      </w:r>
      <w:r w:rsidRPr="00BF0A93">
        <w:rPr>
          <w:iCs/>
        </w:rPr>
        <w:t>.</w:t>
      </w:r>
    </w:p>
    <w:p w14:paraId="3CBAC5A0" w14:textId="44F65EEF" w:rsidR="00F71022" w:rsidRPr="00BF0A93" w:rsidRDefault="00F71022" w:rsidP="009B6AB5">
      <w:pPr>
        <w:pStyle w:val="BodyText"/>
      </w:pPr>
      <w:r w:rsidRPr="00BF0A93">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t>t</w:t>
      </w:r>
      <w:r w:rsidRPr="00BF0A93">
        <w:t>ransactions for retrieving Value Sets from a Value Set Repository by a Value Set Consumer.</w:t>
      </w:r>
    </w:p>
    <w:p w14:paraId="643C6E07" w14:textId="77777777" w:rsidR="00F71022" w:rsidRPr="00BF0A93" w:rsidRDefault="00F71022" w:rsidP="00AA50EB">
      <w:pPr>
        <w:pStyle w:val="ListBullet2"/>
      </w:pPr>
      <w:r w:rsidRPr="00BF0A93">
        <w:t>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content, and provides just the value set concept list as uniquely identified in the request.</w:t>
      </w:r>
    </w:p>
    <w:p w14:paraId="7D55F9C0" w14:textId="77777777" w:rsidR="00F71022" w:rsidRPr="00BF0A93" w:rsidRDefault="00F71022" w:rsidP="00AA50EB">
      <w:pPr>
        <w:pStyle w:val="ListBullet2"/>
      </w:pPr>
      <w:r w:rsidRPr="00BF0A93">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BF0A93" w:rsidRDefault="00F71022" w:rsidP="009B6AB5">
      <w:pPr>
        <w:pStyle w:val="BodyText"/>
        <w:rPr>
          <w:rStyle w:val="BodyTextCharChar"/>
          <w:noProof w:val="0"/>
        </w:rPr>
      </w:pPr>
      <w:r w:rsidRPr="00BF0A93">
        <w:rPr>
          <w:rStyle w:val="InsertText"/>
          <w:b w:val="0"/>
          <w:u w:val="none"/>
        </w:rPr>
        <w:t>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particular kind of report.</w:t>
      </w:r>
    </w:p>
    <w:p w14:paraId="54E3151C" w14:textId="31299DD3" w:rsidR="00F71022" w:rsidRPr="00BF0A93" w:rsidRDefault="00F71022" w:rsidP="00390DAB">
      <w:pPr>
        <w:pStyle w:val="Heading2"/>
        <w:numPr>
          <w:ilvl w:val="0"/>
          <w:numId w:val="0"/>
        </w:numPr>
        <w:rPr>
          <w:noProof w:val="0"/>
        </w:rPr>
      </w:pPr>
      <w:bookmarkStart w:id="4688" w:name="_Toc206311472"/>
      <w:bookmarkStart w:id="4689" w:name="_Toc237305083"/>
      <w:bookmarkStart w:id="4690" w:name="_Toc237305548"/>
      <w:bookmarkStart w:id="4691" w:name="_Toc269214487"/>
      <w:bookmarkStart w:id="4692" w:name="_Toc487039228"/>
      <w:bookmarkStart w:id="4693" w:name="_Toc488068329"/>
      <w:bookmarkStart w:id="4694" w:name="_Toc488068762"/>
      <w:bookmarkStart w:id="4695" w:name="_Toc488075089"/>
      <w:bookmarkStart w:id="4696" w:name="_Toc13752462"/>
      <w:r w:rsidRPr="00BF0A93">
        <w:rPr>
          <w:noProof w:val="0"/>
        </w:rPr>
        <w:t xml:space="preserve">21.1 </w:t>
      </w:r>
      <w:bookmarkEnd w:id="4688"/>
      <w:bookmarkEnd w:id="4689"/>
      <w:bookmarkEnd w:id="4690"/>
      <w:bookmarkEnd w:id="4691"/>
      <w:bookmarkEnd w:id="4692"/>
      <w:bookmarkEnd w:id="4693"/>
      <w:bookmarkEnd w:id="4694"/>
      <w:bookmarkEnd w:id="4695"/>
      <w:r w:rsidR="00E24092">
        <w:rPr>
          <w:noProof w:val="0"/>
        </w:rPr>
        <w:t xml:space="preserve">SVS </w:t>
      </w:r>
      <w:r w:rsidR="002E55D5">
        <w:rPr>
          <w:noProof w:val="0"/>
        </w:rPr>
        <w:t>Actors/Transactions</w:t>
      </w:r>
      <w:bookmarkEnd w:id="4696"/>
    </w:p>
    <w:p w14:paraId="26ADA8BE" w14:textId="77777777" w:rsidR="00F71022" w:rsidRPr="00BF0A93" w:rsidRDefault="00F71022" w:rsidP="00AA50EB">
      <w:pPr>
        <w:pStyle w:val="BodyText"/>
      </w:pPr>
      <w:r w:rsidRPr="00BF0A93">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BF0A93" w:rsidRDefault="00882D73" w:rsidP="00AA50EB">
      <w:pPr>
        <w:pStyle w:val="BodyText"/>
        <w:jc w:val="center"/>
      </w:pPr>
      <w:r w:rsidRPr="00BF0A93">
        <w:rPr>
          <w:noProof/>
          <w:lang w:val="fr-FR" w:eastAsia="fr-FR"/>
        </w:rPr>
        <w:lastRenderedPageBreak/>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633BE9" w:rsidRDefault="00633BE9"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633BE9" w:rsidRDefault="00633BE9"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EEB192" w14:textId="77777777" w:rsidR="00633BE9" w:rsidRDefault="00633BE9"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585F12" w14:textId="77777777" w:rsidR="00633BE9" w:rsidRDefault="00633BE9"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">
                <v:rect id="AutoShape 8" o:spid="_x0000_s1046" style="position:absolute;top:3905;width:48863;height:24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&#13;&#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">
                  <v:textbox>
                    <w:txbxContent>
                      <w:p w14:paraId="6B23C02F" w14:textId="77777777" w:rsidR="00633BE9" w:rsidRDefault="00633BE9"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">
                  <v:textbox>
                    <w:txbxContent>
                      <w:p w14:paraId="2AB443EE" w14:textId="77777777" w:rsidR="00633BE9" w:rsidRDefault="00633BE9"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">
                  <v:stroke endarrow="block"/>
                </v:line>
                <v:line id="Line 18" o:spid="_x0000_s1050" style="position:absolute;flip:x;visibility:visible;mso-wrap-style:square" from="17160,20572" to="35433,205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">
                  <v:stroke endarrow="block"/>
                </v:line>
                <v:shape id="Text Box 19" o:spid="_x0000_s1051" type="#_x0000_t202" style="position:absolute;left:18286;top:5711;width:13731;height:5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" stroked="f">
                  <v:textbox>
                    <w:txbxContent>
                      <w:p w14:paraId="45EEB192" w14:textId="77777777" w:rsidR="00633BE9" w:rsidRDefault="00633BE9"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" stroked="f">
                  <v:textbox>
                    <w:txbxContent>
                      <w:p w14:paraId="50585F12" w14:textId="77777777" w:rsidR="00633BE9" w:rsidRDefault="00633BE9" w:rsidP="00390DAB">
                        <w:pPr>
                          <w:rPr>
                            <w:sz w:val="20"/>
                          </w:rPr>
                        </w:pPr>
                        <w:r>
                          <w:rPr>
                            <w:sz w:val="20"/>
                          </w:rPr>
                          <w:t>Retrieve Multiple Value Sets [ITI-60]</w:t>
                        </w:r>
                      </w:p>
                    </w:txbxContent>
                  </v:textbox>
                </v:shape>
                <w10:anchorlock/>
              </v:group>
            </w:pict>
          </mc:Fallback>
        </mc:AlternateContent>
      </w:r>
    </w:p>
    <w:p w14:paraId="037C0777" w14:textId="77777777" w:rsidR="00F71022" w:rsidRPr="00BF0A93" w:rsidRDefault="00F71022" w:rsidP="00033B7F">
      <w:pPr>
        <w:pStyle w:val="BodyText"/>
      </w:pPr>
    </w:p>
    <w:p w14:paraId="4837191A" w14:textId="77777777" w:rsidR="00F71022" w:rsidRPr="00BF0A93" w:rsidRDefault="00F71022" w:rsidP="00A9747B">
      <w:pPr>
        <w:pStyle w:val="FigureTitle"/>
      </w:pPr>
      <w:r w:rsidRPr="00BF0A93">
        <w:t>Figure 21.1-1: Actors and Transactions</w:t>
      </w:r>
    </w:p>
    <w:p w14:paraId="6E4B94BB" w14:textId="022AA05D" w:rsidR="00F71022" w:rsidRPr="00BF0A93" w:rsidRDefault="00F71022" w:rsidP="00033B7F">
      <w:pPr>
        <w:pStyle w:val="BodyText"/>
      </w:pPr>
      <w:r w:rsidRPr="00BF0A93">
        <w:t>Table 21.1-1 SVS Integration Profile - Actors and Transactions lists the transactions for each actor directly involved in the SVS Profile. In order to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BF0A93" w:rsidRDefault="00F71022" w:rsidP="00390DAB">
      <w:pPr>
        <w:pStyle w:val="TableTitle"/>
      </w:pPr>
      <w:r w:rsidRPr="00BF0A93">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BF0A93" w14:paraId="2EAFC5A8" w14:textId="77777777" w:rsidTr="00AA50EB">
        <w:trPr>
          <w:jc w:val="center"/>
        </w:trPr>
        <w:tc>
          <w:tcPr>
            <w:tcW w:w="2093" w:type="dxa"/>
            <w:shd w:val="clear" w:color="auto" w:fill="D8D8D8"/>
          </w:tcPr>
          <w:p w14:paraId="619AF0E8" w14:textId="77777777" w:rsidR="00F71022" w:rsidRPr="00BF0A93" w:rsidRDefault="00F71022" w:rsidP="007F1D2D">
            <w:pPr>
              <w:pStyle w:val="TableEntryHeader"/>
            </w:pPr>
            <w:r w:rsidRPr="00BF0A93">
              <w:t>Actors</w:t>
            </w:r>
          </w:p>
        </w:tc>
        <w:tc>
          <w:tcPr>
            <w:tcW w:w="3240" w:type="dxa"/>
            <w:shd w:val="clear" w:color="auto" w:fill="D8D8D8"/>
          </w:tcPr>
          <w:p w14:paraId="1018EFEB" w14:textId="77777777" w:rsidR="00F71022" w:rsidRPr="00BF0A93" w:rsidRDefault="00F71022" w:rsidP="007F1D2D">
            <w:pPr>
              <w:pStyle w:val="TableEntryHeader"/>
            </w:pPr>
            <w:r w:rsidRPr="00BF0A93">
              <w:t xml:space="preserve">Transactions </w:t>
            </w:r>
          </w:p>
        </w:tc>
        <w:tc>
          <w:tcPr>
            <w:tcW w:w="1440" w:type="dxa"/>
            <w:shd w:val="clear" w:color="auto" w:fill="D8D8D8"/>
          </w:tcPr>
          <w:p w14:paraId="27B8B29C" w14:textId="77777777" w:rsidR="00F71022" w:rsidRPr="00BF0A93" w:rsidRDefault="00F71022" w:rsidP="007F1D2D">
            <w:pPr>
              <w:pStyle w:val="TableEntryHeader"/>
            </w:pPr>
            <w:r w:rsidRPr="00BF0A93">
              <w:t>Optionality</w:t>
            </w:r>
          </w:p>
        </w:tc>
        <w:tc>
          <w:tcPr>
            <w:tcW w:w="1715" w:type="dxa"/>
            <w:shd w:val="clear" w:color="auto" w:fill="D8D8D8"/>
          </w:tcPr>
          <w:p w14:paraId="73A8D2E6" w14:textId="77777777" w:rsidR="00F71022" w:rsidRPr="00BF0A93" w:rsidRDefault="00F71022" w:rsidP="007F1D2D">
            <w:pPr>
              <w:pStyle w:val="TableEntryHeader"/>
            </w:pPr>
            <w:r w:rsidRPr="00BF0A93">
              <w:t>Section</w:t>
            </w:r>
          </w:p>
        </w:tc>
      </w:tr>
      <w:tr w:rsidR="00F71022" w:rsidRPr="00BF0A93" w14:paraId="57A21C0E" w14:textId="77777777" w:rsidTr="00AA50EB">
        <w:trPr>
          <w:trHeight w:val="283"/>
          <w:jc w:val="center"/>
        </w:trPr>
        <w:tc>
          <w:tcPr>
            <w:tcW w:w="2093" w:type="dxa"/>
            <w:vMerge w:val="restart"/>
          </w:tcPr>
          <w:p w14:paraId="283E7A80" w14:textId="77777777" w:rsidR="00F71022" w:rsidRPr="00BF0A93" w:rsidRDefault="00F71022" w:rsidP="00B93752">
            <w:pPr>
              <w:pStyle w:val="TableEntry"/>
              <w:rPr>
                <w:noProof w:val="0"/>
              </w:rPr>
            </w:pPr>
            <w:r w:rsidRPr="00BF0A93">
              <w:rPr>
                <w:noProof w:val="0"/>
              </w:rPr>
              <w:t>Value Set Repository</w:t>
            </w:r>
          </w:p>
        </w:tc>
        <w:tc>
          <w:tcPr>
            <w:tcW w:w="3240" w:type="dxa"/>
          </w:tcPr>
          <w:p w14:paraId="7FEE4A60" w14:textId="77777777" w:rsidR="00F71022" w:rsidRPr="00BF0A93" w:rsidRDefault="00F71022" w:rsidP="00B93752">
            <w:pPr>
              <w:pStyle w:val="TableEntry"/>
              <w:rPr>
                <w:noProof w:val="0"/>
              </w:rPr>
            </w:pPr>
            <w:r w:rsidRPr="00BF0A93">
              <w:rPr>
                <w:noProof w:val="0"/>
              </w:rPr>
              <w:t>Retrieve Value Set [ITI-48]</w:t>
            </w:r>
          </w:p>
        </w:tc>
        <w:tc>
          <w:tcPr>
            <w:tcW w:w="1440" w:type="dxa"/>
          </w:tcPr>
          <w:p w14:paraId="73A848D2" w14:textId="77777777" w:rsidR="00F71022" w:rsidRPr="00BF0A93" w:rsidRDefault="00F71022" w:rsidP="00DB1659">
            <w:pPr>
              <w:pStyle w:val="TableEntry"/>
              <w:jc w:val="center"/>
              <w:rPr>
                <w:noProof w:val="0"/>
              </w:rPr>
            </w:pPr>
            <w:r w:rsidRPr="00BF0A93">
              <w:rPr>
                <w:noProof w:val="0"/>
              </w:rPr>
              <w:t>R</w:t>
            </w:r>
          </w:p>
        </w:tc>
        <w:tc>
          <w:tcPr>
            <w:tcW w:w="1715" w:type="dxa"/>
          </w:tcPr>
          <w:p w14:paraId="19FE9B8C" w14:textId="77777777" w:rsidR="00F71022" w:rsidRPr="00BF0A93" w:rsidRDefault="00F71022" w:rsidP="00B93752">
            <w:pPr>
              <w:pStyle w:val="TableEntry"/>
              <w:rPr>
                <w:noProof w:val="0"/>
              </w:rPr>
            </w:pPr>
            <w:r w:rsidRPr="00BF0A93">
              <w:rPr>
                <w:noProof w:val="0"/>
              </w:rPr>
              <w:t>ITI TF-2b: 3.48</w:t>
            </w:r>
          </w:p>
        </w:tc>
      </w:tr>
      <w:tr w:rsidR="00F71022" w:rsidRPr="00BF0A93" w14:paraId="70530972" w14:textId="77777777" w:rsidTr="00AA50EB">
        <w:trPr>
          <w:trHeight w:val="283"/>
          <w:jc w:val="center"/>
        </w:trPr>
        <w:tc>
          <w:tcPr>
            <w:tcW w:w="2093" w:type="dxa"/>
            <w:vMerge/>
          </w:tcPr>
          <w:p w14:paraId="011B28E5" w14:textId="77777777" w:rsidR="00F71022" w:rsidRPr="00BF0A93" w:rsidRDefault="00F71022" w:rsidP="00B93752">
            <w:pPr>
              <w:pStyle w:val="TableEntry"/>
              <w:rPr>
                <w:noProof w:val="0"/>
              </w:rPr>
            </w:pPr>
          </w:p>
        </w:tc>
        <w:tc>
          <w:tcPr>
            <w:tcW w:w="3240" w:type="dxa"/>
          </w:tcPr>
          <w:p w14:paraId="09FC8A93"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385CD16B" w14:textId="77777777" w:rsidR="00F71022" w:rsidRPr="00BF0A93" w:rsidRDefault="00F71022" w:rsidP="00DB1659">
            <w:pPr>
              <w:pStyle w:val="TableEntry"/>
              <w:jc w:val="center"/>
              <w:rPr>
                <w:b/>
                <w:noProof w:val="0"/>
              </w:rPr>
            </w:pPr>
            <w:r w:rsidRPr="00BF0A93">
              <w:rPr>
                <w:rStyle w:val="InsertText"/>
                <w:b w:val="0"/>
                <w:noProof w:val="0"/>
                <w:u w:val="none"/>
              </w:rPr>
              <w:t>R</w:t>
            </w:r>
          </w:p>
        </w:tc>
        <w:tc>
          <w:tcPr>
            <w:tcW w:w="1715" w:type="dxa"/>
          </w:tcPr>
          <w:p w14:paraId="5BDAB4B2" w14:textId="77777777" w:rsidR="00F71022" w:rsidRPr="00BF0A93" w:rsidRDefault="00F71022" w:rsidP="00B93752">
            <w:pPr>
              <w:pStyle w:val="TableEntry"/>
              <w:rPr>
                <w:b/>
                <w:noProof w:val="0"/>
              </w:rPr>
            </w:pPr>
            <w:r w:rsidRPr="00BF0A93">
              <w:rPr>
                <w:rStyle w:val="InsertText"/>
                <w:b w:val="0"/>
                <w:noProof w:val="0"/>
                <w:u w:val="none"/>
              </w:rPr>
              <w:t>ITI TF-2b: 3.60</w:t>
            </w:r>
          </w:p>
        </w:tc>
      </w:tr>
      <w:tr w:rsidR="00F71022" w:rsidRPr="00BF0A93" w14:paraId="334A0B12" w14:textId="77777777" w:rsidTr="00AA50EB">
        <w:trPr>
          <w:trHeight w:val="283"/>
          <w:jc w:val="center"/>
        </w:trPr>
        <w:tc>
          <w:tcPr>
            <w:tcW w:w="2093" w:type="dxa"/>
            <w:vMerge w:val="restart"/>
          </w:tcPr>
          <w:p w14:paraId="3C9E5320" w14:textId="77777777" w:rsidR="00F71022" w:rsidRPr="00BF0A93" w:rsidRDefault="00F71022" w:rsidP="00B93752">
            <w:pPr>
              <w:pStyle w:val="TableEntry"/>
              <w:rPr>
                <w:noProof w:val="0"/>
              </w:rPr>
            </w:pPr>
            <w:r w:rsidRPr="00BF0A93">
              <w:rPr>
                <w:noProof w:val="0"/>
              </w:rPr>
              <w:t>Value Set Consumer</w:t>
            </w:r>
          </w:p>
        </w:tc>
        <w:tc>
          <w:tcPr>
            <w:tcW w:w="3240" w:type="dxa"/>
          </w:tcPr>
          <w:p w14:paraId="20E7BE14" w14:textId="77777777" w:rsidR="00F71022" w:rsidRPr="00BF0A93" w:rsidRDefault="00F71022" w:rsidP="00B93752">
            <w:pPr>
              <w:pStyle w:val="TableEntry"/>
              <w:rPr>
                <w:rStyle w:val="InsertText"/>
                <w:noProof w:val="0"/>
              </w:rPr>
            </w:pPr>
            <w:r w:rsidRPr="00BF0A93">
              <w:rPr>
                <w:noProof w:val="0"/>
              </w:rPr>
              <w:t>Retrieve Value Set [ITI-48]</w:t>
            </w:r>
          </w:p>
        </w:tc>
        <w:tc>
          <w:tcPr>
            <w:tcW w:w="1440" w:type="dxa"/>
          </w:tcPr>
          <w:p w14:paraId="7573DBBB" w14:textId="77777777" w:rsidR="00F71022" w:rsidRPr="00BF0A93" w:rsidRDefault="00F71022" w:rsidP="00DB1659">
            <w:pPr>
              <w:pStyle w:val="TableEntry"/>
              <w:jc w:val="center"/>
              <w:rPr>
                <w:rStyle w:val="InsertText"/>
                <w:noProof w:val="0"/>
              </w:rPr>
            </w:pPr>
            <w:r w:rsidRPr="00BF0A93">
              <w:rPr>
                <w:noProof w:val="0"/>
              </w:rPr>
              <w:t>R</w:t>
            </w:r>
          </w:p>
        </w:tc>
        <w:tc>
          <w:tcPr>
            <w:tcW w:w="1715" w:type="dxa"/>
          </w:tcPr>
          <w:p w14:paraId="78C1864C" w14:textId="77777777" w:rsidR="00F71022" w:rsidRPr="00BF0A93" w:rsidRDefault="00F71022" w:rsidP="00B93752">
            <w:pPr>
              <w:pStyle w:val="TableEntry"/>
              <w:rPr>
                <w:rStyle w:val="InsertText"/>
                <w:noProof w:val="0"/>
              </w:rPr>
            </w:pPr>
            <w:r w:rsidRPr="00BF0A93">
              <w:rPr>
                <w:noProof w:val="0"/>
              </w:rPr>
              <w:t>ITI TF-2b:</w:t>
            </w:r>
            <w:r w:rsidR="003B7F31" w:rsidRPr="00BF0A93">
              <w:rPr>
                <w:noProof w:val="0"/>
              </w:rPr>
              <w:t xml:space="preserve"> </w:t>
            </w:r>
            <w:r w:rsidRPr="00BF0A93">
              <w:rPr>
                <w:noProof w:val="0"/>
              </w:rPr>
              <w:t>3.48</w:t>
            </w:r>
          </w:p>
        </w:tc>
      </w:tr>
      <w:tr w:rsidR="00F71022" w:rsidRPr="00BF0A93" w14:paraId="3C10845B" w14:textId="77777777" w:rsidTr="00AA50EB">
        <w:trPr>
          <w:trHeight w:val="283"/>
          <w:jc w:val="center"/>
        </w:trPr>
        <w:tc>
          <w:tcPr>
            <w:tcW w:w="2093" w:type="dxa"/>
            <w:vMerge/>
          </w:tcPr>
          <w:p w14:paraId="3A9775F3" w14:textId="77777777" w:rsidR="00F71022" w:rsidRPr="00BF0A93" w:rsidRDefault="00F71022" w:rsidP="00B93752">
            <w:pPr>
              <w:pStyle w:val="TableEntry"/>
              <w:rPr>
                <w:noProof w:val="0"/>
              </w:rPr>
            </w:pPr>
          </w:p>
        </w:tc>
        <w:tc>
          <w:tcPr>
            <w:tcW w:w="3240" w:type="dxa"/>
          </w:tcPr>
          <w:p w14:paraId="5F94BEE5"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686C4C4D" w14:textId="77777777" w:rsidR="00F71022" w:rsidRPr="00BF0A93" w:rsidRDefault="00F71022" w:rsidP="00DB1659">
            <w:pPr>
              <w:pStyle w:val="TableEntry"/>
              <w:jc w:val="center"/>
              <w:rPr>
                <w:b/>
                <w:noProof w:val="0"/>
              </w:rPr>
            </w:pPr>
            <w:r w:rsidRPr="00BF0A93">
              <w:rPr>
                <w:rStyle w:val="InsertText"/>
                <w:b w:val="0"/>
                <w:noProof w:val="0"/>
                <w:u w:val="none"/>
              </w:rPr>
              <w:t>O</w:t>
            </w:r>
          </w:p>
        </w:tc>
        <w:tc>
          <w:tcPr>
            <w:tcW w:w="1715" w:type="dxa"/>
          </w:tcPr>
          <w:p w14:paraId="1DB82282" w14:textId="77777777" w:rsidR="00F71022" w:rsidRPr="00BF0A93" w:rsidRDefault="00F71022" w:rsidP="00B93752">
            <w:pPr>
              <w:pStyle w:val="TableEntry"/>
              <w:rPr>
                <w:b/>
                <w:noProof w:val="0"/>
              </w:rPr>
            </w:pPr>
            <w:r w:rsidRPr="00BF0A93">
              <w:rPr>
                <w:rStyle w:val="InsertText"/>
                <w:b w:val="0"/>
                <w:noProof w:val="0"/>
                <w:u w:val="none"/>
              </w:rPr>
              <w:t>ITI TF-2b:</w:t>
            </w:r>
            <w:r w:rsidR="003B7F31" w:rsidRPr="00BF0A93">
              <w:rPr>
                <w:rStyle w:val="InsertText"/>
                <w:b w:val="0"/>
                <w:noProof w:val="0"/>
                <w:u w:val="none"/>
              </w:rPr>
              <w:t xml:space="preserve"> </w:t>
            </w:r>
            <w:r w:rsidRPr="00BF0A93">
              <w:rPr>
                <w:rStyle w:val="InsertText"/>
                <w:b w:val="0"/>
                <w:noProof w:val="0"/>
                <w:u w:val="none"/>
              </w:rPr>
              <w:t>3.60</w:t>
            </w:r>
          </w:p>
        </w:tc>
      </w:tr>
    </w:tbl>
    <w:p w14:paraId="047E0307" w14:textId="1D2E9B30" w:rsidR="00F74BCB" w:rsidRPr="00BF0A93" w:rsidRDefault="00F74BCB" w:rsidP="00F74BCB">
      <w:pPr>
        <w:pStyle w:val="Heading3"/>
        <w:numPr>
          <w:ilvl w:val="0"/>
          <w:numId w:val="0"/>
        </w:numPr>
        <w:rPr>
          <w:ins w:id="4697" w:author="Lynn Felhofer" w:date="2020-03-20T17:51:00Z"/>
          <w:noProof w:val="0"/>
        </w:rPr>
      </w:pPr>
      <w:ins w:id="4698" w:author="Lynn Felhofer" w:date="2020-03-20T17:51:00Z">
        <w:r w:rsidRPr="00BF0A93">
          <w:rPr>
            <w:noProof w:val="0"/>
          </w:rPr>
          <w:t xml:space="preserve">21.1.1 </w:t>
        </w:r>
      </w:ins>
      <w:ins w:id="4699" w:author="Lynn Felhofer" w:date="2020-03-20T17:54:00Z">
        <w:r>
          <w:rPr>
            <w:noProof w:val="0"/>
          </w:rPr>
          <w:t>SVS Required Actor Groupings</w:t>
        </w:r>
      </w:ins>
    </w:p>
    <w:p w14:paraId="29A6BFE6" w14:textId="0BD673B9" w:rsidR="00F74BCB" w:rsidRDefault="00F74BCB" w:rsidP="00F74BCB">
      <w:pPr>
        <w:pStyle w:val="BodyText"/>
        <w:rPr>
          <w:ins w:id="4700" w:author="Lynn Felhofer" w:date="2020-03-20T17:54:00Z"/>
        </w:rPr>
      </w:pPr>
      <w:ins w:id="4701" w:author="Lynn Felhofer" w:date="2020-03-20T17: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D1C930C" w14:textId="4125341F" w:rsidR="00F74BCB" w:rsidRPr="0013655E" w:rsidRDefault="00F74BCB" w:rsidP="00F74BCB">
      <w:pPr>
        <w:pStyle w:val="BodyText"/>
        <w:jc w:val="center"/>
        <w:rPr>
          <w:ins w:id="4702" w:author="Lynn Felhofer" w:date="2020-03-20T17:54:00Z"/>
          <w:rFonts w:ascii="Arial" w:hAnsi="Arial" w:cs="Arial"/>
          <w:b/>
          <w:bCs/>
          <w:sz w:val="22"/>
          <w:szCs w:val="22"/>
        </w:rPr>
      </w:pPr>
      <w:ins w:id="4703" w:author="Lynn Felhofer" w:date="2020-03-20T17:54:00Z">
        <w:r w:rsidRPr="0013655E">
          <w:rPr>
            <w:rFonts w:ascii="Arial" w:hAnsi="Arial" w:cs="Arial"/>
            <w:b/>
            <w:bCs/>
            <w:sz w:val="22"/>
            <w:szCs w:val="22"/>
          </w:rPr>
          <w:t xml:space="preserve">Table </w:t>
        </w:r>
        <w:r>
          <w:rPr>
            <w:rFonts w:ascii="Arial" w:hAnsi="Arial" w:cs="Arial"/>
            <w:b/>
            <w:bCs/>
            <w:sz w:val="22"/>
            <w:szCs w:val="22"/>
          </w:rPr>
          <w:t>21.1.1</w:t>
        </w:r>
        <w:r w:rsidRPr="0013655E">
          <w:rPr>
            <w:rFonts w:ascii="Arial" w:hAnsi="Arial" w:cs="Arial"/>
            <w:b/>
            <w:bCs/>
            <w:sz w:val="22"/>
            <w:szCs w:val="22"/>
          </w:rPr>
          <w:t xml:space="preserve">-1: </w:t>
        </w:r>
        <w:r>
          <w:rPr>
            <w:rFonts w:ascii="Arial" w:hAnsi="Arial" w:cs="Arial"/>
            <w:b/>
            <w:bCs/>
            <w:sz w:val="22"/>
            <w:szCs w:val="22"/>
          </w:rPr>
          <w:t>SVS</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065"/>
        <w:gridCol w:w="3690"/>
        <w:gridCol w:w="1546"/>
      </w:tblGrid>
      <w:tr w:rsidR="00F74BCB" w:rsidRPr="00D26514" w14:paraId="712842D7" w14:textId="77777777" w:rsidTr="00F74BCB">
        <w:trPr>
          <w:cantSplit/>
          <w:tblHeader/>
          <w:ins w:id="4704" w:author="Lynn Felhofer" w:date="2020-03-20T17:54:00Z"/>
        </w:trPr>
        <w:tc>
          <w:tcPr>
            <w:tcW w:w="2065" w:type="dxa"/>
            <w:shd w:val="clear" w:color="auto" w:fill="D9D9D9" w:themeFill="background1" w:themeFillShade="D9"/>
          </w:tcPr>
          <w:p w14:paraId="4C4231EA" w14:textId="44E67117" w:rsidR="00F74BCB" w:rsidRPr="00D26514" w:rsidRDefault="00F74BCB" w:rsidP="007F1D2D">
            <w:pPr>
              <w:pStyle w:val="TableEntryHeader"/>
              <w:rPr>
                <w:ins w:id="4705" w:author="Lynn Felhofer" w:date="2020-03-20T17:54:00Z"/>
              </w:rPr>
            </w:pPr>
            <w:ins w:id="4706" w:author="Lynn Felhofer" w:date="2020-03-20T17:55:00Z">
              <w:r>
                <w:t>SVS</w:t>
              </w:r>
            </w:ins>
            <w:ins w:id="4707" w:author="Lynn Felhofer" w:date="2020-03-20T17:54:00Z">
              <w:r w:rsidRPr="00D26514">
                <w:t xml:space="preserve"> Actor</w:t>
              </w:r>
            </w:ins>
          </w:p>
        </w:tc>
        <w:tc>
          <w:tcPr>
            <w:tcW w:w="3690" w:type="dxa"/>
            <w:shd w:val="clear" w:color="auto" w:fill="D9D9D9" w:themeFill="background1" w:themeFillShade="D9"/>
          </w:tcPr>
          <w:p w14:paraId="2281AFE8" w14:textId="77777777" w:rsidR="00F74BCB" w:rsidRPr="00D26514" w:rsidRDefault="00F74BCB" w:rsidP="007F1D2D">
            <w:pPr>
              <w:pStyle w:val="TableEntryHeader"/>
              <w:rPr>
                <w:ins w:id="4708" w:author="Lynn Felhofer" w:date="2020-03-20T17:54:00Z"/>
              </w:rPr>
            </w:pPr>
            <w:ins w:id="4709" w:author="Lynn Felhofer" w:date="2020-03-20T17:54:00Z">
              <w:r w:rsidRPr="00D26514">
                <w:t>Actor(s) to be grouped with</w:t>
              </w:r>
            </w:ins>
          </w:p>
        </w:tc>
        <w:tc>
          <w:tcPr>
            <w:tcW w:w="1546" w:type="dxa"/>
            <w:shd w:val="clear" w:color="auto" w:fill="D9D9D9" w:themeFill="background1" w:themeFillShade="D9"/>
          </w:tcPr>
          <w:p w14:paraId="64461F36" w14:textId="77777777" w:rsidR="00F74BCB" w:rsidRPr="00D26514" w:rsidRDefault="00F74BCB" w:rsidP="007F1D2D">
            <w:pPr>
              <w:pStyle w:val="TableEntryHeader"/>
              <w:rPr>
                <w:ins w:id="4710" w:author="Lynn Felhofer" w:date="2020-03-20T17:54:00Z"/>
              </w:rPr>
            </w:pPr>
            <w:ins w:id="4711" w:author="Lynn Felhofer" w:date="2020-03-20T17:54:00Z">
              <w:r w:rsidRPr="00D26514">
                <w:t>Reference</w:t>
              </w:r>
            </w:ins>
          </w:p>
        </w:tc>
      </w:tr>
      <w:tr w:rsidR="00BE06F2" w:rsidRPr="009715AF" w14:paraId="4B78D2F6" w14:textId="77777777" w:rsidTr="00F74BCB">
        <w:trPr>
          <w:cantSplit/>
        </w:trPr>
        <w:tc>
          <w:tcPr>
            <w:tcW w:w="2065" w:type="dxa"/>
            <w:vMerge w:val="restart"/>
          </w:tcPr>
          <w:p w14:paraId="671CAA72" w14:textId="5E8913F1" w:rsidR="00BE06F2" w:rsidRDefault="00BE06F2" w:rsidP="00716A9A">
            <w:pPr>
              <w:pStyle w:val="TableEntry"/>
            </w:pPr>
            <w:ins w:id="4712" w:author="Lynn Felhofer" w:date="2020-03-20T17:57:00Z">
              <w:r>
                <w:t>Value Set Repository</w:t>
              </w:r>
            </w:ins>
          </w:p>
        </w:tc>
        <w:tc>
          <w:tcPr>
            <w:tcW w:w="3690" w:type="dxa"/>
          </w:tcPr>
          <w:p w14:paraId="51C3BCDE" w14:textId="20B9149A" w:rsidR="00BE06F2" w:rsidRDefault="00BE06F2" w:rsidP="00716A9A">
            <w:pPr>
              <w:pStyle w:val="TableEntry"/>
              <w:rPr>
                <w:szCs w:val="18"/>
              </w:rPr>
            </w:pPr>
            <w:ins w:id="4713" w:author="Lynn Felhofer" w:date="2020-03-20T17:57:00Z">
              <w:r>
                <w:rPr>
                  <w:szCs w:val="18"/>
                </w:rPr>
                <w:t>CT / Time Client</w:t>
              </w:r>
            </w:ins>
          </w:p>
        </w:tc>
        <w:tc>
          <w:tcPr>
            <w:tcW w:w="1546" w:type="dxa"/>
          </w:tcPr>
          <w:p w14:paraId="5D31683D" w14:textId="5F942FDB" w:rsidR="00BE06F2" w:rsidRDefault="00BE06F2" w:rsidP="00716A9A">
            <w:pPr>
              <w:pStyle w:val="TableEntry"/>
              <w:rPr>
                <w:szCs w:val="18"/>
              </w:rPr>
            </w:pPr>
            <w:ins w:id="4714" w:author="Lynn Felhofer" w:date="2020-03-20T17:57:00Z">
              <w:r>
                <w:rPr>
                  <w:szCs w:val="18"/>
                </w:rPr>
                <w:t>ITI TF-1: 7.1</w:t>
              </w:r>
            </w:ins>
          </w:p>
        </w:tc>
      </w:tr>
      <w:tr w:rsidR="00BE06F2" w:rsidRPr="009715AF" w14:paraId="45908FFF" w14:textId="77777777" w:rsidTr="00F74BCB">
        <w:trPr>
          <w:cantSplit/>
          <w:ins w:id="4715" w:author="Lynn Felhofer" w:date="2020-03-20T17:54:00Z"/>
        </w:trPr>
        <w:tc>
          <w:tcPr>
            <w:tcW w:w="2065" w:type="dxa"/>
            <w:vMerge/>
          </w:tcPr>
          <w:p w14:paraId="30992559" w14:textId="44DBAB4C" w:rsidR="00BE06F2" w:rsidRPr="009715AF" w:rsidRDefault="00BE06F2" w:rsidP="00716A9A">
            <w:pPr>
              <w:pStyle w:val="TableEntry"/>
              <w:rPr>
                <w:ins w:id="4716" w:author="Lynn Felhofer" w:date="2020-03-20T17:54:00Z"/>
              </w:rPr>
            </w:pPr>
          </w:p>
        </w:tc>
        <w:tc>
          <w:tcPr>
            <w:tcW w:w="3690" w:type="dxa"/>
          </w:tcPr>
          <w:p w14:paraId="7E3A88E4" w14:textId="032E3FC8" w:rsidR="00BE06F2" w:rsidRPr="009715AF" w:rsidRDefault="00BE06F2" w:rsidP="00716A9A">
            <w:pPr>
              <w:pStyle w:val="TableEntry"/>
              <w:rPr>
                <w:ins w:id="4717" w:author="Lynn Felhofer" w:date="2020-03-20T17:54:00Z"/>
                <w:szCs w:val="18"/>
              </w:rPr>
            </w:pPr>
            <w:ins w:id="4718" w:author="Lynn Felhofer" w:date="2020-03-20T17:56:00Z">
              <w:r>
                <w:rPr>
                  <w:szCs w:val="18"/>
                </w:rPr>
                <w:t xml:space="preserve">ATNA </w:t>
              </w:r>
            </w:ins>
            <w:ins w:id="4719" w:author="Lynn Felhofer" w:date="2020-03-23T13:30:00Z">
              <w:r w:rsidR="00827B7D">
                <w:rPr>
                  <w:szCs w:val="18"/>
                </w:rPr>
                <w:t xml:space="preserve">/ </w:t>
              </w:r>
            </w:ins>
            <w:ins w:id="4720" w:author="Lynn Felhofer" w:date="2020-03-20T17:56:00Z">
              <w:r>
                <w:rPr>
                  <w:szCs w:val="18"/>
                </w:rPr>
                <w:t>Secure Node or Secure Application</w:t>
              </w:r>
            </w:ins>
          </w:p>
        </w:tc>
        <w:tc>
          <w:tcPr>
            <w:tcW w:w="1546" w:type="dxa"/>
          </w:tcPr>
          <w:p w14:paraId="26A2908F" w14:textId="62B606E8" w:rsidR="00BE06F2" w:rsidRPr="009715AF" w:rsidRDefault="00BE06F2" w:rsidP="00716A9A">
            <w:pPr>
              <w:pStyle w:val="TableEntry"/>
              <w:rPr>
                <w:ins w:id="4721" w:author="Lynn Felhofer" w:date="2020-03-20T17:54:00Z"/>
                <w:szCs w:val="18"/>
              </w:rPr>
            </w:pPr>
            <w:ins w:id="4722" w:author="Lynn Felhofer" w:date="2020-03-20T17:57:00Z">
              <w:r>
                <w:rPr>
                  <w:szCs w:val="18"/>
                </w:rPr>
                <w:t>ITI TF-1: 9.1</w:t>
              </w:r>
            </w:ins>
          </w:p>
        </w:tc>
      </w:tr>
      <w:tr w:rsidR="00F74BCB" w:rsidRPr="009715AF" w14:paraId="355B023D" w14:textId="77777777" w:rsidTr="00F74BCB">
        <w:trPr>
          <w:cantSplit/>
          <w:trHeight w:val="323"/>
          <w:ins w:id="4723" w:author="Lynn Felhofer" w:date="2020-03-20T17:54:00Z"/>
        </w:trPr>
        <w:tc>
          <w:tcPr>
            <w:tcW w:w="2065" w:type="dxa"/>
          </w:tcPr>
          <w:p w14:paraId="55F0FF81" w14:textId="7D8C56D6" w:rsidR="00F74BCB" w:rsidRPr="009715AF" w:rsidRDefault="00F74BCB" w:rsidP="00716A9A">
            <w:pPr>
              <w:pStyle w:val="TableEntry"/>
              <w:rPr>
                <w:ins w:id="4724" w:author="Lynn Felhofer" w:date="2020-03-20T17:54:00Z"/>
              </w:rPr>
            </w:pPr>
            <w:ins w:id="4725" w:author="Lynn Felhofer" w:date="2020-03-20T17:55:00Z">
              <w:r>
                <w:t>Value Set Consumer</w:t>
              </w:r>
            </w:ins>
          </w:p>
        </w:tc>
        <w:tc>
          <w:tcPr>
            <w:tcW w:w="3690" w:type="dxa"/>
          </w:tcPr>
          <w:p w14:paraId="1986D7D9" w14:textId="77777777" w:rsidR="00F74BCB" w:rsidRPr="009715AF" w:rsidRDefault="00F74BCB" w:rsidP="00716A9A">
            <w:pPr>
              <w:pStyle w:val="TableEntry"/>
              <w:rPr>
                <w:ins w:id="4726" w:author="Lynn Felhofer" w:date="2020-03-20T17:54:00Z"/>
                <w:szCs w:val="18"/>
              </w:rPr>
            </w:pPr>
            <w:ins w:id="4727" w:author="Lynn Felhofer" w:date="2020-03-20T17:54:00Z">
              <w:r>
                <w:rPr>
                  <w:szCs w:val="18"/>
                </w:rPr>
                <w:t>None</w:t>
              </w:r>
            </w:ins>
          </w:p>
        </w:tc>
        <w:tc>
          <w:tcPr>
            <w:tcW w:w="1546" w:type="dxa"/>
          </w:tcPr>
          <w:p w14:paraId="65136D75" w14:textId="77777777" w:rsidR="00F74BCB" w:rsidRPr="009715AF" w:rsidRDefault="00F74BCB" w:rsidP="00716A9A">
            <w:pPr>
              <w:pStyle w:val="TableEntry"/>
              <w:rPr>
                <w:ins w:id="4728" w:author="Lynn Felhofer" w:date="2020-03-20T17:54:00Z"/>
                <w:szCs w:val="18"/>
              </w:rPr>
            </w:pPr>
            <w:ins w:id="4729" w:author="Lynn Felhofer" w:date="2020-03-20T17:54:00Z">
              <w:r>
                <w:rPr>
                  <w:szCs w:val="18"/>
                </w:rPr>
                <w:t>--</w:t>
              </w:r>
            </w:ins>
          </w:p>
        </w:tc>
      </w:tr>
    </w:tbl>
    <w:p w14:paraId="60B27A90" w14:textId="3856D279" w:rsidR="00F71022" w:rsidRPr="00BF0A93" w:rsidRDefault="00F71022" w:rsidP="00033B7F">
      <w:pPr>
        <w:pStyle w:val="BodyText"/>
      </w:pPr>
    </w:p>
    <w:p w14:paraId="3A14C88B" w14:textId="4053F76F" w:rsidR="00F71022" w:rsidRPr="00BF0A93" w:rsidRDefault="00F71022" w:rsidP="004E7A3D">
      <w:pPr>
        <w:pStyle w:val="Heading3"/>
        <w:numPr>
          <w:ilvl w:val="0"/>
          <w:numId w:val="0"/>
        </w:numPr>
        <w:rPr>
          <w:noProof w:val="0"/>
        </w:rPr>
      </w:pPr>
      <w:bookmarkStart w:id="4730" w:name="_Toc269214488"/>
      <w:bookmarkStart w:id="4731" w:name="_Toc487039229"/>
      <w:bookmarkStart w:id="4732" w:name="_Toc488068330"/>
      <w:bookmarkStart w:id="4733" w:name="_Toc488068763"/>
      <w:bookmarkStart w:id="4734" w:name="_Toc488075090"/>
      <w:bookmarkStart w:id="4735" w:name="_Toc13752463"/>
      <w:r w:rsidRPr="00BF0A93">
        <w:rPr>
          <w:noProof w:val="0"/>
        </w:rPr>
        <w:lastRenderedPageBreak/>
        <w:t>21.1.</w:t>
      </w:r>
      <w:ins w:id="4736" w:author="Lynn Felhofer" w:date="2020-03-20T17:52:00Z">
        <w:r w:rsidR="00F74BCB">
          <w:rPr>
            <w:noProof w:val="0"/>
          </w:rPr>
          <w:t>2</w:t>
        </w:r>
      </w:ins>
      <w:del w:id="4737" w:author="Lynn Felhofer" w:date="2020-03-20T17:52:00Z">
        <w:r w:rsidRPr="00BF0A93" w:rsidDel="00F74BCB">
          <w:rPr>
            <w:noProof w:val="0"/>
          </w:rPr>
          <w:delText>1</w:delText>
        </w:r>
      </w:del>
      <w:r w:rsidRPr="00BF0A93">
        <w:rPr>
          <w:noProof w:val="0"/>
        </w:rPr>
        <w:t xml:space="preserve"> Assumptions and background information</w:t>
      </w:r>
      <w:bookmarkEnd w:id="4730"/>
      <w:bookmarkEnd w:id="4731"/>
      <w:bookmarkEnd w:id="4732"/>
      <w:bookmarkEnd w:id="4733"/>
      <w:bookmarkEnd w:id="4734"/>
      <w:bookmarkEnd w:id="4735"/>
    </w:p>
    <w:p w14:paraId="4A5E5B5B" w14:textId="77777777" w:rsidR="00F71022" w:rsidRPr="00BF0A93" w:rsidRDefault="00F71022" w:rsidP="00390DAB">
      <w:pPr>
        <w:pStyle w:val="BodyText"/>
      </w:pPr>
      <w:r w:rsidRPr="00BF0A93">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5932F974" w:rsidR="00F71022" w:rsidRPr="00BF0A93" w:rsidRDefault="00F71022" w:rsidP="00390DAB">
      <w:pPr>
        <w:pStyle w:val="BodyText"/>
      </w:pPr>
      <w:r w:rsidRPr="00BF0A93">
        <w:t>This profile will address a flat list of concept codes, one of the simplest examples of a Value Set being shown in Table 21.1.</w:t>
      </w:r>
      <w:ins w:id="4738" w:author="Lynn Felhofer" w:date="2020-03-20T17:52:00Z">
        <w:r w:rsidR="00F74BCB">
          <w:t>2</w:t>
        </w:r>
      </w:ins>
      <w:del w:id="4739" w:author="Lynn Felhofer" w:date="2020-03-20T17:52:00Z">
        <w:r w:rsidRPr="00BF0A93" w:rsidDel="00F74BCB">
          <w:delText>1</w:delText>
        </w:r>
      </w:del>
      <w:r w:rsidRPr="00BF0A93">
        <w:t xml:space="preserve">-1: The provinces of Canada. </w:t>
      </w:r>
    </w:p>
    <w:p w14:paraId="543B8B12" w14:textId="77777777" w:rsidR="00F71022" w:rsidRPr="00BF0A93" w:rsidRDefault="00F71022" w:rsidP="00390DAB">
      <w:pPr>
        <w:pStyle w:val="BodyText"/>
      </w:pPr>
    </w:p>
    <w:p w14:paraId="0B5318DE" w14:textId="04794180" w:rsidR="00F71022" w:rsidRPr="00BF0A93" w:rsidRDefault="00F71022" w:rsidP="00626E0C">
      <w:pPr>
        <w:pStyle w:val="TableTitle"/>
      </w:pPr>
      <w:r w:rsidRPr="00BF0A93">
        <w:t>Table 21.1.</w:t>
      </w:r>
      <w:ins w:id="4740" w:author="Lynn Felhofer" w:date="2020-03-20T17:52:00Z">
        <w:r w:rsidR="00F74BCB">
          <w:t>2</w:t>
        </w:r>
      </w:ins>
      <w:del w:id="4741" w:author="Lynn Felhofer" w:date="2020-03-20T17:52:00Z">
        <w:r w:rsidRPr="00BF0A93" w:rsidDel="00F74BCB">
          <w:delText>1</w:delText>
        </w:r>
      </w:del>
      <w:r w:rsidRPr="00BF0A93">
        <w:t>-1: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BF0A93" w14:paraId="266C0E4F" w14:textId="77777777" w:rsidTr="00A9747B">
        <w:trPr>
          <w:trHeight w:val="360"/>
          <w:jc w:val="center"/>
        </w:trPr>
        <w:tc>
          <w:tcPr>
            <w:tcW w:w="2558" w:type="dxa"/>
            <w:shd w:val="clear" w:color="auto" w:fill="E0E0E0"/>
            <w:vAlign w:val="center"/>
          </w:tcPr>
          <w:p w14:paraId="0DEDC2A3" w14:textId="77777777" w:rsidR="00F71022" w:rsidRPr="00BF0A93" w:rsidRDefault="00F71022" w:rsidP="007F1D2D">
            <w:pPr>
              <w:pStyle w:val="TableEntryHeader"/>
            </w:pPr>
            <w:r w:rsidRPr="00BF0A93">
              <w:t>Provinces of Canada</w:t>
            </w:r>
          </w:p>
          <w:p w14:paraId="75508D5A" w14:textId="77777777" w:rsidR="00F71022" w:rsidRPr="00BF0A93" w:rsidRDefault="00F71022" w:rsidP="007F1D2D">
            <w:pPr>
              <w:pStyle w:val="TableEntryHeader"/>
            </w:pPr>
            <w:r w:rsidRPr="00BF0A93">
              <w:t>ISO Code</w:t>
            </w:r>
          </w:p>
        </w:tc>
        <w:tc>
          <w:tcPr>
            <w:tcW w:w="0" w:type="auto"/>
            <w:shd w:val="clear" w:color="auto" w:fill="E0E0E0"/>
            <w:vAlign w:val="center"/>
          </w:tcPr>
          <w:p w14:paraId="2E4BA0FE" w14:textId="77777777" w:rsidR="00F71022" w:rsidRPr="00BF0A93" w:rsidRDefault="00F71022" w:rsidP="007F1D2D">
            <w:pPr>
              <w:pStyle w:val="TableEntryHeader"/>
            </w:pPr>
            <w:r w:rsidRPr="00BF0A93">
              <w:t>Print Name</w:t>
            </w:r>
          </w:p>
        </w:tc>
      </w:tr>
      <w:tr w:rsidR="00F71022" w:rsidRPr="00BF0A93" w14:paraId="68C8A185" w14:textId="77777777" w:rsidTr="00A9747B">
        <w:trPr>
          <w:trHeight w:val="420"/>
          <w:jc w:val="center"/>
        </w:trPr>
        <w:tc>
          <w:tcPr>
            <w:tcW w:w="2558" w:type="dxa"/>
            <w:vAlign w:val="center"/>
          </w:tcPr>
          <w:p w14:paraId="1A6DC4F8" w14:textId="77777777" w:rsidR="00F71022" w:rsidRPr="00BF0A93" w:rsidRDefault="00F71022" w:rsidP="00B93752">
            <w:pPr>
              <w:pStyle w:val="TableEntry"/>
              <w:rPr>
                <w:noProof w:val="0"/>
              </w:rPr>
            </w:pPr>
            <w:r w:rsidRPr="00BF0A93">
              <w:rPr>
                <w:noProof w:val="0"/>
              </w:rPr>
              <w:t>NL</w:t>
            </w:r>
          </w:p>
        </w:tc>
        <w:tc>
          <w:tcPr>
            <w:tcW w:w="0" w:type="auto"/>
            <w:vAlign w:val="center"/>
          </w:tcPr>
          <w:p w14:paraId="002A1086" w14:textId="77777777" w:rsidR="00F71022" w:rsidRPr="00BF0A93" w:rsidRDefault="00F71022" w:rsidP="00B93752">
            <w:pPr>
              <w:pStyle w:val="TableEntry"/>
              <w:rPr>
                <w:noProof w:val="0"/>
              </w:rPr>
            </w:pPr>
            <w:r w:rsidRPr="00BF0A93">
              <w:rPr>
                <w:noProof w:val="0"/>
              </w:rPr>
              <w:t>Newfoundland</w:t>
            </w:r>
          </w:p>
        </w:tc>
      </w:tr>
      <w:tr w:rsidR="00F71022" w:rsidRPr="00BF0A93" w14:paraId="005A850D" w14:textId="77777777" w:rsidTr="00A9747B">
        <w:trPr>
          <w:trHeight w:val="420"/>
          <w:jc w:val="center"/>
        </w:trPr>
        <w:tc>
          <w:tcPr>
            <w:tcW w:w="2558" w:type="dxa"/>
            <w:vAlign w:val="center"/>
          </w:tcPr>
          <w:p w14:paraId="73E95809" w14:textId="77777777" w:rsidR="00F71022" w:rsidRPr="00BF0A93" w:rsidRDefault="00F71022" w:rsidP="00B93752">
            <w:pPr>
              <w:pStyle w:val="TableEntry"/>
              <w:rPr>
                <w:noProof w:val="0"/>
              </w:rPr>
            </w:pPr>
            <w:r w:rsidRPr="00BF0A93">
              <w:rPr>
                <w:noProof w:val="0"/>
              </w:rPr>
              <w:t>AB</w:t>
            </w:r>
          </w:p>
        </w:tc>
        <w:tc>
          <w:tcPr>
            <w:tcW w:w="0" w:type="auto"/>
            <w:vAlign w:val="center"/>
          </w:tcPr>
          <w:p w14:paraId="59E34EFF" w14:textId="77777777" w:rsidR="00F71022" w:rsidRPr="00BF0A93" w:rsidRDefault="00F71022" w:rsidP="00B93752">
            <w:pPr>
              <w:pStyle w:val="TableEntry"/>
              <w:rPr>
                <w:noProof w:val="0"/>
              </w:rPr>
            </w:pPr>
            <w:r w:rsidRPr="00BF0A93">
              <w:rPr>
                <w:noProof w:val="0"/>
              </w:rPr>
              <w:t>Alberta</w:t>
            </w:r>
          </w:p>
        </w:tc>
      </w:tr>
      <w:tr w:rsidR="00F71022" w:rsidRPr="00BF0A93" w14:paraId="682E6D19" w14:textId="77777777" w:rsidTr="00A9747B">
        <w:trPr>
          <w:trHeight w:val="420"/>
          <w:jc w:val="center"/>
        </w:trPr>
        <w:tc>
          <w:tcPr>
            <w:tcW w:w="2558" w:type="dxa"/>
            <w:vAlign w:val="center"/>
          </w:tcPr>
          <w:p w14:paraId="2BAEF33B" w14:textId="77777777" w:rsidR="00F71022" w:rsidRPr="00BF0A93" w:rsidRDefault="00F71022" w:rsidP="00B93752">
            <w:pPr>
              <w:pStyle w:val="TableEntry"/>
              <w:rPr>
                <w:noProof w:val="0"/>
              </w:rPr>
            </w:pPr>
            <w:r w:rsidRPr="00BF0A93">
              <w:rPr>
                <w:noProof w:val="0"/>
              </w:rPr>
              <w:t>BC</w:t>
            </w:r>
          </w:p>
        </w:tc>
        <w:tc>
          <w:tcPr>
            <w:tcW w:w="0" w:type="auto"/>
            <w:vAlign w:val="center"/>
          </w:tcPr>
          <w:p w14:paraId="71B5D80D" w14:textId="77777777" w:rsidR="00F71022" w:rsidRPr="00BF0A93" w:rsidRDefault="00F71022" w:rsidP="00B93752">
            <w:pPr>
              <w:pStyle w:val="TableEntry"/>
              <w:rPr>
                <w:noProof w:val="0"/>
              </w:rPr>
            </w:pPr>
            <w:r w:rsidRPr="00BF0A93">
              <w:rPr>
                <w:noProof w:val="0"/>
              </w:rPr>
              <w:t>British Columbia</w:t>
            </w:r>
          </w:p>
        </w:tc>
      </w:tr>
      <w:tr w:rsidR="00F71022" w:rsidRPr="00BF0A93" w14:paraId="3F9A901C" w14:textId="77777777" w:rsidTr="00A9747B">
        <w:trPr>
          <w:trHeight w:val="420"/>
          <w:jc w:val="center"/>
        </w:trPr>
        <w:tc>
          <w:tcPr>
            <w:tcW w:w="2558" w:type="dxa"/>
            <w:vAlign w:val="center"/>
          </w:tcPr>
          <w:p w14:paraId="581C3405" w14:textId="77777777" w:rsidR="00F71022" w:rsidRPr="00BF0A93" w:rsidRDefault="00F71022" w:rsidP="00B93752">
            <w:pPr>
              <w:pStyle w:val="TableEntry"/>
              <w:rPr>
                <w:noProof w:val="0"/>
              </w:rPr>
            </w:pPr>
            <w:r w:rsidRPr="00BF0A93">
              <w:rPr>
                <w:noProof w:val="0"/>
              </w:rPr>
              <w:t>SK</w:t>
            </w:r>
          </w:p>
        </w:tc>
        <w:tc>
          <w:tcPr>
            <w:tcW w:w="0" w:type="auto"/>
            <w:vAlign w:val="center"/>
          </w:tcPr>
          <w:p w14:paraId="4D0478C9" w14:textId="77777777" w:rsidR="00F71022" w:rsidRPr="00BF0A93" w:rsidRDefault="00F71022" w:rsidP="00B93752">
            <w:pPr>
              <w:pStyle w:val="TableEntry"/>
              <w:rPr>
                <w:noProof w:val="0"/>
              </w:rPr>
            </w:pPr>
            <w:r w:rsidRPr="00BF0A93">
              <w:rPr>
                <w:noProof w:val="0"/>
              </w:rPr>
              <w:t>Saskatchewan</w:t>
            </w:r>
          </w:p>
        </w:tc>
      </w:tr>
      <w:tr w:rsidR="00F71022" w:rsidRPr="00BF0A93" w14:paraId="69B6CDDE" w14:textId="77777777" w:rsidTr="00A9747B">
        <w:trPr>
          <w:trHeight w:val="420"/>
          <w:jc w:val="center"/>
        </w:trPr>
        <w:tc>
          <w:tcPr>
            <w:tcW w:w="2558" w:type="dxa"/>
            <w:vAlign w:val="center"/>
          </w:tcPr>
          <w:p w14:paraId="27975AE4" w14:textId="77777777" w:rsidR="00F71022" w:rsidRPr="00BF0A93" w:rsidRDefault="00F71022" w:rsidP="00B93752">
            <w:pPr>
              <w:pStyle w:val="TableEntry"/>
              <w:rPr>
                <w:noProof w:val="0"/>
              </w:rPr>
            </w:pPr>
            <w:r w:rsidRPr="00BF0A93">
              <w:rPr>
                <w:noProof w:val="0"/>
              </w:rPr>
              <w:t>MB</w:t>
            </w:r>
          </w:p>
        </w:tc>
        <w:tc>
          <w:tcPr>
            <w:tcW w:w="0" w:type="auto"/>
            <w:vAlign w:val="center"/>
          </w:tcPr>
          <w:p w14:paraId="748692B3" w14:textId="77777777" w:rsidR="00F71022" w:rsidRPr="00BF0A93" w:rsidRDefault="00F71022" w:rsidP="00B93752">
            <w:pPr>
              <w:pStyle w:val="TableEntry"/>
              <w:rPr>
                <w:noProof w:val="0"/>
              </w:rPr>
            </w:pPr>
            <w:r w:rsidRPr="00BF0A93">
              <w:rPr>
                <w:noProof w:val="0"/>
              </w:rPr>
              <w:t>Manitoba</w:t>
            </w:r>
          </w:p>
        </w:tc>
      </w:tr>
      <w:tr w:rsidR="00F71022" w:rsidRPr="00BF0A93" w14:paraId="17A73FF8" w14:textId="77777777" w:rsidTr="00A9747B">
        <w:trPr>
          <w:trHeight w:val="420"/>
          <w:jc w:val="center"/>
        </w:trPr>
        <w:tc>
          <w:tcPr>
            <w:tcW w:w="2558" w:type="dxa"/>
            <w:vAlign w:val="center"/>
          </w:tcPr>
          <w:p w14:paraId="2504ACC5" w14:textId="77777777" w:rsidR="00F71022" w:rsidRPr="00BF0A93" w:rsidRDefault="00F71022" w:rsidP="00B93752">
            <w:pPr>
              <w:pStyle w:val="TableEntry"/>
              <w:rPr>
                <w:noProof w:val="0"/>
              </w:rPr>
            </w:pPr>
            <w:r w:rsidRPr="00BF0A93">
              <w:rPr>
                <w:noProof w:val="0"/>
              </w:rPr>
              <w:t>ON</w:t>
            </w:r>
          </w:p>
        </w:tc>
        <w:tc>
          <w:tcPr>
            <w:tcW w:w="0" w:type="auto"/>
            <w:vAlign w:val="center"/>
          </w:tcPr>
          <w:p w14:paraId="3F64C35B" w14:textId="77777777" w:rsidR="00F71022" w:rsidRPr="00BF0A93" w:rsidRDefault="00F71022" w:rsidP="00B93752">
            <w:pPr>
              <w:pStyle w:val="TableEntry"/>
              <w:rPr>
                <w:noProof w:val="0"/>
              </w:rPr>
            </w:pPr>
            <w:r w:rsidRPr="00BF0A93">
              <w:rPr>
                <w:noProof w:val="0"/>
              </w:rPr>
              <w:t>Ontario</w:t>
            </w:r>
          </w:p>
        </w:tc>
      </w:tr>
      <w:tr w:rsidR="00F71022" w:rsidRPr="00BF0A93" w14:paraId="07443929" w14:textId="77777777" w:rsidTr="00A9747B">
        <w:trPr>
          <w:trHeight w:val="420"/>
          <w:jc w:val="center"/>
        </w:trPr>
        <w:tc>
          <w:tcPr>
            <w:tcW w:w="2558" w:type="dxa"/>
            <w:vAlign w:val="center"/>
          </w:tcPr>
          <w:p w14:paraId="064DD2A2" w14:textId="77777777" w:rsidR="00F71022" w:rsidRPr="00BF0A93" w:rsidRDefault="00F71022" w:rsidP="00B93752">
            <w:pPr>
              <w:pStyle w:val="TableEntry"/>
              <w:rPr>
                <w:noProof w:val="0"/>
              </w:rPr>
            </w:pPr>
            <w:r w:rsidRPr="00BF0A93">
              <w:rPr>
                <w:noProof w:val="0"/>
              </w:rPr>
              <w:t>QC</w:t>
            </w:r>
          </w:p>
        </w:tc>
        <w:tc>
          <w:tcPr>
            <w:tcW w:w="0" w:type="auto"/>
            <w:vAlign w:val="center"/>
          </w:tcPr>
          <w:p w14:paraId="7296338A" w14:textId="77777777" w:rsidR="00F71022" w:rsidRPr="00BF0A93" w:rsidRDefault="00F71022" w:rsidP="00B93752">
            <w:pPr>
              <w:pStyle w:val="TableEntry"/>
              <w:rPr>
                <w:noProof w:val="0"/>
              </w:rPr>
            </w:pPr>
            <w:r w:rsidRPr="00BF0A93">
              <w:rPr>
                <w:noProof w:val="0"/>
              </w:rPr>
              <w:t>Quebec</w:t>
            </w:r>
          </w:p>
        </w:tc>
      </w:tr>
      <w:tr w:rsidR="00F71022" w:rsidRPr="00BF0A93" w14:paraId="46D04467" w14:textId="77777777" w:rsidTr="00A9747B">
        <w:trPr>
          <w:trHeight w:val="420"/>
          <w:jc w:val="center"/>
        </w:trPr>
        <w:tc>
          <w:tcPr>
            <w:tcW w:w="2558" w:type="dxa"/>
            <w:vAlign w:val="center"/>
          </w:tcPr>
          <w:p w14:paraId="5F518F77" w14:textId="77777777" w:rsidR="00F71022" w:rsidRPr="00BF0A93" w:rsidRDefault="00F71022" w:rsidP="00B93752">
            <w:pPr>
              <w:pStyle w:val="TableEntry"/>
              <w:rPr>
                <w:noProof w:val="0"/>
              </w:rPr>
            </w:pPr>
            <w:r w:rsidRPr="00BF0A93">
              <w:rPr>
                <w:noProof w:val="0"/>
              </w:rPr>
              <w:t>NB</w:t>
            </w:r>
          </w:p>
        </w:tc>
        <w:tc>
          <w:tcPr>
            <w:tcW w:w="0" w:type="auto"/>
            <w:vAlign w:val="center"/>
          </w:tcPr>
          <w:p w14:paraId="56F9C390" w14:textId="77777777" w:rsidR="00F71022" w:rsidRPr="00BF0A93" w:rsidRDefault="00F71022" w:rsidP="00B93752">
            <w:pPr>
              <w:pStyle w:val="TableEntry"/>
              <w:rPr>
                <w:noProof w:val="0"/>
              </w:rPr>
            </w:pPr>
            <w:r w:rsidRPr="00BF0A93">
              <w:rPr>
                <w:noProof w:val="0"/>
              </w:rPr>
              <w:t>New Brunswick</w:t>
            </w:r>
          </w:p>
        </w:tc>
      </w:tr>
      <w:tr w:rsidR="00F71022" w:rsidRPr="00BF0A93" w14:paraId="206EEB56" w14:textId="77777777" w:rsidTr="00A9747B">
        <w:trPr>
          <w:trHeight w:val="420"/>
          <w:jc w:val="center"/>
        </w:trPr>
        <w:tc>
          <w:tcPr>
            <w:tcW w:w="2558" w:type="dxa"/>
            <w:vAlign w:val="center"/>
          </w:tcPr>
          <w:p w14:paraId="3EDCFC22" w14:textId="77777777" w:rsidR="00F71022" w:rsidRPr="00BF0A93" w:rsidRDefault="00F71022" w:rsidP="00B93752">
            <w:pPr>
              <w:pStyle w:val="TableEntry"/>
              <w:rPr>
                <w:noProof w:val="0"/>
              </w:rPr>
            </w:pPr>
            <w:r w:rsidRPr="00BF0A93">
              <w:rPr>
                <w:noProof w:val="0"/>
              </w:rPr>
              <w:t>NS</w:t>
            </w:r>
          </w:p>
        </w:tc>
        <w:tc>
          <w:tcPr>
            <w:tcW w:w="0" w:type="auto"/>
            <w:vAlign w:val="center"/>
          </w:tcPr>
          <w:p w14:paraId="3EC18097" w14:textId="77777777" w:rsidR="00F71022" w:rsidRPr="00BF0A93" w:rsidRDefault="00F71022" w:rsidP="00B93752">
            <w:pPr>
              <w:pStyle w:val="TableEntry"/>
              <w:rPr>
                <w:noProof w:val="0"/>
              </w:rPr>
            </w:pPr>
            <w:r w:rsidRPr="00BF0A93">
              <w:rPr>
                <w:noProof w:val="0"/>
              </w:rPr>
              <w:t>Nova Scotia</w:t>
            </w:r>
          </w:p>
        </w:tc>
      </w:tr>
      <w:tr w:rsidR="00F71022" w:rsidRPr="00BF0A93" w14:paraId="00CCF784" w14:textId="77777777" w:rsidTr="00A9747B">
        <w:trPr>
          <w:trHeight w:val="420"/>
          <w:jc w:val="center"/>
        </w:trPr>
        <w:tc>
          <w:tcPr>
            <w:tcW w:w="2558" w:type="dxa"/>
            <w:vAlign w:val="center"/>
          </w:tcPr>
          <w:p w14:paraId="5A470AD9" w14:textId="77777777" w:rsidR="00F71022" w:rsidRPr="00BF0A93" w:rsidRDefault="00F71022" w:rsidP="00B93752">
            <w:pPr>
              <w:pStyle w:val="TableEntry"/>
              <w:rPr>
                <w:noProof w:val="0"/>
              </w:rPr>
            </w:pPr>
            <w:r w:rsidRPr="00BF0A93">
              <w:rPr>
                <w:noProof w:val="0"/>
              </w:rPr>
              <w:t>PE</w:t>
            </w:r>
          </w:p>
        </w:tc>
        <w:tc>
          <w:tcPr>
            <w:tcW w:w="0" w:type="auto"/>
            <w:vAlign w:val="center"/>
          </w:tcPr>
          <w:p w14:paraId="7278010B" w14:textId="77777777" w:rsidR="00F71022" w:rsidRPr="00BF0A93" w:rsidRDefault="00F71022" w:rsidP="00B93752">
            <w:pPr>
              <w:pStyle w:val="TableEntry"/>
              <w:rPr>
                <w:noProof w:val="0"/>
              </w:rPr>
            </w:pPr>
            <w:r w:rsidRPr="00BF0A93">
              <w:rPr>
                <w:noProof w:val="0"/>
              </w:rPr>
              <w:t>Prince Edward Island</w:t>
            </w:r>
          </w:p>
        </w:tc>
      </w:tr>
    </w:tbl>
    <w:p w14:paraId="52402173" w14:textId="77777777" w:rsidR="00F71022" w:rsidRPr="00BF0A93" w:rsidRDefault="00F71022" w:rsidP="006720E8">
      <w:pPr>
        <w:pStyle w:val="BodyText"/>
      </w:pPr>
      <w:bookmarkStart w:id="4742" w:name="_Toc237305550"/>
      <w:bookmarkStart w:id="4743" w:name="_Toc269214489"/>
      <w:bookmarkStart w:id="4744" w:name="_Toc199868233"/>
    </w:p>
    <w:p w14:paraId="01500FD9" w14:textId="16F3A629" w:rsidR="00F71022" w:rsidRPr="00BF0A93" w:rsidRDefault="00F71022" w:rsidP="004E7A3D">
      <w:pPr>
        <w:pStyle w:val="Heading3"/>
        <w:numPr>
          <w:ilvl w:val="0"/>
          <w:numId w:val="0"/>
        </w:numPr>
        <w:rPr>
          <w:noProof w:val="0"/>
        </w:rPr>
      </w:pPr>
      <w:bookmarkStart w:id="4745" w:name="_Toc487039230"/>
      <w:bookmarkStart w:id="4746" w:name="_Toc488068331"/>
      <w:bookmarkStart w:id="4747" w:name="_Toc488068764"/>
      <w:bookmarkStart w:id="4748" w:name="_Toc488075091"/>
      <w:bookmarkStart w:id="4749" w:name="_Toc13752464"/>
      <w:r w:rsidRPr="00BF0A93">
        <w:rPr>
          <w:noProof w:val="0"/>
        </w:rPr>
        <w:t>21.1.</w:t>
      </w:r>
      <w:ins w:id="4750" w:author="Lynn Felhofer" w:date="2020-03-20T17:52:00Z">
        <w:r w:rsidR="00F74BCB">
          <w:rPr>
            <w:noProof w:val="0"/>
          </w:rPr>
          <w:t>3</w:t>
        </w:r>
      </w:ins>
      <w:del w:id="4751" w:author="Lynn Felhofer" w:date="2020-03-20T17:52:00Z">
        <w:r w:rsidRPr="00BF0A93" w:rsidDel="00F74BCB">
          <w:rPr>
            <w:noProof w:val="0"/>
          </w:rPr>
          <w:delText>2</w:delText>
        </w:r>
      </w:del>
      <w:r w:rsidRPr="00BF0A93">
        <w:rPr>
          <w:noProof w:val="0"/>
        </w:rPr>
        <w:t xml:space="preserve"> Value Set Unique ID and Value Set Version</w:t>
      </w:r>
      <w:bookmarkEnd w:id="4742"/>
      <w:bookmarkEnd w:id="4743"/>
      <w:bookmarkEnd w:id="4745"/>
      <w:bookmarkEnd w:id="4746"/>
      <w:bookmarkEnd w:id="4747"/>
      <w:bookmarkEnd w:id="4748"/>
      <w:bookmarkEnd w:id="4749"/>
    </w:p>
    <w:bookmarkEnd w:id="4744"/>
    <w:p w14:paraId="777CB951" w14:textId="77777777" w:rsidR="00F71022" w:rsidRPr="00BF0A93" w:rsidRDefault="00F71022" w:rsidP="00626E0C">
      <w:pPr>
        <w:pStyle w:val="BodyText"/>
      </w:pPr>
      <w:r w:rsidRPr="00BF0A93">
        <w:t xml:space="preserve">A Value Set must be uniquely identified to allow various applications and users to recognize it. When a Value Set is retrieved, the application or the user is retrieving a particular instance of it, or an </w:t>
      </w:r>
      <w:r w:rsidRPr="00BF0A93">
        <w:rPr>
          <w:i/>
        </w:rPr>
        <w:t>Expanded Value Set</w:t>
      </w:r>
      <w:r w:rsidRPr="00BF0A93">
        <w:t xml:space="preserve"> (an Expanded Value Set is a set of concept representations that were in effect at a specific time for a particular version of a Value Set definition. The </w:t>
      </w:r>
      <w:r w:rsidRPr="00BF0A93">
        <w:rPr>
          <w:i/>
        </w:rPr>
        <w:t>Value Set</w:t>
      </w:r>
      <w:r w:rsidRPr="00BF0A93">
        <w:t xml:space="preserve"> (definition) and the </w:t>
      </w:r>
      <w:r w:rsidRPr="00BF0A93">
        <w:rPr>
          <w:i/>
        </w:rPr>
        <w:t>Expanded Value Set</w:t>
      </w:r>
      <w:r w:rsidRPr="00BF0A93">
        <w:t xml:space="preserve"> concepts are similar to the programming concepts of Class and Instance of Class.) </w:t>
      </w:r>
    </w:p>
    <w:p w14:paraId="06DE4F31" w14:textId="77777777" w:rsidR="00F71022" w:rsidRPr="00BF0A93" w:rsidRDefault="00F71022" w:rsidP="00626E0C">
      <w:pPr>
        <w:pStyle w:val="BodyText"/>
      </w:pPr>
      <w:r w:rsidRPr="00BF0A93">
        <w:t xml:space="preserve">This profile uses the </w:t>
      </w:r>
      <w:r w:rsidRPr="00BF0A93">
        <w:rPr>
          <w:i/>
        </w:rPr>
        <w:t>Value Set Unique ID</w:t>
      </w:r>
      <w:r w:rsidRPr="00BF0A93">
        <w:t xml:space="preserve"> (using an ISO OID), and the </w:t>
      </w:r>
      <w:r w:rsidRPr="00BF0A93">
        <w:rPr>
          <w:i/>
        </w:rPr>
        <w:t>Value Set Version</w:t>
      </w:r>
      <w:r w:rsidRPr="00BF0A93">
        <w:t xml:space="preserve"> attributes to allow flexible handling of the identification of a Value Set.</w:t>
      </w:r>
    </w:p>
    <w:p w14:paraId="1990C612" w14:textId="77777777" w:rsidR="00F71022" w:rsidRPr="00BF0A93" w:rsidRDefault="00F71022" w:rsidP="00626E0C">
      <w:pPr>
        <w:pStyle w:val="BodyText"/>
      </w:pPr>
      <w:r w:rsidRPr="00BF0A93">
        <w:lastRenderedPageBreak/>
        <w:t xml:space="preserve">The actual set of codes derived from this definition of a Value set is an </w:t>
      </w:r>
      <w:r w:rsidRPr="00BF0A93">
        <w:rPr>
          <w:i/>
        </w:rPr>
        <w:t>Expanded Value Set</w:t>
      </w:r>
      <w:r w:rsidRPr="00BF0A93">
        <w:t>. SVS supports the sharing of Expanded Value Set with two different approaches to their identification:</w:t>
      </w:r>
    </w:p>
    <w:p w14:paraId="620B6E03" w14:textId="77777777" w:rsidR="00F71022" w:rsidRPr="00BF0A93" w:rsidRDefault="00F71022" w:rsidP="00BC2927">
      <w:pPr>
        <w:pStyle w:val="ListNumber2"/>
        <w:numPr>
          <w:ilvl w:val="0"/>
          <w:numId w:val="72"/>
        </w:numPr>
      </w:pPr>
      <w:r w:rsidRPr="00BF0A93">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BF0A93" w:rsidRDefault="00F71022" w:rsidP="00BC2927">
      <w:pPr>
        <w:pStyle w:val="ListNumber2"/>
        <w:numPr>
          <w:ilvl w:val="0"/>
          <w:numId w:val="72"/>
        </w:numPr>
      </w:pPr>
      <w:r w:rsidRPr="00BF0A93">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BF0A93" w:rsidRDefault="00F71022" w:rsidP="00BC2927">
      <w:pPr>
        <w:pStyle w:val="BodyText"/>
      </w:pPr>
    </w:p>
    <w:p w14:paraId="01C5B60B" w14:textId="77777777" w:rsidR="00F71022" w:rsidRPr="00BF0A93" w:rsidRDefault="00882D73" w:rsidP="00BC2927">
      <w:pPr>
        <w:pStyle w:val="BodyText"/>
        <w:jc w:val="center"/>
      </w:pPr>
      <w:bookmarkStart w:id="4752" w:name="_MON_1341139712"/>
      <w:bookmarkStart w:id="4753" w:name="_MON_1341240123"/>
      <w:bookmarkStart w:id="4754" w:name="_MON_1341241649"/>
      <w:bookmarkStart w:id="4755" w:name="_MON_1341241676"/>
      <w:bookmarkStart w:id="4756" w:name="_MON_1341242521"/>
      <w:bookmarkStart w:id="4757" w:name="_MON_1341242528"/>
      <w:bookmarkStart w:id="4758" w:name="_MON_1341242600"/>
      <w:bookmarkStart w:id="4759" w:name="_MON_1341242607"/>
      <w:bookmarkStart w:id="4760" w:name="_MON_1341242642"/>
      <w:bookmarkStart w:id="4761" w:name="_MON_1341242688"/>
      <w:bookmarkStart w:id="4762" w:name="_MON_1341242853"/>
      <w:bookmarkStart w:id="4763" w:name="_MON_1341242859"/>
      <w:bookmarkStart w:id="4764" w:name="_MON_1341242934"/>
      <w:bookmarkStart w:id="4765" w:name="_MON_1341251016"/>
      <w:bookmarkStart w:id="4766" w:name="_MON_1341251039"/>
      <w:bookmarkStart w:id="4767" w:name="_MON_1341291883"/>
      <w:bookmarkStart w:id="4768" w:name="_MON_1341312115"/>
      <w:bookmarkStart w:id="4769" w:name="_MON_1341313929"/>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r w:rsidRPr="00BF0A93">
        <w:rPr>
          <w:noProof/>
          <w:lang w:val="fr-FR" w:eastAsia="fr-FR"/>
        </w:rPr>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5B2D4AC5" w:rsidR="00F71022" w:rsidRPr="00BF0A93" w:rsidRDefault="00F71022" w:rsidP="00BC2927">
      <w:pPr>
        <w:pStyle w:val="FigureTitle"/>
      </w:pPr>
      <w:r w:rsidRPr="00BF0A93">
        <w:t>Figure 21.1.</w:t>
      </w:r>
      <w:ins w:id="4770" w:author="Lynn Felhofer" w:date="2020-03-20T17:52:00Z">
        <w:r w:rsidR="00F74BCB">
          <w:t>3-</w:t>
        </w:r>
      </w:ins>
      <w:del w:id="4771" w:author="Lynn Felhofer" w:date="2020-03-20T17:52:00Z">
        <w:r w:rsidRPr="00BF0A93" w:rsidDel="00F74BCB">
          <w:delText>2-</w:delText>
        </w:r>
      </w:del>
      <w:r w:rsidRPr="00BF0A93">
        <w:t>1: The two approaches for identifying Value Sets</w:t>
      </w:r>
    </w:p>
    <w:p w14:paraId="1E66093D" w14:textId="514FD73A" w:rsidR="00F71022" w:rsidRPr="00BF0A93" w:rsidRDefault="00F71022" w:rsidP="004E7A3D">
      <w:pPr>
        <w:pStyle w:val="Heading3"/>
        <w:numPr>
          <w:ilvl w:val="0"/>
          <w:numId w:val="0"/>
        </w:numPr>
        <w:rPr>
          <w:noProof w:val="0"/>
        </w:rPr>
      </w:pPr>
      <w:bookmarkStart w:id="4772" w:name="_Toc269214490"/>
      <w:bookmarkStart w:id="4773" w:name="_Toc487039231"/>
      <w:bookmarkStart w:id="4774" w:name="_Toc488068332"/>
      <w:bookmarkStart w:id="4775" w:name="_Toc488068765"/>
      <w:bookmarkStart w:id="4776" w:name="_Toc488075092"/>
      <w:bookmarkStart w:id="4777" w:name="_Toc13752465"/>
      <w:r w:rsidRPr="00BF0A93">
        <w:rPr>
          <w:noProof w:val="0"/>
        </w:rPr>
        <w:t>21.1.</w:t>
      </w:r>
      <w:ins w:id="4778" w:author="Lynn Felhofer" w:date="2020-03-20T17:52:00Z">
        <w:r w:rsidR="00F74BCB">
          <w:rPr>
            <w:noProof w:val="0"/>
          </w:rPr>
          <w:t>4</w:t>
        </w:r>
      </w:ins>
      <w:del w:id="4779" w:author="Lynn Felhofer" w:date="2020-03-20T17:52:00Z">
        <w:r w:rsidRPr="00BF0A93" w:rsidDel="00F74BCB">
          <w:rPr>
            <w:noProof w:val="0"/>
          </w:rPr>
          <w:delText>3</w:delText>
        </w:r>
      </w:del>
      <w:r w:rsidRPr="00BF0A93">
        <w:rPr>
          <w:noProof w:val="0"/>
        </w:rPr>
        <w:t xml:space="preserve"> The relationship between ITI SVS and CTS</w:t>
      </w:r>
      <w:bookmarkEnd w:id="4772"/>
      <w:bookmarkEnd w:id="4773"/>
      <w:bookmarkEnd w:id="4774"/>
      <w:bookmarkEnd w:id="4775"/>
      <w:bookmarkEnd w:id="4776"/>
      <w:bookmarkEnd w:id="4777"/>
      <w:r w:rsidRPr="00BF0A93">
        <w:rPr>
          <w:noProof w:val="0"/>
        </w:rPr>
        <w:t xml:space="preserve"> </w:t>
      </w:r>
    </w:p>
    <w:p w14:paraId="4B7D2A59" w14:textId="4A569DB3" w:rsidR="00F71022" w:rsidRPr="00BF0A93" w:rsidRDefault="00F71022" w:rsidP="008F1F99">
      <w:pPr>
        <w:pStyle w:val="BodyText"/>
      </w:pPr>
      <w:r w:rsidRPr="00BF0A93">
        <w:t>The Value Set Repository can be supported by a system that implements a</w:t>
      </w:r>
      <w:r w:rsidRPr="00BF0A93">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64C33B86" w:rsidR="00F71022" w:rsidRPr="00BF0A93" w:rsidRDefault="00F71022" w:rsidP="008F1F99">
      <w:pPr>
        <w:pStyle w:val="BodyText"/>
      </w:pPr>
      <w:r w:rsidRPr="00BF0A93">
        <w:t>However</w:t>
      </w:r>
      <w:r w:rsidR="007A2E10">
        <w:t>,</w:t>
      </w:r>
      <w:r w:rsidRPr="00BF0A93">
        <w:t xml:space="preserve"> there is functional consistency between SVS and CTS/CTS2. More</w:t>
      </w:r>
      <w:r w:rsidRPr="00BF0A93">
        <w:br/>
        <w:t>specifically, all the properties of the Value Sets and concepts described in the</w:t>
      </w:r>
      <w:r w:rsidRPr="00BF0A93">
        <w:br/>
      </w:r>
      <w:r w:rsidRPr="00BF0A93">
        <w:lastRenderedPageBreak/>
        <w:t>Shared Value Sets Retrieve transaction are a subset of the properties defined in</w:t>
      </w:r>
      <w:r w:rsidRPr="00BF0A93">
        <w:br/>
        <w:t>CTS and the CTS2 functional specification for the same entities. Note that SVS</w:t>
      </w:r>
      <w:r w:rsidRPr="00BF0A93">
        <w:br/>
        <w:t>supports the distribution of Value Sets containing concepts from multiple</w:t>
      </w:r>
      <w:r w:rsidRPr="00BF0A93">
        <w:br/>
        <w:t>code systems (e.g., DICOM and SNOMED issued) which is consistent with the CTS</w:t>
      </w:r>
      <w:r w:rsidRPr="00BF0A93">
        <w:br/>
        <w:t xml:space="preserve">capabilities, but which was not supported in the CTS specifications (but is supported </w:t>
      </w:r>
      <w:r w:rsidRPr="00BF0A93">
        <w:br/>
        <w:t>in the CTS2 specification).</w:t>
      </w:r>
    </w:p>
    <w:p w14:paraId="5A2711D8" w14:textId="77777777" w:rsidR="00F71022" w:rsidRPr="00BF0A93" w:rsidRDefault="00F71022" w:rsidP="002061B1">
      <w:pPr>
        <w:pStyle w:val="BodyText"/>
        <w:rPr>
          <w:b/>
        </w:rPr>
      </w:pPr>
      <w:r w:rsidRPr="00BF0A93">
        <w:rPr>
          <w:b/>
        </w:rPr>
        <w:t>Informative references:</w:t>
      </w:r>
    </w:p>
    <w:p w14:paraId="27E477E4" w14:textId="77777777" w:rsidR="00F71022" w:rsidRPr="00BF0A93" w:rsidRDefault="00F71022" w:rsidP="00BC2927">
      <w:pPr>
        <w:pStyle w:val="ListNumber2"/>
        <w:numPr>
          <w:ilvl w:val="0"/>
          <w:numId w:val="47"/>
        </w:numPr>
      </w:pPr>
      <w:r w:rsidRPr="00BF0A93">
        <w:t xml:space="preserve">LexGrid Common Terminology Services. </w:t>
      </w:r>
      <w:hyperlink r:id="rId173" w:history="1">
        <w:r w:rsidRPr="00BF0A93">
          <w:rPr>
            <w:rStyle w:val="Hyperlink"/>
          </w:rPr>
          <w:t>http://informatics.mayo.edu/LexGrid/downloads/CTS/specification/ctsspec/cts.htm</w:t>
        </w:r>
      </w:hyperlink>
      <w:r w:rsidRPr="00BF0A93">
        <w:t xml:space="preserve">. </w:t>
      </w:r>
    </w:p>
    <w:p w14:paraId="02D8394D" w14:textId="77777777" w:rsidR="00F71022" w:rsidRPr="00BF0A93" w:rsidRDefault="00F71022" w:rsidP="00BC2927">
      <w:pPr>
        <w:pStyle w:val="ListNumber2"/>
        <w:numPr>
          <w:ilvl w:val="0"/>
          <w:numId w:val="75"/>
        </w:numPr>
      </w:pPr>
      <w:r w:rsidRPr="00BF0A93">
        <w:t>Common Terminology Services 2 (CTS 2). Service Functional Model Specification. (See HL7 site for latest information.)</w:t>
      </w:r>
    </w:p>
    <w:p w14:paraId="3C1AFFC9" w14:textId="5A62AD09" w:rsidR="00F71022" w:rsidRPr="00BF0A93" w:rsidRDefault="00F71022" w:rsidP="006720E8">
      <w:pPr>
        <w:pStyle w:val="Heading4"/>
        <w:numPr>
          <w:ilvl w:val="0"/>
          <w:numId w:val="0"/>
        </w:numPr>
        <w:rPr>
          <w:noProof w:val="0"/>
        </w:rPr>
      </w:pPr>
      <w:r w:rsidRPr="00BF0A93">
        <w:rPr>
          <w:noProof w:val="0"/>
        </w:rPr>
        <w:t>21.1.</w:t>
      </w:r>
      <w:ins w:id="4780" w:author="Lynn Felhofer" w:date="2020-03-20T17:52:00Z">
        <w:r w:rsidR="00F74BCB">
          <w:rPr>
            <w:noProof w:val="0"/>
          </w:rPr>
          <w:t>4</w:t>
        </w:r>
      </w:ins>
      <w:del w:id="4781" w:author="Lynn Felhofer" w:date="2020-03-20T17:52:00Z">
        <w:r w:rsidRPr="00BF0A93" w:rsidDel="00F74BCB">
          <w:rPr>
            <w:noProof w:val="0"/>
          </w:rPr>
          <w:delText>3</w:delText>
        </w:r>
      </w:del>
      <w:r w:rsidRPr="00BF0A93">
        <w:rPr>
          <w:noProof w:val="0"/>
        </w:rPr>
        <w:t>.1 Value Set Distribution Flow</w:t>
      </w:r>
    </w:p>
    <w:p w14:paraId="72D3A06E" w14:textId="77777777" w:rsidR="00F71022" w:rsidRPr="00BF0A93" w:rsidRDefault="00F71022" w:rsidP="002061B1">
      <w:pPr>
        <w:pStyle w:val="BodyText"/>
      </w:pPr>
      <w:r w:rsidRPr="00BF0A93">
        <w:t>There are three types of value sets supported by the SVS Transactions:</w:t>
      </w:r>
    </w:p>
    <w:p w14:paraId="3BBE87B5" w14:textId="77777777" w:rsidR="00F71022" w:rsidRPr="00BF0A93" w:rsidRDefault="00F71022" w:rsidP="003B7E61">
      <w:pPr>
        <w:pStyle w:val="ListNumber2"/>
        <w:numPr>
          <w:ilvl w:val="0"/>
          <w:numId w:val="43"/>
        </w:numPr>
      </w:pPr>
      <w:r w:rsidRPr="00BF0A93">
        <w:rPr>
          <w:b/>
        </w:rPr>
        <w:t>Intensional Value Sets</w:t>
      </w:r>
      <w:r w:rsidRPr="00BF0A93">
        <w:t xml:space="preserve"> are defined in terms of algorithmic and other methods. These value sets can be supported by the Value Set Repository, but this profile does not provide a means to convey the intensional form. Instead, these value sets are described using the metadata, and the appropriate resulting expanded value set contents are returned along with the Intensional Value Set definition and expansion metadata. This profile specifies how these can be retrieved using the Retrieve Multiple Value Sets [ITI-60] transaction.</w:t>
      </w:r>
    </w:p>
    <w:p w14:paraId="17690C63" w14:textId="77777777" w:rsidR="00F71022" w:rsidRPr="00BF0A93" w:rsidRDefault="00F71022" w:rsidP="00907B66">
      <w:pPr>
        <w:pStyle w:val="ListNumber2"/>
        <w:numPr>
          <w:ilvl w:val="0"/>
          <w:numId w:val="75"/>
        </w:numPr>
      </w:pPr>
      <w:r w:rsidRPr="00BF0A93">
        <w:rPr>
          <w:b/>
        </w:rPr>
        <w:t>Extensional Value Sets</w:t>
      </w:r>
      <w:r w:rsidRPr="00BF0A93">
        <w:t xml:space="preserve"> are defined in terms of a list of concepts. As with intensional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BF0A93" w:rsidRDefault="00F71022" w:rsidP="00AA50EB">
      <w:pPr>
        <w:pStyle w:val="ListNumber2"/>
        <w:numPr>
          <w:ilvl w:val="0"/>
          <w:numId w:val="75"/>
        </w:numPr>
      </w:pPr>
      <w:r w:rsidRPr="00BF0A93">
        <w:rPr>
          <w:b/>
        </w:rPr>
        <w:t>Expanded Value Sets</w:t>
      </w:r>
      <w:r w:rsidRPr="00BF0A93">
        <w:t xml:space="preserve"> result from the expansion of any Value Set definition (e.g., Intensional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BF0A93">
        <w:t>R</w:t>
      </w:r>
      <w:r w:rsidRPr="00BF0A93">
        <w:t xml:space="preserve">etrieve </w:t>
      </w:r>
      <w:r w:rsidR="006D1026" w:rsidRPr="00BF0A93">
        <w:t>M</w:t>
      </w:r>
      <w:r w:rsidRPr="00BF0A93">
        <w:t xml:space="preserve">ultiple </w:t>
      </w:r>
      <w:r w:rsidR="006D1026" w:rsidRPr="00BF0A93">
        <w:t>V</w:t>
      </w:r>
      <w:r w:rsidRPr="00BF0A93">
        <w:t xml:space="preserve">alue </w:t>
      </w:r>
      <w:r w:rsidR="006D1026" w:rsidRPr="00BF0A93">
        <w:t>S</w:t>
      </w:r>
      <w:r w:rsidRPr="00BF0A93">
        <w:t xml:space="preserve">ets </w:t>
      </w:r>
      <w:r w:rsidR="00CC3E3A" w:rsidRPr="00BF0A93">
        <w:t xml:space="preserve">[ITI-60] </w:t>
      </w:r>
      <w:r w:rsidRPr="00BF0A93">
        <w:t>transaction</w:t>
      </w:r>
      <w:r w:rsidR="00CC3E3A" w:rsidRPr="00BF0A93">
        <w:t xml:space="preserve"> </w:t>
      </w:r>
      <w:r w:rsidRPr="00BF0A93">
        <w:t>or the Retrieve Value Set [ITI-48] transaction.</w:t>
      </w:r>
    </w:p>
    <w:p w14:paraId="1719A7A9" w14:textId="3D783866" w:rsidR="00F71022" w:rsidRPr="00BF0A93" w:rsidRDefault="00F71022" w:rsidP="00AA50EB">
      <w:pPr>
        <w:pStyle w:val="BodyText"/>
      </w:pPr>
      <w:r w:rsidRPr="00BF0A93">
        <w:t xml:space="preserve">The developers of value sets may choose to work with one or more of these types, but the </w:t>
      </w:r>
      <w:r w:rsidR="00621F40" w:rsidRPr="00BF0A93">
        <w:t>final consumers</w:t>
      </w:r>
      <w:r w:rsidRPr="00BF0A93">
        <w:t xml:space="preserve"> of value sets need to work with expanded value sets. There are efforts underway to develop standard methods for exchanging explicit definition of intensional and extensional value sets, but these are outside the scope of the SVS Profile. SVS provides only a way to distribute value sets that have been expanded.</w:t>
      </w:r>
    </w:p>
    <w:p w14:paraId="49D003FE" w14:textId="48188635" w:rsidR="00F71022" w:rsidRPr="00BF0A93" w:rsidRDefault="00F71022" w:rsidP="00AA50EB">
      <w:pPr>
        <w:pStyle w:val="BodyText"/>
      </w:pPr>
      <w:r w:rsidRPr="00BF0A93">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BF0A93" w:rsidRDefault="00F71022" w:rsidP="00AA50EB">
      <w:pPr>
        <w:pStyle w:val="BodyText"/>
      </w:pPr>
      <w:r w:rsidRPr="00BF0A93">
        <w:lastRenderedPageBreak/>
        <w:t>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in order to use the SVS Profile.</w:t>
      </w:r>
    </w:p>
    <w:p w14:paraId="5056B5E0" w14:textId="77777777" w:rsidR="00F71022" w:rsidRPr="00BF0A93" w:rsidRDefault="00F71022" w:rsidP="00C66DA0">
      <w:pPr>
        <w:pStyle w:val="BodyText"/>
      </w:pPr>
    </w:p>
    <w:bookmarkStart w:id="4782" w:name="_MON_1341315075"/>
    <w:bookmarkStart w:id="4783" w:name="_MON_1341315164"/>
    <w:bookmarkStart w:id="4784" w:name="_MON_1341315173"/>
    <w:bookmarkStart w:id="4785" w:name="_MON_1341322489"/>
    <w:bookmarkStart w:id="4786" w:name="_MON_1341648797"/>
    <w:bookmarkStart w:id="4787" w:name="_MON_1341314222"/>
    <w:bookmarkStart w:id="4788" w:name="_MON_1341314492"/>
    <w:bookmarkEnd w:id="4782"/>
    <w:bookmarkEnd w:id="4783"/>
    <w:bookmarkEnd w:id="4784"/>
    <w:bookmarkEnd w:id="4785"/>
    <w:bookmarkEnd w:id="4786"/>
    <w:bookmarkEnd w:id="4787"/>
    <w:bookmarkEnd w:id="4788"/>
    <w:bookmarkStart w:id="4789" w:name="_MON_1341315048"/>
    <w:bookmarkEnd w:id="4789"/>
    <w:p w14:paraId="298C42FE" w14:textId="77777777" w:rsidR="00F71022" w:rsidRPr="00BF0A93" w:rsidRDefault="008105ED" w:rsidP="00BE1872">
      <w:pPr>
        <w:spacing w:before="0"/>
        <w:ind w:left="425"/>
      </w:pPr>
      <w:r w:rsidRPr="00BF0A93">
        <w:rPr>
          <w:noProof/>
        </w:rPr>
        <w:object w:dxaOrig="9209" w:dyaOrig="8865" w14:anchorId="77377B9B">
          <v:shape id="_x0000_i1046" type="#_x0000_t75" alt="" style="width:461.2pt;height:440.85pt;mso-width-percent:0;mso-height-percent:0;mso-width-percent:0;mso-height-percent:0" o:ole="">
            <v:imagedata r:id="rId174" o:title=""/>
          </v:shape>
          <o:OLEObject Type="Embed" ProgID="Word.Picture.8" ShapeID="_x0000_i1046" DrawAspect="Content" ObjectID="_1646729226" r:id="rId175"/>
        </w:object>
      </w:r>
    </w:p>
    <w:p w14:paraId="04F2E457" w14:textId="5E77BA3A" w:rsidR="00F71022" w:rsidRPr="00BF0A93" w:rsidRDefault="00F71022" w:rsidP="00BE1872">
      <w:pPr>
        <w:pStyle w:val="FigureTitle"/>
      </w:pPr>
      <w:r w:rsidRPr="00BF0A93">
        <w:t>Figure 21.1.</w:t>
      </w:r>
      <w:ins w:id="4790" w:author="Lynn Felhofer" w:date="2020-03-20T17:52:00Z">
        <w:r w:rsidR="00F74BCB">
          <w:t>4</w:t>
        </w:r>
      </w:ins>
      <w:del w:id="4791" w:author="Lynn Felhofer" w:date="2020-03-20T17:52:00Z">
        <w:r w:rsidRPr="00BF0A93" w:rsidDel="00F74BCB">
          <w:delText>3</w:delText>
        </w:r>
      </w:del>
      <w:r w:rsidRPr="00BF0A93">
        <w:t xml:space="preserve">.1-1: Development Flow for Value Sets </w:t>
      </w:r>
    </w:p>
    <w:p w14:paraId="18694E51" w14:textId="77777777" w:rsidR="00F71022" w:rsidRPr="00BF0A93" w:rsidRDefault="00F71022" w:rsidP="00AA50EB">
      <w:pPr>
        <w:pStyle w:val="BodyText"/>
      </w:pPr>
      <w:r w:rsidRPr="00BF0A93">
        <w:t xml:space="preserve">A value set developer that defines and publishes expanded value sets should also establish the proper identification that identifies either this expanded value set or the definition that resulted in </w:t>
      </w:r>
      <w:r w:rsidRPr="00BF0A93">
        <w:lastRenderedPageBreak/>
        <w:t>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BF0A93" w:rsidRDefault="00F71022" w:rsidP="00BC2927">
      <w:pPr>
        <w:pStyle w:val="ListNumber2"/>
        <w:numPr>
          <w:ilvl w:val="0"/>
          <w:numId w:val="73"/>
        </w:numPr>
      </w:pPr>
      <w:r w:rsidRPr="00BF0A93">
        <w:t>Retrieve Value Set [ITI-48] – This is appropriate for rapid retrieval of expanded value sets. It retrieves the expanded value set based on having the OID for the value set pre-configured into the system requesting the value set. This transaction does not retrieve the expanded value set metadata nor the value set definition metadata. It only retrieves the list of codes for that expanded value set.</w:t>
      </w:r>
    </w:p>
    <w:p w14:paraId="13A73893" w14:textId="392B912A" w:rsidR="00F71022" w:rsidRPr="00BF0A93" w:rsidRDefault="00F71022" w:rsidP="00AA50EB">
      <w:pPr>
        <w:pStyle w:val="ListNumber2"/>
        <w:numPr>
          <w:ilvl w:val="0"/>
          <w:numId w:val="73"/>
        </w:numPr>
      </w:pPr>
      <w:r w:rsidRPr="00BF0A93">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BF0A93" w:rsidRDefault="00F71022" w:rsidP="00AA50EB">
      <w:pPr>
        <w:pStyle w:val="BodyText"/>
      </w:pPr>
      <w:r w:rsidRPr="00BF0A93">
        <w:t xml:space="preserve">Value set developers that publish intensional and extensional value sets also defined OIDs for their value sets definitions. Note that a developer may publish multiple forms of related value sets, but will assign each form the proper OID. When publishing with SVS, the value set developer should provide an expanded form that should be provided along with the metadata. </w:t>
      </w:r>
    </w:p>
    <w:p w14:paraId="1570640F" w14:textId="77777777" w:rsidR="00F71022" w:rsidRPr="00BF0A93" w:rsidRDefault="00F71022" w:rsidP="00AA50EB">
      <w:pPr>
        <w:pStyle w:val="BodyText"/>
      </w:pPr>
      <w:r w:rsidRPr="00BF0A93">
        <w:t>The SVS Profile provides one transaction for retrieving intensional and extensional value sets:</w:t>
      </w:r>
    </w:p>
    <w:p w14:paraId="149C6CC1" w14:textId="05C1CF61" w:rsidR="00F71022" w:rsidRPr="00BF0A93" w:rsidRDefault="00F71022" w:rsidP="00AA50EB">
      <w:pPr>
        <w:pStyle w:val="ListNumber2"/>
        <w:numPr>
          <w:ilvl w:val="0"/>
          <w:numId w:val="74"/>
        </w:numPr>
      </w:pPr>
      <w:r w:rsidRPr="00BF0A93">
        <w:t>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intensional and extensional value sets. These other forms are intended for use by value set developers. SVS provides the expanded form primarily for value set consumers.</w:t>
      </w:r>
    </w:p>
    <w:p w14:paraId="64A58A52" w14:textId="773D5DE1" w:rsidR="00F71022" w:rsidRPr="00BF0A93" w:rsidRDefault="00F71022" w:rsidP="00AA50EB">
      <w:pPr>
        <w:pStyle w:val="BodyText"/>
      </w:pPr>
      <w:r w:rsidRPr="00BF0A93">
        <w:t xml:space="preserve">A value set user that receives an intensional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BF0A93" w:rsidRDefault="00F71022" w:rsidP="00AA50EB">
      <w:pPr>
        <w:pStyle w:val="BodyText"/>
      </w:pPr>
      <w:r w:rsidRPr="00BF0A93">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BF0A93" w:rsidRDefault="00F71022" w:rsidP="00C66DA0">
      <w:pPr>
        <w:pStyle w:val="BodyText"/>
      </w:pPr>
    </w:p>
    <w:bookmarkStart w:id="4792" w:name="_MON_1341315966"/>
    <w:bookmarkEnd w:id="4792"/>
    <w:bookmarkStart w:id="4793" w:name="_MON_1341315380"/>
    <w:bookmarkEnd w:id="4793"/>
    <w:p w14:paraId="0C4C20E3" w14:textId="2483613A" w:rsidR="00F71022" w:rsidRPr="00BF0A93" w:rsidRDefault="008105ED">
      <w:pPr>
        <w:pStyle w:val="FigureTitle"/>
      </w:pPr>
      <w:r w:rsidRPr="00BF0A93">
        <w:rPr>
          <w:noProof/>
        </w:rPr>
        <w:object w:dxaOrig="9569" w:dyaOrig="6224" w14:anchorId="6A97404E">
          <v:shape id="_x0000_i1045" type="#_x0000_t75" alt="" style="width:474.8pt;height:3in;mso-width-percent:0;mso-height-percent:0;mso-width-percent:0;mso-height-percent:0" o:ole="">
            <v:imagedata r:id="rId176" o:title="" croptop="15162f" cropbottom="4549f"/>
          </v:shape>
          <o:OLEObject Type="Embed" ProgID="Word.Picture.8" ShapeID="_x0000_i1045" DrawAspect="Content" ObjectID="_1646729227" r:id="rId177"/>
        </w:object>
      </w:r>
      <w:r w:rsidR="00F71022" w:rsidRPr="00BF0A93">
        <w:t>Figure 21.1.</w:t>
      </w:r>
      <w:ins w:id="4794" w:author="Lynn Felhofer" w:date="2020-03-20T17:52:00Z">
        <w:r w:rsidR="00F74BCB">
          <w:t>4</w:t>
        </w:r>
      </w:ins>
      <w:del w:id="4795" w:author="Lynn Felhofer" w:date="2020-03-20T17:52:00Z">
        <w:r w:rsidR="00F71022" w:rsidRPr="00BF0A93" w:rsidDel="00F74BCB">
          <w:delText>3</w:delText>
        </w:r>
      </w:del>
      <w:r w:rsidR="00F71022" w:rsidRPr="00BF0A93">
        <w:t>.1-2: SVS Retrieve Transactions</w:t>
      </w:r>
    </w:p>
    <w:p w14:paraId="5F965E28" w14:textId="0C25DCEA" w:rsidR="00F71022" w:rsidRPr="00BF0A93" w:rsidRDefault="00F71022" w:rsidP="004E7A3D">
      <w:pPr>
        <w:pStyle w:val="Heading4"/>
        <w:numPr>
          <w:ilvl w:val="0"/>
          <w:numId w:val="0"/>
        </w:numPr>
        <w:rPr>
          <w:noProof w:val="0"/>
        </w:rPr>
      </w:pPr>
      <w:r w:rsidRPr="00BF0A93">
        <w:rPr>
          <w:noProof w:val="0"/>
        </w:rPr>
        <w:t>21.1.</w:t>
      </w:r>
      <w:ins w:id="4796" w:author="Lynn Felhofer" w:date="2020-03-20T17:53:00Z">
        <w:r w:rsidR="00F74BCB">
          <w:rPr>
            <w:noProof w:val="0"/>
          </w:rPr>
          <w:t>4</w:t>
        </w:r>
      </w:ins>
      <w:del w:id="4797" w:author="Lynn Felhofer" w:date="2020-03-20T17:53:00Z">
        <w:r w:rsidRPr="00BF0A93" w:rsidDel="00F74BCB">
          <w:rPr>
            <w:noProof w:val="0"/>
          </w:rPr>
          <w:delText>3</w:delText>
        </w:r>
      </w:del>
      <w:r w:rsidRPr="00BF0A93">
        <w:rPr>
          <w:noProof w:val="0"/>
        </w:rPr>
        <w:t>.2</w:t>
      </w:r>
      <w:r w:rsidRPr="00BF0A93">
        <w:rPr>
          <w:noProof w:val="0"/>
        </w:rPr>
        <w:tab/>
        <w:t>Value Set Groups</w:t>
      </w:r>
    </w:p>
    <w:p w14:paraId="26A71F7E" w14:textId="77777777" w:rsidR="00F71022" w:rsidRPr="00BF0A93" w:rsidRDefault="00F71022" w:rsidP="00A9747B">
      <w:pPr>
        <w:pStyle w:val="BodyText"/>
      </w:pPr>
      <w:r w:rsidRPr="00BF0A93">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BF0A93" w:rsidRDefault="00F71022" w:rsidP="00A9747B">
      <w:pPr>
        <w:pStyle w:val="BodyText"/>
      </w:pPr>
      <w:r w:rsidRPr="00BF0A93">
        <w:t xml:space="preserve">To simplify maintenance, SVS defines a list of group descriptions to be associated with each value set, rather than combining all the keywords and groups from different organizations into a single list. The retrieval transaction searches all of these descriptions when doing a retrieval based on group keyword or group OID. </w:t>
      </w:r>
    </w:p>
    <w:p w14:paraId="02323C24" w14:textId="77777777" w:rsidR="00F71022" w:rsidRPr="00BF0A93" w:rsidRDefault="00F71022" w:rsidP="00C66DA0">
      <w:pPr>
        <w:pStyle w:val="BodyText"/>
      </w:pPr>
      <w:r w:rsidRPr="00BF0A93">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BF0A93" w:rsidRDefault="00882D73" w:rsidP="00C66DA0">
      <w:pPr>
        <w:pStyle w:val="BodyText"/>
      </w:pPr>
      <w:r w:rsidRPr="00BF0A93">
        <w:rPr>
          <w:noProof/>
          <w:lang w:val="fr-FR" w:eastAsia="fr-FR"/>
        </w:rPr>
        <w:lastRenderedPageBreak/>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633BE9" w:rsidRPr="00AA50EB" w:rsidRDefault="00633BE9"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633BE9" w:rsidRPr="00AA50EB" w:rsidRDefault="00633BE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633BE9" w:rsidRPr="00AA50EB" w:rsidRDefault="00633BE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633BE9" w:rsidRPr="00AA50EB" w:rsidRDefault="00633BE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633BE9" w:rsidRPr="00AA50EB" w:rsidRDefault="00633BE9"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633BE9" w:rsidRPr="00AA50EB" w:rsidRDefault="00633BE9"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633BE9" w:rsidRPr="00AA50EB" w:rsidRDefault="00633BE9"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">
                <v:rect id="AutoShape 16" o:spid="_x0000_s1054" style="position:absolute;width:58305;height:33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&#13;&#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" strokeweight="2pt">
                  <v:textbox>
                    <w:txbxContent>
                      <w:p w14:paraId="7495BC52" w14:textId="77777777" w:rsidR="00633BE9" w:rsidRPr="00AA50EB" w:rsidRDefault="00633BE9"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">
                    <v:textbox>
                      <w:txbxContent>
                        <w:p w14:paraId="0A02EC26" w14:textId="77777777" w:rsidR="00633BE9" w:rsidRPr="00AA50EB" w:rsidRDefault="00633BE9"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">
                    <v:textbox>
                      <w:txbxContent>
                        <w:p w14:paraId="463162F9" w14:textId="77777777" w:rsidR="00633BE9" w:rsidRPr="00AA50EB" w:rsidRDefault="00633BE9"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">
                    <v:textbox>
                      <w:txbxContent>
                        <w:p w14:paraId="1DB91447" w14:textId="77777777" w:rsidR="00633BE9" w:rsidRPr="00AA50EB" w:rsidRDefault="00633BE9"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">
                  <v:textbox>
                    <w:txbxContent>
                      <w:p w14:paraId="5042AFB8" w14:textId="77777777" w:rsidR="00633BE9" w:rsidRPr="00AA50EB" w:rsidRDefault="00633BE9"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">
                  <v:textbox>
                    <w:txbxContent>
                      <w:p w14:paraId="4B4F9885" w14:textId="77777777" w:rsidR="00633BE9" w:rsidRPr="00AA50EB" w:rsidRDefault="00633BE9"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">
                  <v:textbox>
                    <w:txbxContent>
                      <w:p w14:paraId="200B9416" w14:textId="77777777" w:rsidR="00633BE9" w:rsidRPr="00AA50EB" w:rsidRDefault="00633BE9"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BF0A93" w:rsidRDefault="00C3719E" w:rsidP="00AA50EB">
      <w:pPr>
        <w:pStyle w:val="BodyText"/>
      </w:pPr>
    </w:p>
    <w:p w14:paraId="3B2B3C7F" w14:textId="034CF2B5" w:rsidR="00F71022" w:rsidRPr="00BF0A93" w:rsidRDefault="00F71022" w:rsidP="00BE1872">
      <w:pPr>
        <w:pStyle w:val="FigureTitle"/>
      </w:pPr>
      <w:r w:rsidRPr="00BF0A93">
        <w:t>Figure 21.1.</w:t>
      </w:r>
      <w:ins w:id="4798" w:author="Lynn Felhofer" w:date="2020-03-20T17:53:00Z">
        <w:r w:rsidR="00F74BCB">
          <w:t>4</w:t>
        </w:r>
      </w:ins>
      <w:del w:id="4799" w:author="Lynn Felhofer" w:date="2020-03-20T17:53:00Z">
        <w:r w:rsidRPr="00BF0A93" w:rsidDel="00F74BCB">
          <w:delText>3</w:delText>
        </w:r>
      </w:del>
      <w:r w:rsidRPr="00BF0A93">
        <w:t>.2-1: Group Descriptions for a Value Set</w:t>
      </w:r>
    </w:p>
    <w:p w14:paraId="52C4C003" w14:textId="434D685B" w:rsidR="00F71022" w:rsidRPr="00BF0A93" w:rsidRDefault="00F71022" w:rsidP="004E7A3D">
      <w:pPr>
        <w:pStyle w:val="Heading4"/>
        <w:numPr>
          <w:ilvl w:val="0"/>
          <w:numId w:val="0"/>
        </w:numPr>
        <w:rPr>
          <w:noProof w:val="0"/>
        </w:rPr>
      </w:pPr>
      <w:bookmarkStart w:id="4800" w:name="_Toc262492435"/>
      <w:r w:rsidRPr="00BF0A93">
        <w:rPr>
          <w:noProof w:val="0"/>
        </w:rPr>
        <w:t>21.1.</w:t>
      </w:r>
      <w:ins w:id="4801" w:author="Lynn Felhofer" w:date="2020-03-20T17:53:00Z">
        <w:r w:rsidR="00F74BCB">
          <w:rPr>
            <w:noProof w:val="0"/>
          </w:rPr>
          <w:t>4</w:t>
        </w:r>
      </w:ins>
      <w:del w:id="4802" w:author="Lynn Felhofer" w:date="2020-03-20T17:53:00Z">
        <w:r w:rsidRPr="00BF0A93" w:rsidDel="00F74BCB">
          <w:rPr>
            <w:noProof w:val="0"/>
          </w:rPr>
          <w:delText>3</w:delText>
        </w:r>
      </w:del>
      <w:r w:rsidRPr="00BF0A93">
        <w:rPr>
          <w:noProof w:val="0"/>
        </w:rPr>
        <w:t>.3 Value Set Descriptive Metadata</w:t>
      </w:r>
      <w:bookmarkEnd w:id="4800"/>
    </w:p>
    <w:p w14:paraId="687C01A1" w14:textId="2EC76063" w:rsidR="00F71022" w:rsidRPr="00BF0A93" w:rsidRDefault="00F71022" w:rsidP="00BE1872">
      <w:pPr>
        <w:pStyle w:val="BodyText"/>
      </w:pPr>
      <w:r w:rsidRPr="00BF0A93">
        <w:t>A value set is described by metadata that includes the fields in Table 21.1.</w:t>
      </w:r>
      <w:ins w:id="4803" w:author="Lynn Felhofer" w:date="2020-03-20T17:58:00Z">
        <w:r w:rsidR="00716A9A">
          <w:t>4</w:t>
        </w:r>
      </w:ins>
      <w:del w:id="4804" w:author="Lynn Felhofer" w:date="2020-03-20T17:58:00Z">
        <w:r w:rsidRPr="00BF0A93" w:rsidDel="00716A9A">
          <w:delText>3</w:delText>
        </w:r>
      </w:del>
      <w:r w:rsidRPr="00BF0A93">
        <w:t>.3-1.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77591BEE" w:rsidR="00F71022" w:rsidRPr="00BF0A93" w:rsidRDefault="00F71022" w:rsidP="00B3570A">
      <w:pPr>
        <w:pStyle w:val="TableTitle"/>
      </w:pPr>
      <w:r w:rsidRPr="00BF0A93">
        <w:t>Table 21.1.</w:t>
      </w:r>
      <w:ins w:id="4805" w:author="Lynn Felhofer" w:date="2020-03-20T17:53:00Z">
        <w:r w:rsidR="00F74BCB">
          <w:t>4</w:t>
        </w:r>
      </w:ins>
      <w:del w:id="4806" w:author="Lynn Felhofer" w:date="2020-03-20T17:53:00Z">
        <w:r w:rsidRPr="00BF0A93" w:rsidDel="00F74BCB">
          <w:delText>3</w:delText>
        </w:r>
      </w:del>
      <w:r w:rsidRPr="00BF0A93">
        <w:t>.3-1: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BF0A93" w14:paraId="1CC1D7F5" w14:textId="77777777" w:rsidTr="00B93752">
        <w:trPr>
          <w:tblHeader/>
        </w:trPr>
        <w:tc>
          <w:tcPr>
            <w:tcW w:w="2358" w:type="dxa"/>
            <w:shd w:val="pct15" w:color="auto" w:fill="FFFFFF"/>
          </w:tcPr>
          <w:p w14:paraId="4B72EF88" w14:textId="77777777" w:rsidR="00F71022" w:rsidRPr="00BF0A93" w:rsidRDefault="00F71022" w:rsidP="007F1D2D">
            <w:pPr>
              <w:pStyle w:val="TableEntryHeader"/>
            </w:pPr>
            <w:r w:rsidRPr="00BF0A93">
              <w:t>Metadata Element</w:t>
            </w:r>
          </w:p>
        </w:tc>
        <w:tc>
          <w:tcPr>
            <w:tcW w:w="3600" w:type="dxa"/>
            <w:shd w:val="pct15" w:color="auto" w:fill="FFFFFF"/>
          </w:tcPr>
          <w:p w14:paraId="135C015C" w14:textId="77777777" w:rsidR="00F71022" w:rsidRPr="00BF0A93" w:rsidRDefault="00F71022" w:rsidP="007F1D2D">
            <w:pPr>
              <w:pStyle w:val="TableEntryHeader"/>
            </w:pPr>
            <w:r w:rsidRPr="00BF0A93">
              <w:t>Description</w:t>
            </w:r>
          </w:p>
        </w:tc>
        <w:tc>
          <w:tcPr>
            <w:tcW w:w="1620" w:type="dxa"/>
            <w:shd w:val="pct15" w:color="auto" w:fill="FFFFFF"/>
          </w:tcPr>
          <w:p w14:paraId="4BACEECD" w14:textId="77777777" w:rsidR="00F71022" w:rsidRPr="00BF0A93" w:rsidRDefault="00F71022" w:rsidP="007F1D2D">
            <w:pPr>
              <w:pStyle w:val="TableEntryHeader"/>
            </w:pPr>
            <w:r w:rsidRPr="00BF0A93">
              <w:t>Optionality</w:t>
            </w:r>
          </w:p>
        </w:tc>
        <w:tc>
          <w:tcPr>
            <w:tcW w:w="1710" w:type="dxa"/>
            <w:shd w:val="pct15" w:color="auto" w:fill="FFFFFF"/>
          </w:tcPr>
          <w:p w14:paraId="44521A25" w14:textId="77777777" w:rsidR="00F71022" w:rsidRPr="00BF0A93" w:rsidRDefault="00F71022" w:rsidP="007F1D2D">
            <w:pPr>
              <w:pStyle w:val="TableEntryHeader"/>
            </w:pPr>
            <w:r w:rsidRPr="00BF0A93">
              <w:t>Selection Criteria for Transactions</w:t>
            </w:r>
          </w:p>
        </w:tc>
      </w:tr>
      <w:tr w:rsidR="00F71022" w:rsidRPr="00BF0A93" w14:paraId="7D745CB0" w14:textId="77777777" w:rsidTr="00B93752">
        <w:trPr>
          <w:cantSplit/>
        </w:trPr>
        <w:tc>
          <w:tcPr>
            <w:tcW w:w="2358" w:type="dxa"/>
          </w:tcPr>
          <w:p w14:paraId="538695AA" w14:textId="77777777" w:rsidR="00F71022" w:rsidRPr="00BF0A93" w:rsidRDefault="00F71022" w:rsidP="00B93752">
            <w:pPr>
              <w:pStyle w:val="TableEntry"/>
              <w:rPr>
                <w:noProof w:val="0"/>
              </w:rPr>
            </w:pPr>
            <w:r w:rsidRPr="00BF0A93">
              <w:rPr>
                <w:noProof w:val="0"/>
              </w:rPr>
              <w:t xml:space="preserve">Id </w:t>
            </w:r>
          </w:p>
        </w:tc>
        <w:tc>
          <w:tcPr>
            <w:tcW w:w="3600" w:type="dxa"/>
          </w:tcPr>
          <w:p w14:paraId="6D28756B" w14:textId="77777777" w:rsidR="00F71022" w:rsidRPr="00BF0A93" w:rsidRDefault="00F71022" w:rsidP="00B93752">
            <w:pPr>
              <w:pStyle w:val="TableEntry"/>
              <w:rPr>
                <w:noProof w:val="0"/>
              </w:rPr>
            </w:pPr>
            <w:r w:rsidRPr="00BF0A93">
              <w:rPr>
                <w:noProof w:val="0"/>
              </w:rPr>
              <w:t xml:space="preserve">This is the unique identifier of the value set </w:t>
            </w:r>
          </w:p>
        </w:tc>
        <w:tc>
          <w:tcPr>
            <w:tcW w:w="1620" w:type="dxa"/>
          </w:tcPr>
          <w:p w14:paraId="442D81D5" w14:textId="77777777" w:rsidR="00F71022" w:rsidRPr="00BF0A93" w:rsidRDefault="00F71022" w:rsidP="00B93752">
            <w:pPr>
              <w:pStyle w:val="TableEntry"/>
              <w:rPr>
                <w:noProof w:val="0"/>
              </w:rPr>
            </w:pPr>
            <w:r w:rsidRPr="00BF0A93">
              <w:rPr>
                <w:noProof w:val="0"/>
              </w:rPr>
              <w:t>Mandatory</w:t>
            </w:r>
          </w:p>
        </w:tc>
        <w:tc>
          <w:tcPr>
            <w:tcW w:w="1710" w:type="dxa"/>
          </w:tcPr>
          <w:p w14:paraId="20DA9AE1" w14:textId="77777777" w:rsidR="00F71022" w:rsidRPr="00BF0A93" w:rsidRDefault="00F71022" w:rsidP="00B93752">
            <w:pPr>
              <w:pStyle w:val="TableEntry"/>
              <w:rPr>
                <w:noProof w:val="0"/>
                <w:highlight w:val="yellow"/>
              </w:rPr>
            </w:pPr>
            <w:r w:rsidRPr="00BF0A93">
              <w:rPr>
                <w:noProof w:val="0"/>
              </w:rPr>
              <w:t>ITI-48, ITI-60</w:t>
            </w:r>
          </w:p>
        </w:tc>
      </w:tr>
      <w:tr w:rsidR="00F71022" w:rsidRPr="00BF0A93" w14:paraId="3FB38AAC" w14:textId="77777777" w:rsidTr="00B93752">
        <w:trPr>
          <w:cantSplit/>
        </w:trPr>
        <w:tc>
          <w:tcPr>
            <w:tcW w:w="2358" w:type="dxa"/>
          </w:tcPr>
          <w:p w14:paraId="7414B98E" w14:textId="77777777" w:rsidR="00F71022" w:rsidRPr="00BF0A93" w:rsidRDefault="00F71022" w:rsidP="00B93752">
            <w:pPr>
              <w:pStyle w:val="TableEntry"/>
              <w:rPr>
                <w:noProof w:val="0"/>
              </w:rPr>
            </w:pPr>
            <w:r w:rsidRPr="00BF0A93">
              <w:rPr>
                <w:noProof w:val="0"/>
              </w:rPr>
              <w:t xml:space="preserve">DisplayName </w:t>
            </w:r>
          </w:p>
        </w:tc>
        <w:tc>
          <w:tcPr>
            <w:tcW w:w="3600" w:type="dxa"/>
          </w:tcPr>
          <w:p w14:paraId="5A1F72E5" w14:textId="77777777" w:rsidR="00F71022" w:rsidRPr="00BF0A93" w:rsidRDefault="00F71022" w:rsidP="00B93752">
            <w:pPr>
              <w:pStyle w:val="TableEntry"/>
              <w:rPr>
                <w:noProof w:val="0"/>
              </w:rPr>
            </w:pPr>
            <w:r w:rsidRPr="00BF0A93">
              <w:rPr>
                <w:noProof w:val="0"/>
              </w:rPr>
              <w:t xml:space="preserve">This is the name of the value set </w:t>
            </w:r>
          </w:p>
        </w:tc>
        <w:tc>
          <w:tcPr>
            <w:tcW w:w="1620" w:type="dxa"/>
          </w:tcPr>
          <w:p w14:paraId="0387B434" w14:textId="77777777" w:rsidR="00F71022" w:rsidRPr="00BF0A93" w:rsidRDefault="00F71022" w:rsidP="00B93752">
            <w:pPr>
              <w:pStyle w:val="TableEntry"/>
              <w:rPr>
                <w:noProof w:val="0"/>
              </w:rPr>
            </w:pPr>
            <w:r w:rsidRPr="00BF0A93">
              <w:rPr>
                <w:noProof w:val="0"/>
              </w:rPr>
              <w:t>Mandatory</w:t>
            </w:r>
          </w:p>
        </w:tc>
        <w:tc>
          <w:tcPr>
            <w:tcW w:w="1710" w:type="dxa"/>
          </w:tcPr>
          <w:p w14:paraId="0818EFC8" w14:textId="77777777" w:rsidR="00F71022" w:rsidRPr="00BF0A93" w:rsidRDefault="00F71022" w:rsidP="00B93752">
            <w:pPr>
              <w:pStyle w:val="TableEntry"/>
              <w:rPr>
                <w:noProof w:val="0"/>
              </w:rPr>
            </w:pPr>
            <w:r w:rsidRPr="00BF0A93">
              <w:rPr>
                <w:noProof w:val="0"/>
              </w:rPr>
              <w:t>ITI-60</w:t>
            </w:r>
          </w:p>
        </w:tc>
      </w:tr>
      <w:tr w:rsidR="00F71022" w:rsidRPr="00BF0A93" w14:paraId="4085DF13" w14:textId="77777777" w:rsidTr="00B93752">
        <w:trPr>
          <w:cantSplit/>
        </w:trPr>
        <w:tc>
          <w:tcPr>
            <w:tcW w:w="2358" w:type="dxa"/>
          </w:tcPr>
          <w:p w14:paraId="65DBB91B" w14:textId="77777777" w:rsidR="00F71022" w:rsidRPr="00BF0A93" w:rsidRDefault="00F71022" w:rsidP="00B93752">
            <w:pPr>
              <w:pStyle w:val="TableEntry"/>
              <w:rPr>
                <w:noProof w:val="0"/>
              </w:rPr>
            </w:pPr>
            <w:r w:rsidRPr="00BF0A93">
              <w:rPr>
                <w:noProof w:val="0"/>
              </w:rPr>
              <w:t xml:space="preserve">Source </w:t>
            </w:r>
          </w:p>
        </w:tc>
        <w:tc>
          <w:tcPr>
            <w:tcW w:w="3600" w:type="dxa"/>
          </w:tcPr>
          <w:p w14:paraId="39592BBB" w14:textId="77777777" w:rsidR="00F71022" w:rsidRPr="00BF0A93" w:rsidRDefault="00F71022" w:rsidP="00B93752">
            <w:pPr>
              <w:pStyle w:val="TableEntry"/>
              <w:rPr>
                <w:noProof w:val="0"/>
              </w:rPr>
            </w:pPr>
            <w:r w:rsidRPr="00BF0A93">
              <w:rPr>
                <w:noProof w:val="0"/>
              </w:rPr>
              <w:t xml:space="preserve">This is the source of the value set, identifying the originator or publisher of the information </w:t>
            </w:r>
          </w:p>
        </w:tc>
        <w:tc>
          <w:tcPr>
            <w:tcW w:w="1620" w:type="dxa"/>
          </w:tcPr>
          <w:p w14:paraId="2CEF867E" w14:textId="77777777" w:rsidR="00F71022" w:rsidRPr="00BF0A93" w:rsidRDefault="00F71022" w:rsidP="00B93752">
            <w:pPr>
              <w:pStyle w:val="TableEntry"/>
              <w:rPr>
                <w:noProof w:val="0"/>
              </w:rPr>
            </w:pPr>
            <w:r w:rsidRPr="00BF0A93">
              <w:rPr>
                <w:noProof w:val="0"/>
              </w:rPr>
              <w:t>Mandatory</w:t>
            </w:r>
          </w:p>
        </w:tc>
        <w:tc>
          <w:tcPr>
            <w:tcW w:w="1710" w:type="dxa"/>
          </w:tcPr>
          <w:p w14:paraId="7C075647" w14:textId="77777777" w:rsidR="00F71022" w:rsidRPr="00BF0A93" w:rsidRDefault="00F71022" w:rsidP="00B93752">
            <w:pPr>
              <w:pStyle w:val="TableEntry"/>
              <w:rPr>
                <w:noProof w:val="0"/>
              </w:rPr>
            </w:pPr>
            <w:r w:rsidRPr="00BF0A93">
              <w:rPr>
                <w:noProof w:val="0"/>
              </w:rPr>
              <w:t>ITI-60</w:t>
            </w:r>
          </w:p>
        </w:tc>
      </w:tr>
      <w:tr w:rsidR="00F71022" w:rsidRPr="00BF0A93" w14:paraId="1A901483" w14:textId="77777777" w:rsidTr="00B93752">
        <w:trPr>
          <w:cantSplit/>
        </w:trPr>
        <w:tc>
          <w:tcPr>
            <w:tcW w:w="2358" w:type="dxa"/>
          </w:tcPr>
          <w:p w14:paraId="6ACBAA5A" w14:textId="77777777" w:rsidR="00F71022" w:rsidRPr="00BF0A93" w:rsidRDefault="00F71022" w:rsidP="00B93752">
            <w:pPr>
              <w:pStyle w:val="TableEntry"/>
              <w:rPr>
                <w:noProof w:val="0"/>
              </w:rPr>
            </w:pPr>
            <w:r w:rsidRPr="00BF0A93">
              <w:rPr>
                <w:noProof w:val="0"/>
              </w:rPr>
              <w:t xml:space="preserve">Purpose </w:t>
            </w:r>
          </w:p>
        </w:tc>
        <w:tc>
          <w:tcPr>
            <w:tcW w:w="3600" w:type="dxa"/>
          </w:tcPr>
          <w:p w14:paraId="22531F5B" w14:textId="77777777" w:rsidR="00F71022" w:rsidRPr="00BF0A93" w:rsidRDefault="00F71022" w:rsidP="00B93752">
            <w:pPr>
              <w:pStyle w:val="TableEntry"/>
              <w:rPr>
                <w:noProof w:val="0"/>
              </w:rPr>
            </w:pPr>
            <w:r w:rsidRPr="00BF0A93">
              <w:rPr>
                <w:noProof w:val="0"/>
              </w:rPr>
              <w:t xml:space="preserve">Brief description about the general purpose of the value set </w:t>
            </w:r>
          </w:p>
        </w:tc>
        <w:tc>
          <w:tcPr>
            <w:tcW w:w="1620" w:type="dxa"/>
          </w:tcPr>
          <w:p w14:paraId="69E6A5D2" w14:textId="77777777" w:rsidR="00F71022" w:rsidRPr="00BF0A93" w:rsidRDefault="00F71022" w:rsidP="00B93752">
            <w:pPr>
              <w:pStyle w:val="TableEntry"/>
              <w:rPr>
                <w:noProof w:val="0"/>
              </w:rPr>
            </w:pPr>
            <w:r w:rsidRPr="00BF0A93">
              <w:rPr>
                <w:noProof w:val="0"/>
              </w:rPr>
              <w:t>Optional</w:t>
            </w:r>
          </w:p>
        </w:tc>
        <w:tc>
          <w:tcPr>
            <w:tcW w:w="1710" w:type="dxa"/>
          </w:tcPr>
          <w:p w14:paraId="5074593B" w14:textId="77777777" w:rsidR="00F71022" w:rsidRPr="00BF0A93" w:rsidRDefault="00F71022" w:rsidP="00B93752">
            <w:pPr>
              <w:pStyle w:val="TableEntry"/>
              <w:rPr>
                <w:noProof w:val="0"/>
              </w:rPr>
            </w:pPr>
            <w:r w:rsidRPr="00BF0A93">
              <w:rPr>
                <w:noProof w:val="0"/>
              </w:rPr>
              <w:t>ITI-60</w:t>
            </w:r>
          </w:p>
        </w:tc>
      </w:tr>
      <w:tr w:rsidR="00F71022" w:rsidRPr="00BF0A93" w14:paraId="7EC6D408" w14:textId="77777777" w:rsidTr="00B93752">
        <w:trPr>
          <w:cantSplit/>
        </w:trPr>
        <w:tc>
          <w:tcPr>
            <w:tcW w:w="2358" w:type="dxa"/>
          </w:tcPr>
          <w:p w14:paraId="246FA488" w14:textId="77777777" w:rsidR="00F71022" w:rsidRPr="00BF0A93" w:rsidRDefault="00F71022" w:rsidP="00B93752">
            <w:pPr>
              <w:pStyle w:val="TableEntry"/>
              <w:rPr>
                <w:noProof w:val="0"/>
              </w:rPr>
            </w:pPr>
            <w:r w:rsidRPr="00BF0A93">
              <w:rPr>
                <w:noProof w:val="0"/>
              </w:rPr>
              <w:t xml:space="preserve">Definition </w:t>
            </w:r>
          </w:p>
        </w:tc>
        <w:tc>
          <w:tcPr>
            <w:tcW w:w="3600" w:type="dxa"/>
          </w:tcPr>
          <w:p w14:paraId="6A07BF0F" w14:textId="77777777" w:rsidR="00F71022" w:rsidRPr="00BF0A93" w:rsidRDefault="00F71022" w:rsidP="00B93752">
            <w:pPr>
              <w:pStyle w:val="TableEntry"/>
              <w:rPr>
                <w:noProof w:val="0"/>
              </w:rPr>
            </w:pPr>
            <w:r w:rsidRPr="00BF0A93">
              <w:rPr>
                <w:noProof w:val="0"/>
              </w:rPr>
              <w:t xml:space="preserve">A text definition describing how concepts in the value set were selected </w:t>
            </w:r>
          </w:p>
        </w:tc>
        <w:tc>
          <w:tcPr>
            <w:tcW w:w="1620" w:type="dxa"/>
          </w:tcPr>
          <w:p w14:paraId="4639917E" w14:textId="77777777" w:rsidR="00F71022" w:rsidRPr="00BF0A93" w:rsidRDefault="00F71022" w:rsidP="00B93752">
            <w:pPr>
              <w:pStyle w:val="TableEntry"/>
              <w:rPr>
                <w:noProof w:val="0"/>
              </w:rPr>
            </w:pPr>
            <w:r w:rsidRPr="00BF0A93">
              <w:rPr>
                <w:noProof w:val="0"/>
              </w:rPr>
              <w:t>Optional</w:t>
            </w:r>
          </w:p>
        </w:tc>
        <w:tc>
          <w:tcPr>
            <w:tcW w:w="1710" w:type="dxa"/>
          </w:tcPr>
          <w:p w14:paraId="298F6FF5" w14:textId="77777777" w:rsidR="00F71022" w:rsidRPr="00BF0A93" w:rsidRDefault="00F71022" w:rsidP="00B93752">
            <w:pPr>
              <w:pStyle w:val="TableEntry"/>
              <w:rPr>
                <w:noProof w:val="0"/>
              </w:rPr>
            </w:pPr>
            <w:r w:rsidRPr="00BF0A93">
              <w:rPr>
                <w:noProof w:val="0"/>
              </w:rPr>
              <w:t>ITI-60</w:t>
            </w:r>
          </w:p>
        </w:tc>
      </w:tr>
      <w:tr w:rsidR="00F71022" w:rsidRPr="00BF0A93" w14:paraId="56A2AEEB" w14:textId="77777777" w:rsidTr="00B93752">
        <w:trPr>
          <w:cantSplit/>
        </w:trPr>
        <w:tc>
          <w:tcPr>
            <w:tcW w:w="2358" w:type="dxa"/>
          </w:tcPr>
          <w:p w14:paraId="2CC1226E" w14:textId="77777777" w:rsidR="00F71022" w:rsidRPr="00BF0A93" w:rsidRDefault="00F71022" w:rsidP="00B93752">
            <w:pPr>
              <w:pStyle w:val="TableEntry"/>
              <w:rPr>
                <w:noProof w:val="0"/>
              </w:rPr>
            </w:pPr>
            <w:r w:rsidRPr="00BF0A93">
              <w:rPr>
                <w:noProof w:val="0"/>
              </w:rPr>
              <w:t>Source URI</w:t>
            </w:r>
          </w:p>
        </w:tc>
        <w:tc>
          <w:tcPr>
            <w:tcW w:w="3600" w:type="dxa"/>
          </w:tcPr>
          <w:p w14:paraId="0852A29E" w14:textId="77777777" w:rsidR="00F71022" w:rsidRPr="00BF0A93" w:rsidRDefault="00F71022" w:rsidP="00B93752">
            <w:pPr>
              <w:pStyle w:val="TableEntry"/>
              <w:rPr>
                <w:noProof w:val="0"/>
              </w:rPr>
            </w:pPr>
            <w:r w:rsidRPr="00BF0A93">
              <w:rPr>
                <w:noProof w:val="0"/>
              </w:rPr>
              <w:t>Most sources also have a URL or document URI that provides further details regarding the value set.</w:t>
            </w:r>
          </w:p>
        </w:tc>
        <w:tc>
          <w:tcPr>
            <w:tcW w:w="1620" w:type="dxa"/>
          </w:tcPr>
          <w:p w14:paraId="653533E7" w14:textId="77777777" w:rsidR="00F71022" w:rsidRPr="00BF0A93" w:rsidRDefault="00F71022" w:rsidP="00B93752">
            <w:pPr>
              <w:pStyle w:val="TableEntry"/>
              <w:rPr>
                <w:noProof w:val="0"/>
              </w:rPr>
            </w:pPr>
            <w:r w:rsidRPr="00BF0A93">
              <w:rPr>
                <w:noProof w:val="0"/>
              </w:rPr>
              <w:t>Optional</w:t>
            </w:r>
          </w:p>
        </w:tc>
        <w:tc>
          <w:tcPr>
            <w:tcW w:w="1710" w:type="dxa"/>
          </w:tcPr>
          <w:p w14:paraId="45152113" w14:textId="77777777" w:rsidR="00F71022" w:rsidRPr="00BF0A93" w:rsidRDefault="00F71022" w:rsidP="00B93752">
            <w:pPr>
              <w:pStyle w:val="TableEntry"/>
              <w:rPr>
                <w:noProof w:val="0"/>
              </w:rPr>
            </w:pPr>
            <w:r w:rsidRPr="00BF0A93">
              <w:rPr>
                <w:noProof w:val="0"/>
              </w:rPr>
              <w:t>-</w:t>
            </w:r>
          </w:p>
        </w:tc>
      </w:tr>
      <w:tr w:rsidR="00F71022" w:rsidRPr="00BF0A93" w14:paraId="1FC74FEF" w14:textId="77777777" w:rsidTr="00B93752">
        <w:trPr>
          <w:cantSplit/>
        </w:trPr>
        <w:tc>
          <w:tcPr>
            <w:tcW w:w="2358" w:type="dxa"/>
          </w:tcPr>
          <w:p w14:paraId="3A1D3F1E" w14:textId="77777777" w:rsidR="00F71022" w:rsidRPr="00BF0A93" w:rsidRDefault="00F71022" w:rsidP="00B93752">
            <w:pPr>
              <w:pStyle w:val="TableEntry"/>
              <w:rPr>
                <w:noProof w:val="0"/>
              </w:rPr>
            </w:pPr>
            <w:r w:rsidRPr="00BF0A93">
              <w:rPr>
                <w:noProof w:val="0"/>
              </w:rPr>
              <w:t xml:space="preserve">Version </w:t>
            </w:r>
          </w:p>
        </w:tc>
        <w:tc>
          <w:tcPr>
            <w:tcW w:w="3600" w:type="dxa"/>
          </w:tcPr>
          <w:p w14:paraId="0F0B4242" w14:textId="77777777" w:rsidR="00F71022" w:rsidRPr="00BF0A93" w:rsidRDefault="00F71022" w:rsidP="00B93752">
            <w:pPr>
              <w:pStyle w:val="TableEntry"/>
              <w:rPr>
                <w:noProof w:val="0"/>
              </w:rPr>
            </w:pPr>
            <w:r w:rsidRPr="00BF0A93">
              <w:rPr>
                <w:noProof w:val="0"/>
              </w:rPr>
              <w:t>A string identifying the specific version of the value set.</w:t>
            </w:r>
          </w:p>
        </w:tc>
        <w:tc>
          <w:tcPr>
            <w:tcW w:w="1620" w:type="dxa"/>
          </w:tcPr>
          <w:p w14:paraId="3DF9A815" w14:textId="77777777" w:rsidR="00F71022" w:rsidRPr="00BF0A93" w:rsidRDefault="00F71022" w:rsidP="00B93752">
            <w:pPr>
              <w:pStyle w:val="TableEntry"/>
              <w:rPr>
                <w:noProof w:val="0"/>
              </w:rPr>
            </w:pPr>
            <w:r w:rsidRPr="00BF0A93">
              <w:rPr>
                <w:noProof w:val="0"/>
              </w:rPr>
              <w:t>Mandatory</w:t>
            </w:r>
          </w:p>
        </w:tc>
        <w:tc>
          <w:tcPr>
            <w:tcW w:w="1710" w:type="dxa"/>
          </w:tcPr>
          <w:p w14:paraId="2DB1F9C2" w14:textId="77777777" w:rsidR="00F71022" w:rsidRPr="00BF0A93" w:rsidRDefault="00F71022" w:rsidP="00B93752">
            <w:pPr>
              <w:pStyle w:val="TableEntry"/>
              <w:rPr>
                <w:noProof w:val="0"/>
              </w:rPr>
            </w:pPr>
            <w:r w:rsidRPr="00BF0A93">
              <w:rPr>
                <w:noProof w:val="0"/>
              </w:rPr>
              <w:t>ITI-48</w:t>
            </w:r>
          </w:p>
        </w:tc>
      </w:tr>
      <w:tr w:rsidR="00F71022" w:rsidRPr="00BF0A93" w14:paraId="4DC9E6B3" w14:textId="77777777" w:rsidTr="00B93752">
        <w:trPr>
          <w:cantSplit/>
        </w:trPr>
        <w:tc>
          <w:tcPr>
            <w:tcW w:w="2358" w:type="dxa"/>
          </w:tcPr>
          <w:p w14:paraId="3C52501A" w14:textId="77777777" w:rsidR="00F71022" w:rsidRPr="00BF0A93" w:rsidRDefault="00F71022" w:rsidP="00B93752">
            <w:pPr>
              <w:pStyle w:val="TableEntry"/>
              <w:rPr>
                <w:noProof w:val="0"/>
              </w:rPr>
            </w:pPr>
            <w:r w:rsidRPr="00BF0A93">
              <w:rPr>
                <w:noProof w:val="0"/>
              </w:rPr>
              <w:t xml:space="preserve">Status </w:t>
            </w:r>
          </w:p>
        </w:tc>
        <w:tc>
          <w:tcPr>
            <w:tcW w:w="3600" w:type="dxa"/>
          </w:tcPr>
          <w:p w14:paraId="3CD7CBD7" w14:textId="77777777" w:rsidR="00F71022" w:rsidRPr="00BF0A93" w:rsidRDefault="00F71022" w:rsidP="00B93752">
            <w:pPr>
              <w:pStyle w:val="TableEntry"/>
              <w:rPr>
                <w:noProof w:val="0"/>
              </w:rPr>
            </w:pPr>
            <w:r w:rsidRPr="00BF0A93">
              <w:rPr>
                <w:noProof w:val="0"/>
              </w:rPr>
              <w:t>Active, Inactive, local extensions</w:t>
            </w:r>
          </w:p>
        </w:tc>
        <w:tc>
          <w:tcPr>
            <w:tcW w:w="1620" w:type="dxa"/>
          </w:tcPr>
          <w:p w14:paraId="3DB3BB24" w14:textId="77777777" w:rsidR="00F71022" w:rsidRPr="00BF0A93" w:rsidRDefault="00F71022" w:rsidP="00B93752">
            <w:pPr>
              <w:pStyle w:val="TableEntry"/>
              <w:rPr>
                <w:noProof w:val="0"/>
              </w:rPr>
            </w:pPr>
            <w:r w:rsidRPr="00BF0A93">
              <w:rPr>
                <w:noProof w:val="0"/>
              </w:rPr>
              <w:t>Mandatory</w:t>
            </w:r>
          </w:p>
        </w:tc>
        <w:tc>
          <w:tcPr>
            <w:tcW w:w="1710" w:type="dxa"/>
          </w:tcPr>
          <w:p w14:paraId="331F2B39" w14:textId="77777777" w:rsidR="00F71022" w:rsidRPr="00BF0A93" w:rsidRDefault="00F71022" w:rsidP="00B93752">
            <w:pPr>
              <w:pStyle w:val="TableEntry"/>
              <w:rPr>
                <w:noProof w:val="0"/>
              </w:rPr>
            </w:pPr>
            <w:r w:rsidRPr="00BF0A93">
              <w:rPr>
                <w:noProof w:val="0"/>
              </w:rPr>
              <w:t>-</w:t>
            </w:r>
          </w:p>
        </w:tc>
      </w:tr>
      <w:tr w:rsidR="00F71022" w:rsidRPr="00BF0A93" w14:paraId="2A52AD01" w14:textId="77777777" w:rsidTr="00B93752">
        <w:trPr>
          <w:cantSplit/>
        </w:trPr>
        <w:tc>
          <w:tcPr>
            <w:tcW w:w="2358" w:type="dxa"/>
          </w:tcPr>
          <w:p w14:paraId="55A43552" w14:textId="77777777" w:rsidR="00F71022" w:rsidRPr="00BF0A93" w:rsidRDefault="00F71022" w:rsidP="00B93752">
            <w:pPr>
              <w:pStyle w:val="TableEntry"/>
              <w:rPr>
                <w:noProof w:val="0"/>
              </w:rPr>
            </w:pPr>
            <w:r w:rsidRPr="00BF0A93">
              <w:rPr>
                <w:noProof w:val="0"/>
              </w:rPr>
              <w:lastRenderedPageBreak/>
              <w:t>Type</w:t>
            </w:r>
          </w:p>
        </w:tc>
        <w:tc>
          <w:tcPr>
            <w:tcW w:w="3600" w:type="dxa"/>
          </w:tcPr>
          <w:p w14:paraId="179E71E5" w14:textId="77777777" w:rsidR="00F71022" w:rsidRPr="00BF0A93" w:rsidRDefault="00F71022" w:rsidP="00B93752">
            <w:pPr>
              <w:pStyle w:val="TableEntry"/>
              <w:rPr>
                <w:noProof w:val="0"/>
              </w:rPr>
            </w:pPr>
            <w:r w:rsidRPr="00BF0A93">
              <w:rPr>
                <w:noProof w:val="0"/>
              </w:rPr>
              <w:t>This describes the type of the value set:</w:t>
            </w:r>
          </w:p>
          <w:p w14:paraId="34840F45" w14:textId="77777777" w:rsidR="00F71022" w:rsidRPr="00BF0A93" w:rsidRDefault="00F71022" w:rsidP="00BE1872">
            <w:pPr>
              <w:pStyle w:val="TableEntry"/>
              <w:numPr>
                <w:ilvl w:val="0"/>
                <w:numId w:val="44"/>
              </w:numPr>
              <w:rPr>
                <w:noProof w:val="0"/>
              </w:rPr>
            </w:pPr>
            <w:r w:rsidRPr="00BF0A93">
              <w:rPr>
                <w:noProof w:val="0"/>
              </w:rPr>
              <w:t>Intensional,</w:t>
            </w:r>
          </w:p>
          <w:p w14:paraId="494AA2EE" w14:textId="77777777" w:rsidR="00F71022" w:rsidRPr="00BF0A93" w:rsidRDefault="00F71022" w:rsidP="00BE1872">
            <w:pPr>
              <w:pStyle w:val="TableEntry"/>
              <w:numPr>
                <w:ilvl w:val="0"/>
                <w:numId w:val="44"/>
              </w:numPr>
              <w:rPr>
                <w:noProof w:val="0"/>
              </w:rPr>
            </w:pPr>
            <w:r w:rsidRPr="00BF0A93">
              <w:rPr>
                <w:noProof w:val="0"/>
              </w:rPr>
              <w:t>Extensional, or</w:t>
            </w:r>
          </w:p>
          <w:p w14:paraId="4F596EA2" w14:textId="77777777" w:rsidR="00F71022" w:rsidRPr="00BF0A93" w:rsidRDefault="00F71022" w:rsidP="00BE1872">
            <w:pPr>
              <w:pStyle w:val="TableEntry"/>
              <w:numPr>
                <w:ilvl w:val="0"/>
                <w:numId w:val="44"/>
              </w:numPr>
              <w:rPr>
                <w:noProof w:val="0"/>
              </w:rPr>
            </w:pPr>
            <w:r w:rsidRPr="00BF0A93">
              <w:rPr>
                <w:noProof w:val="0"/>
              </w:rPr>
              <w:t xml:space="preserve">Expanded </w:t>
            </w:r>
          </w:p>
          <w:p w14:paraId="34F62574" w14:textId="77777777" w:rsidR="00F71022" w:rsidRPr="00BF0A93" w:rsidRDefault="00F71022" w:rsidP="00B93752">
            <w:pPr>
              <w:pStyle w:val="Note"/>
              <w:ind w:left="720"/>
            </w:pPr>
            <w:r w:rsidRPr="00BF0A93">
              <w:t xml:space="preserve">Note: </w:t>
            </w:r>
            <w:r w:rsidRPr="00BF0A93">
              <w:tab/>
              <w:t>This is the type of the value set in the repository. Value set retrieval will return a value set expansion.</w:t>
            </w:r>
          </w:p>
        </w:tc>
        <w:tc>
          <w:tcPr>
            <w:tcW w:w="1620" w:type="dxa"/>
          </w:tcPr>
          <w:p w14:paraId="62079C7E" w14:textId="77777777" w:rsidR="00F71022" w:rsidRPr="00BF0A93" w:rsidRDefault="00F71022" w:rsidP="00B93752">
            <w:pPr>
              <w:pStyle w:val="TableEntry"/>
              <w:rPr>
                <w:noProof w:val="0"/>
              </w:rPr>
            </w:pPr>
            <w:r w:rsidRPr="00BF0A93">
              <w:rPr>
                <w:noProof w:val="0"/>
              </w:rPr>
              <w:t>Mandatory</w:t>
            </w:r>
          </w:p>
        </w:tc>
        <w:tc>
          <w:tcPr>
            <w:tcW w:w="1710" w:type="dxa"/>
          </w:tcPr>
          <w:p w14:paraId="590B874E" w14:textId="77777777" w:rsidR="00F71022" w:rsidRPr="00BF0A93" w:rsidRDefault="00F71022" w:rsidP="00B93752">
            <w:pPr>
              <w:pStyle w:val="TableEntry"/>
              <w:rPr>
                <w:noProof w:val="0"/>
              </w:rPr>
            </w:pPr>
            <w:r w:rsidRPr="00BF0A93">
              <w:rPr>
                <w:noProof w:val="0"/>
              </w:rPr>
              <w:t>-</w:t>
            </w:r>
          </w:p>
        </w:tc>
      </w:tr>
      <w:tr w:rsidR="00F71022" w:rsidRPr="00BF0A93" w14:paraId="71FA37E9" w14:textId="77777777" w:rsidTr="00B93752">
        <w:trPr>
          <w:cantSplit/>
        </w:trPr>
        <w:tc>
          <w:tcPr>
            <w:tcW w:w="2358" w:type="dxa"/>
          </w:tcPr>
          <w:p w14:paraId="40C3C7E5" w14:textId="77777777" w:rsidR="00F71022" w:rsidRPr="00BF0A93" w:rsidRDefault="00F71022" w:rsidP="00B93752">
            <w:pPr>
              <w:pStyle w:val="TableEntry"/>
              <w:rPr>
                <w:noProof w:val="0"/>
              </w:rPr>
            </w:pPr>
            <w:r w:rsidRPr="00BF0A93">
              <w:rPr>
                <w:noProof w:val="0"/>
              </w:rPr>
              <w:t>Binding</w:t>
            </w:r>
          </w:p>
        </w:tc>
        <w:tc>
          <w:tcPr>
            <w:tcW w:w="3600" w:type="dxa"/>
          </w:tcPr>
          <w:p w14:paraId="31D86F70" w14:textId="77777777" w:rsidR="00F71022" w:rsidRPr="00BF0A93" w:rsidRDefault="00F71022" w:rsidP="00B93752">
            <w:pPr>
              <w:pStyle w:val="TableEntry"/>
              <w:rPr>
                <w:noProof w:val="0"/>
              </w:rPr>
            </w:pPr>
            <w:r w:rsidRPr="00BF0A93">
              <w:rPr>
                <w:noProof w:val="0"/>
              </w:rPr>
              <w:t>Static or Dynamic</w:t>
            </w:r>
          </w:p>
        </w:tc>
        <w:tc>
          <w:tcPr>
            <w:tcW w:w="1620" w:type="dxa"/>
          </w:tcPr>
          <w:p w14:paraId="5737EDF5" w14:textId="77777777" w:rsidR="00F71022" w:rsidRPr="00BF0A93" w:rsidRDefault="00F71022" w:rsidP="00B93752">
            <w:pPr>
              <w:pStyle w:val="TableEntry"/>
              <w:rPr>
                <w:noProof w:val="0"/>
              </w:rPr>
            </w:pPr>
            <w:r w:rsidRPr="00BF0A93">
              <w:rPr>
                <w:noProof w:val="0"/>
              </w:rPr>
              <w:t>Optional</w:t>
            </w:r>
          </w:p>
        </w:tc>
        <w:tc>
          <w:tcPr>
            <w:tcW w:w="1710" w:type="dxa"/>
          </w:tcPr>
          <w:p w14:paraId="17B0BAC8" w14:textId="77777777" w:rsidR="00F71022" w:rsidRPr="00BF0A93" w:rsidRDefault="00F71022" w:rsidP="00B93752">
            <w:pPr>
              <w:pStyle w:val="TableEntry"/>
              <w:rPr>
                <w:noProof w:val="0"/>
              </w:rPr>
            </w:pPr>
            <w:r w:rsidRPr="00BF0A93">
              <w:rPr>
                <w:noProof w:val="0"/>
              </w:rPr>
              <w:t>-</w:t>
            </w:r>
          </w:p>
        </w:tc>
      </w:tr>
      <w:tr w:rsidR="00F71022" w:rsidRPr="00BF0A93" w14:paraId="0EE91174" w14:textId="77777777" w:rsidTr="00B93752">
        <w:trPr>
          <w:cantSplit/>
        </w:trPr>
        <w:tc>
          <w:tcPr>
            <w:tcW w:w="2358" w:type="dxa"/>
          </w:tcPr>
          <w:p w14:paraId="273FDAC2" w14:textId="77777777" w:rsidR="00F71022" w:rsidRPr="00BF0A93" w:rsidRDefault="00F71022" w:rsidP="00B93752">
            <w:pPr>
              <w:pStyle w:val="TableEntry"/>
              <w:rPr>
                <w:noProof w:val="0"/>
              </w:rPr>
            </w:pPr>
            <w:r w:rsidRPr="00BF0A93">
              <w:rPr>
                <w:noProof w:val="0"/>
              </w:rPr>
              <w:t xml:space="preserve">Effective Date </w:t>
            </w:r>
          </w:p>
        </w:tc>
        <w:tc>
          <w:tcPr>
            <w:tcW w:w="3600" w:type="dxa"/>
          </w:tcPr>
          <w:p w14:paraId="57B81AB8" w14:textId="77777777" w:rsidR="00F71022" w:rsidRPr="00BF0A93" w:rsidRDefault="00F71022" w:rsidP="00B93752">
            <w:pPr>
              <w:pStyle w:val="TableEntry"/>
              <w:rPr>
                <w:noProof w:val="0"/>
              </w:rPr>
            </w:pPr>
            <w:r w:rsidRPr="00BF0A93">
              <w:rPr>
                <w:noProof w:val="0"/>
              </w:rPr>
              <w:t xml:space="preserve">The date when the value set is expected to be effective </w:t>
            </w:r>
          </w:p>
        </w:tc>
        <w:tc>
          <w:tcPr>
            <w:tcW w:w="1620" w:type="dxa"/>
          </w:tcPr>
          <w:p w14:paraId="4CE5E14E" w14:textId="77777777" w:rsidR="00F71022" w:rsidRPr="00BF0A93" w:rsidRDefault="00F71022" w:rsidP="00B93752">
            <w:pPr>
              <w:pStyle w:val="TableEntry"/>
              <w:rPr>
                <w:noProof w:val="0"/>
              </w:rPr>
            </w:pPr>
            <w:r w:rsidRPr="00BF0A93">
              <w:rPr>
                <w:noProof w:val="0"/>
              </w:rPr>
              <w:t>Optional</w:t>
            </w:r>
          </w:p>
        </w:tc>
        <w:tc>
          <w:tcPr>
            <w:tcW w:w="1710" w:type="dxa"/>
          </w:tcPr>
          <w:p w14:paraId="2A014CB9" w14:textId="77777777" w:rsidR="00F71022" w:rsidRPr="00BF0A93" w:rsidRDefault="00F71022" w:rsidP="00B93752">
            <w:pPr>
              <w:pStyle w:val="TableEntry"/>
              <w:rPr>
                <w:noProof w:val="0"/>
              </w:rPr>
            </w:pPr>
            <w:r w:rsidRPr="00BF0A93">
              <w:rPr>
                <w:noProof w:val="0"/>
              </w:rPr>
              <w:t>ITI-60</w:t>
            </w:r>
          </w:p>
        </w:tc>
      </w:tr>
      <w:tr w:rsidR="00F71022" w:rsidRPr="00BF0A93" w14:paraId="3A281712" w14:textId="77777777" w:rsidTr="00B93752">
        <w:trPr>
          <w:cantSplit/>
        </w:trPr>
        <w:tc>
          <w:tcPr>
            <w:tcW w:w="2358" w:type="dxa"/>
          </w:tcPr>
          <w:p w14:paraId="1E4F441E" w14:textId="77777777" w:rsidR="00F71022" w:rsidRPr="00BF0A93" w:rsidRDefault="00F71022" w:rsidP="00B93752">
            <w:pPr>
              <w:pStyle w:val="TableEntry"/>
              <w:rPr>
                <w:noProof w:val="0"/>
              </w:rPr>
            </w:pPr>
            <w:r w:rsidRPr="00BF0A93">
              <w:rPr>
                <w:noProof w:val="0"/>
              </w:rPr>
              <w:t xml:space="preserve">Expiration Date </w:t>
            </w:r>
          </w:p>
        </w:tc>
        <w:tc>
          <w:tcPr>
            <w:tcW w:w="3600" w:type="dxa"/>
          </w:tcPr>
          <w:p w14:paraId="61F4F67B" w14:textId="77777777" w:rsidR="00F71022" w:rsidRPr="00BF0A93" w:rsidRDefault="00F71022" w:rsidP="00B93752">
            <w:pPr>
              <w:pStyle w:val="TableEntry"/>
              <w:rPr>
                <w:noProof w:val="0"/>
              </w:rPr>
            </w:pPr>
            <w:r w:rsidRPr="00BF0A93">
              <w:rPr>
                <w:noProof w:val="0"/>
              </w:rPr>
              <w:t xml:space="preserve">The date when the value set is no longer expected to be used </w:t>
            </w:r>
          </w:p>
        </w:tc>
        <w:tc>
          <w:tcPr>
            <w:tcW w:w="1620" w:type="dxa"/>
          </w:tcPr>
          <w:p w14:paraId="0DA0C6BF" w14:textId="77777777" w:rsidR="00F71022" w:rsidRPr="00BF0A93" w:rsidRDefault="00F71022" w:rsidP="00B93752">
            <w:pPr>
              <w:pStyle w:val="TableEntry"/>
              <w:rPr>
                <w:noProof w:val="0"/>
              </w:rPr>
            </w:pPr>
            <w:r w:rsidRPr="00BF0A93">
              <w:rPr>
                <w:noProof w:val="0"/>
              </w:rPr>
              <w:t>Optional</w:t>
            </w:r>
          </w:p>
        </w:tc>
        <w:tc>
          <w:tcPr>
            <w:tcW w:w="1710" w:type="dxa"/>
          </w:tcPr>
          <w:p w14:paraId="6BF53CBD" w14:textId="77777777" w:rsidR="00F71022" w:rsidRPr="00BF0A93" w:rsidRDefault="00F71022" w:rsidP="00B93752">
            <w:pPr>
              <w:pStyle w:val="TableEntry"/>
              <w:rPr>
                <w:noProof w:val="0"/>
              </w:rPr>
            </w:pPr>
            <w:r w:rsidRPr="00BF0A93">
              <w:rPr>
                <w:noProof w:val="0"/>
              </w:rPr>
              <w:t>ITI-60</w:t>
            </w:r>
          </w:p>
        </w:tc>
      </w:tr>
      <w:tr w:rsidR="00F71022" w:rsidRPr="00BF0A93" w14:paraId="5F767CB3" w14:textId="77777777" w:rsidTr="00B93752">
        <w:trPr>
          <w:cantSplit/>
        </w:trPr>
        <w:tc>
          <w:tcPr>
            <w:tcW w:w="2358" w:type="dxa"/>
          </w:tcPr>
          <w:p w14:paraId="2F09E37C" w14:textId="77777777" w:rsidR="00F71022" w:rsidRPr="00BF0A93" w:rsidRDefault="00F71022" w:rsidP="00B93752">
            <w:pPr>
              <w:pStyle w:val="TableEntry"/>
              <w:rPr>
                <w:noProof w:val="0"/>
              </w:rPr>
            </w:pPr>
            <w:r w:rsidRPr="00BF0A93">
              <w:rPr>
                <w:noProof w:val="0"/>
              </w:rPr>
              <w:t>Creation Date</w:t>
            </w:r>
          </w:p>
        </w:tc>
        <w:tc>
          <w:tcPr>
            <w:tcW w:w="3600" w:type="dxa"/>
          </w:tcPr>
          <w:p w14:paraId="2968CCA3" w14:textId="77777777" w:rsidR="00F71022" w:rsidRPr="00BF0A93" w:rsidRDefault="00F71022" w:rsidP="00B93752">
            <w:pPr>
              <w:pStyle w:val="TableEntry"/>
              <w:rPr>
                <w:noProof w:val="0"/>
              </w:rPr>
            </w:pPr>
            <w:r w:rsidRPr="00BF0A93">
              <w:rPr>
                <w:noProof w:val="0"/>
              </w:rPr>
              <w:t xml:space="preserve">The date of creation of the value set </w:t>
            </w:r>
          </w:p>
        </w:tc>
        <w:tc>
          <w:tcPr>
            <w:tcW w:w="1620" w:type="dxa"/>
          </w:tcPr>
          <w:p w14:paraId="347F52B8" w14:textId="77777777" w:rsidR="00F71022" w:rsidRPr="00BF0A93" w:rsidRDefault="00F71022" w:rsidP="00B93752">
            <w:pPr>
              <w:pStyle w:val="TableEntry"/>
              <w:rPr>
                <w:noProof w:val="0"/>
              </w:rPr>
            </w:pPr>
            <w:r w:rsidRPr="00BF0A93">
              <w:rPr>
                <w:noProof w:val="0"/>
              </w:rPr>
              <w:t>Optional</w:t>
            </w:r>
          </w:p>
        </w:tc>
        <w:tc>
          <w:tcPr>
            <w:tcW w:w="1710" w:type="dxa"/>
          </w:tcPr>
          <w:p w14:paraId="13953DF4" w14:textId="77777777" w:rsidR="00F71022" w:rsidRPr="00BF0A93" w:rsidRDefault="00F71022" w:rsidP="00B93752">
            <w:pPr>
              <w:pStyle w:val="TableEntry"/>
              <w:rPr>
                <w:noProof w:val="0"/>
              </w:rPr>
            </w:pPr>
            <w:r w:rsidRPr="00BF0A93">
              <w:rPr>
                <w:noProof w:val="0"/>
              </w:rPr>
              <w:t>ITI-60</w:t>
            </w:r>
          </w:p>
        </w:tc>
      </w:tr>
      <w:tr w:rsidR="00F71022" w:rsidRPr="00BF0A93" w14:paraId="519B5E51" w14:textId="77777777" w:rsidTr="00B93752">
        <w:trPr>
          <w:cantSplit/>
        </w:trPr>
        <w:tc>
          <w:tcPr>
            <w:tcW w:w="2358" w:type="dxa"/>
          </w:tcPr>
          <w:p w14:paraId="5F9ACEAB" w14:textId="77777777" w:rsidR="00F71022" w:rsidRPr="00BF0A93" w:rsidRDefault="00F71022" w:rsidP="00B93752">
            <w:pPr>
              <w:pStyle w:val="TableEntry"/>
              <w:rPr>
                <w:noProof w:val="0"/>
              </w:rPr>
            </w:pPr>
            <w:r w:rsidRPr="00BF0A93">
              <w:rPr>
                <w:noProof w:val="0"/>
              </w:rPr>
              <w:t xml:space="preserve">Revision Date </w:t>
            </w:r>
          </w:p>
        </w:tc>
        <w:tc>
          <w:tcPr>
            <w:tcW w:w="3600" w:type="dxa"/>
          </w:tcPr>
          <w:p w14:paraId="50F768B0" w14:textId="77777777" w:rsidR="00F71022" w:rsidRPr="00BF0A93" w:rsidRDefault="00F71022" w:rsidP="00B93752">
            <w:pPr>
              <w:pStyle w:val="TableEntry"/>
              <w:rPr>
                <w:noProof w:val="0"/>
              </w:rPr>
            </w:pPr>
            <w:r w:rsidRPr="00BF0A93">
              <w:rPr>
                <w:noProof w:val="0"/>
              </w:rPr>
              <w:t xml:space="preserve">The date of revision of the value set </w:t>
            </w:r>
          </w:p>
        </w:tc>
        <w:tc>
          <w:tcPr>
            <w:tcW w:w="1620" w:type="dxa"/>
          </w:tcPr>
          <w:p w14:paraId="3E77F75D" w14:textId="77777777" w:rsidR="00F71022" w:rsidRPr="00BF0A93" w:rsidRDefault="00F71022" w:rsidP="00B93752">
            <w:pPr>
              <w:pStyle w:val="TableEntry"/>
              <w:rPr>
                <w:noProof w:val="0"/>
              </w:rPr>
            </w:pPr>
            <w:r w:rsidRPr="00BF0A93">
              <w:rPr>
                <w:noProof w:val="0"/>
              </w:rPr>
              <w:t>Optional</w:t>
            </w:r>
          </w:p>
        </w:tc>
        <w:tc>
          <w:tcPr>
            <w:tcW w:w="1710" w:type="dxa"/>
          </w:tcPr>
          <w:p w14:paraId="1B5972F2" w14:textId="77777777" w:rsidR="00F71022" w:rsidRPr="00BF0A93" w:rsidRDefault="00F71022" w:rsidP="00B93752">
            <w:pPr>
              <w:pStyle w:val="TableEntry"/>
              <w:rPr>
                <w:noProof w:val="0"/>
              </w:rPr>
            </w:pPr>
            <w:r w:rsidRPr="00BF0A93">
              <w:rPr>
                <w:noProof w:val="0"/>
              </w:rPr>
              <w:t>ITI-60</w:t>
            </w:r>
          </w:p>
        </w:tc>
      </w:tr>
      <w:tr w:rsidR="00F71022" w:rsidRPr="00BF0A93" w14:paraId="0351D76C" w14:textId="77777777" w:rsidTr="00B93752">
        <w:trPr>
          <w:cantSplit/>
        </w:trPr>
        <w:tc>
          <w:tcPr>
            <w:tcW w:w="2358" w:type="dxa"/>
          </w:tcPr>
          <w:p w14:paraId="507E304D" w14:textId="77777777" w:rsidR="00F71022" w:rsidRPr="00BF0A93" w:rsidRDefault="00F71022" w:rsidP="00B93752">
            <w:pPr>
              <w:pStyle w:val="TableEntry"/>
              <w:rPr>
                <w:noProof w:val="0"/>
              </w:rPr>
            </w:pPr>
            <w:r w:rsidRPr="00BF0A93">
              <w:rPr>
                <w:noProof w:val="0"/>
              </w:rPr>
              <w:t>Groups</w:t>
            </w:r>
          </w:p>
        </w:tc>
        <w:tc>
          <w:tcPr>
            <w:tcW w:w="3600" w:type="dxa"/>
          </w:tcPr>
          <w:p w14:paraId="140FE2E0" w14:textId="77777777" w:rsidR="00F71022" w:rsidRPr="00BF0A93" w:rsidRDefault="00F71022" w:rsidP="00B93752">
            <w:pPr>
              <w:pStyle w:val="TableEntry"/>
              <w:rPr>
                <w:noProof w:val="0"/>
              </w:rPr>
            </w:pPr>
            <w:r w:rsidRPr="00BF0A93">
              <w:rPr>
                <w:noProof w:val="0"/>
              </w:rPr>
              <w:t>The identifiers and keywords of the groups that include this value set. A group may also have an OID assigned.</w:t>
            </w:r>
          </w:p>
        </w:tc>
        <w:tc>
          <w:tcPr>
            <w:tcW w:w="1620" w:type="dxa"/>
          </w:tcPr>
          <w:p w14:paraId="407F6A3D" w14:textId="77777777" w:rsidR="00F71022" w:rsidRPr="00BF0A93" w:rsidRDefault="00F71022" w:rsidP="00B93752">
            <w:pPr>
              <w:pStyle w:val="TableEntry"/>
              <w:rPr>
                <w:noProof w:val="0"/>
              </w:rPr>
            </w:pPr>
            <w:r w:rsidRPr="00BF0A93">
              <w:rPr>
                <w:noProof w:val="0"/>
              </w:rPr>
              <w:t>Optional</w:t>
            </w:r>
          </w:p>
        </w:tc>
        <w:tc>
          <w:tcPr>
            <w:tcW w:w="1710" w:type="dxa"/>
          </w:tcPr>
          <w:p w14:paraId="731B8F35" w14:textId="77777777" w:rsidR="00F71022" w:rsidRPr="00BF0A93" w:rsidRDefault="00F71022" w:rsidP="00B93752">
            <w:pPr>
              <w:pStyle w:val="TableEntry"/>
              <w:rPr>
                <w:noProof w:val="0"/>
              </w:rPr>
            </w:pPr>
            <w:r w:rsidRPr="00BF0A93">
              <w:rPr>
                <w:noProof w:val="0"/>
              </w:rPr>
              <w:t>ITI-60</w:t>
            </w:r>
          </w:p>
        </w:tc>
      </w:tr>
    </w:tbl>
    <w:p w14:paraId="75C204C0" w14:textId="77777777" w:rsidR="00F71022" w:rsidRPr="00BF0A93" w:rsidRDefault="00F71022" w:rsidP="00BE1872">
      <w:pPr>
        <w:pStyle w:val="Note"/>
      </w:pPr>
      <w:r w:rsidRPr="00BF0A93">
        <w:t>1.</w:t>
      </w:r>
      <w:r w:rsidRPr="00BF0A93">
        <w:tab/>
        <w:t>Status codes are determined by the Value Set developers. The suggested values shall be used if applicable.</w:t>
      </w:r>
    </w:p>
    <w:p w14:paraId="2F3D34A3" w14:textId="77777777" w:rsidR="00F71022" w:rsidRPr="00BF0A93" w:rsidRDefault="00F71022" w:rsidP="00BE1872">
      <w:pPr>
        <w:pStyle w:val="Note"/>
      </w:pPr>
      <w:r w:rsidRPr="00BF0A93">
        <w:t>2.</w:t>
      </w:r>
      <w:r w:rsidRPr="00BF0A93">
        <w:tab/>
        <w:t>The meaning of binding is not constrained by this Profile.</w:t>
      </w:r>
    </w:p>
    <w:p w14:paraId="5A191792" w14:textId="77777777" w:rsidR="00F71022" w:rsidRPr="00BF0A93" w:rsidRDefault="00F71022" w:rsidP="00BE1872">
      <w:pPr>
        <w:pStyle w:val="BodyText"/>
      </w:pPr>
    </w:p>
    <w:p w14:paraId="0FAA2B63" w14:textId="77777777" w:rsidR="00F71022" w:rsidRPr="00BF0A93" w:rsidRDefault="00F71022" w:rsidP="00BE1872">
      <w:pPr>
        <w:pStyle w:val="BodyText"/>
      </w:pPr>
      <w:r w:rsidRPr="00BF0A93">
        <w:t>Some of these metadata fields can be specified as part of the selection criteria for retrieve multiple value sets. All of the available metadata is returned as the results from a retrieve multiple value sets. Metadata is not returned for the [ITI-48] transaction.</w:t>
      </w:r>
    </w:p>
    <w:p w14:paraId="0E4F254C" w14:textId="77777777" w:rsidR="00F71022" w:rsidRPr="00BF0A93" w:rsidRDefault="00F71022" w:rsidP="00BC2927">
      <w:pPr>
        <w:pStyle w:val="BodyText"/>
      </w:pPr>
      <w:r w:rsidRPr="00BF0A93">
        <w:t>This profile does not specify how the value set repository is maintained, how new value sets are added, or how existing values sets are updated.</w:t>
      </w:r>
    </w:p>
    <w:p w14:paraId="0D568E28" w14:textId="138684E6" w:rsidR="00F71022" w:rsidRPr="00BF0A93" w:rsidRDefault="00F71022" w:rsidP="00E14EB8">
      <w:pPr>
        <w:pStyle w:val="Heading2"/>
        <w:numPr>
          <w:ilvl w:val="0"/>
          <w:numId w:val="0"/>
        </w:numPr>
        <w:rPr>
          <w:noProof w:val="0"/>
        </w:rPr>
      </w:pPr>
      <w:bookmarkStart w:id="4807" w:name="_Toc206311473"/>
      <w:bookmarkStart w:id="4808" w:name="_Toc237305084"/>
      <w:bookmarkStart w:id="4809" w:name="_Toc237305552"/>
      <w:bookmarkStart w:id="4810" w:name="_Toc269214491"/>
      <w:bookmarkStart w:id="4811" w:name="_Toc487039232"/>
      <w:bookmarkStart w:id="4812" w:name="_Toc488068333"/>
      <w:bookmarkStart w:id="4813" w:name="_Toc488068766"/>
      <w:bookmarkStart w:id="4814" w:name="_Toc488075093"/>
      <w:bookmarkStart w:id="4815" w:name="_Toc13752466"/>
      <w:r w:rsidRPr="00BF0A93">
        <w:rPr>
          <w:noProof w:val="0"/>
        </w:rPr>
        <w:t xml:space="preserve">21.2 SVS </w:t>
      </w:r>
      <w:r w:rsidR="00E24092">
        <w:rPr>
          <w:noProof w:val="0"/>
        </w:rPr>
        <w:t>Actor</w:t>
      </w:r>
      <w:r w:rsidRPr="00BF0A93">
        <w:rPr>
          <w:noProof w:val="0"/>
        </w:rPr>
        <w:t xml:space="preserve"> Options</w:t>
      </w:r>
      <w:bookmarkEnd w:id="4807"/>
      <w:bookmarkEnd w:id="4808"/>
      <w:bookmarkEnd w:id="4809"/>
      <w:bookmarkEnd w:id="4810"/>
      <w:bookmarkEnd w:id="4811"/>
      <w:bookmarkEnd w:id="4812"/>
      <w:bookmarkEnd w:id="4813"/>
      <w:bookmarkEnd w:id="4814"/>
      <w:bookmarkEnd w:id="4815"/>
    </w:p>
    <w:p w14:paraId="0BEF254B" w14:textId="32CD9A56" w:rsidR="00F71022" w:rsidRPr="00BF0A93" w:rsidRDefault="00F71022" w:rsidP="00AA50EB">
      <w:pPr>
        <w:pStyle w:val="BodyText"/>
      </w:pPr>
      <w:r w:rsidRPr="00BF0A93">
        <w:t xml:space="preserve">Options that may be selected for this Integration Profile are listed in </w:t>
      </w:r>
      <w:r w:rsidRPr="004C2565">
        <w:rPr>
          <w:bCs/>
        </w:rPr>
        <w:t xml:space="preserve">Table 21.2-1 Sharing Value Sets - Actors and </w:t>
      </w:r>
      <w:r w:rsidR="00E24092">
        <w:rPr>
          <w:bCs/>
        </w:rPr>
        <w:t>Option</w:t>
      </w:r>
      <w:r w:rsidRPr="00BF0A93">
        <w:rPr>
          <w:b/>
        </w:rPr>
        <w:t xml:space="preserve"> </w:t>
      </w:r>
      <w:r w:rsidRPr="00BF0A93">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BF0A93" w:rsidRDefault="00F71022" w:rsidP="00E14EB8">
      <w:pPr>
        <w:pStyle w:val="TableTitle"/>
      </w:pPr>
      <w:r w:rsidRPr="00BF0A93">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BF0A93"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BF0A93" w:rsidRDefault="00F71022" w:rsidP="007F1D2D">
            <w:pPr>
              <w:pStyle w:val="TableEntryHeader"/>
            </w:pPr>
            <w:r w:rsidRPr="00BF0A93">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BF0A93" w:rsidRDefault="00F71022" w:rsidP="007F1D2D">
            <w:pPr>
              <w:pStyle w:val="TableEntryHeader"/>
            </w:pPr>
            <w:r w:rsidRPr="00BF0A93">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BF0A93" w:rsidRDefault="00F71022" w:rsidP="007F1D2D">
            <w:pPr>
              <w:pStyle w:val="TableEntryHeader"/>
            </w:pPr>
            <w:r w:rsidRPr="00BF0A93">
              <w:t>Vol. &amp; Section</w:t>
            </w:r>
          </w:p>
        </w:tc>
      </w:tr>
      <w:tr w:rsidR="00F71022" w:rsidRPr="00BF0A93"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BF0A93" w:rsidRDefault="00F71022" w:rsidP="00B93752">
            <w:pPr>
              <w:pStyle w:val="TableEntry"/>
              <w:rPr>
                <w:noProof w:val="0"/>
              </w:rPr>
            </w:pPr>
            <w:r w:rsidRPr="00BF0A93">
              <w:rPr>
                <w:noProof w:val="0"/>
              </w:rPr>
              <w:t>Value Set Repository</w:t>
            </w:r>
            <w:r w:rsidR="004868BD" w:rsidRPr="00BF0A93">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BF0A93" w:rsidRDefault="00F71022" w:rsidP="00B93752">
            <w:pPr>
              <w:pStyle w:val="TableEntry"/>
              <w:rPr>
                <w:noProof w:val="0"/>
              </w:rPr>
            </w:pPr>
            <w:r w:rsidRPr="00BF0A93">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BF0A93" w:rsidRDefault="004868BD" w:rsidP="00B93752">
            <w:pPr>
              <w:pStyle w:val="TableEntry"/>
              <w:rPr>
                <w:noProof w:val="0"/>
              </w:rPr>
            </w:pPr>
            <w:r w:rsidRPr="00BF0A93">
              <w:rPr>
                <w:noProof w:val="0"/>
              </w:rPr>
              <w:t>--</w:t>
            </w:r>
          </w:p>
        </w:tc>
      </w:tr>
      <w:tr w:rsidR="00F71022" w:rsidRPr="00BF0A93"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BF0A93" w:rsidRDefault="00F71022" w:rsidP="00B93752">
            <w:pPr>
              <w:pStyle w:val="TableEntry"/>
              <w:rPr>
                <w:noProof w:val="0"/>
              </w:rPr>
            </w:pPr>
            <w:r w:rsidRPr="00BF0A93">
              <w:rPr>
                <w:noProof w:val="0"/>
              </w:rPr>
              <w:t>Value Set Consumer</w:t>
            </w:r>
            <w:r w:rsidR="004868BD" w:rsidRPr="00BF0A93">
              <w:rPr>
                <w:noProof w:val="0"/>
              </w:rPr>
              <w:t xml:space="preserve"> (Note 1</w:t>
            </w:r>
            <w:r w:rsidR="0019092F" w:rsidRPr="00BF0A93">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BF0A93" w:rsidRDefault="00F71022" w:rsidP="00AA50EB">
            <w:pPr>
              <w:pStyle w:val="TableEntry"/>
              <w:rPr>
                <w:noProof w:val="0"/>
              </w:rPr>
            </w:pPr>
            <w:r w:rsidRPr="00BF0A93">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BF0A93" w:rsidRDefault="00F71022" w:rsidP="00AA50EB">
            <w:pPr>
              <w:pStyle w:val="TableEntry"/>
              <w:rPr>
                <w:noProof w:val="0"/>
              </w:rPr>
            </w:pPr>
            <w:r w:rsidRPr="00BF0A93">
              <w:rPr>
                <w:noProof w:val="0"/>
              </w:rPr>
              <w:t>ITI TF-2b: 3.48.5,</w:t>
            </w:r>
          </w:p>
          <w:p w14:paraId="5A35AC1B" w14:textId="77777777" w:rsidR="00F71022" w:rsidRPr="00BF0A93" w:rsidRDefault="00F71022" w:rsidP="00AA50EB">
            <w:pPr>
              <w:pStyle w:val="TableEntry"/>
              <w:rPr>
                <w:noProof w:val="0"/>
              </w:rPr>
            </w:pPr>
            <w:r w:rsidRPr="00BF0A93">
              <w:rPr>
                <w:noProof w:val="0"/>
              </w:rPr>
              <w:t>ITI TF-2b: 3.60.5.2</w:t>
            </w:r>
          </w:p>
        </w:tc>
      </w:tr>
      <w:tr w:rsidR="00F71022" w:rsidRPr="00BF0A93"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BF0A93" w:rsidRDefault="00F71022" w:rsidP="00AA50EB">
            <w:pPr>
              <w:pStyle w:val="TableEntry"/>
              <w:rPr>
                <w:noProof w:val="0"/>
              </w:rPr>
            </w:pPr>
            <w:r w:rsidRPr="00BF0A93">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BF0A93" w:rsidRDefault="00F71022" w:rsidP="00AA50EB">
            <w:pPr>
              <w:pStyle w:val="TableEntry"/>
              <w:rPr>
                <w:noProof w:val="0"/>
              </w:rPr>
            </w:pPr>
            <w:r w:rsidRPr="00BF0A93">
              <w:rPr>
                <w:noProof w:val="0"/>
              </w:rPr>
              <w:t>ITI TF-2b: 3.48.5</w:t>
            </w:r>
          </w:p>
          <w:p w14:paraId="387FD5B4" w14:textId="77777777" w:rsidR="00F71022" w:rsidRPr="00BF0A93" w:rsidRDefault="00F71022" w:rsidP="00AA50EB">
            <w:pPr>
              <w:pStyle w:val="TableEntry"/>
              <w:rPr>
                <w:noProof w:val="0"/>
              </w:rPr>
            </w:pPr>
            <w:r w:rsidRPr="00BF0A93">
              <w:rPr>
                <w:noProof w:val="0"/>
              </w:rPr>
              <w:t>ITI TF-2b: 3.60.5.1</w:t>
            </w:r>
          </w:p>
        </w:tc>
      </w:tr>
      <w:tr w:rsidR="00F71022" w:rsidRPr="00BF0A93"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BF0A93" w:rsidRDefault="00F71022" w:rsidP="00AA50EB">
            <w:pPr>
              <w:pStyle w:val="TableEntry"/>
              <w:rPr>
                <w:noProof w:val="0"/>
              </w:rPr>
            </w:pPr>
            <w:r w:rsidRPr="00BF0A93">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BF0A93" w:rsidRDefault="00F71022" w:rsidP="00AA50EB">
            <w:pPr>
              <w:pStyle w:val="TableEntry"/>
              <w:rPr>
                <w:noProof w:val="0"/>
              </w:rPr>
            </w:pPr>
            <w:r w:rsidRPr="00BF0A93">
              <w:rPr>
                <w:noProof w:val="0"/>
              </w:rPr>
              <w:t>ITI TF-2b: 3.60</w:t>
            </w:r>
          </w:p>
        </w:tc>
      </w:tr>
    </w:tbl>
    <w:p w14:paraId="2A5A1D95" w14:textId="77777777" w:rsidR="00F71022" w:rsidRPr="00BF0A93" w:rsidRDefault="00F71022" w:rsidP="00E14EB8">
      <w:pPr>
        <w:pStyle w:val="Note"/>
      </w:pPr>
      <w:r w:rsidRPr="00BF0A93">
        <w:t>Note</w:t>
      </w:r>
      <w:r w:rsidR="004868BD" w:rsidRPr="00BF0A93">
        <w:t xml:space="preserve"> 1</w:t>
      </w:r>
      <w:r w:rsidRPr="00BF0A93">
        <w:t>:</w:t>
      </w:r>
      <w:r w:rsidRPr="00BF0A93">
        <w:tab/>
        <w:t>A Value Set Consumer must support either the HTTP binding, the SOAP binding or both bindings. The Value Set Repository must support both bindings.</w:t>
      </w:r>
    </w:p>
    <w:p w14:paraId="5E2D9F4A" w14:textId="77777777" w:rsidR="00C3719E" w:rsidRPr="00BF0A93" w:rsidRDefault="00C3719E" w:rsidP="00AA50EB">
      <w:pPr>
        <w:pStyle w:val="BodyText"/>
      </w:pPr>
    </w:p>
    <w:p w14:paraId="1744C2A3" w14:textId="3617E9A2" w:rsidR="00F71022" w:rsidRPr="00BF0A93" w:rsidRDefault="00F71022" w:rsidP="004E7A3D">
      <w:pPr>
        <w:pStyle w:val="Heading3"/>
        <w:numPr>
          <w:ilvl w:val="0"/>
          <w:numId w:val="0"/>
        </w:numPr>
        <w:rPr>
          <w:noProof w:val="0"/>
        </w:rPr>
      </w:pPr>
      <w:bookmarkStart w:id="4816" w:name="_Toc237333917"/>
      <w:bookmarkStart w:id="4817" w:name="_Toc269214492"/>
      <w:bookmarkStart w:id="4818" w:name="_Toc487039233"/>
      <w:bookmarkStart w:id="4819" w:name="_Toc488068334"/>
      <w:bookmarkStart w:id="4820" w:name="_Toc488068767"/>
      <w:bookmarkStart w:id="4821" w:name="_Toc488075094"/>
      <w:bookmarkStart w:id="4822" w:name="_Toc13752467"/>
      <w:r w:rsidRPr="00BF0A93">
        <w:rPr>
          <w:noProof w:val="0"/>
        </w:rPr>
        <w:t xml:space="preserve">21.2.1 </w:t>
      </w:r>
      <w:bookmarkEnd w:id="4816"/>
      <w:r w:rsidRPr="00BF0A93">
        <w:rPr>
          <w:noProof w:val="0"/>
        </w:rPr>
        <w:t>Retrieve Multiple Value Sets</w:t>
      </w:r>
      <w:bookmarkEnd w:id="4817"/>
      <w:bookmarkEnd w:id="4818"/>
      <w:bookmarkEnd w:id="4819"/>
      <w:bookmarkEnd w:id="4820"/>
      <w:bookmarkEnd w:id="4821"/>
      <w:r w:rsidR="009510CD">
        <w:rPr>
          <w:noProof w:val="0"/>
        </w:rPr>
        <w:t xml:space="preserve"> </w:t>
      </w:r>
      <w:r w:rsidR="009510CD">
        <w:rPr>
          <w:bCs/>
          <w:noProof w:val="0"/>
        </w:rPr>
        <w:t>Option</w:t>
      </w:r>
      <w:bookmarkEnd w:id="4822"/>
    </w:p>
    <w:p w14:paraId="43EB9825" w14:textId="77777777" w:rsidR="00F71022" w:rsidRPr="00BF0A93" w:rsidRDefault="00F71022" w:rsidP="00E14EB8">
      <w:pPr>
        <w:pStyle w:val="BodyText"/>
      </w:pPr>
      <w:r w:rsidRPr="00BF0A93">
        <w:t xml:space="preserve">Value Set Consumers that support the Retrieve Multiple Value Sets Option shall support the Retrieve Multiple Value Sets [ITI-60] transaction. </w:t>
      </w:r>
    </w:p>
    <w:p w14:paraId="40388E5F" w14:textId="77777777" w:rsidR="00F71022" w:rsidRPr="00BF0A93" w:rsidRDefault="00F71022" w:rsidP="00E153D4">
      <w:pPr>
        <w:pStyle w:val="Heading2"/>
        <w:numPr>
          <w:ilvl w:val="0"/>
          <w:numId w:val="0"/>
        </w:numPr>
        <w:rPr>
          <w:noProof w:val="0"/>
        </w:rPr>
      </w:pPr>
      <w:bookmarkStart w:id="4823" w:name="_Toc206311474"/>
      <w:bookmarkStart w:id="4824" w:name="_Toc237305085"/>
      <w:bookmarkStart w:id="4825" w:name="_Toc237305553"/>
      <w:bookmarkStart w:id="4826" w:name="_Toc269214493"/>
      <w:bookmarkStart w:id="4827" w:name="_Toc487039234"/>
      <w:bookmarkStart w:id="4828" w:name="_Toc488068335"/>
      <w:bookmarkStart w:id="4829" w:name="_Toc488068768"/>
      <w:bookmarkStart w:id="4830" w:name="_Toc488075095"/>
      <w:bookmarkStart w:id="4831" w:name="_Toc13752468"/>
      <w:r w:rsidRPr="00BF0A93">
        <w:rPr>
          <w:noProof w:val="0"/>
        </w:rPr>
        <w:t>21.3 SVS Process Flow</w:t>
      </w:r>
      <w:bookmarkEnd w:id="4823"/>
      <w:bookmarkEnd w:id="4824"/>
      <w:bookmarkEnd w:id="4825"/>
      <w:bookmarkEnd w:id="4826"/>
      <w:bookmarkEnd w:id="4827"/>
      <w:bookmarkEnd w:id="4828"/>
      <w:bookmarkEnd w:id="4829"/>
      <w:bookmarkEnd w:id="4830"/>
      <w:bookmarkEnd w:id="4831"/>
    </w:p>
    <w:p w14:paraId="1661E22A" w14:textId="073B3AFE" w:rsidR="00C3719E" w:rsidRPr="00BF0A93" w:rsidRDefault="00F71022" w:rsidP="00E153D4">
      <w:pPr>
        <w:pStyle w:val="BodyText"/>
        <w:rPr>
          <w:szCs w:val="24"/>
        </w:rPr>
      </w:pPr>
      <w:r w:rsidRPr="00BF0A93">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BF0A93">
        <w:rPr>
          <w:szCs w:val="24"/>
        </w:rPr>
        <w:t xml:space="preserve">transaction </w:t>
      </w:r>
      <w:r w:rsidRPr="00BF0A93">
        <w:rPr>
          <w:szCs w:val="24"/>
        </w:rPr>
        <w:t>can be used to retrieve all of the value sets that match a selection specification. The selection criteria for [ITI-60] need not include a known value set OID.</w:t>
      </w:r>
    </w:p>
    <w:p w14:paraId="4CB86E47" w14:textId="77777777" w:rsidR="00F71022" w:rsidRPr="00BF0A93" w:rsidRDefault="00F71022" w:rsidP="00E153D4">
      <w:pPr>
        <w:pStyle w:val="BodyText"/>
        <w:rPr>
          <w:szCs w:val="24"/>
        </w:rPr>
      </w:pPr>
    </w:p>
    <w:p w14:paraId="5A6B858A" w14:textId="77777777" w:rsidR="00F71022" w:rsidRPr="00BF0A93" w:rsidRDefault="00882D73" w:rsidP="00E153D4">
      <w:pPr>
        <w:pStyle w:val="BodyText"/>
        <w:rPr>
          <w:szCs w:val="24"/>
        </w:rPr>
      </w:pPr>
      <w:r w:rsidRPr="00BF0A93">
        <w:rPr>
          <w:noProof/>
          <w:szCs w:val="24"/>
          <w:lang w:val="fr-FR" w:eastAsia="fr-FR"/>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25A164C" w14:textId="77777777" w:rsidR="00633BE9" w:rsidRDefault="00633BE9" w:rsidP="00E153D4">
                              <w:pPr>
                                <w:pStyle w:val="BodyText"/>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3262A9" w14:textId="77777777" w:rsidR="00633BE9" w:rsidRDefault="00633BE9" w:rsidP="00E153D4">
                              <w:pPr>
                                <w:rPr>
                                  <w:sz w:val="22"/>
                                  <w:szCs w:val="22"/>
                                </w:rPr>
                              </w:pPr>
                              <w:r>
                                <w:rPr>
                                  <w:sz w:val="22"/>
                                  <w:szCs w:val="22"/>
                                </w:rPr>
                                <w:t>Retrieve Value Set</w:t>
                              </w:r>
                            </w:p>
                            <w:p w14:paraId="7EFFBB2B" w14:textId="77777777" w:rsidR="00633BE9" w:rsidRDefault="00633BE9"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AAEA9" w14:textId="77777777" w:rsidR="00633BE9" w:rsidRDefault="00633BE9" w:rsidP="00E153D4">
                              <w:pPr>
                                <w:pStyle w:val="BodyText"/>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E122B" w14:textId="77777777" w:rsidR="00633BE9" w:rsidRDefault="00633BE9"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">
                <v:rect id="AutoShape 26" o:spid="_x0000_s1064" style="position:absolute;width:54864;height:3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&#13;&#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">
                  <v:stroke dashstyle="dash"/>
                </v:line>
                <v:shape id="Text Box 44" o:spid="_x0000_s1066" type="#_x0000_t202" style="position:absolute;left:11887;top:1140;width:11879;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" stroked="f">
                  <v:textbox inset="0,0,0,0">
                    <w:txbxContent>
                      <w:p w14:paraId="725A164C" w14:textId="77777777" w:rsidR="00633BE9" w:rsidRDefault="00633BE9" w:rsidP="00E153D4">
                        <w:pPr>
                          <w:pStyle w:val="BodyText"/>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">
                  <v:stroke dashstyle="dash"/>
                </v:line>
                <v:rect id="Rectangle 46" o:spid="_x0000_s1068" style="position:absolute;left:17282;top:8334;width:1836;height:18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"/>
                <v:shape id="Text Box 47" o:spid="_x0000_s1069" type="#_x0000_t202" style="position:absolute;left:21130;top:21758;width:11536;height:6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xhexwAAAOE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ySFP6O4gVy8AAAA//8DAFBLAQItABQABgAIAAAAIQDb4fbL7gAAAIUBAAATAAAAAAAA&#13;&#10;AAAAAAAAAAAAAABbQ29udGVudF9UeXBlc10ueG1sUEsBAi0AFAAGAAgAAAAhAFr0LFu/AAAAFQEA&#13;&#10;AAsAAAAAAAAAAAAAAAAAHwEAAF9yZWxzLy5yZWxzUEsBAi0AFAAGAAgAAAAhADxfGF7HAAAA4QAA&#13;&#10;AA8AAAAAAAAAAAAAAAAABwIAAGRycy9kb3ducmV2LnhtbFBLBQYAAAAAAwADALcAAAD7AgAAAAA=&#13;&#10;" stroked="f">
                  <v:textbox inset="0,0,0,0">
                    <w:txbxContent>
                      <w:p w14:paraId="433262A9" w14:textId="77777777" w:rsidR="00633BE9" w:rsidRDefault="00633BE9" w:rsidP="00E153D4">
                        <w:pPr>
                          <w:rPr>
                            <w:sz w:val="22"/>
                            <w:szCs w:val="22"/>
                          </w:rPr>
                        </w:pPr>
                        <w:r>
                          <w:rPr>
                            <w:sz w:val="22"/>
                            <w:szCs w:val="22"/>
                          </w:rPr>
                          <w:t>Retrieve Value Set</w:t>
                        </w:r>
                      </w:p>
                      <w:p w14:paraId="7EFFBB2B" w14:textId="77777777" w:rsidR="00633BE9" w:rsidRDefault="00633BE9"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">
                  <v:stroke endarrow="block"/>
                </v:line>
                <v:rect id="Rectangle 49" o:spid="_x0000_s1071" style="position:absolute;left:35745;top:8282;width:1836;height:18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"/>
                <v:shape id="Text Box 50" o:spid="_x0000_s1072" type="#_x0000_t202" style="position:absolute;left:30998;top:1140;width:11872;height:4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" stroked="f">
                  <v:textbox inset="0,0,0,0">
                    <w:txbxContent>
                      <w:p w14:paraId="5A3AAEA9" w14:textId="77777777" w:rsidR="00633BE9" w:rsidRDefault="00633BE9" w:rsidP="00E153D4">
                        <w:pPr>
                          <w:pStyle w:val="BodyText"/>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">
                  <v:stroke endarrow="block"/>
                </v:line>
                <v:shape id="Text Box 52" o:spid="_x0000_s1074" type="#_x0000_t202" style="position:absolute;left:21130;top:8045;width:11536;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" stroked="f">
                  <v:textbox inset="0,0,0,0">
                    <w:txbxContent>
                      <w:p w14:paraId="20EE122B" w14:textId="77777777" w:rsidR="00633BE9" w:rsidRDefault="00633BE9"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BF0A93" w:rsidRDefault="00F71022" w:rsidP="00E153D4">
      <w:pPr>
        <w:pStyle w:val="FigureTitle"/>
      </w:pPr>
      <w:r w:rsidRPr="00BF0A93">
        <w:t xml:space="preserve">Figure 21.3-1: Basic Process Flow in SVS Profile </w:t>
      </w:r>
    </w:p>
    <w:p w14:paraId="52FCF525" w14:textId="77777777" w:rsidR="00F71022" w:rsidRPr="00BF0A93" w:rsidRDefault="00F71022" w:rsidP="004E7A3D">
      <w:pPr>
        <w:pStyle w:val="Heading3"/>
        <w:numPr>
          <w:ilvl w:val="0"/>
          <w:numId w:val="0"/>
        </w:numPr>
        <w:rPr>
          <w:noProof w:val="0"/>
        </w:rPr>
      </w:pPr>
      <w:bookmarkStart w:id="4832" w:name="_Toc237305554"/>
      <w:bookmarkStart w:id="4833" w:name="_Toc269214494"/>
      <w:bookmarkStart w:id="4834" w:name="_Toc487039235"/>
      <w:bookmarkStart w:id="4835" w:name="_Toc488068336"/>
      <w:bookmarkStart w:id="4836" w:name="_Toc488068769"/>
      <w:bookmarkStart w:id="4837" w:name="_Toc488075096"/>
      <w:bookmarkStart w:id="4838" w:name="_Toc13752469"/>
      <w:r w:rsidRPr="00BF0A93">
        <w:rPr>
          <w:noProof w:val="0"/>
        </w:rPr>
        <w:lastRenderedPageBreak/>
        <w:t>21.3.1 Overview of the entire process flow</w:t>
      </w:r>
      <w:bookmarkEnd w:id="4832"/>
      <w:bookmarkEnd w:id="4833"/>
      <w:bookmarkEnd w:id="4834"/>
      <w:bookmarkEnd w:id="4835"/>
      <w:bookmarkEnd w:id="4836"/>
      <w:bookmarkEnd w:id="4837"/>
      <w:bookmarkEnd w:id="4838"/>
      <w:r w:rsidRPr="00BF0A93">
        <w:rPr>
          <w:noProof w:val="0"/>
        </w:rPr>
        <w:t xml:space="preserve"> </w:t>
      </w:r>
    </w:p>
    <w:p w14:paraId="4D55709F" w14:textId="77777777" w:rsidR="00F71022" w:rsidRPr="00BF0A93" w:rsidRDefault="00F71022" w:rsidP="00E153D4">
      <w:pPr>
        <w:pStyle w:val="BodyText"/>
      </w:pPr>
      <w:r w:rsidRPr="00BF0A93">
        <w:t>This profile describes functionality in the context of the larger system of anticipated actors involved in the creation and management of Value Sets.</w:t>
      </w:r>
    </w:p>
    <w:p w14:paraId="61CE57FB" w14:textId="77777777" w:rsidR="00F71022" w:rsidRPr="00BF0A93" w:rsidRDefault="00F71022" w:rsidP="00E153D4">
      <w:pPr>
        <w:pStyle w:val="BodyText"/>
        <w:rPr>
          <w:iCs/>
          <w:szCs w:val="24"/>
        </w:rPr>
      </w:pPr>
      <w:r w:rsidRPr="00BF0A93">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26F17407" w14:textId="17B861F9" w:rsidR="00D434A3" w:rsidRDefault="00F71022" w:rsidP="00E153D4">
      <w:pPr>
        <w:pStyle w:val="BodyText"/>
      </w:pPr>
      <w:r w:rsidRPr="00BF0A93">
        <w:t xml:space="preserve">The complete process can be seen in Figure 21.3.1-1, Overview of process flows below, included for clarity’s sake: </w:t>
      </w:r>
    </w:p>
    <w:p w14:paraId="25748A93" w14:textId="77777777" w:rsidR="00D434A3" w:rsidRPr="00BF0A93" w:rsidRDefault="00D434A3" w:rsidP="00E153D4">
      <w:pPr>
        <w:pStyle w:val="BodyText"/>
      </w:pPr>
    </w:p>
    <w:p w14:paraId="066E08C5" w14:textId="56FC9010" w:rsidR="00F71022" w:rsidRPr="00BF0A93" w:rsidRDefault="00004820" w:rsidP="006720E8">
      <w:pPr>
        <w:pStyle w:val="BodyText"/>
      </w:pPr>
      <w:r w:rsidRPr="00BF0A93">
        <w:rPr>
          <w:noProof/>
          <w:lang w:val="fr-FR" w:eastAsia="fr-FR"/>
        </w:rPr>
        <mc:AlternateContent>
          <mc:Choice Requires="wps">
            <w:drawing>
              <wp:anchor distT="4294967293" distB="4294967293" distL="114300" distR="114300" simplePos="0" relativeHeight="251687936" behindDoc="0" locked="0" layoutInCell="1" allowOverlap="1" wp14:anchorId="0B93821D" wp14:editId="69B8CA4F">
                <wp:simplePos x="0" y="0"/>
                <wp:positionH relativeFrom="column">
                  <wp:posOffset>2627335</wp:posOffset>
                </wp:positionH>
                <wp:positionV relativeFrom="paragraph">
                  <wp:posOffset>150625</wp:posOffset>
                </wp:positionV>
                <wp:extent cx="2843408" cy="12527"/>
                <wp:effectExtent l="0" t="0" r="33655" b="26035"/>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3408" cy="12527"/>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003656" id="Line 56"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6.9pt,11.85pt" to="430.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" strokeweight="1.5pt"/>
            </w:pict>
          </mc:Fallback>
        </mc:AlternateContent>
      </w:r>
      <w:r w:rsidRPr="00BF0A93">
        <w:rPr>
          <w:noProof/>
          <w:lang w:val="fr-FR" w:eastAsia="fr-FR"/>
        </w:rPr>
        <mc:AlternateContent>
          <mc:Choice Requires="wps">
            <w:drawing>
              <wp:anchor distT="0" distB="0" distL="114296" distR="114296" simplePos="0" relativeHeight="251651072" behindDoc="0" locked="0" layoutInCell="1" allowOverlap="1" wp14:anchorId="5A93DE11" wp14:editId="6177F5F9">
                <wp:simplePos x="0" y="0"/>
                <wp:positionH relativeFrom="column">
                  <wp:posOffset>5518046</wp:posOffset>
                </wp:positionH>
                <wp:positionV relativeFrom="paragraph">
                  <wp:posOffset>144780</wp:posOffset>
                </wp:positionV>
                <wp:extent cx="0" cy="1714500"/>
                <wp:effectExtent l="0" t="0" r="38100" b="1905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B8506"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34.5pt,11.4pt" to="434.5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" strokeweight="1.5pt"/>
            </w:pict>
          </mc:Fallback>
        </mc:AlternateContent>
      </w:r>
      <w:r w:rsidRPr="00BF0A93">
        <w:rPr>
          <w:noProof/>
          <w:lang w:val="fr-FR" w:eastAsia="fr-FR"/>
        </w:rPr>
        <mc:AlternateContent>
          <mc:Choice Requires="wps">
            <w:drawing>
              <wp:anchor distT="0" distB="0" distL="114296" distR="114296" simplePos="0" relativeHeight="251678720" behindDoc="0" locked="0" layoutInCell="1" allowOverlap="1" wp14:anchorId="2541562F" wp14:editId="4D83457B">
                <wp:simplePos x="0" y="0"/>
                <wp:positionH relativeFrom="column">
                  <wp:posOffset>2634441</wp:posOffset>
                </wp:positionH>
                <wp:positionV relativeFrom="paragraph">
                  <wp:posOffset>170589</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7C233A5"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07.45pt,13.45pt" to="207.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" strokeweight="1.5pt"/>
            </w:pict>
          </mc:Fallback>
        </mc:AlternateContent>
      </w:r>
    </w:p>
    <w:p w14:paraId="7EB16E75" w14:textId="17935936" w:rsidR="00F71022" w:rsidRPr="00BF0A93" w:rsidRDefault="00004820" w:rsidP="004C2565">
      <w:pPr>
        <w:pStyle w:val="BodyText"/>
      </w:pPr>
      <w:r w:rsidRPr="00BF0A93">
        <w:rPr>
          <w:noProof/>
          <w:lang w:val="fr-FR" w:eastAsia="fr-FR"/>
        </w:rPr>
        <mc:AlternateContent>
          <mc:Choice Requires="wps">
            <w:drawing>
              <wp:anchor distT="4294967293" distB="4294967293" distL="114300" distR="114300" simplePos="0" relativeHeight="251697152" behindDoc="0" locked="0" layoutInCell="1" allowOverlap="1" wp14:anchorId="76B191A7" wp14:editId="1B2561DF">
                <wp:simplePos x="0" y="0"/>
                <wp:positionH relativeFrom="column">
                  <wp:posOffset>2639861</wp:posOffset>
                </wp:positionH>
                <wp:positionV relativeFrom="paragraph">
                  <wp:posOffset>725884</wp:posOffset>
                </wp:positionV>
                <wp:extent cx="1716066" cy="0"/>
                <wp:effectExtent l="0" t="0" r="0" b="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6066"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619496" id="Line 57" o:spid="_x0000_s1026" style="position:absolute;z-index:2516971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7.85pt,57.15pt" to="342.9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" strokeweight="1.5pt"/>
            </w:pict>
          </mc:Fallback>
        </mc:AlternateContent>
      </w:r>
      <w:r w:rsidRPr="00BF0A93">
        <w:rPr>
          <w:noProof/>
          <w:lang w:val="fr-FR" w:eastAsia="fr-FR"/>
        </w:rPr>
        <mc:AlternateContent>
          <mc:Choice Requires="wps">
            <w:drawing>
              <wp:anchor distT="0" distB="0" distL="114296" distR="114296" simplePos="0" relativeHeight="251706368" behindDoc="0" locked="0" layoutInCell="1" allowOverlap="1" wp14:anchorId="37914BB9" wp14:editId="05FBAFFB">
                <wp:simplePos x="0" y="0"/>
                <wp:positionH relativeFrom="column">
                  <wp:posOffset>4385040</wp:posOffset>
                </wp:positionH>
                <wp:positionV relativeFrom="paragraph">
                  <wp:posOffset>744559</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E5F9A16"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45.3pt,58.65pt" to="345.3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" strokeweight="1.5pt"/>
            </w:pict>
          </mc:Fallback>
        </mc:AlternateContent>
      </w:r>
      <w:r w:rsidRPr="00BF0A93">
        <w:rPr>
          <w:noProof/>
          <w:lang w:val="fr-FR" w:eastAsia="fr-FR"/>
        </w:rPr>
        <mc:AlternateContent>
          <mc:Choice Requires="wps">
            <w:drawing>
              <wp:anchor distT="4294967293" distB="4294967293" distL="114300" distR="114300" simplePos="0" relativeHeight="251669504" behindDoc="0" locked="0" layoutInCell="1" allowOverlap="1" wp14:anchorId="126925A5" wp14:editId="033594D1">
                <wp:simplePos x="0" y="0"/>
                <wp:positionH relativeFrom="column">
                  <wp:posOffset>4385675</wp:posOffset>
                </wp:positionH>
                <wp:positionV relativeFrom="paragraph">
                  <wp:posOffset>1645798</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3C5B3E9" id="Line 5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45.35pt,129.6pt" to="435.35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" strokeweight="1.5pt"/>
            </w:pict>
          </mc:Fallback>
        </mc:AlternateContent>
      </w:r>
      <w:r w:rsidR="008105ED" w:rsidRPr="00BF0A93">
        <w:rPr>
          <w:noProof/>
        </w:rPr>
        <w:object w:dxaOrig="11110" w:dyaOrig="7326" w14:anchorId="11483A50">
          <v:shape id="_x0000_i1044" type="#_x0000_t75" alt="" style="width:425.2pt;height:281.2pt;mso-width-percent:0;mso-height-percent:0;mso-width-percent:0;mso-height-percent:0" o:ole="">
            <v:imagedata r:id="rId178" o:title=""/>
          </v:shape>
          <o:OLEObject Type="Embed" ProgID="Visio.Drawing.11" ShapeID="_x0000_i1044" DrawAspect="Content" ObjectID="_1646729228" r:id="rId179"/>
        </w:object>
      </w:r>
    </w:p>
    <w:p w14:paraId="77E77842" w14:textId="77777777" w:rsidR="00F71022" w:rsidRPr="00BF0A93" w:rsidRDefault="00F71022" w:rsidP="00AB4C28">
      <w:pPr>
        <w:pStyle w:val="FigureTitle"/>
      </w:pPr>
      <w:r w:rsidRPr="00BF0A93">
        <w:t>Figure 21.3.1-1: Overview of the process flow</w:t>
      </w:r>
    </w:p>
    <w:p w14:paraId="6988F755" w14:textId="77777777" w:rsidR="00F71022" w:rsidRPr="00BF0A93" w:rsidRDefault="00F71022" w:rsidP="00E153D4">
      <w:pPr>
        <w:pStyle w:val="BodyText"/>
      </w:pPr>
      <w:r w:rsidRPr="00BF0A93">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BF0A93" w:rsidRDefault="00F71022" w:rsidP="00E153D4">
      <w:pPr>
        <w:pStyle w:val="BodyText"/>
        <w:rPr>
          <w:iCs/>
        </w:rPr>
      </w:pPr>
      <w:r w:rsidRPr="00BF0A93">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BF0A93" w:rsidRDefault="00F71022" w:rsidP="00E153D4">
      <w:pPr>
        <w:pStyle w:val="BodyText"/>
        <w:rPr>
          <w:iCs/>
        </w:rPr>
      </w:pPr>
      <w:r w:rsidRPr="00BF0A93">
        <w:rPr>
          <w:iCs/>
        </w:rPr>
        <w:t xml:space="preserve">While the representation of structure is out of scope of this profile, it must be recognized that it plays an important role in achieving semantic interoperability. The focus of the profile is to </w:t>
      </w:r>
      <w:r w:rsidRPr="00BF0A93">
        <w:rPr>
          <w:iCs/>
        </w:rPr>
        <w:lastRenderedPageBreak/>
        <w:t xml:space="preserve">distribute a generalized and uniform nomenclature in order to populate the information model with the appropriate semantic content. </w:t>
      </w:r>
    </w:p>
    <w:p w14:paraId="2B51DC31" w14:textId="77777777" w:rsidR="00F71022" w:rsidRPr="00BF0A93" w:rsidRDefault="00F71022" w:rsidP="004E7A3D">
      <w:pPr>
        <w:pStyle w:val="Heading3"/>
        <w:numPr>
          <w:ilvl w:val="0"/>
          <w:numId w:val="0"/>
        </w:numPr>
        <w:rPr>
          <w:noProof w:val="0"/>
        </w:rPr>
      </w:pPr>
      <w:bookmarkStart w:id="4839" w:name="_Toc199868234"/>
      <w:bookmarkStart w:id="4840" w:name="_Toc237305555"/>
      <w:bookmarkStart w:id="4841" w:name="_Toc269214495"/>
      <w:bookmarkStart w:id="4842" w:name="_Toc487039236"/>
      <w:bookmarkStart w:id="4843" w:name="_Toc488068337"/>
      <w:bookmarkStart w:id="4844" w:name="_Toc488068770"/>
      <w:bookmarkStart w:id="4845" w:name="_Toc488075097"/>
      <w:bookmarkStart w:id="4846" w:name="_Toc13752470"/>
      <w:r w:rsidRPr="00BF0A93">
        <w:rPr>
          <w:noProof w:val="0"/>
        </w:rPr>
        <w:t>21.3.2 Use Cases</w:t>
      </w:r>
      <w:bookmarkEnd w:id="4839"/>
      <w:bookmarkEnd w:id="4840"/>
      <w:bookmarkEnd w:id="4841"/>
      <w:bookmarkEnd w:id="4842"/>
      <w:bookmarkEnd w:id="4843"/>
      <w:bookmarkEnd w:id="4844"/>
      <w:bookmarkEnd w:id="4845"/>
      <w:bookmarkEnd w:id="4846"/>
    </w:p>
    <w:p w14:paraId="7E7904E9" w14:textId="77777777" w:rsidR="00F71022" w:rsidRPr="00BF0A93" w:rsidRDefault="00F71022" w:rsidP="00E153D4">
      <w:pPr>
        <w:pStyle w:val="BodyText"/>
      </w:pPr>
      <w:r w:rsidRPr="00BF0A93">
        <w:t xml:space="preserve">The following use cases indicate how this profile might be used by various disciplines. </w:t>
      </w:r>
    </w:p>
    <w:p w14:paraId="03BE58EE" w14:textId="77777777" w:rsidR="00F71022" w:rsidRPr="00BF0A93" w:rsidRDefault="00F71022" w:rsidP="00BC2927">
      <w:pPr>
        <w:pStyle w:val="Note"/>
      </w:pPr>
      <w:r w:rsidRPr="00BF0A93">
        <w:t>Note: All the tables present in the use cases are examples only. IHE will not be responsible for updating these tables.</w:t>
      </w:r>
    </w:p>
    <w:p w14:paraId="386666B9" w14:textId="77777777" w:rsidR="00F71022" w:rsidRPr="00BF0A93" w:rsidRDefault="00F71022" w:rsidP="006720E8">
      <w:pPr>
        <w:pStyle w:val="Heading4"/>
        <w:numPr>
          <w:ilvl w:val="0"/>
          <w:numId w:val="0"/>
        </w:numPr>
        <w:rPr>
          <w:noProof w:val="0"/>
        </w:rPr>
      </w:pPr>
      <w:bookmarkStart w:id="4847" w:name="_Toc199868235"/>
      <w:r w:rsidRPr="00BF0A93">
        <w:rPr>
          <w:noProof w:val="0"/>
        </w:rPr>
        <w:t>21.3.2.1 Distributing a consistent nomenclature in an XDS Affinity Domain</w:t>
      </w:r>
      <w:bookmarkEnd w:id="4847"/>
      <w:r w:rsidRPr="00BF0A93">
        <w:rPr>
          <w:noProof w:val="0"/>
        </w:rPr>
        <w:t xml:space="preserve"> </w:t>
      </w:r>
    </w:p>
    <w:p w14:paraId="4B7F8CE4" w14:textId="77777777" w:rsidR="00F71022" w:rsidRPr="00BF0A93" w:rsidRDefault="00F71022" w:rsidP="00E153D4">
      <w:pPr>
        <w:pStyle w:val="BodyText"/>
      </w:pPr>
      <w:r w:rsidRPr="00BF0A93">
        <w:t xml:space="preserve">A common nomenclature is required in an XDS Affinity Domain for metadata elements such as classCode, </w:t>
      </w:r>
      <w:r w:rsidRPr="00BF0A93">
        <w:rPr>
          <w:rFonts w:eastAsia="SimSun"/>
        </w:rPr>
        <w:t xml:space="preserve">confidentialityCode, </w:t>
      </w:r>
      <w:r w:rsidRPr="00BF0A93">
        <w:t>eventCodeList, healthcareFacilityTypeCode,</w:t>
      </w:r>
      <w:r w:rsidRPr="00BF0A93">
        <w:rPr>
          <w:rFonts w:eastAsia="SimSun"/>
          <w:lang w:eastAsia="zh-CN" w:bidi="he-IL"/>
        </w:rPr>
        <w:t xml:space="preserve"> practiceSettingCode,</w:t>
      </w:r>
      <w:r w:rsidRPr="00BF0A93">
        <w:t xml:space="preserve"> and typeCode. </w:t>
      </w:r>
    </w:p>
    <w:p w14:paraId="774CDDD1" w14:textId="77777777" w:rsidR="00F71022" w:rsidRPr="00BF0A93" w:rsidRDefault="00F71022" w:rsidP="00E153D4">
      <w:pPr>
        <w:pStyle w:val="BodyText"/>
        <w:rPr>
          <w:b/>
        </w:rPr>
      </w:pPr>
      <w:r w:rsidRPr="00BF0A93">
        <w:t xml:space="preserve">More detailed information about a possible definition of an Affinity Domain can be found in the white paper </w:t>
      </w:r>
      <w:bookmarkStart w:id="4848" w:name="_Toc168721498"/>
      <w:r w:rsidRPr="00BF0A93">
        <w:rPr>
          <w:b/>
          <w:bCs/>
        </w:rPr>
        <w:t xml:space="preserve">IHE IT Infrastructure Technical Committee </w:t>
      </w:r>
      <w:bookmarkEnd w:id="4848"/>
      <w:r w:rsidRPr="00BF0A93">
        <w:rPr>
          <w:b/>
          <w:bCs/>
        </w:rPr>
        <w:t xml:space="preserve">White Paper - </w:t>
      </w:r>
      <w:r w:rsidRPr="00BF0A93">
        <w:rPr>
          <w:b/>
        </w:rPr>
        <w:t xml:space="preserve">Template for XDS Affinity Domain Deployment Planning, </w:t>
      </w:r>
      <w:r w:rsidRPr="00BF0A93">
        <w:t xml:space="preserve">found at </w:t>
      </w:r>
      <w:hyperlink r:id="rId180" w:history="1">
        <w:r w:rsidRPr="00BF0A93">
          <w:rPr>
            <w:rStyle w:val="Hyperlink"/>
          </w:rPr>
          <w:t>http://www.ihe.net/Technical_Frameworks/</w:t>
        </w:r>
      </w:hyperlink>
      <w:r w:rsidRPr="00BF0A93">
        <w:t>.</w:t>
      </w:r>
    </w:p>
    <w:p w14:paraId="5AE696B5" w14:textId="77777777" w:rsidR="00F71022" w:rsidRPr="00BF0A93" w:rsidRDefault="00F71022" w:rsidP="006720E8">
      <w:pPr>
        <w:pStyle w:val="Heading5"/>
        <w:numPr>
          <w:ilvl w:val="0"/>
          <w:numId w:val="0"/>
        </w:numPr>
        <w:rPr>
          <w:noProof w:val="0"/>
        </w:rPr>
      </w:pPr>
      <w:bookmarkStart w:id="4849" w:name="_Toc199868236"/>
      <w:r w:rsidRPr="00BF0A93">
        <w:rPr>
          <w:noProof w:val="0"/>
        </w:rPr>
        <w:t>21.3.2.1.1 Current state</w:t>
      </w:r>
      <w:bookmarkEnd w:id="4849"/>
    </w:p>
    <w:p w14:paraId="5B307A4A" w14:textId="67B48415" w:rsidR="00F71022" w:rsidRPr="00BF0A93" w:rsidRDefault="00F71022" w:rsidP="00E153D4">
      <w:pPr>
        <w:pStyle w:val="BodyText"/>
      </w:pPr>
      <w:r w:rsidRPr="00BF0A93">
        <w:t>The nomenclature used in the Affinity Domain is being entered into systems manually, a time</w:t>
      </w:r>
      <w:r w:rsidR="007A2E10">
        <w:t>-</w:t>
      </w:r>
      <w:r w:rsidRPr="00BF0A93">
        <w:t>consuming task, potentially leading to errors.</w:t>
      </w:r>
    </w:p>
    <w:p w14:paraId="6DD04F3B" w14:textId="77777777" w:rsidR="00F71022" w:rsidRPr="00BF0A93" w:rsidRDefault="00F71022" w:rsidP="004E7A3D">
      <w:pPr>
        <w:pStyle w:val="Heading5"/>
        <w:numPr>
          <w:ilvl w:val="0"/>
          <w:numId w:val="0"/>
        </w:numPr>
        <w:rPr>
          <w:noProof w:val="0"/>
        </w:rPr>
      </w:pPr>
      <w:bookmarkStart w:id="4850" w:name="_Toc199868237"/>
      <w:r w:rsidRPr="00BF0A93">
        <w:rPr>
          <w:noProof w:val="0"/>
        </w:rPr>
        <w:t>21.3.2.1.2 Desired state</w:t>
      </w:r>
      <w:bookmarkEnd w:id="4850"/>
    </w:p>
    <w:p w14:paraId="6B7C8F47" w14:textId="77777777" w:rsidR="00F71022" w:rsidRPr="00BF0A93" w:rsidRDefault="00F71022" w:rsidP="00E153D4">
      <w:pPr>
        <w:pStyle w:val="BodyText"/>
      </w:pPr>
      <w:r w:rsidRPr="00BF0A93">
        <w:t>Each vendor’s application would retrieve the necessary Value Sets used in a XDS Affinity Domain from a Value Set Repository, eliminating manual entry and improving accuracy.</w:t>
      </w:r>
    </w:p>
    <w:p w14:paraId="249198F2" w14:textId="77777777" w:rsidR="00F71022" w:rsidRPr="00BF0A93" w:rsidRDefault="00F71022" w:rsidP="006720E8">
      <w:pPr>
        <w:pStyle w:val="Heading4"/>
        <w:numPr>
          <w:ilvl w:val="0"/>
          <w:numId w:val="0"/>
        </w:numPr>
        <w:rPr>
          <w:noProof w:val="0"/>
        </w:rPr>
      </w:pPr>
      <w:bookmarkStart w:id="4851" w:name="_Toc199868238"/>
      <w:r w:rsidRPr="00BF0A93">
        <w:rPr>
          <w:noProof w:val="0"/>
        </w:rPr>
        <w:t>21.3.2.2 Updating terminology codes for a medical and billing across systems</w:t>
      </w:r>
      <w:bookmarkEnd w:id="4851"/>
    </w:p>
    <w:p w14:paraId="00A54306" w14:textId="77777777" w:rsidR="00F71022" w:rsidRPr="00BF0A93" w:rsidRDefault="00F71022" w:rsidP="00E153D4">
      <w:pPr>
        <w:pStyle w:val="BodyText"/>
      </w:pPr>
      <w:r w:rsidRPr="00BF0A93">
        <w:t xml:space="preserve">Standardized coding systems are essential for health insurance programs to ensure that these claims are processed in an orderly and consistent manner. </w:t>
      </w:r>
    </w:p>
    <w:p w14:paraId="5F08FF1D" w14:textId="77777777" w:rsidR="00F71022" w:rsidRPr="00BF0A93" w:rsidRDefault="00F71022" w:rsidP="00E153D4">
      <w:pPr>
        <w:pStyle w:val="BodyText"/>
      </w:pPr>
      <w:r w:rsidRPr="00BF0A93">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BF0A93" w:rsidRDefault="00F71022" w:rsidP="006720E8">
      <w:pPr>
        <w:pStyle w:val="Heading5"/>
        <w:numPr>
          <w:ilvl w:val="0"/>
          <w:numId w:val="0"/>
        </w:numPr>
        <w:rPr>
          <w:noProof w:val="0"/>
        </w:rPr>
      </w:pPr>
      <w:r w:rsidRPr="00BF0A93">
        <w:rPr>
          <w:noProof w:val="0"/>
        </w:rPr>
        <w:t>21.3.2.2.1 Current state</w:t>
      </w:r>
    </w:p>
    <w:p w14:paraId="05F36925" w14:textId="77777777" w:rsidR="00F71022" w:rsidRPr="00BF0A93" w:rsidRDefault="00F71022" w:rsidP="00E153D4">
      <w:pPr>
        <w:pStyle w:val="BodyText"/>
      </w:pPr>
      <w:r w:rsidRPr="00BF0A93">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BF0A93" w:rsidRDefault="00F71022" w:rsidP="00E153D4">
      <w:pPr>
        <w:pStyle w:val="BodyText"/>
      </w:pPr>
      <w:r w:rsidRPr="00BF0A93">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BF0A93" w:rsidRDefault="00F71022" w:rsidP="00E153D4">
      <w:pPr>
        <w:pStyle w:val="BodyText"/>
      </w:pPr>
      <w:r w:rsidRPr="00BF0A93">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BF0A93" w:rsidRDefault="00F71022" w:rsidP="00E153D4">
      <w:pPr>
        <w:pStyle w:val="BodyText"/>
      </w:pPr>
      <w:r w:rsidRPr="00BF0A93">
        <w:lastRenderedPageBreak/>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BF0A93" w:rsidRDefault="00F71022" w:rsidP="00E153D4">
      <w:pPr>
        <w:pStyle w:val="BodyText"/>
      </w:pPr>
      <w:r w:rsidRPr="00BF0A93">
        <w:t>Due to the full lack of encoding, two potentially undesirable outcomes can happen: either the correct billing information will not reach the provider, or the medical information is not machine processable and cannot be incorporated in other systems, with data mining being compromised.</w:t>
      </w:r>
    </w:p>
    <w:p w14:paraId="067FF567" w14:textId="77777777" w:rsidR="00F71022" w:rsidRPr="00BF0A93" w:rsidRDefault="00F71022" w:rsidP="004E7A3D">
      <w:pPr>
        <w:pStyle w:val="Heading5"/>
        <w:numPr>
          <w:ilvl w:val="0"/>
          <w:numId w:val="0"/>
        </w:numPr>
        <w:rPr>
          <w:noProof w:val="0"/>
        </w:rPr>
      </w:pPr>
      <w:bookmarkStart w:id="4852" w:name="_Toc199868240"/>
      <w:r w:rsidRPr="00BF0A93">
        <w:rPr>
          <w:noProof w:val="0"/>
        </w:rPr>
        <w:t>21.3.2.2.2 Desired state</w:t>
      </w:r>
      <w:bookmarkEnd w:id="4852"/>
    </w:p>
    <w:p w14:paraId="75F63799" w14:textId="77777777" w:rsidR="00F71022" w:rsidRPr="00BF0A93" w:rsidRDefault="00F71022" w:rsidP="00E153D4">
      <w:pPr>
        <w:pStyle w:val="BodyText"/>
        <w:rPr>
          <w:szCs w:val="24"/>
        </w:rPr>
      </w:pPr>
      <w:r w:rsidRPr="00BF0A93">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BF0A93" w:rsidRDefault="00F71022" w:rsidP="006720E8">
      <w:pPr>
        <w:pStyle w:val="Heading4"/>
        <w:numPr>
          <w:ilvl w:val="0"/>
          <w:numId w:val="0"/>
        </w:numPr>
        <w:rPr>
          <w:noProof w:val="0"/>
        </w:rPr>
      </w:pPr>
      <w:bookmarkStart w:id="4853" w:name="_Toc199868244"/>
      <w:r w:rsidRPr="00BF0A93">
        <w:rPr>
          <w:noProof w:val="0"/>
        </w:rPr>
        <w:t>21.3.2.3 Consistent Encoding Terms for anatomical regions in imaging</w:t>
      </w:r>
      <w:bookmarkEnd w:id="4853"/>
    </w:p>
    <w:p w14:paraId="37C895FF" w14:textId="77777777" w:rsidR="00F71022" w:rsidRPr="00BF0A93" w:rsidRDefault="00F71022" w:rsidP="006720E8">
      <w:pPr>
        <w:pStyle w:val="Heading5"/>
        <w:numPr>
          <w:ilvl w:val="0"/>
          <w:numId w:val="0"/>
        </w:numPr>
        <w:rPr>
          <w:noProof w:val="0"/>
        </w:rPr>
      </w:pPr>
      <w:bookmarkStart w:id="4854" w:name="_Toc199868245"/>
      <w:r w:rsidRPr="00BF0A93">
        <w:rPr>
          <w:noProof w:val="0"/>
        </w:rPr>
        <w:t>21.3.2.3.1 Current state</w:t>
      </w:r>
      <w:bookmarkEnd w:id="4854"/>
    </w:p>
    <w:p w14:paraId="252F1C46"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its protocol and estimates the body part s/he should be entering manually in the “</w:t>
      </w:r>
      <w:r w:rsidRPr="00BF0A93">
        <w:rPr>
          <w:i/>
        </w:rPr>
        <w:t>body part</w:t>
      </w:r>
      <w:r w:rsidRPr="00BF0A93">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BF0A93" w:rsidRDefault="00F71022" w:rsidP="00E153D4">
      <w:pPr>
        <w:pStyle w:val="BodyText"/>
      </w:pPr>
      <w:r w:rsidRPr="00BF0A93">
        <w:t xml:space="preserve">The study is sent to the healthcare facility </w:t>
      </w:r>
      <w:r w:rsidRPr="00BF0A93">
        <w:rPr>
          <w:b/>
        </w:rPr>
        <w:t xml:space="preserve">A </w:t>
      </w:r>
      <w:r w:rsidRPr="00BF0A93">
        <w:t xml:space="preserve">local PACS, and a manifest is sent to the XDS Repository </w:t>
      </w:r>
      <w:r w:rsidRPr="00BF0A93">
        <w:rPr>
          <w:b/>
        </w:rPr>
        <w:t>A</w:t>
      </w:r>
      <w:r w:rsidRPr="00BF0A93">
        <w:t xml:space="preserve">. Hospital </w:t>
      </w:r>
      <w:r w:rsidRPr="00BF0A93">
        <w:rPr>
          <w:b/>
        </w:rPr>
        <w:t>B</w:t>
      </w:r>
      <w:r w:rsidRPr="00BF0A93">
        <w:t xml:space="preserve"> wishes to retrieve the study by querying the XDS Registry. </w:t>
      </w:r>
    </w:p>
    <w:p w14:paraId="470AE0E7"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(IHE Radiology Import Reconciliation Workflow Profile). </w:t>
      </w:r>
    </w:p>
    <w:p w14:paraId="0762D60A" w14:textId="77777777" w:rsidR="00F71022" w:rsidRPr="00BF0A93" w:rsidRDefault="00F71022" w:rsidP="00E153D4">
      <w:pPr>
        <w:pStyle w:val="BodyText"/>
      </w:pPr>
      <w:r w:rsidRPr="00BF0A93">
        <w:t>The nomenclature used for “</w:t>
      </w:r>
      <w:r w:rsidRPr="00BF0A93">
        <w:rPr>
          <w:i/>
        </w:rPr>
        <w:t>body part</w:t>
      </w:r>
      <w:r w:rsidRPr="00BF0A93">
        <w:t xml:space="preserve">” in the RIS from hospital </w:t>
      </w:r>
      <w:r w:rsidRPr="00BF0A93">
        <w:rPr>
          <w:b/>
        </w:rPr>
        <w:t>A</w:t>
      </w:r>
      <w:r w:rsidRPr="00BF0A93">
        <w:t xml:space="preserve"> is not consistent with the encoding chosen by the RIS in hospital </w:t>
      </w:r>
      <w:r w:rsidRPr="00BF0A93">
        <w:rPr>
          <w:b/>
        </w:rPr>
        <w:t>B</w:t>
      </w:r>
      <w:r w:rsidRPr="00BF0A93">
        <w:t xml:space="preserve">. The local PACS and RIS administrator need to place an order in the RIS, and manually reconcile the study so that it will have the same body part in order to ensure the same hanging protocols for the radiologists. </w:t>
      </w:r>
    </w:p>
    <w:p w14:paraId="75B9E21F" w14:textId="77777777" w:rsidR="00F71022" w:rsidRPr="00BF0A93" w:rsidRDefault="00F71022" w:rsidP="004E7A3D">
      <w:pPr>
        <w:pStyle w:val="Heading5"/>
        <w:numPr>
          <w:ilvl w:val="0"/>
          <w:numId w:val="0"/>
        </w:numPr>
        <w:rPr>
          <w:noProof w:val="0"/>
        </w:rPr>
      </w:pPr>
      <w:bookmarkStart w:id="4855" w:name="_Toc199868246"/>
      <w:r w:rsidRPr="00BF0A93">
        <w:rPr>
          <w:noProof w:val="0"/>
        </w:rPr>
        <w:t>21.3.2.3.2 Desired state</w:t>
      </w:r>
      <w:bookmarkEnd w:id="4855"/>
    </w:p>
    <w:p w14:paraId="7724AAB5"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the correct “</w:t>
      </w:r>
      <w:r w:rsidRPr="00BF0A93">
        <w:rPr>
          <w:i/>
        </w:rPr>
        <w:t>body part</w:t>
      </w:r>
      <w:r w:rsidRPr="00BF0A93">
        <w:t xml:space="preserve">” from the latest Value Set Anatomical Regions downloaded from the Value Set Repository. The study is sent to the local PACS of healthcare facility </w:t>
      </w:r>
      <w:r w:rsidRPr="00BF0A93">
        <w:rPr>
          <w:b/>
        </w:rPr>
        <w:t>A</w:t>
      </w:r>
      <w:r w:rsidRPr="00BF0A93">
        <w:t xml:space="preserve">, and a manifest is sent to the XDS Repository </w:t>
      </w:r>
      <w:r w:rsidRPr="00BF0A93">
        <w:rPr>
          <w:b/>
        </w:rPr>
        <w:t>A</w:t>
      </w:r>
      <w:r w:rsidRPr="00BF0A93">
        <w:t xml:space="preserve">. Hospital </w:t>
      </w:r>
      <w:r w:rsidRPr="00BF0A93">
        <w:rPr>
          <w:b/>
        </w:rPr>
        <w:t>B</w:t>
      </w:r>
      <w:r w:rsidRPr="00BF0A93">
        <w:t xml:space="preserve"> wishes to retrieve the study. </w:t>
      </w:r>
    </w:p>
    <w:p w14:paraId="54B5CDE0"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(Import Reconciliation Workflow Profile). The nomenclature used for “</w:t>
      </w:r>
      <w:r w:rsidRPr="00BF0A93">
        <w:rPr>
          <w:i/>
        </w:rPr>
        <w:t>body part</w:t>
      </w:r>
      <w:r w:rsidRPr="00BF0A93">
        <w:t xml:space="preserve">” in the RIS from hospital </w:t>
      </w:r>
      <w:r w:rsidRPr="00BF0A93">
        <w:rPr>
          <w:b/>
        </w:rPr>
        <w:t>A</w:t>
      </w:r>
      <w:r w:rsidRPr="00BF0A93">
        <w:t xml:space="preserve"> is consistent with the encoding chosen by the RIS in hospital </w:t>
      </w:r>
      <w:r w:rsidRPr="00BF0A93">
        <w:rPr>
          <w:b/>
        </w:rPr>
        <w:t>B</w:t>
      </w:r>
      <w:r w:rsidRPr="00BF0A93">
        <w:t xml:space="preserve"> because hospital </w:t>
      </w:r>
      <w:r w:rsidRPr="00BF0A93">
        <w:rPr>
          <w:b/>
        </w:rPr>
        <w:t>B</w:t>
      </w:r>
      <w:r w:rsidRPr="00BF0A93">
        <w:t xml:space="preserve"> has also downloaded the same Expanded </w:t>
      </w:r>
      <w:r w:rsidRPr="00BF0A93">
        <w:lastRenderedPageBreak/>
        <w:t>Value Set from the Value Set Repository. The radiologist will see the images displayed according to the department’s hanging protocols.</w:t>
      </w:r>
    </w:p>
    <w:p w14:paraId="0D8BDC6A" w14:textId="59C4254C" w:rsidR="00F71022" w:rsidRPr="00BF0A93" w:rsidRDefault="00F71022" w:rsidP="00E153D4">
      <w:pPr>
        <w:pStyle w:val="BodyText"/>
        <w:rPr>
          <w:i/>
        </w:rPr>
      </w:pPr>
      <w:r w:rsidRPr="00BF0A93">
        <w:t>A set of flat list values that can be used for such purposes is DICOM Part 16, CID 4031 Common Anatomic Regions, of which an excerpt can be seen in Table 21.3.2.3.2-1: CID 4031 Common Anatomic Regions:</w:t>
      </w:r>
    </w:p>
    <w:p w14:paraId="499380EF" w14:textId="77777777" w:rsidR="00F71022" w:rsidRPr="00BF0A93" w:rsidRDefault="00F71022" w:rsidP="00872CA4">
      <w:pPr>
        <w:pStyle w:val="TableTitle"/>
      </w:pPr>
      <w:r w:rsidRPr="00BF0A93">
        <w:t>Table 21.3.2.3.2-1: CID 4031 Common Anatomic Regions</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7"/>
        <w:gridCol w:w="1743"/>
        <w:gridCol w:w="2250"/>
      </w:tblGrid>
      <w:tr w:rsidR="00F71022" w:rsidRPr="00BF0A93" w14:paraId="274B2628" w14:textId="77777777" w:rsidTr="0063458A">
        <w:trPr>
          <w:tblHeader/>
        </w:trPr>
        <w:tc>
          <w:tcPr>
            <w:tcW w:w="2667" w:type="dxa"/>
            <w:shd w:val="clear" w:color="auto" w:fill="D9D9D9"/>
          </w:tcPr>
          <w:p w14:paraId="3AC63408" w14:textId="77777777" w:rsidR="00F71022" w:rsidRPr="00BF0A93" w:rsidRDefault="00F71022" w:rsidP="007F1D2D">
            <w:pPr>
              <w:pStyle w:val="TableEntryHeader"/>
            </w:pPr>
            <w:r w:rsidRPr="00BF0A93">
              <w:t>Coding Scheme</w:t>
            </w:r>
          </w:p>
          <w:p w14:paraId="60C6DD43" w14:textId="77777777" w:rsidR="00F71022" w:rsidRPr="00BF0A93" w:rsidRDefault="00F71022" w:rsidP="007F1D2D">
            <w:pPr>
              <w:pStyle w:val="TableEntryHeader"/>
            </w:pPr>
            <w:r w:rsidRPr="00BF0A93">
              <w:t>Designator (0008,0102)</w:t>
            </w:r>
          </w:p>
        </w:tc>
        <w:tc>
          <w:tcPr>
            <w:tcW w:w="1743" w:type="dxa"/>
            <w:shd w:val="clear" w:color="auto" w:fill="D9D9D9"/>
          </w:tcPr>
          <w:p w14:paraId="482342AF" w14:textId="77777777" w:rsidR="00F71022" w:rsidRPr="00BF0A93" w:rsidRDefault="00F71022" w:rsidP="007F1D2D">
            <w:pPr>
              <w:pStyle w:val="TableEntryHeader"/>
            </w:pPr>
            <w:r w:rsidRPr="00BF0A93">
              <w:t>Code Value</w:t>
            </w:r>
          </w:p>
          <w:p w14:paraId="0BC20A45" w14:textId="77777777" w:rsidR="00F71022" w:rsidRPr="00BF0A93" w:rsidRDefault="00F71022" w:rsidP="007F1D2D">
            <w:pPr>
              <w:pStyle w:val="TableEntryHeader"/>
            </w:pPr>
            <w:r w:rsidRPr="00BF0A93">
              <w:t>(0008,0100)</w:t>
            </w:r>
          </w:p>
        </w:tc>
        <w:tc>
          <w:tcPr>
            <w:tcW w:w="2250" w:type="dxa"/>
            <w:shd w:val="clear" w:color="auto" w:fill="D9D9D9"/>
          </w:tcPr>
          <w:p w14:paraId="2E10B29D" w14:textId="77777777" w:rsidR="00F71022" w:rsidRPr="00BF0A93" w:rsidRDefault="00F71022" w:rsidP="007F1D2D">
            <w:pPr>
              <w:pStyle w:val="TableEntryHeader"/>
            </w:pPr>
            <w:r w:rsidRPr="00BF0A93">
              <w:t>Code Meaning</w:t>
            </w:r>
          </w:p>
          <w:p w14:paraId="51A0F7B1" w14:textId="77777777" w:rsidR="00F71022" w:rsidRPr="00BF0A93" w:rsidRDefault="00F71022" w:rsidP="007F1D2D">
            <w:pPr>
              <w:pStyle w:val="TableEntryHeader"/>
            </w:pPr>
            <w:r w:rsidRPr="00BF0A93">
              <w:t>(0008,0104)</w:t>
            </w:r>
          </w:p>
        </w:tc>
      </w:tr>
      <w:tr w:rsidR="00F71022" w:rsidRPr="00BF0A93" w14:paraId="116C9E55" w14:textId="77777777" w:rsidTr="0063458A">
        <w:tc>
          <w:tcPr>
            <w:tcW w:w="2667" w:type="dxa"/>
          </w:tcPr>
          <w:p w14:paraId="090392BE" w14:textId="77777777" w:rsidR="00F71022" w:rsidRPr="00BF0A93" w:rsidRDefault="00F71022" w:rsidP="003C5D00">
            <w:pPr>
              <w:pStyle w:val="TableEntry"/>
              <w:rPr>
                <w:noProof w:val="0"/>
              </w:rPr>
            </w:pPr>
            <w:r w:rsidRPr="00BF0A93">
              <w:rPr>
                <w:noProof w:val="0"/>
              </w:rPr>
              <w:t>SRT</w:t>
            </w:r>
          </w:p>
        </w:tc>
        <w:tc>
          <w:tcPr>
            <w:tcW w:w="1743" w:type="dxa"/>
          </w:tcPr>
          <w:p w14:paraId="69213E11" w14:textId="77777777" w:rsidR="00F71022" w:rsidRPr="00BF0A93" w:rsidRDefault="00F71022" w:rsidP="003C5D00">
            <w:pPr>
              <w:pStyle w:val="TableEntry"/>
              <w:rPr>
                <w:noProof w:val="0"/>
              </w:rPr>
            </w:pPr>
            <w:r w:rsidRPr="00BF0A93">
              <w:rPr>
                <w:noProof w:val="0"/>
              </w:rPr>
              <w:t>T-D4000</w:t>
            </w:r>
          </w:p>
        </w:tc>
        <w:tc>
          <w:tcPr>
            <w:tcW w:w="2250" w:type="dxa"/>
          </w:tcPr>
          <w:p w14:paraId="3B56F11C" w14:textId="77777777" w:rsidR="00F71022" w:rsidRPr="00BF0A93" w:rsidRDefault="00F71022" w:rsidP="003C5D00">
            <w:pPr>
              <w:pStyle w:val="TableEntry"/>
              <w:rPr>
                <w:noProof w:val="0"/>
              </w:rPr>
            </w:pPr>
            <w:r w:rsidRPr="00BF0A93">
              <w:rPr>
                <w:noProof w:val="0"/>
              </w:rPr>
              <w:t>Abdomen</w:t>
            </w:r>
          </w:p>
        </w:tc>
      </w:tr>
      <w:tr w:rsidR="00F71022" w:rsidRPr="00BF0A93" w14:paraId="4C092A6C" w14:textId="77777777" w:rsidTr="0063458A">
        <w:tc>
          <w:tcPr>
            <w:tcW w:w="2667" w:type="dxa"/>
          </w:tcPr>
          <w:p w14:paraId="0F02F095" w14:textId="77777777" w:rsidR="00F71022" w:rsidRPr="00BF0A93" w:rsidRDefault="00F71022" w:rsidP="003C5D00">
            <w:pPr>
              <w:pStyle w:val="TableEntry"/>
              <w:rPr>
                <w:noProof w:val="0"/>
              </w:rPr>
            </w:pPr>
            <w:r w:rsidRPr="00BF0A93">
              <w:rPr>
                <w:noProof w:val="0"/>
              </w:rPr>
              <w:t>SRT</w:t>
            </w:r>
          </w:p>
        </w:tc>
        <w:tc>
          <w:tcPr>
            <w:tcW w:w="1743" w:type="dxa"/>
          </w:tcPr>
          <w:p w14:paraId="7ED44576" w14:textId="77777777" w:rsidR="00F71022" w:rsidRPr="00BF0A93" w:rsidRDefault="00F71022" w:rsidP="003C5D00">
            <w:pPr>
              <w:pStyle w:val="TableEntry"/>
              <w:rPr>
                <w:noProof w:val="0"/>
              </w:rPr>
            </w:pPr>
            <w:r w:rsidRPr="00BF0A93">
              <w:rPr>
                <w:noProof w:val="0"/>
              </w:rPr>
              <w:t>R-FAB57</w:t>
            </w:r>
          </w:p>
        </w:tc>
        <w:tc>
          <w:tcPr>
            <w:tcW w:w="2250" w:type="dxa"/>
          </w:tcPr>
          <w:p w14:paraId="3079CF0E" w14:textId="77777777" w:rsidR="00F71022" w:rsidRPr="00BF0A93" w:rsidRDefault="00F71022" w:rsidP="003C5D00">
            <w:pPr>
              <w:pStyle w:val="TableEntry"/>
              <w:rPr>
                <w:noProof w:val="0"/>
              </w:rPr>
            </w:pPr>
            <w:r w:rsidRPr="00BF0A93">
              <w:rPr>
                <w:noProof w:val="0"/>
              </w:rPr>
              <w:t>Abdomen and Pelvis</w:t>
            </w:r>
          </w:p>
        </w:tc>
      </w:tr>
      <w:tr w:rsidR="00F71022" w:rsidRPr="00BF0A93" w14:paraId="5BE11A53" w14:textId="77777777" w:rsidTr="0063458A">
        <w:tc>
          <w:tcPr>
            <w:tcW w:w="2667" w:type="dxa"/>
          </w:tcPr>
          <w:p w14:paraId="16AD3F03" w14:textId="77777777" w:rsidR="00F71022" w:rsidRPr="00BF0A93" w:rsidRDefault="00F71022" w:rsidP="003C5D00">
            <w:pPr>
              <w:pStyle w:val="TableEntry"/>
              <w:rPr>
                <w:noProof w:val="0"/>
              </w:rPr>
            </w:pPr>
            <w:r w:rsidRPr="00BF0A93">
              <w:rPr>
                <w:noProof w:val="0"/>
              </w:rPr>
              <w:t>SRT</w:t>
            </w:r>
          </w:p>
        </w:tc>
        <w:tc>
          <w:tcPr>
            <w:tcW w:w="1743" w:type="dxa"/>
          </w:tcPr>
          <w:p w14:paraId="0F571E66" w14:textId="77777777" w:rsidR="00F71022" w:rsidRPr="00BF0A93" w:rsidRDefault="00F71022" w:rsidP="003C5D00">
            <w:pPr>
              <w:pStyle w:val="TableEntry"/>
              <w:rPr>
                <w:noProof w:val="0"/>
              </w:rPr>
            </w:pPr>
            <w:r w:rsidRPr="00BF0A93">
              <w:rPr>
                <w:noProof w:val="0"/>
              </w:rPr>
              <w:t>T-15420</w:t>
            </w:r>
          </w:p>
        </w:tc>
        <w:tc>
          <w:tcPr>
            <w:tcW w:w="2250" w:type="dxa"/>
          </w:tcPr>
          <w:p w14:paraId="1C35ED66" w14:textId="77777777" w:rsidR="00F71022" w:rsidRPr="00BF0A93" w:rsidRDefault="00F71022" w:rsidP="003C5D00">
            <w:pPr>
              <w:pStyle w:val="TableEntry"/>
              <w:rPr>
                <w:noProof w:val="0"/>
              </w:rPr>
            </w:pPr>
            <w:r w:rsidRPr="00BF0A93">
              <w:rPr>
                <w:noProof w:val="0"/>
              </w:rPr>
              <w:t>Acromioclavicular joint</w:t>
            </w:r>
          </w:p>
        </w:tc>
      </w:tr>
      <w:tr w:rsidR="00F71022" w:rsidRPr="00BF0A93" w14:paraId="0FF67259" w14:textId="77777777" w:rsidTr="0063458A">
        <w:tc>
          <w:tcPr>
            <w:tcW w:w="2667" w:type="dxa"/>
          </w:tcPr>
          <w:p w14:paraId="65BBCBCD" w14:textId="77777777" w:rsidR="00F71022" w:rsidRPr="00BF0A93" w:rsidRDefault="00F71022" w:rsidP="003C5D00">
            <w:pPr>
              <w:pStyle w:val="TableEntry"/>
              <w:rPr>
                <w:noProof w:val="0"/>
              </w:rPr>
            </w:pPr>
            <w:r w:rsidRPr="00BF0A93">
              <w:rPr>
                <w:noProof w:val="0"/>
              </w:rPr>
              <w:t>SRT</w:t>
            </w:r>
          </w:p>
        </w:tc>
        <w:tc>
          <w:tcPr>
            <w:tcW w:w="1743" w:type="dxa"/>
          </w:tcPr>
          <w:p w14:paraId="708655A8" w14:textId="77777777" w:rsidR="00F71022" w:rsidRPr="00BF0A93" w:rsidRDefault="00F71022" w:rsidP="003C5D00">
            <w:pPr>
              <w:pStyle w:val="TableEntry"/>
              <w:rPr>
                <w:noProof w:val="0"/>
              </w:rPr>
            </w:pPr>
            <w:r w:rsidRPr="00BF0A93">
              <w:rPr>
                <w:noProof w:val="0"/>
              </w:rPr>
              <w:t>T-15750</w:t>
            </w:r>
          </w:p>
        </w:tc>
        <w:tc>
          <w:tcPr>
            <w:tcW w:w="2250" w:type="dxa"/>
          </w:tcPr>
          <w:p w14:paraId="6C90F43B" w14:textId="77777777" w:rsidR="00F71022" w:rsidRPr="00BF0A93" w:rsidRDefault="00F71022" w:rsidP="003C5D00">
            <w:pPr>
              <w:pStyle w:val="TableEntry"/>
              <w:rPr>
                <w:noProof w:val="0"/>
              </w:rPr>
            </w:pPr>
            <w:r w:rsidRPr="00BF0A93">
              <w:rPr>
                <w:noProof w:val="0"/>
              </w:rPr>
              <w:t>Ankle joint</w:t>
            </w:r>
          </w:p>
        </w:tc>
      </w:tr>
      <w:tr w:rsidR="00F71022" w:rsidRPr="00BF0A93" w14:paraId="2F9791F6" w14:textId="77777777" w:rsidTr="0063458A">
        <w:tc>
          <w:tcPr>
            <w:tcW w:w="2667" w:type="dxa"/>
          </w:tcPr>
          <w:p w14:paraId="7C8D7DFF" w14:textId="77777777" w:rsidR="00F71022" w:rsidRPr="00BF0A93" w:rsidRDefault="00F71022" w:rsidP="003C5D00">
            <w:pPr>
              <w:pStyle w:val="TableEntry"/>
              <w:rPr>
                <w:noProof w:val="0"/>
              </w:rPr>
            </w:pPr>
            <w:r w:rsidRPr="00BF0A93">
              <w:rPr>
                <w:noProof w:val="0"/>
              </w:rPr>
              <w:t>SRT</w:t>
            </w:r>
          </w:p>
        </w:tc>
        <w:tc>
          <w:tcPr>
            <w:tcW w:w="1743" w:type="dxa"/>
          </w:tcPr>
          <w:p w14:paraId="5B278C48" w14:textId="77777777" w:rsidR="00F71022" w:rsidRPr="00BF0A93" w:rsidRDefault="00F71022" w:rsidP="003C5D00">
            <w:pPr>
              <w:pStyle w:val="TableEntry"/>
              <w:rPr>
                <w:noProof w:val="0"/>
              </w:rPr>
            </w:pPr>
            <w:r w:rsidRPr="00BF0A93">
              <w:rPr>
                <w:noProof w:val="0"/>
              </w:rPr>
              <w:t>T-280A0</w:t>
            </w:r>
          </w:p>
        </w:tc>
        <w:tc>
          <w:tcPr>
            <w:tcW w:w="2250" w:type="dxa"/>
          </w:tcPr>
          <w:p w14:paraId="173D8EAF" w14:textId="77777777" w:rsidR="00F71022" w:rsidRPr="00BF0A93" w:rsidRDefault="00F71022" w:rsidP="003C5D00">
            <w:pPr>
              <w:pStyle w:val="TableEntry"/>
              <w:rPr>
                <w:noProof w:val="0"/>
              </w:rPr>
            </w:pPr>
            <w:r w:rsidRPr="00BF0A93">
              <w:rPr>
                <w:noProof w:val="0"/>
              </w:rPr>
              <w:t>Apex of Lung</w:t>
            </w:r>
          </w:p>
        </w:tc>
      </w:tr>
      <w:tr w:rsidR="00F71022" w:rsidRPr="00BF0A93" w14:paraId="37E7F1BE" w14:textId="77777777" w:rsidTr="0063458A">
        <w:tc>
          <w:tcPr>
            <w:tcW w:w="2667" w:type="dxa"/>
          </w:tcPr>
          <w:p w14:paraId="64C761A8" w14:textId="77777777" w:rsidR="00F71022" w:rsidRPr="00BF0A93" w:rsidRDefault="00F71022" w:rsidP="003C5D00">
            <w:pPr>
              <w:pStyle w:val="TableEntry"/>
              <w:rPr>
                <w:noProof w:val="0"/>
              </w:rPr>
            </w:pPr>
            <w:r w:rsidRPr="00BF0A93">
              <w:rPr>
                <w:noProof w:val="0"/>
              </w:rPr>
              <w:t>SRT</w:t>
            </w:r>
          </w:p>
        </w:tc>
        <w:tc>
          <w:tcPr>
            <w:tcW w:w="1743" w:type="dxa"/>
          </w:tcPr>
          <w:p w14:paraId="4FFA5B52" w14:textId="77777777" w:rsidR="00F71022" w:rsidRPr="00BF0A93" w:rsidRDefault="00F71022" w:rsidP="003C5D00">
            <w:pPr>
              <w:pStyle w:val="TableEntry"/>
              <w:rPr>
                <w:noProof w:val="0"/>
              </w:rPr>
            </w:pPr>
            <w:r w:rsidRPr="00BF0A93">
              <w:rPr>
                <w:noProof w:val="0"/>
              </w:rPr>
              <w:t>T-D8200</w:t>
            </w:r>
          </w:p>
        </w:tc>
        <w:tc>
          <w:tcPr>
            <w:tcW w:w="2250" w:type="dxa"/>
          </w:tcPr>
          <w:p w14:paraId="528E4B34" w14:textId="77777777" w:rsidR="00F71022" w:rsidRPr="00BF0A93" w:rsidRDefault="00F71022" w:rsidP="003C5D00">
            <w:pPr>
              <w:pStyle w:val="TableEntry"/>
              <w:rPr>
                <w:noProof w:val="0"/>
              </w:rPr>
            </w:pPr>
            <w:r w:rsidRPr="00BF0A93">
              <w:rPr>
                <w:noProof w:val="0"/>
              </w:rPr>
              <w:t>Arm</w:t>
            </w:r>
          </w:p>
        </w:tc>
      </w:tr>
      <w:tr w:rsidR="00F71022" w:rsidRPr="00BF0A93" w14:paraId="45A2C95E" w14:textId="77777777" w:rsidTr="0063458A">
        <w:tc>
          <w:tcPr>
            <w:tcW w:w="2667" w:type="dxa"/>
          </w:tcPr>
          <w:p w14:paraId="5831D66C" w14:textId="77777777" w:rsidR="00F71022" w:rsidRPr="00BF0A93" w:rsidRDefault="00F71022" w:rsidP="003C5D00">
            <w:pPr>
              <w:pStyle w:val="TableEntry"/>
              <w:rPr>
                <w:noProof w:val="0"/>
              </w:rPr>
            </w:pPr>
            <w:r w:rsidRPr="00BF0A93">
              <w:rPr>
                <w:noProof w:val="0"/>
              </w:rPr>
              <w:t>SRT</w:t>
            </w:r>
          </w:p>
        </w:tc>
        <w:tc>
          <w:tcPr>
            <w:tcW w:w="1743" w:type="dxa"/>
          </w:tcPr>
          <w:p w14:paraId="0AFBC341" w14:textId="77777777" w:rsidR="00F71022" w:rsidRPr="00BF0A93" w:rsidRDefault="00F71022" w:rsidP="003C5D00">
            <w:pPr>
              <w:pStyle w:val="TableEntry"/>
              <w:rPr>
                <w:noProof w:val="0"/>
              </w:rPr>
            </w:pPr>
            <w:r w:rsidRPr="00BF0A93">
              <w:rPr>
                <w:noProof w:val="0"/>
              </w:rPr>
              <w:t>T-60610</w:t>
            </w:r>
          </w:p>
        </w:tc>
        <w:tc>
          <w:tcPr>
            <w:tcW w:w="2250" w:type="dxa"/>
          </w:tcPr>
          <w:p w14:paraId="777E5C2B" w14:textId="77777777" w:rsidR="00F71022" w:rsidRPr="00BF0A93" w:rsidRDefault="00F71022" w:rsidP="003C5D00">
            <w:pPr>
              <w:pStyle w:val="TableEntry"/>
              <w:rPr>
                <w:noProof w:val="0"/>
              </w:rPr>
            </w:pPr>
            <w:r w:rsidRPr="00BF0A93">
              <w:rPr>
                <w:noProof w:val="0"/>
              </w:rPr>
              <w:t>Bile duct</w:t>
            </w:r>
          </w:p>
        </w:tc>
      </w:tr>
      <w:tr w:rsidR="00F71022" w:rsidRPr="00BF0A93" w14:paraId="627E41A1" w14:textId="77777777" w:rsidTr="0063458A">
        <w:tc>
          <w:tcPr>
            <w:tcW w:w="2667" w:type="dxa"/>
          </w:tcPr>
          <w:p w14:paraId="1113FCC8" w14:textId="77777777" w:rsidR="00F71022" w:rsidRPr="00BF0A93" w:rsidRDefault="00F71022" w:rsidP="003C5D00">
            <w:pPr>
              <w:pStyle w:val="TableEntry"/>
              <w:rPr>
                <w:noProof w:val="0"/>
              </w:rPr>
            </w:pPr>
            <w:r w:rsidRPr="00BF0A93">
              <w:rPr>
                <w:noProof w:val="0"/>
              </w:rPr>
              <w:t>SRT</w:t>
            </w:r>
          </w:p>
        </w:tc>
        <w:tc>
          <w:tcPr>
            <w:tcW w:w="1743" w:type="dxa"/>
          </w:tcPr>
          <w:p w14:paraId="46D55222" w14:textId="77777777" w:rsidR="00F71022" w:rsidRPr="00BF0A93" w:rsidRDefault="00F71022" w:rsidP="003C5D00">
            <w:pPr>
              <w:pStyle w:val="TableEntry"/>
              <w:rPr>
                <w:noProof w:val="0"/>
              </w:rPr>
            </w:pPr>
            <w:r w:rsidRPr="00BF0A93">
              <w:rPr>
                <w:noProof w:val="0"/>
              </w:rPr>
              <w:t>T-74000</w:t>
            </w:r>
          </w:p>
        </w:tc>
        <w:tc>
          <w:tcPr>
            <w:tcW w:w="2250" w:type="dxa"/>
          </w:tcPr>
          <w:p w14:paraId="00BCB527" w14:textId="77777777" w:rsidR="00F71022" w:rsidRPr="00BF0A93" w:rsidRDefault="00F71022" w:rsidP="003C5D00">
            <w:pPr>
              <w:pStyle w:val="TableEntry"/>
              <w:rPr>
                <w:noProof w:val="0"/>
              </w:rPr>
            </w:pPr>
            <w:r w:rsidRPr="00BF0A93">
              <w:rPr>
                <w:noProof w:val="0"/>
              </w:rPr>
              <w:t>Bladder</w:t>
            </w:r>
          </w:p>
        </w:tc>
      </w:tr>
      <w:tr w:rsidR="00F71022" w:rsidRPr="00BF0A93" w14:paraId="5320E295" w14:textId="77777777" w:rsidTr="0063458A">
        <w:tc>
          <w:tcPr>
            <w:tcW w:w="2667" w:type="dxa"/>
          </w:tcPr>
          <w:p w14:paraId="20A89AA1" w14:textId="77777777" w:rsidR="00F71022" w:rsidRPr="00BF0A93" w:rsidRDefault="00F71022" w:rsidP="003C5D00">
            <w:pPr>
              <w:pStyle w:val="TableEntry"/>
              <w:rPr>
                <w:noProof w:val="0"/>
              </w:rPr>
            </w:pPr>
            <w:r w:rsidRPr="00BF0A93">
              <w:rPr>
                <w:noProof w:val="0"/>
              </w:rPr>
              <w:t>SRT</w:t>
            </w:r>
          </w:p>
        </w:tc>
        <w:tc>
          <w:tcPr>
            <w:tcW w:w="1743" w:type="dxa"/>
          </w:tcPr>
          <w:p w14:paraId="7F40C8F5" w14:textId="77777777" w:rsidR="00F71022" w:rsidRPr="00BF0A93" w:rsidRDefault="00F71022" w:rsidP="003C5D00">
            <w:pPr>
              <w:pStyle w:val="TableEntry"/>
              <w:rPr>
                <w:noProof w:val="0"/>
              </w:rPr>
            </w:pPr>
            <w:r w:rsidRPr="00BF0A93">
              <w:rPr>
                <w:noProof w:val="0"/>
              </w:rPr>
              <w:t>T-04000</w:t>
            </w:r>
          </w:p>
        </w:tc>
        <w:tc>
          <w:tcPr>
            <w:tcW w:w="2250" w:type="dxa"/>
          </w:tcPr>
          <w:p w14:paraId="736A613A" w14:textId="77777777" w:rsidR="00F71022" w:rsidRPr="00BF0A93" w:rsidRDefault="00F71022" w:rsidP="003C5D00">
            <w:pPr>
              <w:pStyle w:val="TableEntry"/>
              <w:rPr>
                <w:noProof w:val="0"/>
              </w:rPr>
            </w:pPr>
            <w:r w:rsidRPr="00BF0A93">
              <w:rPr>
                <w:noProof w:val="0"/>
              </w:rPr>
              <w:t>Breast</w:t>
            </w:r>
          </w:p>
        </w:tc>
      </w:tr>
      <w:tr w:rsidR="00F71022" w:rsidRPr="00BF0A93" w14:paraId="331E127D" w14:textId="77777777" w:rsidTr="0063458A">
        <w:tc>
          <w:tcPr>
            <w:tcW w:w="2667" w:type="dxa"/>
          </w:tcPr>
          <w:p w14:paraId="2FA1595A" w14:textId="77777777" w:rsidR="00F71022" w:rsidRPr="00BF0A93" w:rsidRDefault="00F71022" w:rsidP="003C5D00">
            <w:pPr>
              <w:pStyle w:val="TableEntry"/>
              <w:rPr>
                <w:noProof w:val="0"/>
              </w:rPr>
            </w:pPr>
            <w:r w:rsidRPr="00BF0A93">
              <w:rPr>
                <w:noProof w:val="0"/>
              </w:rPr>
              <w:t>SRT</w:t>
            </w:r>
          </w:p>
        </w:tc>
        <w:tc>
          <w:tcPr>
            <w:tcW w:w="1743" w:type="dxa"/>
          </w:tcPr>
          <w:p w14:paraId="5BEDA8C3" w14:textId="77777777" w:rsidR="00F71022" w:rsidRPr="00BF0A93" w:rsidRDefault="00F71022" w:rsidP="003C5D00">
            <w:pPr>
              <w:pStyle w:val="TableEntry"/>
              <w:rPr>
                <w:noProof w:val="0"/>
              </w:rPr>
            </w:pPr>
            <w:r w:rsidRPr="00BF0A93">
              <w:rPr>
                <w:noProof w:val="0"/>
              </w:rPr>
              <w:t>T-26000</w:t>
            </w:r>
          </w:p>
        </w:tc>
        <w:tc>
          <w:tcPr>
            <w:tcW w:w="2250" w:type="dxa"/>
          </w:tcPr>
          <w:p w14:paraId="47701D3A" w14:textId="77777777" w:rsidR="00F71022" w:rsidRPr="00BF0A93" w:rsidRDefault="00F71022" w:rsidP="003C5D00">
            <w:pPr>
              <w:pStyle w:val="TableEntry"/>
              <w:rPr>
                <w:noProof w:val="0"/>
              </w:rPr>
            </w:pPr>
            <w:r w:rsidRPr="00BF0A93">
              <w:rPr>
                <w:noProof w:val="0"/>
              </w:rPr>
              <w:t>Bronchus</w:t>
            </w:r>
          </w:p>
        </w:tc>
      </w:tr>
      <w:tr w:rsidR="00F71022" w:rsidRPr="00BF0A93" w14:paraId="419552E9" w14:textId="77777777" w:rsidTr="0063458A">
        <w:tc>
          <w:tcPr>
            <w:tcW w:w="2667" w:type="dxa"/>
          </w:tcPr>
          <w:p w14:paraId="23B805C7" w14:textId="77777777" w:rsidR="00F71022" w:rsidRPr="00BF0A93" w:rsidRDefault="00F71022" w:rsidP="003C5D00">
            <w:pPr>
              <w:pStyle w:val="TableEntry"/>
              <w:rPr>
                <w:noProof w:val="0"/>
              </w:rPr>
            </w:pPr>
            <w:r w:rsidRPr="00BF0A93">
              <w:rPr>
                <w:noProof w:val="0"/>
              </w:rPr>
              <w:t>SRT</w:t>
            </w:r>
          </w:p>
        </w:tc>
        <w:tc>
          <w:tcPr>
            <w:tcW w:w="1743" w:type="dxa"/>
          </w:tcPr>
          <w:p w14:paraId="65C257E4" w14:textId="77777777" w:rsidR="00F71022" w:rsidRPr="00BF0A93" w:rsidRDefault="00F71022" w:rsidP="003C5D00">
            <w:pPr>
              <w:pStyle w:val="TableEntry"/>
              <w:rPr>
                <w:noProof w:val="0"/>
              </w:rPr>
            </w:pPr>
            <w:r w:rsidRPr="00BF0A93">
              <w:rPr>
                <w:noProof w:val="0"/>
              </w:rPr>
              <w:t xml:space="preserve">T-12770 </w:t>
            </w:r>
          </w:p>
        </w:tc>
        <w:tc>
          <w:tcPr>
            <w:tcW w:w="2250" w:type="dxa"/>
          </w:tcPr>
          <w:p w14:paraId="6BB2B34C" w14:textId="77777777" w:rsidR="00F71022" w:rsidRPr="00BF0A93" w:rsidRDefault="00F71022" w:rsidP="003C5D00">
            <w:pPr>
              <w:pStyle w:val="TableEntry"/>
              <w:rPr>
                <w:noProof w:val="0"/>
              </w:rPr>
            </w:pPr>
            <w:r w:rsidRPr="00BF0A93">
              <w:rPr>
                <w:noProof w:val="0"/>
              </w:rPr>
              <w:t>Calcaneus</w:t>
            </w:r>
          </w:p>
        </w:tc>
      </w:tr>
      <w:tr w:rsidR="00F71022" w:rsidRPr="00BF0A93" w14:paraId="48DDD3E0" w14:textId="77777777" w:rsidTr="0063458A">
        <w:tc>
          <w:tcPr>
            <w:tcW w:w="2667" w:type="dxa"/>
          </w:tcPr>
          <w:p w14:paraId="189A887E" w14:textId="77777777" w:rsidR="00F71022" w:rsidRPr="00BF0A93" w:rsidRDefault="00F71022" w:rsidP="003C5D00">
            <w:pPr>
              <w:pStyle w:val="TableEntry"/>
              <w:rPr>
                <w:noProof w:val="0"/>
              </w:rPr>
            </w:pPr>
            <w:r w:rsidRPr="00BF0A93">
              <w:rPr>
                <w:noProof w:val="0"/>
              </w:rPr>
              <w:t>SRT</w:t>
            </w:r>
          </w:p>
        </w:tc>
        <w:tc>
          <w:tcPr>
            <w:tcW w:w="1743" w:type="dxa"/>
          </w:tcPr>
          <w:p w14:paraId="7B730710" w14:textId="77777777" w:rsidR="00F71022" w:rsidRPr="00BF0A93" w:rsidRDefault="00F71022" w:rsidP="003C5D00">
            <w:pPr>
              <w:pStyle w:val="TableEntry"/>
              <w:rPr>
                <w:noProof w:val="0"/>
              </w:rPr>
            </w:pPr>
            <w:r w:rsidRPr="00BF0A93">
              <w:rPr>
                <w:noProof w:val="0"/>
              </w:rPr>
              <w:t xml:space="preserve">T-11501 </w:t>
            </w:r>
          </w:p>
        </w:tc>
        <w:tc>
          <w:tcPr>
            <w:tcW w:w="2250" w:type="dxa"/>
          </w:tcPr>
          <w:p w14:paraId="06E2E0FC" w14:textId="77777777" w:rsidR="00F71022" w:rsidRPr="00BF0A93" w:rsidRDefault="00F71022" w:rsidP="003C5D00">
            <w:pPr>
              <w:pStyle w:val="TableEntry"/>
              <w:rPr>
                <w:noProof w:val="0"/>
              </w:rPr>
            </w:pPr>
            <w:r w:rsidRPr="00BF0A93">
              <w:rPr>
                <w:noProof w:val="0"/>
              </w:rPr>
              <w:t>Cervical spine</w:t>
            </w:r>
          </w:p>
        </w:tc>
      </w:tr>
    </w:tbl>
    <w:p w14:paraId="0116184A" w14:textId="77777777" w:rsidR="00F71022" w:rsidRPr="00BF0A93" w:rsidRDefault="00F71022" w:rsidP="00F65C8F">
      <w:pPr>
        <w:pStyle w:val="Note"/>
      </w:pPr>
      <w:r w:rsidRPr="00BF0A93">
        <w:t xml:space="preserve">Note: Excerpt from the Context ID 4031 Common Anatomic Regions, Type: Extensible Version 20061023, DICOM Part 16, OID 1.2.840.10008.6.1.308. </w:t>
      </w:r>
    </w:p>
    <w:p w14:paraId="47AE6F2D" w14:textId="77777777" w:rsidR="00F71022" w:rsidRPr="00BF0A93" w:rsidRDefault="00F71022" w:rsidP="00BC2927">
      <w:pPr>
        <w:pStyle w:val="BodyText"/>
      </w:pPr>
    </w:p>
    <w:p w14:paraId="09EBF635" w14:textId="77777777" w:rsidR="00F71022" w:rsidRPr="00BF0A93" w:rsidRDefault="00F71022" w:rsidP="006720E8">
      <w:pPr>
        <w:pStyle w:val="Heading4"/>
        <w:numPr>
          <w:ilvl w:val="0"/>
          <w:numId w:val="0"/>
        </w:numPr>
        <w:rPr>
          <w:noProof w:val="0"/>
        </w:rPr>
      </w:pPr>
      <w:r w:rsidRPr="00BF0A93">
        <w:rPr>
          <w:noProof w:val="0"/>
        </w:rPr>
        <w:t>21.3.2.4 Modification of a protocol code for a mammogram exam</w:t>
      </w:r>
    </w:p>
    <w:p w14:paraId="3C50FA90" w14:textId="77777777" w:rsidR="00F71022" w:rsidRPr="00BF0A93" w:rsidRDefault="00F71022" w:rsidP="00EF4CDD">
      <w:pPr>
        <w:pStyle w:val="BodyText"/>
      </w:pPr>
      <w:r w:rsidRPr="00BF0A93">
        <w:t xml:space="preserve">Radiology departments or healthcare enterprises define local codes that are used in common by the systems in use, accordingly to the local policies and their workflow. </w:t>
      </w:r>
    </w:p>
    <w:p w14:paraId="09A93FB5" w14:textId="13134434" w:rsidR="00F71022" w:rsidRPr="00BF0A93" w:rsidRDefault="00F71022" w:rsidP="00EF4CDD">
      <w:pPr>
        <w:pStyle w:val="BodyText"/>
      </w:pPr>
      <w:r w:rsidRPr="00BF0A93">
        <w:t xml:space="preserve">According to the Mammography Acquisition Workflow Profile (MAWF) from the </w:t>
      </w:r>
      <w:r w:rsidR="005F19CA">
        <w:t xml:space="preserve">IHE </w:t>
      </w:r>
      <w:r w:rsidRPr="00BF0A93">
        <w:t>Radiology Technical Framework, codes are used for:</w:t>
      </w:r>
    </w:p>
    <w:p w14:paraId="3CFDAA9E" w14:textId="77777777" w:rsidR="00F71022" w:rsidRPr="00BF0A93" w:rsidRDefault="00F71022" w:rsidP="00EF4CDD">
      <w:pPr>
        <w:pStyle w:val="ListBullet2"/>
        <w:numPr>
          <w:ilvl w:val="0"/>
          <w:numId w:val="53"/>
        </w:numPr>
      </w:pPr>
      <w:r w:rsidRPr="00BF0A93">
        <w:t xml:space="preserve">scheduling and driving modality behavior (Requested Procedure, Reason for Requested Procedure and Scheduled Protocols) </w:t>
      </w:r>
    </w:p>
    <w:p w14:paraId="6A873B26" w14:textId="77777777" w:rsidR="00F71022" w:rsidRPr="00BF0A93" w:rsidRDefault="00F71022" w:rsidP="00EF4CDD">
      <w:pPr>
        <w:pStyle w:val="ListBullet2"/>
        <w:numPr>
          <w:ilvl w:val="0"/>
          <w:numId w:val="53"/>
        </w:numPr>
      </w:pPr>
      <w:r w:rsidRPr="00BF0A93">
        <w:t>documenting the images and the workflow status: codes for Performed Procedure, Performed Protocols, Views, etc. enable displays to present images in adequate hanging protocols</w:t>
      </w:r>
    </w:p>
    <w:p w14:paraId="60F51325" w14:textId="77777777" w:rsidR="00F71022" w:rsidRPr="00BF0A93" w:rsidRDefault="00F71022" w:rsidP="00EF4CDD">
      <w:pPr>
        <w:pStyle w:val="ListBullet2"/>
        <w:numPr>
          <w:ilvl w:val="0"/>
          <w:numId w:val="53"/>
        </w:numPr>
      </w:pPr>
      <w:r w:rsidRPr="00BF0A93">
        <w:t>enabling radiological staff to track performed work or chose the right billing code.</w:t>
      </w:r>
    </w:p>
    <w:p w14:paraId="34EC5353" w14:textId="77777777" w:rsidR="00F71022" w:rsidRPr="00BF0A93" w:rsidRDefault="00F71022" w:rsidP="00EF4CDD">
      <w:pPr>
        <w:pStyle w:val="BodyText"/>
      </w:pPr>
      <w:r w:rsidRPr="00BF0A93">
        <w:t xml:space="preserve">The MAWF Profile further states that a department or enterprise should define the code sets which are used by all of its systems in a common way, so that each relevant code set is available to each system with the same valid content. Each system needs to be configurable as to which </w:t>
      </w:r>
      <w:r w:rsidRPr="00BF0A93">
        <w:lastRenderedPageBreak/>
        <w:t>code sets it uses. The lack of a common mechanism for distribution of code sets contributes to the development of local protocols like “</w:t>
      </w:r>
      <w:r w:rsidRPr="00BF0A93">
        <w:rPr>
          <w:i/>
        </w:rPr>
        <w:t>routine screening</w:t>
      </w:r>
      <w:r w:rsidRPr="00BF0A93">
        <w:t>”, “</w:t>
      </w:r>
      <w:r w:rsidRPr="00BF0A93">
        <w:rPr>
          <w:i/>
        </w:rPr>
        <w:t>magnification</w:t>
      </w:r>
      <w:r w:rsidRPr="00BF0A93">
        <w:t>”, “</w:t>
      </w:r>
      <w:r w:rsidRPr="00BF0A93">
        <w:rPr>
          <w:i/>
        </w:rPr>
        <w:t>CAD</w:t>
      </w:r>
      <w:r w:rsidRPr="00BF0A93">
        <w:t>”, that are understood by technologists or doctors, but could not be applied to another department or enterprise, nor by the modality in the scope of an automated error correction.</w:t>
      </w:r>
    </w:p>
    <w:p w14:paraId="69456BAB" w14:textId="77777777" w:rsidR="00F71022" w:rsidRPr="00BF0A93" w:rsidRDefault="00F71022" w:rsidP="00EF4CDD">
      <w:pPr>
        <w:pStyle w:val="BodyText"/>
      </w:pPr>
      <w:r w:rsidRPr="00BF0A93">
        <w:t>Moreover, those codes are subject to be modified, removed, declared obsolete, or simply dropped. This situation is confusing since the RIS list of protocol codes cannot be fully reliable anymore.</w:t>
      </w:r>
    </w:p>
    <w:p w14:paraId="27407B21" w14:textId="77777777" w:rsidR="00F71022" w:rsidRPr="00BF0A93" w:rsidRDefault="00F71022" w:rsidP="00F81FB8">
      <w:pPr>
        <w:pStyle w:val="BodyText"/>
      </w:pPr>
      <w:r w:rsidRPr="00BF0A93">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BF0A93" w:rsidRDefault="00F71022" w:rsidP="006720E8">
      <w:pPr>
        <w:pStyle w:val="Heading5"/>
        <w:numPr>
          <w:ilvl w:val="0"/>
          <w:numId w:val="0"/>
        </w:numPr>
        <w:rPr>
          <w:noProof w:val="0"/>
        </w:rPr>
      </w:pPr>
      <w:r w:rsidRPr="00BF0A93">
        <w:rPr>
          <w:noProof w:val="0"/>
        </w:rPr>
        <w:t>21.3.2.4.1 Current state</w:t>
      </w:r>
    </w:p>
    <w:p w14:paraId="43FEA22A" w14:textId="77777777" w:rsidR="00F71022" w:rsidRPr="00BF0A93" w:rsidRDefault="00F71022" w:rsidP="00F81FB8">
      <w:pPr>
        <w:pStyle w:val="BodyText"/>
      </w:pPr>
      <w:r w:rsidRPr="00BF0A93">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in order to change the billing codes and implicitly change the hanging protocol for the radiologist. As it is, the technologist has to manually change the procedure. </w:t>
      </w:r>
    </w:p>
    <w:p w14:paraId="1AA004F2" w14:textId="77777777" w:rsidR="00F71022" w:rsidRPr="00BF0A93" w:rsidRDefault="00F71022" w:rsidP="00F81FB8">
      <w:pPr>
        <w:pStyle w:val="BodyText"/>
      </w:pPr>
      <w:r w:rsidRPr="00BF0A93">
        <w:t>The procedure code will have to be corrected in the RIS post-examination so that the correct information is captured, both for display and for billing purposes.</w:t>
      </w:r>
    </w:p>
    <w:p w14:paraId="07EA69AC" w14:textId="77777777" w:rsidR="00F71022" w:rsidRPr="00BF0A93" w:rsidRDefault="00F71022" w:rsidP="004E7A3D">
      <w:pPr>
        <w:pStyle w:val="Heading5"/>
        <w:numPr>
          <w:ilvl w:val="0"/>
          <w:numId w:val="0"/>
        </w:numPr>
        <w:rPr>
          <w:noProof w:val="0"/>
        </w:rPr>
      </w:pPr>
      <w:r w:rsidRPr="00BF0A93">
        <w:rPr>
          <w:noProof w:val="0"/>
        </w:rPr>
        <w:t>21.3.2.4.2 Desired state</w:t>
      </w:r>
    </w:p>
    <w:p w14:paraId="46E48FF9" w14:textId="77777777" w:rsidR="00F71022" w:rsidRPr="00BF0A93" w:rsidRDefault="00F71022" w:rsidP="00F81FB8">
      <w:pPr>
        <w:pStyle w:val="BodyText"/>
      </w:pPr>
      <w:r w:rsidRPr="00BF0A93">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BF0A93" w:rsidRDefault="00F71022" w:rsidP="00F81FB8">
      <w:pPr>
        <w:pStyle w:val="BodyText"/>
      </w:pPr>
      <w:r w:rsidRPr="00BF0A93">
        <w:t>An Expanded Value Set dedicated to mammography procedure codes is made available thought the Value Set Repository.</w:t>
      </w:r>
    </w:p>
    <w:p w14:paraId="09383FE5" w14:textId="77777777" w:rsidR="00F71022" w:rsidRPr="00BF0A93" w:rsidRDefault="00F71022" w:rsidP="00F81FB8">
      <w:pPr>
        <w:pStyle w:val="BodyText"/>
      </w:pPr>
      <w:r w:rsidRPr="00BF0A93">
        <w:t xml:space="preserve">The modality, acting as a Value Set Consumer, retrieves the Expanded Value Set commonly used by and defined for the mammography exams. </w:t>
      </w:r>
    </w:p>
    <w:p w14:paraId="4DF7DDDA" w14:textId="77777777" w:rsidR="00F71022" w:rsidRPr="00BF0A93" w:rsidRDefault="00F71022" w:rsidP="00F81FB8">
      <w:pPr>
        <w:pStyle w:val="BodyText"/>
      </w:pPr>
      <w:r w:rsidRPr="00BF0A93">
        <w:t xml:space="preserve">The correct type of the exam is processed (or at least provides the technologist the ability to choose the right item from this list). </w:t>
      </w:r>
    </w:p>
    <w:p w14:paraId="3906CDBC" w14:textId="77777777" w:rsidR="00F71022" w:rsidRPr="00BF0A93" w:rsidRDefault="00F71022" w:rsidP="00F81FB8">
      <w:pPr>
        <w:pStyle w:val="BodyText"/>
      </w:pPr>
      <w:r w:rsidRPr="00BF0A93">
        <w:t>The list proposed is a flat list, and is pending approval in the DICOM standard.</w:t>
      </w:r>
    </w:p>
    <w:p w14:paraId="550F8175" w14:textId="77777777" w:rsidR="00C3719E" w:rsidRPr="00BF0A93" w:rsidRDefault="00C3719E" w:rsidP="00F81FB8">
      <w:pPr>
        <w:pStyle w:val="BodyText"/>
      </w:pPr>
    </w:p>
    <w:p w14:paraId="748008F6" w14:textId="77777777" w:rsidR="00F71022" w:rsidRPr="00BF0A93" w:rsidRDefault="00F71022" w:rsidP="00F81FB8">
      <w:pPr>
        <w:pStyle w:val="TableTitle"/>
      </w:pPr>
      <w:r w:rsidRPr="00BF0A93">
        <w:lastRenderedPageBreak/>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4685"/>
      </w:tblGrid>
      <w:tr w:rsidR="00F71022" w:rsidRPr="00BF0A93" w14:paraId="516A12FC" w14:textId="77777777" w:rsidTr="0063458A">
        <w:trPr>
          <w:tblHeader/>
        </w:trPr>
        <w:tc>
          <w:tcPr>
            <w:tcW w:w="1993" w:type="dxa"/>
            <w:shd w:val="clear" w:color="auto" w:fill="E0E0E0"/>
          </w:tcPr>
          <w:p w14:paraId="6EE4C591" w14:textId="77777777" w:rsidR="00F71022" w:rsidRPr="00BF0A93" w:rsidRDefault="00F71022" w:rsidP="007F1D2D">
            <w:pPr>
              <w:pStyle w:val="TableEntryHeader"/>
            </w:pPr>
            <w:r w:rsidRPr="00BF0A93">
              <w:t>Coding Scheme Designator (0008,0102)</w:t>
            </w:r>
          </w:p>
        </w:tc>
        <w:tc>
          <w:tcPr>
            <w:tcW w:w="1687" w:type="dxa"/>
            <w:shd w:val="clear" w:color="auto" w:fill="E0E0E0"/>
          </w:tcPr>
          <w:p w14:paraId="597C43C9" w14:textId="77777777" w:rsidR="00F71022" w:rsidRPr="00BF0A93" w:rsidRDefault="00F71022" w:rsidP="007F1D2D">
            <w:pPr>
              <w:pStyle w:val="TableEntryHeader"/>
            </w:pPr>
            <w:r w:rsidRPr="00BF0A93">
              <w:t>Code Value (0008,0100)</w:t>
            </w:r>
          </w:p>
        </w:tc>
        <w:tc>
          <w:tcPr>
            <w:tcW w:w="4685" w:type="dxa"/>
            <w:shd w:val="clear" w:color="auto" w:fill="E0E0E0"/>
          </w:tcPr>
          <w:p w14:paraId="0F415675" w14:textId="77777777" w:rsidR="00F71022" w:rsidRPr="00BF0A93" w:rsidRDefault="00F71022" w:rsidP="007F1D2D">
            <w:pPr>
              <w:pStyle w:val="TableEntryHeader"/>
            </w:pPr>
          </w:p>
          <w:p w14:paraId="589E7136" w14:textId="77777777" w:rsidR="00F71022" w:rsidRPr="00BF0A93" w:rsidRDefault="00F71022" w:rsidP="007F1D2D">
            <w:pPr>
              <w:pStyle w:val="TableEntryHeader"/>
            </w:pPr>
            <w:r w:rsidRPr="00BF0A93">
              <w:t>Code Meaning (0008,0104)</w:t>
            </w:r>
          </w:p>
        </w:tc>
      </w:tr>
      <w:tr w:rsidR="00F71022" w:rsidRPr="00BF0A93" w14:paraId="56878231" w14:textId="77777777" w:rsidTr="0063458A">
        <w:tc>
          <w:tcPr>
            <w:tcW w:w="1993" w:type="dxa"/>
          </w:tcPr>
          <w:p w14:paraId="6D673CBD" w14:textId="77777777" w:rsidR="00F71022" w:rsidRPr="00BF0A93" w:rsidRDefault="00F71022" w:rsidP="003C5D00">
            <w:pPr>
              <w:pStyle w:val="TableEntry"/>
              <w:rPr>
                <w:noProof w:val="0"/>
              </w:rPr>
            </w:pPr>
            <w:r w:rsidRPr="00BF0A93">
              <w:rPr>
                <w:noProof w:val="0"/>
              </w:rPr>
              <w:t>IHERADTF</w:t>
            </w:r>
          </w:p>
        </w:tc>
        <w:tc>
          <w:tcPr>
            <w:tcW w:w="1687" w:type="dxa"/>
          </w:tcPr>
          <w:p w14:paraId="2C920DC8" w14:textId="77777777" w:rsidR="00F71022" w:rsidRPr="00BF0A93" w:rsidRDefault="00F71022" w:rsidP="003C5D00">
            <w:pPr>
              <w:pStyle w:val="TableEntry"/>
              <w:rPr>
                <w:noProof w:val="0"/>
              </w:rPr>
            </w:pPr>
            <w:r w:rsidRPr="00BF0A93">
              <w:rPr>
                <w:noProof w:val="0"/>
              </w:rPr>
              <w:t>MAWF0001</w:t>
            </w:r>
          </w:p>
        </w:tc>
        <w:tc>
          <w:tcPr>
            <w:tcW w:w="4685" w:type="dxa"/>
          </w:tcPr>
          <w:p w14:paraId="7A277384" w14:textId="77777777" w:rsidR="00F71022" w:rsidRPr="00BF0A93" w:rsidRDefault="00F71022" w:rsidP="003C5D00">
            <w:pPr>
              <w:pStyle w:val="TableEntry"/>
              <w:rPr>
                <w:noProof w:val="0"/>
              </w:rPr>
            </w:pPr>
            <w:r w:rsidRPr="00BF0A93">
              <w:rPr>
                <w:noProof w:val="0"/>
              </w:rPr>
              <w:t>Screening Mammography, bilateral</w:t>
            </w:r>
          </w:p>
        </w:tc>
      </w:tr>
      <w:tr w:rsidR="00F71022" w:rsidRPr="00BF0A93" w14:paraId="14805C00" w14:textId="77777777" w:rsidTr="0063458A">
        <w:tc>
          <w:tcPr>
            <w:tcW w:w="1993" w:type="dxa"/>
          </w:tcPr>
          <w:p w14:paraId="279A79BA" w14:textId="77777777" w:rsidR="00F71022" w:rsidRPr="00BF0A93" w:rsidRDefault="00F71022" w:rsidP="003C5D00">
            <w:pPr>
              <w:pStyle w:val="TableEntry"/>
              <w:rPr>
                <w:noProof w:val="0"/>
              </w:rPr>
            </w:pPr>
            <w:r w:rsidRPr="00BF0A93">
              <w:rPr>
                <w:noProof w:val="0"/>
              </w:rPr>
              <w:t>IHERADTF</w:t>
            </w:r>
          </w:p>
        </w:tc>
        <w:tc>
          <w:tcPr>
            <w:tcW w:w="1687" w:type="dxa"/>
          </w:tcPr>
          <w:p w14:paraId="6C3CABEF" w14:textId="77777777" w:rsidR="00F71022" w:rsidRPr="00BF0A93" w:rsidRDefault="00F71022" w:rsidP="003C5D00">
            <w:pPr>
              <w:pStyle w:val="TableEntry"/>
              <w:rPr>
                <w:noProof w:val="0"/>
              </w:rPr>
            </w:pPr>
            <w:r w:rsidRPr="00BF0A93">
              <w:rPr>
                <w:noProof w:val="0"/>
              </w:rPr>
              <w:t>MAWF0002</w:t>
            </w:r>
          </w:p>
        </w:tc>
        <w:tc>
          <w:tcPr>
            <w:tcW w:w="4685" w:type="dxa"/>
          </w:tcPr>
          <w:p w14:paraId="6E9CE815" w14:textId="77777777" w:rsidR="00F71022" w:rsidRPr="00BF0A93" w:rsidRDefault="00F71022" w:rsidP="003C5D00">
            <w:pPr>
              <w:pStyle w:val="TableEntry"/>
              <w:rPr>
                <w:noProof w:val="0"/>
              </w:rPr>
            </w:pPr>
            <w:r w:rsidRPr="00BF0A93">
              <w:rPr>
                <w:noProof w:val="0"/>
              </w:rPr>
              <w:t>Screening Mammography, left</w:t>
            </w:r>
          </w:p>
        </w:tc>
      </w:tr>
      <w:tr w:rsidR="00F71022" w:rsidRPr="00BF0A93" w14:paraId="0042C2FA" w14:textId="77777777" w:rsidTr="0063458A">
        <w:tc>
          <w:tcPr>
            <w:tcW w:w="1993" w:type="dxa"/>
          </w:tcPr>
          <w:p w14:paraId="1B5634E8" w14:textId="77777777" w:rsidR="00F71022" w:rsidRPr="00BF0A93" w:rsidRDefault="00F71022" w:rsidP="003C5D00">
            <w:pPr>
              <w:pStyle w:val="TableEntry"/>
              <w:rPr>
                <w:noProof w:val="0"/>
              </w:rPr>
            </w:pPr>
            <w:r w:rsidRPr="00BF0A93">
              <w:rPr>
                <w:noProof w:val="0"/>
              </w:rPr>
              <w:t>IHERADTF</w:t>
            </w:r>
          </w:p>
        </w:tc>
        <w:tc>
          <w:tcPr>
            <w:tcW w:w="1687" w:type="dxa"/>
          </w:tcPr>
          <w:p w14:paraId="55387801" w14:textId="77777777" w:rsidR="00F71022" w:rsidRPr="00BF0A93" w:rsidRDefault="00F71022" w:rsidP="003C5D00">
            <w:pPr>
              <w:pStyle w:val="TableEntry"/>
              <w:rPr>
                <w:noProof w:val="0"/>
              </w:rPr>
            </w:pPr>
            <w:r w:rsidRPr="00BF0A93">
              <w:rPr>
                <w:noProof w:val="0"/>
              </w:rPr>
              <w:t>MAWF0003</w:t>
            </w:r>
          </w:p>
        </w:tc>
        <w:tc>
          <w:tcPr>
            <w:tcW w:w="4685" w:type="dxa"/>
          </w:tcPr>
          <w:p w14:paraId="7260A264" w14:textId="77777777" w:rsidR="00F71022" w:rsidRPr="00BF0A93" w:rsidRDefault="00F71022" w:rsidP="003C5D00">
            <w:pPr>
              <w:pStyle w:val="TableEntry"/>
              <w:rPr>
                <w:noProof w:val="0"/>
              </w:rPr>
            </w:pPr>
            <w:r w:rsidRPr="00BF0A93">
              <w:rPr>
                <w:noProof w:val="0"/>
              </w:rPr>
              <w:t>Screening Mammography, right</w:t>
            </w:r>
          </w:p>
        </w:tc>
      </w:tr>
      <w:tr w:rsidR="00F71022" w:rsidRPr="00BF0A93" w14:paraId="56FB1FFF" w14:textId="77777777" w:rsidTr="0063458A">
        <w:tc>
          <w:tcPr>
            <w:tcW w:w="1993" w:type="dxa"/>
          </w:tcPr>
          <w:p w14:paraId="1C3EB2FC" w14:textId="77777777" w:rsidR="00F71022" w:rsidRPr="00BF0A93" w:rsidRDefault="00F71022" w:rsidP="003C5D00">
            <w:pPr>
              <w:pStyle w:val="TableEntry"/>
              <w:rPr>
                <w:noProof w:val="0"/>
              </w:rPr>
            </w:pPr>
            <w:r w:rsidRPr="00BF0A93">
              <w:rPr>
                <w:noProof w:val="0"/>
              </w:rPr>
              <w:t>IHERADTF</w:t>
            </w:r>
          </w:p>
        </w:tc>
        <w:tc>
          <w:tcPr>
            <w:tcW w:w="1687" w:type="dxa"/>
          </w:tcPr>
          <w:p w14:paraId="2C652FF0" w14:textId="77777777" w:rsidR="00F71022" w:rsidRPr="00BF0A93" w:rsidRDefault="00F71022" w:rsidP="003C5D00">
            <w:pPr>
              <w:pStyle w:val="TableEntry"/>
              <w:rPr>
                <w:noProof w:val="0"/>
              </w:rPr>
            </w:pPr>
            <w:r w:rsidRPr="00BF0A93">
              <w:rPr>
                <w:noProof w:val="0"/>
              </w:rPr>
              <w:t>MAWF0004</w:t>
            </w:r>
          </w:p>
        </w:tc>
        <w:tc>
          <w:tcPr>
            <w:tcW w:w="4685" w:type="dxa"/>
          </w:tcPr>
          <w:p w14:paraId="40ECC981" w14:textId="77777777" w:rsidR="00F71022" w:rsidRPr="00BF0A93" w:rsidRDefault="00F71022" w:rsidP="003C5D00">
            <w:pPr>
              <w:pStyle w:val="TableEntry"/>
              <w:rPr>
                <w:noProof w:val="0"/>
              </w:rPr>
            </w:pPr>
            <w:r w:rsidRPr="00BF0A93">
              <w:rPr>
                <w:noProof w:val="0"/>
              </w:rPr>
              <w:t>Diagnostic Mammography, bilateral</w:t>
            </w:r>
          </w:p>
        </w:tc>
      </w:tr>
      <w:tr w:rsidR="00F71022" w:rsidRPr="00BF0A93" w14:paraId="167F6E59" w14:textId="77777777" w:rsidTr="0063458A">
        <w:tc>
          <w:tcPr>
            <w:tcW w:w="1993" w:type="dxa"/>
          </w:tcPr>
          <w:p w14:paraId="7B075412" w14:textId="77777777" w:rsidR="00F71022" w:rsidRPr="00BF0A93" w:rsidRDefault="00F71022" w:rsidP="003C5D00">
            <w:pPr>
              <w:pStyle w:val="TableEntry"/>
              <w:rPr>
                <w:noProof w:val="0"/>
              </w:rPr>
            </w:pPr>
            <w:r w:rsidRPr="00BF0A93">
              <w:rPr>
                <w:noProof w:val="0"/>
              </w:rPr>
              <w:t>IHERADTF</w:t>
            </w:r>
          </w:p>
        </w:tc>
        <w:tc>
          <w:tcPr>
            <w:tcW w:w="1687" w:type="dxa"/>
          </w:tcPr>
          <w:p w14:paraId="63313FF5" w14:textId="77777777" w:rsidR="00F71022" w:rsidRPr="00BF0A93" w:rsidRDefault="00F71022" w:rsidP="003C5D00">
            <w:pPr>
              <w:pStyle w:val="TableEntry"/>
              <w:rPr>
                <w:noProof w:val="0"/>
              </w:rPr>
            </w:pPr>
            <w:r w:rsidRPr="00BF0A93">
              <w:rPr>
                <w:noProof w:val="0"/>
              </w:rPr>
              <w:t>MAWF0005</w:t>
            </w:r>
          </w:p>
        </w:tc>
        <w:tc>
          <w:tcPr>
            <w:tcW w:w="4685" w:type="dxa"/>
          </w:tcPr>
          <w:p w14:paraId="736F78EF" w14:textId="77777777" w:rsidR="00F71022" w:rsidRPr="00BF0A93" w:rsidRDefault="00F71022" w:rsidP="003C5D00">
            <w:pPr>
              <w:pStyle w:val="TableEntry"/>
              <w:rPr>
                <w:noProof w:val="0"/>
              </w:rPr>
            </w:pPr>
            <w:r w:rsidRPr="00BF0A93">
              <w:rPr>
                <w:noProof w:val="0"/>
              </w:rPr>
              <w:t>Diagnostic Mammography, left</w:t>
            </w:r>
          </w:p>
        </w:tc>
      </w:tr>
      <w:tr w:rsidR="00F71022" w:rsidRPr="00BF0A93" w14:paraId="6B2F3A04" w14:textId="77777777" w:rsidTr="0063458A">
        <w:tc>
          <w:tcPr>
            <w:tcW w:w="1993" w:type="dxa"/>
          </w:tcPr>
          <w:p w14:paraId="31B91A2F" w14:textId="77777777" w:rsidR="00F71022" w:rsidRPr="00BF0A93" w:rsidRDefault="00F71022" w:rsidP="003C5D00">
            <w:pPr>
              <w:pStyle w:val="TableEntry"/>
              <w:rPr>
                <w:noProof w:val="0"/>
              </w:rPr>
            </w:pPr>
            <w:r w:rsidRPr="00BF0A93">
              <w:rPr>
                <w:noProof w:val="0"/>
              </w:rPr>
              <w:t>IHERADTF</w:t>
            </w:r>
          </w:p>
        </w:tc>
        <w:tc>
          <w:tcPr>
            <w:tcW w:w="1687" w:type="dxa"/>
          </w:tcPr>
          <w:p w14:paraId="252E4C5A" w14:textId="77777777" w:rsidR="00F71022" w:rsidRPr="00BF0A93" w:rsidRDefault="00F71022" w:rsidP="003C5D00">
            <w:pPr>
              <w:pStyle w:val="TableEntry"/>
              <w:rPr>
                <w:noProof w:val="0"/>
              </w:rPr>
            </w:pPr>
            <w:r w:rsidRPr="00BF0A93">
              <w:rPr>
                <w:noProof w:val="0"/>
              </w:rPr>
              <w:t>MAWF0006</w:t>
            </w:r>
          </w:p>
        </w:tc>
        <w:tc>
          <w:tcPr>
            <w:tcW w:w="4685" w:type="dxa"/>
          </w:tcPr>
          <w:p w14:paraId="7C33D2E9" w14:textId="77777777" w:rsidR="00F71022" w:rsidRPr="00BF0A93" w:rsidRDefault="00F71022" w:rsidP="003C5D00">
            <w:pPr>
              <w:pStyle w:val="TableEntry"/>
              <w:rPr>
                <w:noProof w:val="0"/>
              </w:rPr>
            </w:pPr>
            <w:r w:rsidRPr="00BF0A93">
              <w:rPr>
                <w:noProof w:val="0"/>
              </w:rPr>
              <w:t>Diagnostic Mammography, right</w:t>
            </w:r>
          </w:p>
        </w:tc>
      </w:tr>
      <w:tr w:rsidR="00F71022" w:rsidRPr="00BF0A93" w14:paraId="37623936" w14:textId="77777777" w:rsidTr="0063458A">
        <w:tc>
          <w:tcPr>
            <w:tcW w:w="1993" w:type="dxa"/>
          </w:tcPr>
          <w:p w14:paraId="0DD19195" w14:textId="77777777" w:rsidR="00F71022" w:rsidRPr="00BF0A93" w:rsidRDefault="00F71022" w:rsidP="003C5D00">
            <w:pPr>
              <w:pStyle w:val="TableEntry"/>
              <w:rPr>
                <w:noProof w:val="0"/>
              </w:rPr>
            </w:pPr>
            <w:r w:rsidRPr="00BF0A93">
              <w:rPr>
                <w:noProof w:val="0"/>
              </w:rPr>
              <w:t>IHERADTF</w:t>
            </w:r>
          </w:p>
        </w:tc>
        <w:tc>
          <w:tcPr>
            <w:tcW w:w="1687" w:type="dxa"/>
          </w:tcPr>
          <w:p w14:paraId="3BCACAC9" w14:textId="77777777" w:rsidR="00F71022" w:rsidRPr="00BF0A93" w:rsidRDefault="00F71022" w:rsidP="003C5D00">
            <w:pPr>
              <w:pStyle w:val="TableEntry"/>
              <w:rPr>
                <w:noProof w:val="0"/>
              </w:rPr>
            </w:pPr>
            <w:r w:rsidRPr="00BF0A93">
              <w:rPr>
                <w:noProof w:val="0"/>
              </w:rPr>
              <w:t>MAWF0007</w:t>
            </w:r>
          </w:p>
        </w:tc>
        <w:tc>
          <w:tcPr>
            <w:tcW w:w="4685" w:type="dxa"/>
          </w:tcPr>
          <w:p w14:paraId="6DD249B3" w14:textId="77777777" w:rsidR="00F71022" w:rsidRPr="00BF0A93" w:rsidRDefault="00F71022" w:rsidP="003C5D00">
            <w:pPr>
              <w:pStyle w:val="TableEntry"/>
              <w:rPr>
                <w:noProof w:val="0"/>
              </w:rPr>
            </w:pPr>
            <w:r w:rsidRPr="00BF0A93">
              <w:rPr>
                <w:noProof w:val="0"/>
              </w:rPr>
              <w:t>Mammary Ductogram, Single Duct, left</w:t>
            </w:r>
          </w:p>
        </w:tc>
      </w:tr>
      <w:tr w:rsidR="00F71022" w:rsidRPr="00BF0A93" w14:paraId="612E194D" w14:textId="77777777" w:rsidTr="0063458A">
        <w:tc>
          <w:tcPr>
            <w:tcW w:w="1993" w:type="dxa"/>
          </w:tcPr>
          <w:p w14:paraId="4E3996B9" w14:textId="77777777" w:rsidR="00F71022" w:rsidRPr="00BF0A93" w:rsidRDefault="00F71022" w:rsidP="003C5D00">
            <w:pPr>
              <w:pStyle w:val="TableEntry"/>
              <w:rPr>
                <w:noProof w:val="0"/>
              </w:rPr>
            </w:pPr>
            <w:r w:rsidRPr="00BF0A93">
              <w:rPr>
                <w:noProof w:val="0"/>
              </w:rPr>
              <w:t>IHERADTF</w:t>
            </w:r>
          </w:p>
        </w:tc>
        <w:tc>
          <w:tcPr>
            <w:tcW w:w="1687" w:type="dxa"/>
          </w:tcPr>
          <w:p w14:paraId="12580356" w14:textId="77777777" w:rsidR="00F71022" w:rsidRPr="00BF0A93" w:rsidRDefault="00F71022" w:rsidP="003C5D00">
            <w:pPr>
              <w:pStyle w:val="TableEntry"/>
              <w:rPr>
                <w:noProof w:val="0"/>
              </w:rPr>
            </w:pPr>
            <w:r w:rsidRPr="00BF0A93">
              <w:rPr>
                <w:noProof w:val="0"/>
              </w:rPr>
              <w:t>MAWF0008</w:t>
            </w:r>
          </w:p>
        </w:tc>
        <w:tc>
          <w:tcPr>
            <w:tcW w:w="4685" w:type="dxa"/>
          </w:tcPr>
          <w:p w14:paraId="5584C2B2" w14:textId="77777777" w:rsidR="00F71022" w:rsidRPr="00BF0A93" w:rsidRDefault="00F71022" w:rsidP="003C5D00">
            <w:pPr>
              <w:pStyle w:val="TableEntry"/>
              <w:rPr>
                <w:noProof w:val="0"/>
              </w:rPr>
            </w:pPr>
            <w:r w:rsidRPr="00BF0A93">
              <w:rPr>
                <w:noProof w:val="0"/>
              </w:rPr>
              <w:t>Mammary Ductogram, Single Duct, right</w:t>
            </w:r>
          </w:p>
        </w:tc>
      </w:tr>
      <w:tr w:rsidR="00F71022" w:rsidRPr="00BF0A93" w14:paraId="73AD1626" w14:textId="77777777" w:rsidTr="0063458A">
        <w:tc>
          <w:tcPr>
            <w:tcW w:w="1993" w:type="dxa"/>
          </w:tcPr>
          <w:p w14:paraId="408D9BBB" w14:textId="77777777" w:rsidR="00F71022" w:rsidRPr="00BF0A93" w:rsidRDefault="00F71022" w:rsidP="003C5D00">
            <w:pPr>
              <w:pStyle w:val="TableEntry"/>
              <w:rPr>
                <w:noProof w:val="0"/>
              </w:rPr>
            </w:pPr>
            <w:r w:rsidRPr="00BF0A93">
              <w:rPr>
                <w:noProof w:val="0"/>
              </w:rPr>
              <w:t>IHERADTF</w:t>
            </w:r>
          </w:p>
        </w:tc>
        <w:tc>
          <w:tcPr>
            <w:tcW w:w="1687" w:type="dxa"/>
          </w:tcPr>
          <w:p w14:paraId="139C18F9" w14:textId="77777777" w:rsidR="00F71022" w:rsidRPr="00BF0A93" w:rsidRDefault="00F71022" w:rsidP="003C5D00">
            <w:pPr>
              <w:pStyle w:val="TableEntry"/>
              <w:rPr>
                <w:noProof w:val="0"/>
              </w:rPr>
            </w:pPr>
            <w:r w:rsidRPr="00BF0A93">
              <w:rPr>
                <w:noProof w:val="0"/>
              </w:rPr>
              <w:t>MAWF0009</w:t>
            </w:r>
          </w:p>
        </w:tc>
        <w:tc>
          <w:tcPr>
            <w:tcW w:w="4685" w:type="dxa"/>
          </w:tcPr>
          <w:p w14:paraId="6676B93C" w14:textId="77777777" w:rsidR="00F71022" w:rsidRPr="00BF0A93" w:rsidRDefault="00F71022" w:rsidP="003C5D00">
            <w:pPr>
              <w:pStyle w:val="TableEntry"/>
              <w:rPr>
                <w:noProof w:val="0"/>
              </w:rPr>
            </w:pPr>
            <w:r w:rsidRPr="00BF0A93">
              <w:rPr>
                <w:noProof w:val="0"/>
              </w:rPr>
              <w:t>Mammary Ductogram, Multiple Ducts, left</w:t>
            </w:r>
          </w:p>
        </w:tc>
      </w:tr>
      <w:tr w:rsidR="00F71022" w:rsidRPr="00BF0A93" w14:paraId="16A27687" w14:textId="77777777" w:rsidTr="0063458A">
        <w:tc>
          <w:tcPr>
            <w:tcW w:w="1993" w:type="dxa"/>
          </w:tcPr>
          <w:p w14:paraId="5237AA76" w14:textId="77777777" w:rsidR="00F71022" w:rsidRPr="00BF0A93" w:rsidRDefault="00F71022" w:rsidP="003C5D00">
            <w:pPr>
              <w:pStyle w:val="TableEntry"/>
              <w:rPr>
                <w:noProof w:val="0"/>
              </w:rPr>
            </w:pPr>
            <w:r w:rsidRPr="00BF0A93">
              <w:rPr>
                <w:noProof w:val="0"/>
              </w:rPr>
              <w:t>IHERADTF</w:t>
            </w:r>
          </w:p>
        </w:tc>
        <w:tc>
          <w:tcPr>
            <w:tcW w:w="1687" w:type="dxa"/>
          </w:tcPr>
          <w:p w14:paraId="3C93580B" w14:textId="77777777" w:rsidR="00F71022" w:rsidRPr="00BF0A93" w:rsidRDefault="00F71022" w:rsidP="003C5D00">
            <w:pPr>
              <w:pStyle w:val="TableEntry"/>
              <w:rPr>
                <w:noProof w:val="0"/>
              </w:rPr>
            </w:pPr>
            <w:r w:rsidRPr="00BF0A93">
              <w:rPr>
                <w:noProof w:val="0"/>
              </w:rPr>
              <w:t>MAWF0010</w:t>
            </w:r>
          </w:p>
        </w:tc>
        <w:tc>
          <w:tcPr>
            <w:tcW w:w="4685" w:type="dxa"/>
          </w:tcPr>
          <w:p w14:paraId="7BA57C67" w14:textId="77777777" w:rsidR="00F71022" w:rsidRPr="00BF0A93" w:rsidRDefault="00F71022" w:rsidP="003C5D00">
            <w:pPr>
              <w:pStyle w:val="TableEntry"/>
              <w:rPr>
                <w:noProof w:val="0"/>
              </w:rPr>
            </w:pPr>
            <w:r w:rsidRPr="00BF0A93">
              <w:rPr>
                <w:noProof w:val="0"/>
              </w:rPr>
              <w:t>Mammary Ductogram, Multiple Ducts, right</w:t>
            </w:r>
          </w:p>
        </w:tc>
      </w:tr>
      <w:tr w:rsidR="00F71022" w:rsidRPr="00BF0A93" w14:paraId="66B10F5B" w14:textId="77777777" w:rsidTr="0063458A">
        <w:tc>
          <w:tcPr>
            <w:tcW w:w="1993" w:type="dxa"/>
          </w:tcPr>
          <w:p w14:paraId="71A9DD4D" w14:textId="77777777" w:rsidR="00F71022" w:rsidRPr="00BF0A93" w:rsidRDefault="00F71022" w:rsidP="003C5D00">
            <w:pPr>
              <w:pStyle w:val="TableEntry"/>
              <w:rPr>
                <w:noProof w:val="0"/>
              </w:rPr>
            </w:pPr>
            <w:r w:rsidRPr="00BF0A93">
              <w:rPr>
                <w:noProof w:val="0"/>
              </w:rPr>
              <w:t>IHERADTF</w:t>
            </w:r>
          </w:p>
        </w:tc>
        <w:tc>
          <w:tcPr>
            <w:tcW w:w="1687" w:type="dxa"/>
          </w:tcPr>
          <w:p w14:paraId="1C9BBF06" w14:textId="77777777" w:rsidR="00F71022" w:rsidRPr="00BF0A93" w:rsidRDefault="00F71022" w:rsidP="003C5D00">
            <w:pPr>
              <w:pStyle w:val="TableEntry"/>
              <w:rPr>
                <w:noProof w:val="0"/>
              </w:rPr>
            </w:pPr>
            <w:r w:rsidRPr="00BF0A93">
              <w:rPr>
                <w:noProof w:val="0"/>
              </w:rPr>
              <w:t>MAWF0011</w:t>
            </w:r>
          </w:p>
        </w:tc>
        <w:tc>
          <w:tcPr>
            <w:tcW w:w="4685" w:type="dxa"/>
          </w:tcPr>
          <w:p w14:paraId="1DFBF9F6" w14:textId="77777777" w:rsidR="00F71022" w:rsidRPr="00BF0A93" w:rsidRDefault="00F71022" w:rsidP="003C5D00">
            <w:pPr>
              <w:pStyle w:val="TableEntry"/>
              <w:rPr>
                <w:noProof w:val="0"/>
              </w:rPr>
            </w:pPr>
            <w:r w:rsidRPr="00BF0A93">
              <w:rPr>
                <w:noProof w:val="0"/>
              </w:rPr>
              <w:t>Mammogram for marker placement, left</w:t>
            </w:r>
          </w:p>
        </w:tc>
      </w:tr>
      <w:tr w:rsidR="00F71022" w:rsidRPr="00BF0A93" w14:paraId="60FED3FA" w14:textId="77777777" w:rsidTr="0063458A">
        <w:tc>
          <w:tcPr>
            <w:tcW w:w="1993" w:type="dxa"/>
          </w:tcPr>
          <w:p w14:paraId="31A710B8" w14:textId="77777777" w:rsidR="00F71022" w:rsidRPr="00BF0A93" w:rsidRDefault="00F71022" w:rsidP="003C5D00">
            <w:pPr>
              <w:pStyle w:val="TableEntry"/>
              <w:rPr>
                <w:noProof w:val="0"/>
              </w:rPr>
            </w:pPr>
            <w:r w:rsidRPr="00BF0A93">
              <w:rPr>
                <w:noProof w:val="0"/>
              </w:rPr>
              <w:t>IHERADTF</w:t>
            </w:r>
          </w:p>
        </w:tc>
        <w:tc>
          <w:tcPr>
            <w:tcW w:w="1687" w:type="dxa"/>
          </w:tcPr>
          <w:p w14:paraId="71392394" w14:textId="77777777" w:rsidR="00F71022" w:rsidRPr="00BF0A93" w:rsidRDefault="00F71022" w:rsidP="003C5D00">
            <w:pPr>
              <w:pStyle w:val="TableEntry"/>
              <w:rPr>
                <w:noProof w:val="0"/>
              </w:rPr>
            </w:pPr>
            <w:r w:rsidRPr="00BF0A93">
              <w:rPr>
                <w:noProof w:val="0"/>
              </w:rPr>
              <w:t>MAWF0012</w:t>
            </w:r>
          </w:p>
        </w:tc>
        <w:tc>
          <w:tcPr>
            <w:tcW w:w="4685" w:type="dxa"/>
          </w:tcPr>
          <w:p w14:paraId="3816E292" w14:textId="77777777" w:rsidR="00F71022" w:rsidRPr="00BF0A93" w:rsidRDefault="00F71022" w:rsidP="003C5D00">
            <w:pPr>
              <w:pStyle w:val="TableEntry"/>
              <w:rPr>
                <w:noProof w:val="0"/>
              </w:rPr>
            </w:pPr>
            <w:r w:rsidRPr="00BF0A93">
              <w:rPr>
                <w:noProof w:val="0"/>
              </w:rPr>
              <w:t>Mammogram for marker placement, right</w:t>
            </w:r>
          </w:p>
        </w:tc>
      </w:tr>
      <w:tr w:rsidR="00F71022" w:rsidRPr="00BF0A93" w14:paraId="2D1C88F6" w14:textId="77777777" w:rsidTr="0063458A">
        <w:tc>
          <w:tcPr>
            <w:tcW w:w="1993" w:type="dxa"/>
          </w:tcPr>
          <w:p w14:paraId="2B170EF7" w14:textId="77777777" w:rsidR="00F71022" w:rsidRPr="00BF0A93" w:rsidRDefault="00F71022" w:rsidP="003C5D00">
            <w:pPr>
              <w:pStyle w:val="TableEntry"/>
              <w:rPr>
                <w:noProof w:val="0"/>
              </w:rPr>
            </w:pPr>
            <w:r w:rsidRPr="00BF0A93">
              <w:rPr>
                <w:noProof w:val="0"/>
              </w:rPr>
              <w:t>IHERADTF</w:t>
            </w:r>
          </w:p>
        </w:tc>
        <w:tc>
          <w:tcPr>
            <w:tcW w:w="1687" w:type="dxa"/>
          </w:tcPr>
          <w:p w14:paraId="2EA5D7D9" w14:textId="77777777" w:rsidR="00F71022" w:rsidRPr="00BF0A93" w:rsidRDefault="00F71022" w:rsidP="003C5D00">
            <w:pPr>
              <w:pStyle w:val="TableEntry"/>
              <w:rPr>
                <w:noProof w:val="0"/>
              </w:rPr>
            </w:pPr>
            <w:r w:rsidRPr="00BF0A93">
              <w:rPr>
                <w:noProof w:val="0"/>
              </w:rPr>
              <w:t>MAWF0013</w:t>
            </w:r>
          </w:p>
        </w:tc>
        <w:tc>
          <w:tcPr>
            <w:tcW w:w="4685" w:type="dxa"/>
          </w:tcPr>
          <w:p w14:paraId="2B566990" w14:textId="77777777" w:rsidR="00F71022" w:rsidRPr="00BF0A93" w:rsidRDefault="00F71022" w:rsidP="003C5D00">
            <w:pPr>
              <w:pStyle w:val="TableEntry"/>
              <w:rPr>
                <w:noProof w:val="0"/>
              </w:rPr>
            </w:pPr>
            <w:r w:rsidRPr="00BF0A93">
              <w:rPr>
                <w:noProof w:val="0"/>
              </w:rPr>
              <w:t>Needle Localization, Image Guided, Mammography, left</w:t>
            </w:r>
          </w:p>
        </w:tc>
      </w:tr>
      <w:tr w:rsidR="00F71022" w:rsidRPr="00BF0A93" w14:paraId="0ECAB85C" w14:textId="77777777" w:rsidTr="0063458A">
        <w:tc>
          <w:tcPr>
            <w:tcW w:w="1993" w:type="dxa"/>
          </w:tcPr>
          <w:p w14:paraId="3ABF226E" w14:textId="77777777" w:rsidR="00F71022" w:rsidRPr="00BF0A93" w:rsidRDefault="00F71022" w:rsidP="003C5D00">
            <w:pPr>
              <w:pStyle w:val="TableEntry"/>
              <w:rPr>
                <w:noProof w:val="0"/>
              </w:rPr>
            </w:pPr>
            <w:r w:rsidRPr="00BF0A93">
              <w:rPr>
                <w:noProof w:val="0"/>
              </w:rPr>
              <w:t>IHERADTF</w:t>
            </w:r>
          </w:p>
        </w:tc>
        <w:tc>
          <w:tcPr>
            <w:tcW w:w="1687" w:type="dxa"/>
          </w:tcPr>
          <w:p w14:paraId="5198A05D" w14:textId="77777777" w:rsidR="00F71022" w:rsidRPr="00BF0A93" w:rsidRDefault="00F71022" w:rsidP="003C5D00">
            <w:pPr>
              <w:pStyle w:val="TableEntry"/>
              <w:rPr>
                <w:noProof w:val="0"/>
              </w:rPr>
            </w:pPr>
            <w:r w:rsidRPr="00BF0A93">
              <w:rPr>
                <w:noProof w:val="0"/>
              </w:rPr>
              <w:t>MAWF0014</w:t>
            </w:r>
          </w:p>
        </w:tc>
        <w:tc>
          <w:tcPr>
            <w:tcW w:w="4685" w:type="dxa"/>
          </w:tcPr>
          <w:p w14:paraId="674CF7C9" w14:textId="77777777" w:rsidR="00F71022" w:rsidRPr="00BF0A93" w:rsidRDefault="00F71022" w:rsidP="003C5D00">
            <w:pPr>
              <w:pStyle w:val="TableEntry"/>
              <w:rPr>
                <w:noProof w:val="0"/>
              </w:rPr>
            </w:pPr>
            <w:r w:rsidRPr="00BF0A93">
              <w:rPr>
                <w:noProof w:val="0"/>
              </w:rPr>
              <w:t>Needle Localization, Image Guided, Mammography, right</w:t>
            </w:r>
          </w:p>
        </w:tc>
      </w:tr>
      <w:tr w:rsidR="00F71022" w:rsidRPr="00BF0A93" w14:paraId="59612372" w14:textId="77777777" w:rsidTr="0063458A">
        <w:tc>
          <w:tcPr>
            <w:tcW w:w="1993" w:type="dxa"/>
          </w:tcPr>
          <w:p w14:paraId="120F48D6" w14:textId="77777777" w:rsidR="00F71022" w:rsidRPr="00BF0A93" w:rsidRDefault="00F71022" w:rsidP="003C5D00">
            <w:pPr>
              <w:pStyle w:val="TableEntry"/>
              <w:rPr>
                <w:noProof w:val="0"/>
              </w:rPr>
            </w:pPr>
            <w:r w:rsidRPr="00BF0A93">
              <w:rPr>
                <w:noProof w:val="0"/>
              </w:rPr>
              <w:t>IHERADTF</w:t>
            </w:r>
          </w:p>
        </w:tc>
        <w:tc>
          <w:tcPr>
            <w:tcW w:w="1687" w:type="dxa"/>
          </w:tcPr>
          <w:p w14:paraId="6F6A020C" w14:textId="77777777" w:rsidR="00F71022" w:rsidRPr="00BF0A93" w:rsidRDefault="00F71022" w:rsidP="003C5D00">
            <w:pPr>
              <w:pStyle w:val="TableEntry"/>
              <w:rPr>
                <w:noProof w:val="0"/>
              </w:rPr>
            </w:pPr>
            <w:r w:rsidRPr="00BF0A93">
              <w:rPr>
                <w:noProof w:val="0"/>
              </w:rPr>
              <w:t>MAWF0015</w:t>
            </w:r>
          </w:p>
        </w:tc>
        <w:tc>
          <w:tcPr>
            <w:tcW w:w="4685" w:type="dxa"/>
          </w:tcPr>
          <w:p w14:paraId="50DD6B10" w14:textId="77777777" w:rsidR="00F71022" w:rsidRPr="00BF0A93" w:rsidRDefault="00F71022" w:rsidP="003C5D00">
            <w:pPr>
              <w:pStyle w:val="TableEntry"/>
              <w:rPr>
                <w:noProof w:val="0"/>
              </w:rPr>
            </w:pPr>
            <w:r w:rsidRPr="00BF0A93">
              <w:rPr>
                <w:noProof w:val="0"/>
              </w:rPr>
              <w:t>Stereotactic Biopsy, Image Guidance, left</w:t>
            </w:r>
          </w:p>
        </w:tc>
      </w:tr>
      <w:tr w:rsidR="00F71022" w:rsidRPr="00BF0A93" w14:paraId="248C3D87" w14:textId="77777777" w:rsidTr="0063458A">
        <w:tc>
          <w:tcPr>
            <w:tcW w:w="1993" w:type="dxa"/>
          </w:tcPr>
          <w:p w14:paraId="7E99B60F" w14:textId="77777777" w:rsidR="00F71022" w:rsidRPr="00BF0A93" w:rsidRDefault="00F71022" w:rsidP="003C5D00">
            <w:pPr>
              <w:pStyle w:val="TableEntry"/>
              <w:rPr>
                <w:noProof w:val="0"/>
              </w:rPr>
            </w:pPr>
            <w:r w:rsidRPr="00BF0A93">
              <w:rPr>
                <w:noProof w:val="0"/>
              </w:rPr>
              <w:t>IHERADTF</w:t>
            </w:r>
          </w:p>
        </w:tc>
        <w:tc>
          <w:tcPr>
            <w:tcW w:w="1687" w:type="dxa"/>
          </w:tcPr>
          <w:p w14:paraId="69EA61FF" w14:textId="77777777" w:rsidR="00F71022" w:rsidRPr="00BF0A93" w:rsidRDefault="00F71022" w:rsidP="003C5D00">
            <w:pPr>
              <w:pStyle w:val="TableEntry"/>
              <w:rPr>
                <w:noProof w:val="0"/>
              </w:rPr>
            </w:pPr>
            <w:r w:rsidRPr="00BF0A93">
              <w:rPr>
                <w:noProof w:val="0"/>
              </w:rPr>
              <w:t>MAWF0016</w:t>
            </w:r>
          </w:p>
        </w:tc>
        <w:tc>
          <w:tcPr>
            <w:tcW w:w="4685" w:type="dxa"/>
          </w:tcPr>
          <w:p w14:paraId="5FBE59EA" w14:textId="77777777" w:rsidR="00F71022" w:rsidRPr="00BF0A93" w:rsidRDefault="00F71022" w:rsidP="003C5D00">
            <w:pPr>
              <w:pStyle w:val="TableEntry"/>
              <w:rPr>
                <w:noProof w:val="0"/>
              </w:rPr>
            </w:pPr>
            <w:r w:rsidRPr="00BF0A93">
              <w:rPr>
                <w:noProof w:val="0"/>
              </w:rPr>
              <w:t>Stereotactic Biopsy, Image Guidance, right</w:t>
            </w:r>
          </w:p>
        </w:tc>
      </w:tr>
      <w:tr w:rsidR="00F71022" w:rsidRPr="00BF0A93" w14:paraId="56AAA96B" w14:textId="77777777" w:rsidTr="0063458A">
        <w:tc>
          <w:tcPr>
            <w:tcW w:w="1993" w:type="dxa"/>
          </w:tcPr>
          <w:p w14:paraId="33211D84" w14:textId="77777777" w:rsidR="00F71022" w:rsidRPr="00BF0A93" w:rsidRDefault="00F71022" w:rsidP="003C5D00">
            <w:pPr>
              <w:pStyle w:val="TableEntry"/>
              <w:rPr>
                <w:noProof w:val="0"/>
              </w:rPr>
            </w:pPr>
            <w:r w:rsidRPr="00BF0A93">
              <w:rPr>
                <w:noProof w:val="0"/>
              </w:rPr>
              <w:t>IHERADTF</w:t>
            </w:r>
          </w:p>
        </w:tc>
        <w:tc>
          <w:tcPr>
            <w:tcW w:w="1687" w:type="dxa"/>
          </w:tcPr>
          <w:p w14:paraId="187610A5" w14:textId="77777777" w:rsidR="00F71022" w:rsidRPr="00BF0A93" w:rsidRDefault="00F71022" w:rsidP="003C5D00">
            <w:pPr>
              <w:pStyle w:val="TableEntry"/>
              <w:rPr>
                <w:noProof w:val="0"/>
              </w:rPr>
            </w:pPr>
            <w:r w:rsidRPr="00BF0A93">
              <w:rPr>
                <w:noProof w:val="0"/>
              </w:rPr>
              <w:t>MAWF0017</w:t>
            </w:r>
          </w:p>
        </w:tc>
        <w:tc>
          <w:tcPr>
            <w:tcW w:w="4685" w:type="dxa"/>
          </w:tcPr>
          <w:p w14:paraId="04694C8E" w14:textId="77777777" w:rsidR="00F71022" w:rsidRPr="00BF0A93" w:rsidRDefault="00F71022" w:rsidP="003C5D00">
            <w:pPr>
              <w:pStyle w:val="TableEntry"/>
              <w:rPr>
                <w:noProof w:val="0"/>
              </w:rPr>
            </w:pPr>
            <w:r w:rsidRPr="00BF0A93">
              <w:rPr>
                <w:noProof w:val="0"/>
              </w:rPr>
              <w:t>Breast Specimen Mammography, left</w:t>
            </w:r>
          </w:p>
        </w:tc>
      </w:tr>
      <w:tr w:rsidR="00F71022" w:rsidRPr="00BF0A93" w14:paraId="4654EFE8" w14:textId="77777777" w:rsidTr="0063458A">
        <w:tc>
          <w:tcPr>
            <w:tcW w:w="1993" w:type="dxa"/>
          </w:tcPr>
          <w:p w14:paraId="6C3252CC" w14:textId="77777777" w:rsidR="00F71022" w:rsidRPr="00BF0A93" w:rsidRDefault="00F71022" w:rsidP="003C5D00">
            <w:pPr>
              <w:pStyle w:val="TableEntry"/>
              <w:rPr>
                <w:noProof w:val="0"/>
              </w:rPr>
            </w:pPr>
            <w:r w:rsidRPr="00BF0A93">
              <w:rPr>
                <w:noProof w:val="0"/>
              </w:rPr>
              <w:t>IHERADTF</w:t>
            </w:r>
          </w:p>
        </w:tc>
        <w:tc>
          <w:tcPr>
            <w:tcW w:w="1687" w:type="dxa"/>
          </w:tcPr>
          <w:p w14:paraId="619F4FA6" w14:textId="77777777" w:rsidR="00F71022" w:rsidRPr="00BF0A93" w:rsidRDefault="00F71022" w:rsidP="003C5D00">
            <w:pPr>
              <w:pStyle w:val="TableEntry"/>
              <w:rPr>
                <w:noProof w:val="0"/>
              </w:rPr>
            </w:pPr>
            <w:r w:rsidRPr="00BF0A93">
              <w:rPr>
                <w:noProof w:val="0"/>
              </w:rPr>
              <w:t>MAWF0018</w:t>
            </w:r>
          </w:p>
        </w:tc>
        <w:tc>
          <w:tcPr>
            <w:tcW w:w="4685" w:type="dxa"/>
          </w:tcPr>
          <w:p w14:paraId="37BF70BE" w14:textId="77777777" w:rsidR="00F71022" w:rsidRPr="00BF0A93" w:rsidRDefault="00F71022" w:rsidP="003C5D00">
            <w:pPr>
              <w:pStyle w:val="TableEntry"/>
              <w:rPr>
                <w:noProof w:val="0"/>
              </w:rPr>
            </w:pPr>
            <w:r w:rsidRPr="00BF0A93">
              <w:rPr>
                <w:noProof w:val="0"/>
              </w:rPr>
              <w:t>Breast Specimen Mammography, right</w:t>
            </w:r>
          </w:p>
        </w:tc>
      </w:tr>
      <w:tr w:rsidR="00F71022" w:rsidRPr="00BF0A93" w14:paraId="350DB7C5" w14:textId="77777777" w:rsidTr="0063458A">
        <w:tc>
          <w:tcPr>
            <w:tcW w:w="1993" w:type="dxa"/>
          </w:tcPr>
          <w:p w14:paraId="43846AAD" w14:textId="77777777" w:rsidR="00F71022" w:rsidRPr="00BF0A93" w:rsidRDefault="00F71022" w:rsidP="003C5D00">
            <w:pPr>
              <w:pStyle w:val="TableEntry"/>
              <w:rPr>
                <w:noProof w:val="0"/>
              </w:rPr>
            </w:pPr>
            <w:r w:rsidRPr="00BF0A93">
              <w:rPr>
                <w:noProof w:val="0"/>
              </w:rPr>
              <w:t>IHERADTF</w:t>
            </w:r>
          </w:p>
        </w:tc>
        <w:tc>
          <w:tcPr>
            <w:tcW w:w="1687" w:type="dxa"/>
          </w:tcPr>
          <w:p w14:paraId="49FD4F0E" w14:textId="77777777" w:rsidR="00F71022" w:rsidRPr="00BF0A93" w:rsidRDefault="00F71022" w:rsidP="003C5D00">
            <w:pPr>
              <w:pStyle w:val="TableEntry"/>
              <w:rPr>
                <w:noProof w:val="0"/>
              </w:rPr>
            </w:pPr>
            <w:r w:rsidRPr="00BF0A93">
              <w:rPr>
                <w:noProof w:val="0"/>
              </w:rPr>
              <w:t>MAWF0019</w:t>
            </w:r>
          </w:p>
        </w:tc>
        <w:tc>
          <w:tcPr>
            <w:tcW w:w="4685" w:type="dxa"/>
          </w:tcPr>
          <w:p w14:paraId="15CEAE9F" w14:textId="77777777" w:rsidR="00F71022" w:rsidRPr="00BF0A93" w:rsidRDefault="00F71022" w:rsidP="003C5D00">
            <w:pPr>
              <w:pStyle w:val="TableEntry"/>
              <w:rPr>
                <w:noProof w:val="0"/>
              </w:rPr>
            </w:pPr>
            <w:r w:rsidRPr="00BF0A93">
              <w:rPr>
                <w:noProof w:val="0"/>
              </w:rPr>
              <w:t>Quality Control, Mammography</w:t>
            </w:r>
          </w:p>
        </w:tc>
      </w:tr>
      <w:tr w:rsidR="00F71022" w:rsidRPr="00BF0A93" w14:paraId="11F1EE91" w14:textId="77777777" w:rsidTr="0063458A">
        <w:tc>
          <w:tcPr>
            <w:tcW w:w="1993" w:type="dxa"/>
          </w:tcPr>
          <w:p w14:paraId="6A4FC845" w14:textId="77777777" w:rsidR="00F71022" w:rsidRPr="00BF0A93" w:rsidRDefault="00F71022" w:rsidP="003C5D00">
            <w:pPr>
              <w:pStyle w:val="TableEntry"/>
              <w:rPr>
                <w:noProof w:val="0"/>
              </w:rPr>
            </w:pPr>
            <w:r w:rsidRPr="00BF0A93">
              <w:rPr>
                <w:noProof w:val="0"/>
              </w:rPr>
              <w:t>IHERADTF</w:t>
            </w:r>
          </w:p>
        </w:tc>
        <w:tc>
          <w:tcPr>
            <w:tcW w:w="1687" w:type="dxa"/>
          </w:tcPr>
          <w:p w14:paraId="11C2F8C1" w14:textId="77777777" w:rsidR="00F71022" w:rsidRPr="00BF0A93" w:rsidRDefault="00F71022" w:rsidP="003C5D00">
            <w:pPr>
              <w:pStyle w:val="TableEntry"/>
              <w:rPr>
                <w:noProof w:val="0"/>
              </w:rPr>
            </w:pPr>
            <w:r w:rsidRPr="00BF0A93">
              <w:rPr>
                <w:noProof w:val="0"/>
              </w:rPr>
              <w:t>MAWF0020</w:t>
            </w:r>
          </w:p>
        </w:tc>
        <w:tc>
          <w:tcPr>
            <w:tcW w:w="4685" w:type="dxa"/>
          </w:tcPr>
          <w:p w14:paraId="7FCDB6FC" w14:textId="77777777" w:rsidR="00F71022" w:rsidRPr="00BF0A93" w:rsidRDefault="00F71022" w:rsidP="003C5D00">
            <w:pPr>
              <w:pStyle w:val="TableEntry"/>
              <w:rPr>
                <w:noProof w:val="0"/>
              </w:rPr>
            </w:pPr>
            <w:r w:rsidRPr="00BF0A93">
              <w:rPr>
                <w:noProof w:val="0"/>
              </w:rPr>
              <w:t>Additional Mammography Views</w:t>
            </w:r>
          </w:p>
        </w:tc>
      </w:tr>
    </w:tbl>
    <w:p w14:paraId="0959DE76" w14:textId="77777777" w:rsidR="00F71022" w:rsidRPr="00BF0A93" w:rsidRDefault="00F71022" w:rsidP="0042517E">
      <w:pPr>
        <w:pStyle w:val="Note"/>
      </w:pPr>
      <w:r w:rsidRPr="00BF0A93">
        <w:t>Note: These are provisional values, used as an example, whose inclusion in the DICOM Standard is currently requested (see RAD TF-2: Table 4.5-5). IHE ITI is not responsible for updating these tables.</w:t>
      </w:r>
    </w:p>
    <w:p w14:paraId="4A0B0ACE" w14:textId="77777777" w:rsidR="00F71022" w:rsidRPr="00BF0A93" w:rsidRDefault="00F71022" w:rsidP="00F81FB8">
      <w:pPr>
        <w:pStyle w:val="TableTitle"/>
      </w:pPr>
      <w:r w:rsidRPr="00BF0A93">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BF0A93" w14:paraId="3113F451" w14:textId="77777777" w:rsidTr="00F81FB8">
        <w:trPr>
          <w:tblHeader/>
        </w:trPr>
        <w:tc>
          <w:tcPr>
            <w:tcW w:w="2217" w:type="dxa"/>
            <w:shd w:val="clear" w:color="auto" w:fill="E0E0E0"/>
          </w:tcPr>
          <w:p w14:paraId="24AA58F4" w14:textId="77777777" w:rsidR="00F71022" w:rsidRPr="00BF0A93" w:rsidRDefault="00F71022" w:rsidP="007F1D2D">
            <w:pPr>
              <w:pStyle w:val="TableEntryHeader"/>
            </w:pPr>
            <w:r w:rsidRPr="00BF0A93">
              <w:t>Coding Scheme Designator (0008,0102)</w:t>
            </w:r>
          </w:p>
        </w:tc>
        <w:tc>
          <w:tcPr>
            <w:tcW w:w="2000" w:type="dxa"/>
            <w:shd w:val="clear" w:color="auto" w:fill="E0E0E0"/>
          </w:tcPr>
          <w:p w14:paraId="3623537F" w14:textId="77777777" w:rsidR="00F71022" w:rsidRPr="00BF0A93" w:rsidRDefault="00F71022" w:rsidP="007F1D2D">
            <w:pPr>
              <w:pStyle w:val="TableEntryHeader"/>
            </w:pPr>
            <w:r w:rsidRPr="00BF0A93">
              <w:t>Code Value (0008,0100)</w:t>
            </w:r>
          </w:p>
        </w:tc>
        <w:tc>
          <w:tcPr>
            <w:tcW w:w="5359" w:type="dxa"/>
            <w:shd w:val="clear" w:color="auto" w:fill="E0E0E0"/>
          </w:tcPr>
          <w:p w14:paraId="0446F439" w14:textId="77777777" w:rsidR="00F71022" w:rsidRPr="00BF0A93" w:rsidRDefault="00F71022" w:rsidP="007F1D2D">
            <w:pPr>
              <w:pStyle w:val="TableEntryHeader"/>
            </w:pPr>
            <w:r w:rsidRPr="00BF0A93">
              <w:t>Code Meaning (0008,0104)</w:t>
            </w:r>
          </w:p>
        </w:tc>
      </w:tr>
      <w:tr w:rsidR="00F71022" w:rsidRPr="00BF0A93" w14:paraId="770EF050" w14:textId="77777777" w:rsidTr="00F81FB8">
        <w:tc>
          <w:tcPr>
            <w:tcW w:w="9576" w:type="dxa"/>
            <w:gridSpan w:val="3"/>
            <w:shd w:val="clear" w:color="auto" w:fill="E6E6E6"/>
          </w:tcPr>
          <w:p w14:paraId="65909772" w14:textId="77777777" w:rsidR="00F71022" w:rsidRPr="00BF0A93" w:rsidRDefault="00F71022" w:rsidP="007F1D2D">
            <w:pPr>
              <w:pStyle w:val="TableEntryHeader"/>
              <w:rPr>
                <w:rStyle w:val="BodyTextCharChar"/>
                <w:bCs/>
                <w:noProof w:val="0"/>
                <w:u w:val="single"/>
              </w:rPr>
            </w:pPr>
            <w:r w:rsidRPr="00BF0A93">
              <w:t>Procedure type</w:t>
            </w:r>
          </w:p>
        </w:tc>
      </w:tr>
      <w:tr w:rsidR="00F71022" w:rsidRPr="00BF0A93" w14:paraId="4B1FC7FF" w14:textId="77777777" w:rsidTr="00F81FB8">
        <w:tc>
          <w:tcPr>
            <w:tcW w:w="2217" w:type="dxa"/>
          </w:tcPr>
          <w:p w14:paraId="13262F97" w14:textId="77777777" w:rsidR="00F71022" w:rsidRPr="00BF0A93" w:rsidRDefault="00F71022" w:rsidP="003C5D00">
            <w:pPr>
              <w:pStyle w:val="TableEntry"/>
              <w:rPr>
                <w:noProof w:val="0"/>
              </w:rPr>
            </w:pPr>
            <w:r w:rsidRPr="00BF0A93">
              <w:rPr>
                <w:noProof w:val="0"/>
              </w:rPr>
              <w:t>IHERADTF</w:t>
            </w:r>
          </w:p>
        </w:tc>
        <w:tc>
          <w:tcPr>
            <w:tcW w:w="2000" w:type="dxa"/>
          </w:tcPr>
          <w:p w14:paraId="3AFC7784" w14:textId="77777777" w:rsidR="00F71022" w:rsidRPr="00BF0A93" w:rsidRDefault="00F71022" w:rsidP="003C5D00">
            <w:pPr>
              <w:pStyle w:val="TableEntry"/>
              <w:rPr>
                <w:noProof w:val="0"/>
              </w:rPr>
            </w:pPr>
            <w:r w:rsidRPr="00BF0A93">
              <w:rPr>
                <w:noProof w:val="0"/>
              </w:rPr>
              <w:t>MAWF0030</w:t>
            </w:r>
          </w:p>
        </w:tc>
        <w:tc>
          <w:tcPr>
            <w:tcW w:w="5359" w:type="dxa"/>
          </w:tcPr>
          <w:p w14:paraId="0281DD9F" w14:textId="77777777" w:rsidR="00F71022" w:rsidRPr="00BF0A93" w:rsidRDefault="00F71022" w:rsidP="003C5D00">
            <w:pPr>
              <w:pStyle w:val="TableEntry"/>
              <w:rPr>
                <w:noProof w:val="0"/>
              </w:rPr>
            </w:pPr>
            <w:r w:rsidRPr="00BF0A93">
              <w:rPr>
                <w:noProof w:val="0"/>
              </w:rPr>
              <w:t>Recall for technical reasons</w:t>
            </w:r>
          </w:p>
        </w:tc>
      </w:tr>
      <w:tr w:rsidR="00F71022" w:rsidRPr="00BF0A93" w14:paraId="058A4D6C" w14:textId="77777777" w:rsidTr="00F81FB8">
        <w:tc>
          <w:tcPr>
            <w:tcW w:w="2217" w:type="dxa"/>
          </w:tcPr>
          <w:p w14:paraId="1D485410" w14:textId="77777777" w:rsidR="00F71022" w:rsidRPr="00BF0A93" w:rsidRDefault="00F71022" w:rsidP="003C5D00">
            <w:pPr>
              <w:pStyle w:val="TableEntry"/>
              <w:rPr>
                <w:noProof w:val="0"/>
              </w:rPr>
            </w:pPr>
            <w:r w:rsidRPr="00BF0A93">
              <w:rPr>
                <w:noProof w:val="0"/>
              </w:rPr>
              <w:t>IHERADTF</w:t>
            </w:r>
          </w:p>
        </w:tc>
        <w:tc>
          <w:tcPr>
            <w:tcW w:w="2000" w:type="dxa"/>
          </w:tcPr>
          <w:p w14:paraId="7ACDACCC" w14:textId="77777777" w:rsidR="00F71022" w:rsidRPr="00BF0A93" w:rsidRDefault="00F71022" w:rsidP="003C5D00">
            <w:pPr>
              <w:pStyle w:val="TableEntry"/>
              <w:rPr>
                <w:noProof w:val="0"/>
              </w:rPr>
            </w:pPr>
            <w:r w:rsidRPr="00BF0A93">
              <w:rPr>
                <w:noProof w:val="0"/>
              </w:rPr>
              <w:t>MAWF0031</w:t>
            </w:r>
          </w:p>
        </w:tc>
        <w:tc>
          <w:tcPr>
            <w:tcW w:w="5359" w:type="dxa"/>
          </w:tcPr>
          <w:p w14:paraId="3F6AF6C9" w14:textId="77777777" w:rsidR="00F71022" w:rsidRPr="00BF0A93" w:rsidRDefault="00F71022" w:rsidP="003C5D00">
            <w:pPr>
              <w:pStyle w:val="TableEntry"/>
              <w:rPr>
                <w:noProof w:val="0"/>
              </w:rPr>
            </w:pPr>
            <w:r w:rsidRPr="00BF0A93">
              <w:rPr>
                <w:noProof w:val="0"/>
              </w:rPr>
              <w:t>Recall for imaging findings</w:t>
            </w:r>
          </w:p>
        </w:tc>
      </w:tr>
      <w:tr w:rsidR="00F71022" w:rsidRPr="00BF0A93" w14:paraId="758DBBD0" w14:textId="77777777" w:rsidTr="00F81FB8">
        <w:tc>
          <w:tcPr>
            <w:tcW w:w="2217" w:type="dxa"/>
          </w:tcPr>
          <w:p w14:paraId="25C8D7E4" w14:textId="77777777" w:rsidR="00F71022" w:rsidRPr="00BF0A93" w:rsidRDefault="00F71022" w:rsidP="003C5D00">
            <w:pPr>
              <w:pStyle w:val="TableEntry"/>
              <w:rPr>
                <w:noProof w:val="0"/>
              </w:rPr>
            </w:pPr>
            <w:r w:rsidRPr="00BF0A93">
              <w:rPr>
                <w:noProof w:val="0"/>
              </w:rPr>
              <w:t>IHERADTF</w:t>
            </w:r>
          </w:p>
        </w:tc>
        <w:tc>
          <w:tcPr>
            <w:tcW w:w="2000" w:type="dxa"/>
          </w:tcPr>
          <w:p w14:paraId="250F0D63" w14:textId="77777777" w:rsidR="00F71022" w:rsidRPr="00BF0A93" w:rsidRDefault="00F71022" w:rsidP="003C5D00">
            <w:pPr>
              <w:pStyle w:val="TableEntry"/>
              <w:rPr>
                <w:noProof w:val="0"/>
              </w:rPr>
            </w:pPr>
            <w:r w:rsidRPr="00BF0A93">
              <w:rPr>
                <w:noProof w:val="0"/>
              </w:rPr>
              <w:t>MAWF0032</w:t>
            </w:r>
          </w:p>
        </w:tc>
        <w:tc>
          <w:tcPr>
            <w:tcW w:w="5359" w:type="dxa"/>
          </w:tcPr>
          <w:p w14:paraId="4D815459" w14:textId="77777777" w:rsidR="00F71022" w:rsidRPr="00BF0A93" w:rsidRDefault="00F71022" w:rsidP="003C5D00">
            <w:pPr>
              <w:pStyle w:val="TableEntry"/>
              <w:rPr>
                <w:noProof w:val="0"/>
              </w:rPr>
            </w:pPr>
            <w:r w:rsidRPr="00BF0A93">
              <w:rPr>
                <w:noProof w:val="0"/>
              </w:rPr>
              <w:t>Recall for patient symptoms/ clinical findings</w:t>
            </w:r>
          </w:p>
        </w:tc>
      </w:tr>
      <w:tr w:rsidR="00F71022" w:rsidRPr="00BF0A93" w14:paraId="7C17EA67" w14:textId="77777777" w:rsidTr="00F81FB8">
        <w:tc>
          <w:tcPr>
            <w:tcW w:w="2217" w:type="dxa"/>
          </w:tcPr>
          <w:p w14:paraId="596B0077" w14:textId="77777777" w:rsidR="00F71022" w:rsidRPr="00BF0A93" w:rsidRDefault="00F71022" w:rsidP="003C5D00">
            <w:pPr>
              <w:pStyle w:val="TableEntry"/>
              <w:rPr>
                <w:noProof w:val="0"/>
              </w:rPr>
            </w:pPr>
            <w:r w:rsidRPr="00BF0A93">
              <w:rPr>
                <w:noProof w:val="0"/>
              </w:rPr>
              <w:t>DCM</w:t>
            </w:r>
          </w:p>
        </w:tc>
        <w:tc>
          <w:tcPr>
            <w:tcW w:w="2000" w:type="dxa"/>
          </w:tcPr>
          <w:p w14:paraId="78FDB044" w14:textId="77777777" w:rsidR="00F71022" w:rsidRPr="00BF0A93" w:rsidRDefault="00F71022" w:rsidP="003C5D00">
            <w:pPr>
              <w:pStyle w:val="TableEntry"/>
              <w:rPr>
                <w:noProof w:val="0"/>
              </w:rPr>
            </w:pPr>
            <w:r w:rsidRPr="00BF0A93">
              <w:rPr>
                <w:noProof w:val="0"/>
              </w:rPr>
              <w:t>111416</w:t>
            </w:r>
          </w:p>
        </w:tc>
        <w:tc>
          <w:tcPr>
            <w:tcW w:w="5359" w:type="dxa"/>
          </w:tcPr>
          <w:p w14:paraId="37601524" w14:textId="77777777" w:rsidR="00F71022" w:rsidRPr="00BF0A93" w:rsidRDefault="00F71022" w:rsidP="003C5D00">
            <w:pPr>
              <w:pStyle w:val="TableEntry"/>
              <w:rPr>
                <w:noProof w:val="0"/>
              </w:rPr>
            </w:pPr>
            <w:r w:rsidRPr="00BF0A93">
              <w:rPr>
                <w:noProof w:val="0"/>
              </w:rPr>
              <w:t>Follow-up at short interval from prior study</w:t>
            </w:r>
          </w:p>
        </w:tc>
      </w:tr>
      <w:tr w:rsidR="00F71022" w:rsidRPr="00BF0A93" w14:paraId="024C4600" w14:textId="77777777" w:rsidTr="00F81FB8">
        <w:tc>
          <w:tcPr>
            <w:tcW w:w="2217" w:type="dxa"/>
          </w:tcPr>
          <w:p w14:paraId="3C8879F0" w14:textId="77777777" w:rsidR="00F71022" w:rsidRPr="00BF0A93" w:rsidRDefault="00F71022" w:rsidP="003C5D00">
            <w:pPr>
              <w:pStyle w:val="TableEntry"/>
              <w:rPr>
                <w:noProof w:val="0"/>
              </w:rPr>
            </w:pPr>
            <w:r w:rsidRPr="00BF0A93">
              <w:rPr>
                <w:noProof w:val="0"/>
              </w:rPr>
              <w:t>SRT</w:t>
            </w:r>
          </w:p>
        </w:tc>
        <w:tc>
          <w:tcPr>
            <w:tcW w:w="2000" w:type="dxa"/>
          </w:tcPr>
          <w:p w14:paraId="5ABAC43A" w14:textId="77777777" w:rsidR="00F71022" w:rsidRPr="00BF0A93" w:rsidRDefault="00F71022" w:rsidP="003C5D00">
            <w:pPr>
              <w:pStyle w:val="TableEntry"/>
              <w:rPr>
                <w:noProof w:val="0"/>
              </w:rPr>
            </w:pPr>
            <w:r w:rsidRPr="00BF0A93">
              <w:rPr>
                <w:noProof w:val="0"/>
              </w:rPr>
              <w:t>R-42453</w:t>
            </w:r>
          </w:p>
        </w:tc>
        <w:tc>
          <w:tcPr>
            <w:tcW w:w="5359" w:type="dxa"/>
          </w:tcPr>
          <w:p w14:paraId="4A06CF51" w14:textId="77777777" w:rsidR="00F71022" w:rsidRPr="00BF0A93" w:rsidRDefault="00F71022" w:rsidP="003C5D00">
            <w:pPr>
              <w:pStyle w:val="TableEntry"/>
              <w:rPr>
                <w:noProof w:val="0"/>
              </w:rPr>
            </w:pPr>
            <w:r w:rsidRPr="00BF0A93">
              <w:rPr>
                <w:noProof w:val="0"/>
              </w:rPr>
              <w:t>Screening (Note 1)</w:t>
            </w:r>
          </w:p>
        </w:tc>
      </w:tr>
      <w:tr w:rsidR="00F71022" w:rsidRPr="00BF0A93" w14:paraId="38198385" w14:textId="77777777" w:rsidTr="00F81FB8">
        <w:tc>
          <w:tcPr>
            <w:tcW w:w="2217" w:type="dxa"/>
          </w:tcPr>
          <w:p w14:paraId="43260CDF" w14:textId="77777777" w:rsidR="00F71022" w:rsidRPr="00BF0A93" w:rsidRDefault="00F71022" w:rsidP="003C5D00">
            <w:pPr>
              <w:pStyle w:val="TableEntry"/>
              <w:rPr>
                <w:noProof w:val="0"/>
              </w:rPr>
            </w:pPr>
            <w:r w:rsidRPr="00BF0A93">
              <w:rPr>
                <w:noProof w:val="0"/>
              </w:rPr>
              <w:t>SRT</w:t>
            </w:r>
          </w:p>
        </w:tc>
        <w:tc>
          <w:tcPr>
            <w:tcW w:w="2000" w:type="dxa"/>
          </w:tcPr>
          <w:p w14:paraId="25C89A90" w14:textId="77777777" w:rsidR="00F71022" w:rsidRPr="00BF0A93" w:rsidRDefault="00F71022" w:rsidP="003C5D00">
            <w:pPr>
              <w:pStyle w:val="TableEntry"/>
              <w:rPr>
                <w:noProof w:val="0"/>
              </w:rPr>
            </w:pPr>
            <w:r w:rsidRPr="00BF0A93">
              <w:rPr>
                <w:noProof w:val="0"/>
              </w:rPr>
              <w:t>R-408C3</w:t>
            </w:r>
          </w:p>
        </w:tc>
        <w:tc>
          <w:tcPr>
            <w:tcW w:w="5359" w:type="dxa"/>
          </w:tcPr>
          <w:p w14:paraId="1BDE3EBC" w14:textId="77777777" w:rsidR="00F71022" w:rsidRPr="00BF0A93" w:rsidRDefault="00F71022" w:rsidP="003C5D00">
            <w:pPr>
              <w:pStyle w:val="TableEntry"/>
              <w:rPr>
                <w:noProof w:val="0"/>
              </w:rPr>
            </w:pPr>
            <w:r w:rsidRPr="00BF0A93">
              <w:rPr>
                <w:noProof w:val="0"/>
              </w:rPr>
              <w:t>Diagnostic (Note 1)</w:t>
            </w:r>
          </w:p>
        </w:tc>
      </w:tr>
      <w:tr w:rsidR="00F71022" w:rsidRPr="00BF0A93" w14:paraId="18310CEA" w14:textId="77777777" w:rsidTr="00F81FB8">
        <w:tc>
          <w:tcPr>
            <w:tcW w:w="2217" w:type="dxa"/>
          </w:tcPr>
          <w:p w14:paraId="45D75B42" w14:textId="77777777" w:rsidR="00F71022" w:rsidRPr="00BF0A93" w:rsidRDefault="00F71022" w:rsidP="003C5D00">
            <w:pPr>
              <w:pStyle w:val="TableEntry"/>
              <w:rPr>
                <w:noProof w:val="0"/>
              </w:rPr>
            </w:pPr>
            <w:r w:rsidRPr="00BF0A93">
              <w:rPr>
                <w:noProof w:val="0"/>
              </w:rPr>
              <w:t>SRT</w:t>
            </w:r>
          </w:p>
        </w:tc>
        <w:tc>
          <w:tcPr>
            <w:tcW w:w="2000" w:type="dxa"/>
          </w:tcPr>
          <w:p w14:paraId="71D4D9ED" w14:textId="77777777" w:rsidR="00F71022" w:rsidRPr="00BF0A93" w:rsidRDefault="00F71022" w:rsidP="003C5D00">
            <w:pPr>
              <w:pStyle w:val="TableEntry"/>
              <w:rPr>
                <w:noProof w:val="0"/>
              </w:rPr>
            </w:pPr>
            <w:r w:rsidRPr="00BF0A93">
              <w:rPr>
                <w:noProof w:val="0"/>
              </w:rPr>
              <w:t>A-04010</w:t>
            </w:r>
          </w:p>
        </w:tc>
        <w:tc>
          <w:tcPr>
            <w:tcW w:w="5359" w:type="dxa"/>
          </w:tcPr>
          <w:p w14:paraId="0DB948F8" w14:textId="77777777" w:rsidR="00F71022" w:rsidRPr="00BF0A93" w:rsidRDefault="00F71022" w:rsidP="003C5D00">
            <w:pPr>
              <w:pStyle w:val="TableEntry"/>
              <w:rPr>
                <w:noProof w:val="0"/>
              </w:rPr>
            </w:pPr>
            <w:r w:rsidRPr="00BF0A93">
              <w:rPr>
                <w:noProof w:val="0"/>
              </w:rPr>
              <w:t>Implant (Note 1)</w:t>
            </w:r>
          </w:p>
        </w:tc>
      </w:tr>
    </w:tbl>
    <w:p w14:paraId="2CC9370A" w14:textId="5C9DBE1A" w:rsidR="00F71022" w:rsidRPr="00BF0A93" w:rsidRDefault="00F71022">
      <w:pPr>
        <w:pStyle w:val="Note"/>
      </w:pPr>
      <w:r w:rsidRPr="00BF0A93">
        <w:t>Note 1: These code values originate from DICOM CID 6061 (see DICOM PS3.16 and RAD TF-2: 4.5-6).</w:t>
      </w:r>
    </w:p>
    <w:p w14:paraId="3E513FCB" w14:textId="77777777" w:rsidR="00F71022" w:rsidRPr="00BF0A93" w:rsidRDefault="00F71022" w:rsidP="003B7E61">
      <w:pPr>
        <w:pStyle w:val="BodyText"/>
      </w:pPr>
    </w:p>
    <w:p w14:paraId="4E091B53" w14:textId="73AA3B78" w:rsidR="00F71022" w:rsidRPr="00BF0A93" w:rsidRDefault="00F71022" w:rsidP="006720E8">
      <w:pPr>
        <w:pStyle w:val="Heading4"/>
        <w:numPr>
          <w:ilvl w:val="0"/>
          <w:numId w:val="0"/>
        </w:numPr>
        <w:rPr>
          <w:noProof w:val="0"/>
        </w:rPr>
      </w:pPr>
      <w:r w:rsidRPr="00BF0A93">
        <w:rPr>
          <w:noProof w:val="0"/>
        </w:rPr>
        <w:lastRenderedPageBreak/>
        <w:t>21.3.2.5</w:t>
      </w:r>
      <w:r w:rsidR="00D03BAD">
        <w:rPr>
          <w:noProof w:val="0"/>
        </w:rPr>
        <w:t xml:space="preserve"> </w:t>
      </w:r>
      <w:r w:rsidRPr="00BF0A93">
        <w:rPr>
          <w:noProof w:val="0"/>
        </w:rPr>
        <w:t>Distributing Value Sets from SDOs and other master sources</w:t>
      </w:r>
    </w:p>
    <w:p w14:paraId="4E6A0B0E" w14:textId="77777777" w:rsidR="00F71022" w:rsidRPr="00BF0A93" w:rsidRDefault="00F71022" w:rsidP="00F81FB8">
      <w:pPr>
        <w:pStyle w:val="BodyText"/>
      </w:pPr>
      <w:r w:rsidRPr="00BF0A93">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BF0A93" w:rsidRDefault="00F71022" w:rsidP="00F81FB8">
      <w:pPr>
        <w:pStyle w:val="BodyText"/>
      </w:pPr>
      <w:r w:rsidRPr="00BF0A93">
        <w:t xml:space="preserve">At the top of this diagram, the value set consumers retrieve values sets from a master value set repository that they need for particular purposes. This could be done with the </w:t>
      </w:r>
      <w:r w:rsidR="00693263" w:rsidRPr="00BF0A93">
        <w:t>[</w:t>
      </w:r>
      <w:r w:rsidRPr="00BF0A93">
        <w:t>ITI-48</w:t>
      </w:r>
      <w:r w:rsidR="00693263" w:rsidRPr="00BF0A93">
        <w:t>]</w:t>
      </w:r>
      <w:r w:rsidRPr="00BF0A93">
        <w:t xml:space="preserve"> transaction when the consumer is configured with specific OID values for specific purposes. Often, there is a need to retrieve a group of value sets that share a common purpose, such as all of the value sets needed to populate a particular kind of report. These retrievals are performed using the </w:t>
      </w:r>
      <w:r w:rsidR="00693263" w:rsidRPr="00BF0A93">
        <w:t>[</w:t>
      </w:r>
      <w:r w:rsidRPr="00BF0A93">
        <w:t>ITI-60</w:t>
      </w:r>
      <w:r w:rsidR="00693263" w:rsidRPr="00BF0A93">
        <w:t>]</w:t>
      </w:r>
      <w:r w:rsidRPr="00BF0A93">
        <w:t xml:space="preserve"> retrieve multiple value sets transaction.</w:t>
      </w:r>
    </w:p>
    <w:p w14:paraId="37EEC2A4" w14:textId="77777777" w:rsidR="00F71022" w:rsidRPr="00BF0A93" w:rsidRDefault="00F71022" w:rsidP="00F81FB8">
      <w:pPr>
        <w:pStyle w:val="BodyText"/>
      </w:pPr>
      <w:r w:rsidRPr="00BF0A93">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BF0A93" w:rsidRDefault="00F71022" w:rsidP="00F81FB8">
      <w:pPr>
        <w:pStyle w:val="BodyText"/>
      </w:pPr>
      <w:r w:rsidRPr="00BF0A93">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BF0A93">
        <w:t>[</w:t>
      </w:r>
      <w:r w:rsidRPr="00BF0A93">
        <w:t>ITI-60</w:t>
      </w:r>
      <w:r w:rsidR="00693263" w:rsidRPr="00BF0A93">
        <w:t>]</w:t>
      </w:r>
      <w:r w:rsidRPr="00BF0A93">
        <w:t xml:space="preserve"> as their method of retrieving copies of the SDO value sets, if the SDO has established a value set repository as part of their distribution process.</w:t>
      </w:r>
    </w:p>
    <w:p w14:paraId="72E46D6E" w14:textId="77777777" w:rsidR="00F71022" w:rsidRPr="00BF0A93" w:rsidRDefault="00F71022" w:rsidP="006720E8">
      <w:pPr>
        <w:pStyle w:val="BodyText"/>
      </w:pPr>
    </w:p>
    <w:p w14:paraId="4047038E" w14:textId="77777777" w:rsidR="00F71022" w:rsidRPr="00BF0A93" w:rsidRDefault="00882D73" w:rsidP="004E7A3D">
      <w:r w:rsidRPr="00BF0A93">
        <w:rPr>
          <w:noProof/>
          <w:lang w:val="fr-FR" w:eastAsia="fr-FR"/>
        </w:rPr>
        <w:lastRenderedPageBreak/>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56E3B9B" w14:textId="77777777" w:rsidR="00633BE9" w:rsidRDefault="00633BE9"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D85EBDD" w14:textId="77777777" w:rsidR="00633BE9" w:rsidRDefault="00633BE9"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E5BEDB8" w14:textId="77777777" w:rsidR="00633BE9" w:rsidRDefault="00633BE9"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04F18E2" w14:textId="77777777" w:rsidR="00633BE9" w:rsidRDefault="00633BE9" w:rsidP="00B720C3">
                              <w:pPr>
                                <w:pStyle w:val="NormalWeb"/>
                                <w:spacing w:before="0"/>
                                <w:jc w:val="center"/>
                              </w:pPr>
                              <w:r w:rsidRPr="001D4FEC">
                                <w:rPr>
                                  <w:rFonts w:ascii="Calibri" w:hAnsi="Calibri"/>
                                  <w:b/>
                                  <w:bCs/>
                                  <w:color w:val="000000"/>
                                  <w:kern w:val="24"/>
                                </w:rPr>
                                <w:t>Master VS* Repository</w:t>
                              </w:r>
                            </w:p>
                            <w:p w14:paraId="357A776F" w14:textId="77777777" w:rsidR="00633BE9" w:rsidRDefault="00633BE9"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EBBB2B" w14:textId="77777777" w:rsidR="00633BE9" w:rsidRDefault="00633BE9"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7CA5A" w14:textId="77777777" w:rsidR="00633BE9" w:rsidRDefault="00633BE9"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0BD63A" w14:textId="77777777" w:rsidR="00633BE9" w:rsidRDefault="00633BE9"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C9146C5" w14:textId="77777777" w:rsidR="00633BE9" w:rsidRDefault="00633BE9"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633BE9" w:rsidRDefault="00633BE9"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633BE9" w:rsidRPr="001D4FEC" w:rsidRDefault="00633BE9"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37C784" w14:textId="77777777" w:rsidR="00633BE9" w:rsidRDefault="00633BE9"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D56013" w14:textId="77777777" w:rsidR="00633BE9" w:rsidRDefault="00633BE9"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633BE9" w:rsidRDefault="00633BE9"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633BE9" w:rsidRPr="001D4FEC" w:rsidRDefault="00633BE9"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A7A9A" w14:textId="77777777" w:rsidR="00633BE9" w:rsidRDefault="00633BE9"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633BE9" w:rsidRDefault="00633BE9"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633BE9" w:rsidRDefault="00633BE9"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633BE9" w:rsidRDefault="00633BE9"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722F54" w14:textId="77777777" w:rsidR="00633BE9" w:rsidRDefault="00633BE9"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">
                <v:shape id="Picture 87" o:spid="_x0000_s1076" type="#_x0000_t75" style="position:absolute;left:30480;top:54864;width:7429;height:6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">
                  <v:imagedata r:id="rId183" o:title=""/>
                </v:shape>
                <v:shape id="Picture 89" o:spid="_x0000_s1077" type="#_x0000_t75" style="position:absolute;left:20574;top:24384;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">
                  <v:imagedata r:id="rId184" o:title=""/>
                </v:shape>
                <v:shape id="Picture 90" o:spid="_x0000_s1078" type="#_x0000_t75" style="position:absolute;left:13716;top:79248;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">
                  <v:imagedata r:id="rId184" o:title=""/>
                </v:shape>
                <v:shape id="Picture 91" o:spid="_x0000_s1079" type="#_x0000_t75" style="position:absolute;left:30480;top:79248;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">
                  <v:imagedata r:id="rId184" o:title=""/>
                </v:shape>
                <v:shape id="Picture 92" o:spid="_x0000_s1080" type="#_x0000_t75" style="position:absolute;left:48006;top:79248;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">
                  <v:imagedata r:id="rId184"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" filled="f" strokecolor="#243f60" strokeweight="2pt">
                  <v:shadow on="t" color="black" opacity="0" offset="0,4pt"/>
                  <v:textbox>
                    <w:txbxContent>
                      <w:p w14:paraId="556E3B9B" w14:textId="77777777" w:rsidR="00633BE9" w:rsidRDefault="00633BE9"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" filled="f" strokecolor="#243f60" strokeweight="2pt">
                  <v:shadow on="t" color="black" opacity="0" offset="0,4pt"/>
                  <v:textbox>
                    <w:txbxContent>
                      <w:p w14:paraId="4D85EBDD" w14:textId="77777777" w:rsidR="00633BE9" w:rsidRDefault="00633BE9"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" filled="f" strokecolor="#243f60" strokeweight="2pt">
                  <v:shadow on="t" color="black" opacity="0" offset="0,4pt"/>
                  <v:textbox>
                    <w:txbxContent>
                      <w:p w14:paraId="5E5BEDB8" w14:textId="77777777" w:rsidR="00633BE9" w:rsidRDefault="00633BE9"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" filled="f" strokecolor="#243f60" strokeweight="2pt">
                  <v:textbox>
                    <w:txbxContent>
                      <w:p w14:paraId="404F18E2" w14:textId="77777777" w:rsidR="00633BE9" w:rsidRDefault="00633BE9" w:rsidP="00B720C3">
                        <w:pPr>
                          <w:pStyle w:val="NormalWeb"/>
                          <w:spacing w:before="0"/>
                          <w:jc w:val="center"/>
                        </w:pPr>
                        <w:r w:rsidRPr="001D4FEC">
                          <w:rPr>
                            <w:rFonts w:ascii="Calibri" w:hAnsi="Calibri"/>
                            <w:b/>
                            <w:bCs/>
                            <w:color w:val="000000"/>
                            <w:kern w:val="24"/>
                          </w:rPr>
                          <w:t>Master VS* Repository</w:t>
                        </w:r>
                      </w:p>
                      <w:p w14:paraId="357A776F" w14:textId="77777777" w:rsidR="00633BE9" w:rsidRDefault="00633BE9"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">
                  <v:imagedata r:id="rId184" o:title=""/>
                </v:shape>
                <v:shape id="Picture 98" o:spid="_x0000_s1086" type="#_x0000_t75" style="position:absolute;left:36576;top:23622;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">
                  <v:imagedata r:id="rId184" o:title=""/>
                </v:shape>
                <v:shape id="Picture 99" o:spid="_x0000_s1087" type="#_x0000_t75" style="position:absolute;left:44196;top:23622;width:6667;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">
                  <v:imagedata r:id="rId184"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&#13;&#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&#13;&#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&#13;&#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&#13;&#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&#13;&#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" strokeweight="1.25pt"/>
                <v:line id="Straight Connector 106" o:spid="_x0000_s1094" style="position:absolute;rotation:90;visibility:visible;mso-wrap-style:square" from="15621,66675" to="19431,66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" strokeweight="1.25pt"/>
                <v:line id="Straight Connector 107" o:spid="_x0000_s1095" style="position:absolute;rotation:90;visibility:visible;mso-wrap-style:square" from="32385,66675" to="36195,66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" strokeweight="1.25pt"/>
                <v:line id="Straight Connector 108" o:spid="_x0000_s1096" style="position:absolute;rotation:90;visibility:visible;mso-wrap-style:square" from="49149,66675" to="52959,66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&#13;&#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&#13;&#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&#13;&#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X6D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" filled="f" stroked="f">
                  <v:textbox style="mso-fit-shape-to-text:t">
                    <w:txbxContent>
                      <w:p w14:paraId="04EBBB2B" w14:textId="77777777" w:rsidR="00633BE9" w:rsidRDefault="00633BE9"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&#13;&#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&#13;&#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&#13;&#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" filled="f" stroked="f">
                  <v:textbox style="mso-fit-shape-to-text:t">
                    <w:txbxContent>
                      <w:p w14:paraId="31C7CA5A" w14:textId="77777777" w:rsidR="00633BE9" w:rsidRDefault="00633BE9"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UfA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" filled="f" stroked="f">
                  <v:textbox style="mso-fit-shape-to-text:t">
                    <w:txbxContent>
                      <w:p w14:paraId="280BD63A" w14:textId="77777777" w:rsidR="00633BE9" w:rsidRDefault="00633BE9"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eJb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" filled="f" stroked="f">
                  <v:textbox style="mso-fit-shape-to-text:t">
                    <w:txbxContent>
                      <w:p w14:paraId="7C9146C5" w14:textId="77777777" w:rsidR="00633BE9" w:rsidRDefault="00633BE9"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633BE9" w:rsidRDefault="00633BE9"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633BE9" w:rsidRDefault="00633BE9"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633BE9" w:rsidRPr="001D4FEC" w:rsidRDefault="00633BE9"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" filled="f" stroked="f">
                  <v:textbox style="mso-fit-shape-to-text:t">
                    <w:txbxContent>
                      <w:p w14:paraId="4437C784" w14:textId="77777777" w:rsidR="00633BE9" w:rsidRDefault="00633BE9"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" filled="f" stroked="f">
                  <v:textbox style="mso-fit-shape-to-text:t">
                    <w:txbxContent>
                      <w:p w14:paraId="06D56013" w14:textId="77777777" w:rsidR="00633BE9" w:rsidRDefault="00633BE9"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633BE9" w:rsidRDefault="00633BE9"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633BE9" w:rsidRPr="001D4FEC" w:rsidRDefault="00633BE9"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fnxQAAAOAAAAAPAAAAZHJzL2Rvd25yZXYueG1sRI9Ba8JA&#13;&#10;FITvhf6H5RW81Y1i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Dp/DfnxQAAAOAAAAAP&#13;&#10;AAAAAAAAAAAAAAAAAAcCAABkcnMvZG93bnJldi54bWxQSwUGAAAAAAMAAwC3AAAA+QIAAAAA&#13;&#10;" filled="f" stroked="f">
                  <v:textbox style="mso-fit-shape-to-text:t">
                    <w:txbxContent>
                      <w:p w14:paraId="40CA7A9A" w14:textId="77777777" w:rsidR="00633BE9" w:rsidRDefault="00633BE9"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633BE9" w:rsidRDefault="00633BE9"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633BE9" w:rsidRDefault="00633BE9"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633BE9" w:rsidRDefault="00633BE9"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" filled="f" stroked="f">
                  <v:textbox style="mso-fit-shape-to-text:t">
                    <w:txbxContent>
                      <w:p w14:paraId="01722F54" w14:textId="77777777" w:rsidR="00633BE9" w:rsidRDefault="00633BE9" w:rsidP="00B720C3">
                        <w:pPr>
                          <w:pStyle w:val="NormalWeb"/>
                          <w:spacing w:before="0"/>
                          <w:ind w:left="360" w:hanging="360"/>
                        </w:pPr>
                      </w:p>
                    </w:txbxContent>
                  </v:textbox>
                </v:shape>
                <w10:anchorlock/>
              </v:group>
            </w:pict>
          </mc:Fallback>
        </mc:AlternateContent>
      </w:r>
    </w:p>
    <w:p w14:paraId="7F603C51" w14:textId="77777777" w:rsidR="00F71022" w:rsidRPr="00BF0A93" w:rsidRDefault="00F71022" w:rsidP="006720E8">
      <w:pPr>
        <w:pStyle w:val="BodyText"/>
      </w:pPr>
    </w:p>
    <w:p w14:paraId="29F6F88C" w14:textId="77777777" w:rsidR="00F71022" w:rsidRPr="00BF0A93" w:rsidRDefault="00F71022" w:rsidP="003C5D00">
      <w:pPr>
        <w:pStyle w:val="FigureTitle"/>
      </w:pPr>
      <w:r w:rsidRPr="00BF0A93">
        <w:t>Figure 21.3.2.5-1: Relationship between Users and Developers of Value Sets</w:t>
      </w:r>
    </w:p>
    <w:p w14:paraId="02A9D5ED" w14:textId="77777777" w:rsidR="00F71022" w:rsidRPr="00BF0A93" w:rsidRDefault="00F71022" w:rsidP="006720E8">
      <w:pPr>
        <w:pStyle w:val="BodyText"/>
      </w:pPr>
    </w:p>
    <w:p w14:paraId="48808804" w14:textId="64B86D0B" w:rsidR="00F71022" w:rsidRPr="00BF0A93" w:rsidRDefault="00F71022" w:rsidP="006720E8">
      <w:pPr>
        <w:pStyle w:val="Heading4"/>
        <w:numPr>
          <w:ilvl w:val="0"/>
          <w:numId w:val="0"/>
        </w:numPr>
        <w:rPr>
          <w:noProof w:val="0"/>
        </w:rPr>
      </w:pPr>
      <w:r w:rsidRPr="00BF0A93">
        <w:rPr>
          <w:noProof w:val="0"/>
        </w:rPr>
        <w:lastRenderedPageBreak/>
        <w:t>21.3.2.6</w:t>
      </w:r>
      <w:r w:rsidR="00D03BAD">
        <w:rPr>
          <w:noProof w:val="0"/>
        </w:rPr>
        <w:t xml:space="preserve"> </w:t>
      </w:r>
      <w:r w:rsidRPr="00BF0A93">
        <w:rPr>
          <w:noProof w:val="0"/>
        </w:rPr>
        <w:t>Obtaining value sets based upon metadata</w:t>
      </w:r>
    </w:p>
    <w:p w14:paraId="05EECDA9" w14:textId="77777777" w:rsidR="00F71022" w:rsidRPr="00BF0A93" w:rsidRDefault="00F71022" w:rsidP="003C5D00">
      <w:pPr>
        <w:pStyle w:val="BodyText"/>
      </w:pPr>
      <w:r w:rsidRPr="00BF0A93">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BF0A93" w:rsidRDefault="00F71022" w:rsidP="00390562">
      <w:pPr>
        <w:pStyle w:val="ListNumber2"/>
        <w:numPr>
          <w:ilvl w:val="0"/>
          <w:numId w:val="95"/>
        </w:numPr>
      </w:pPr>
      <w:r w:rsidRPr="00BF0A93">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BF0A93" w:rsidRDefault="00F71022" w:rsidP="00390562">
      <w:pPr>
        <w:pStyle w:val="ListNumber2"/>
        <w:numPr>
          <w:ilvl w:val="0"/>
          <w:numId w:val="75"/>
        </w:numPr>
      </w:pPr>
      <w:r w:rsidRPr="00BF0A93">
        <w:t>The user interacts with a Value Set Consumer to request value sets that have a group that includes “stroke”, a source that includes “Joint Commission” or “JCAHO”, and that are effective for the current year.</w:t>
      </w:r>
    </w:p>
    <w:p w14:paraId="382B1399" w14:textId="77777777" w:rsidR="00F71022" w:rsidRPr="00BF0A93" w:rsidRDefault="00F71022" w:rsidP="00390562">
      <w:pPr>
        <w:pStyle w:val="ListNumber2"/>
        <w:numPr>
          <w:ilvl w:val="0"/>
          <w:numId w:val="75"/>
        </w:numPr>
      </w:pPr>
      <w:r w:rsidRPr="00BF0A93" w:rsidDel="00031B87">
        <w:t xml:space="preserve"> </w:t>
      </w:r>
      <w:r w:rsidRPr="00BF0A93">
        <w:t>The Value Set Repository finds all the matching value sets and sends a response containing all the value sets and their descriptive metadata. Because there is also a European Joint Commission, this response includes some extras.</w:t>
      </w:r>
      <w:r w:rsidRPr="00BF0A93" w:rsidDel="00031B87">
        <w:t xml:space="preserve"> </w:t>
      </w:r>
    </w:p>
    <w:p w14:paraId="679B9505" w14:textId="77777777" w:rsidR="00F71022" w:rsidRPr="00BF0A93" w:rsidRDefault="00F71022" w:rsidP="00390562">
      <w:pPr>
        <w:pStyle w:val="ListNumber2"/>
        <w:numPr>
          <w:ilvl w:val="0"/>
          <w:numId w:val="75"/>
        </w:numPr>
      </w:pPr>
      <w:r w:rsidRPr="00BF0A93">
        <w:t>Client uses the complete metadata to eliminate the extras that are not relevant to the purpose.</w:t>
      </w:r>
    </w:p>
    <w:p w14:paraId="56B0C2BF" w14:textId="77777777" w:rsidR="00F71022" w:rsidRPr="00BF0A93" w:rsidRDefault="00F71022" w:rsidP="003C5D00">
      <w:pPr>
        <w:pStyle w:val="Heading2"/>
        <w:numPr>
          <w:ilvl w:val="0"/>
          <w:numId w:val="0"/>
        </w:numPr>
        <w:rPr>
          <w:noProof w:val="0"/>
        </w:rPr>
      </w:pPr>
      <w:bookmarkStart w:id="4856" w:name="_Toc269214496"/>
      <w:bookmarkStart w:id="4857" w:name="_Toc487039237"/>
      <w:bookmarkStart w:id="4858" w:name="_Toc488068338"/>
      <w:bookmarkStart w:id="4859" w:name="_Toc488068771"/>
      <w:bookmarkStart w:id="4860" w:name="_Toc488075098"/>
      <w:bookmarkStart w:id="4861" w:name="_Toc13752471"/>
      <w:r w:rsidRPr="00BF0A93">
        <w:rPr>
          <w:noProof w:val="0"/>
        </w:rPr>
        <w:t>21.4 SVS Security Considerations</w:t>
      </w:r>
      <w:bookmarkEnd w:id="4856"/>
      <w:bookmarkEnd w:id="4857"/>
      <w:bookmarkEnd w:id="4858"/>
      <w:bookmarkEnd w:id="4859"/>
      <w:bookmarkEnd w:id="4860"/>
      <w:bookmarkEnd w:id="4861"/>
    </w:p>
    <w:p w14:paraId="562C02BC" w14:textId="77777777" w:rsidR="00F71022" w:rsidRPr="00BF0A93" w:rsidRDefault="00F71022" w:rsidP="003C5D00">
      <w:pPr>
        <w:pStyle w:val="BodyText"/>
      </w:pPr>
      <w:r w:rsidRPr="00BF0A93">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BB172DB" w:rsidR="00F71022" w:rsidRPr="00BF0A93" w:rsidRDefault="00F71022" w:rsidP="00BC2927">
      <w:pPr>
        <w:pStyle w:val="BodyText"/>
      </w:pPr>
      <w:r w:rsidRPr="00BF0A93">
        <w:t>The risks applicable to the SVS Profile ar</w:t>
      </w:r>
      <w:commentRangeStart w:id="4862"/>
      <w:r w:rsidRPr="00BF0A93">
        <w:t>e</w:t>
      </w:r>
      <w:commentRangeEnd w:id="4862"/>
      <w:r w:rsidR="00192C6D">
        <w:rPr>
          <w:rStyle w:val="CommentReference"/>
        </w:rPr>
        <w:commentReference w:id="4862"/>
      </w:r>
      <w:r w:rsidRPr="00BF0A93">
        <w:t xml:space="preserve"> </w:t>
      </w:r>
      <w:ins w:id="4863" w:author="Lynn Felhofer" w:date="2020-03-23T14:54:00Z">
        <w:r w:rsidR="00384648" w:rsidRPr="00384648">
          <w:t xml:space="preserve">in the IHE Google Drive at: </w:t>
        </w:r>
        <w:r w:rsidR="00384648" w:rsidRPr="00384648">
          <w:fldChar w:fldCharType="begin"/>
        </w:r>
        <w:r w:rsidR="00384648" w:rsidRPr="00384648">
          <w:instrText xml:space="preserve"> HYPERLINK "https://drive.google.com/open?id=1JtUbOaRnVz7CDbDboNhVCtRNpv-W-oj7" </w:instrText>
        </w:r>
        <w:r w:rsidR="00384648" w:rsidRPr="00384648">
          <w:fldChar w:fldCharType="separate"/>
        </w:r>
        <w:r w:rsidR="00384648" w:rsidRPr="00384648">
          <w:rPr>
            <w:rStyle w:val="Hyperlink"/>
            <w:i/>
            <w:iCs/>
            <w:u w:val="none"/>
          </w:rPr>
          <w:t>Security Risks Associated with the  SVS Profile.doc</w:t>
        </w:r>
        <w:r w:rsidR="00384648" w:rsidRPr="00384648">
          <w:rPr>
            <w:rStyle w:val="Hyperlink"/>
            <w:u w:val="none"/>
          </w:rPr>
          <w:t xml:space="preserve"> </w:t>
        </w:r>
        <w:r w:rsidR="00384648" w:rsidRPr="00384648">
          <w:fldChar w:fldCharType="end"/>
        </w:r>
        <w:r w:rsidR="00384648" w:rsidRPr="00384648">
          <w:t xml:space="preserve"> </w:t>
        </w:r>
      </w:ins>
      <w:del w:id="4864" w:author="Lynn Felhofer" w:date="2020-03-23T14:54:00Z">
        <w:r w:rsidRPr="00BF0A93" w:rsidDel="00384648">
          <w:delText>discussed in the table “</w:delText>
        </w:r>
        <w:r w:rsidRPr="00BF0A93" w:rsidDel="00384648">
          <w:rPr>
            <w:i/>
          </w:rPr>
          <w:delText>Risks associated with the profile SVS</w:delText>
        </w:r>
        <w:r w:rsidRPr="00BF0A93" w:rsidDel="00384648">
          <w:delText xml:space="preserve">” which is found on the IHE ftp site in </w:delText>
        </w:r>
        <w:r w:rsidRPr="00BF0A93" w:rsidDel="00384648">
          <w:rPr>
            <w:i/>
          </w:rPr>
          <w:delText>ftp://ftp.ihe.net/IT_Infrastructure/iheitiyr6-2008-2009/Technical_Cmte/Profile_Work/SharingValueSets/</w:delText>
        </w:r>
        <w:r w:rsidRPr="00BF0A93" w:rsidDel="00384648">
          <w:delText xml:space="preserve">. </w:delText>
        </w:r>
      </w:del>
      <w:r w:rsidRPr="00BF0A93">
        <w:t>The nature of the Expanded Value Set exchange determines the type or risk that can incur. For example</w:t>
      </w:r>
      <w:r w:rsidR="007A2E10">
        <w:t>,</w:t>
      </w:r>
      <w:r w:rsidRPr="00BF0A93">
        <w:t xml:space="preserve"> there can be integrity risks such as masquerade</w:t>
      </w:r>
      <w:r w:rsidRPr="00BF0A93">
        <w:rPr>
          <w:rStyle w:val="FootnoteReference"/>
        </w:rPr>
        <w:footnoteReference w:id="10"/>
      </w:r>
      <w:r w:rsidRPr="00BF0A93">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BF0A93" w:rsidRDefault="00F71022" w:rsidP="003C5D00">
      <w:pPr>
        <w:pStyle w:val="ListBullet2"/>
        <w:numPr>
          <w:ilvl w:val="0"/>
          <w:numId w:val="53"/>
        </w:numPr>
      </w:pPr>
      <w:r w:rsidRPr="00BF0A93">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BF0A93" w:rsidRDefault="00F71022" w:rsidP="003C5D00">
      <w:pPr>
        <w:pStyle w:val="ListBullet2"/>
        <w:numPr>
          <w:ilvl w:val="0"/>
          <w:numId w:val="53"/>
        </w:numPr>
      </w:pPr>
      <w:r w:rsidRPr="00BF0A93">
        <w:lastRenderedPageBreak/>
        <w:t>Value Set Repositories shall be able to restrict access to a specific Expanded Value Set to authorized and authenticated nodes, while allowing unauthenticated network queries to other Expanded Value Sets.</w:t>
      </w:r>
    </w:p>
    <w:p w14:paraId="79605C6E" w14:textId="77777777" w:rsidR="00F71022" w:rsidRPr="00BF0A93" w:rsidRDefault="00F71022" w:rsidP="003C5D00">
      <w:pPr>
        <w:pStyle w:val="ListBullet2"/>
        <w:numPr>
          <w:ilvl w:val="0"/>
          <w:numId w:val="53"/>
        </w:numPr>
      </w:pPr>
      <w:r w:rsidRPr="00BF0A93">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BF0A93" w:rsidRDefault="00F71022" w:rsidP="00CE43D1">
      <w:pPr>
        <w:pStyle w:val="Heading1"/>
        <w:numPr>
          <w:ilvl w:val="0"/>
          <w:numId w:val="150"/>
        </w:numPr>
        <w:rPr>
          <w:noProof w:val="0"/>
        </w:rPr>
      </w:pPr>
      <w:bookmarkStart w:id="4865" w:name="_Toc367708848"/>
      <w:bookmarkStart w:id="4866" w:name="_Toc367709302"/>
      <w:bookmarkStart w:id="4867" w:name="_Toc367709609"/>
      <w:bookmarkStart w:id="4868" w:name="_Toc367957736"/>
      <w:bookmarkStart w:id="4869" w:name="_Toc367958235"/>
      <w:bookmarkStart w:id="4870" w:name="_Toc367958799"/>
      <w:bookmarkStart w:id="4871" w:name="_Toc367708849"/>
      <w:bookmarkStart w:id="4872" w:name="_Toc367709303"/>
      <w:bookmarkStart w:id="4873" w:name="_Toc367709610"/>
      <w:bookmarkStart w:id="4874" w:name="_Toc367957737"/>
      <w:bookmarkStart w:id="4875" w:name="_Toc367958236"/>
      <w:bookmarkStart w:id="4876" w:name="_Toc367958800"/>
      <w:bookmarkStart w:id="4877" w:name="_Toc367708850"/>
      <w:bookmarkStart w:id="4878" w:name="_Toc367709304"/>
      <w:bookmarkStart w:id="4879" w:name="_Toc367709611"/>
      <w:bookmarkStart w:id="4880" w:name="_Toc367957738"/>
      <w:bookmarkStart w:id="4881" w:name="_Toc367958237"/>
      <w:bookmarkStart w:id="4882" w:name="_Toc367958801"/>
      <w:bookmarkStart w:id="4883" w:name="_Toc367708851"/>
      <w:bookmarkStart w:id="4884" w:name="_Toc367709305"/>
      <w:bookmarkStart w:id="4885" w:name="_Toc367709612"/>
      <w:bookmarkStart w:id="4886" w:name="_Toc367957739"/>
      <w:bookmarkStart w:id="4887" w:name="_Toc367958238"/>
      <w:bookmarkStart w:id="4888" w:name="_Toc367958802"/>
      <w:bookmarkStart w:id="4889" w:name="_Toc367708852"/>
      <w:bookmarkStart w:id="4890" w:name="_Toc367709306"/>
      <w:bookmarkStart w:id="4891" w:name="_Toc367709613"/>
      <w:bookmarkStart w:id="4892" w:name="_Toc367957740"/>
      <w:bookmarkStart w:id="4893" w:name="_Toc367958239"/>
      <w:bookmarkStart w:id="4894" w:name="_Toc367958803"/>
      <w:bookmarkStart w:id="4895" w:name="_Toc367708853"/>
      <w:bookmarkStart w:id="4896" w:name="_Toc367709307"/>
      <w:bookmarkStart w:id="4897" w:name="_Toc367709614"/>
      <w:bookmarkStart w:id="4898" w:name="_Toc367957741"/>
      <w:bookmarkStart w:id="4899" w:name="_Toc367958240"/>
      <w:bookmarkStart w:id="4900" w:name="_Toc367958804"/>
      <w:bookmarkStart w:id="4901" w:name="_Toc367708854"/>
      <w:bookmarkStart w:id="4902" w:name="_Toc367709308"/>
      <w:bookmarkStart w:id="4903" w:name="_Toc367709615"/>
      <w:bookmarkStart w:id="4904" w:name="_Toc367957742"/>
      <w:bookmarkStart w:id="4905" w:name="_Toc367958241"/>
      <w:bookmarkStart w:id="4906" w:name="_Toc367958805"/>
      <w:bookmarkStart w:id="4907" w:name="_Toc487039238"/>
      <w:bookmarkStart w:id="4908" w:name="_Toc488068339"/>
      <w:bookmarkStart w:id="4909" w:name="_Toc488068772"/>
      <w:bookmarkStart w:id="4910" w:name="_Toc488075099"/>
      <w:bookmarkStart w:id="4911" w:name="_Toc13752472"/>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r w:rsidRPr="00BF0A93">
        <w:rPr>
          <w:noProof w:val="0"/>
        </w:rPr>
        <w:lastRenderedPageBreak/>
        <w:t>Document-based Referral Request (DRR)</w:t>
      </w:r>
      <w:bookmarkEnd w:id="4907"/>
      <w:bookmarkEnd w:id="4908"/>
      <w:bookmarkEnd w:id="4909"/>
      <w:bookmarkEnd w:id="4910"/>
      <w:bookmarkEnd w:id="4911"/>
    </w:p>
    <w:p w14:paraId="66A648F5" w14:textId="77777777" w:rsidR="00F71022" w:rsidRPr="00BF0A93" w:rsidRDefault="00F71022" w:rsidP="00034130">
      <w:pPr>
        <w:pStyle w:val="BodyText"/>
      </w:pPr>
      <w:r w:rsidRPr="00BF0A93">
        <w:t>This profile has been retired in favor of use of the Cross-Enterprise Document Workflow (XDW) Profile.</w:t>
      </w:r>
    </w:p>
    <w:p w14:paraId="1449BA1F" w14:textId="77777777" w:rsidR="00F71022" w:rsidRPr="00BF0A93" w:rsidRDefault="00F71022" w:rsidP="00237BEC">
      <w:pPr>
        <w:pStyle w:val="BodyText"/>
        <w:rPr>
          <w:rStyle w:val="BodyTextCharChar"/>
          <w:noProof w:val="0"/>
        </w:rPr>
      </w:pPr>
    </w:p>
    <w:p w14:paraId="6B75F167" w14:textId="77777777" w:rsidR="00F71022" w:rsidRPr="00BF0A93" w:rsidRDefault="00F71022" w:rsidP="00CE43D1">
      <w:pPr>
        <w:pStyle w:val="Heading1"/>
        <w:numPr>
          <w:ilvl w:val="0"/>
          <w:numId w:val="150"/>
        </w:numPr>
        <w:rPr>
          <w:noProof w:val="0"/>
        </w:rPr>
      </w:pPr>
      <w:bookmarkStart w:id="4912" w:name="_Toc487039239"/>
      <w:bookmarkStart w:id="4913" w:name="_Toc488068340"/>
      <w:bookmarkStart w:id="4914" w:name="_Toc488068773"/>
      <w:bookmarkStart w:id="4915" w:name="_Toc488075100"/>
      <w:bookmarkStart w:id="4916" w:name="_Toc13752473"/>
      <w:r w:rsidRPr="00BF0A93">
        <w:rPr>
          <w:noProof w:val="0"/>
        </w:rPr>
        <w:lastRenderedPageBreak/>
        <w:t>Patient Identifier Cross-referencing HL7 V3 (PIXV3)</w:t>
      </w:r>
      <w:bookmarkEnd w:id="4912"/>
      <w:bookmarkEnd w:id="4913"/>
      <w:bookmarkEnd w:id="4914"/>
      <w:bookmarkEnd w:id="4915"/>
      <w:bookmarkEnd w:id="4916"/>
    </w:p>
    <w:p w14:paraId="26BAFAD3" w14:textId="77777777" w:rsidR="00F71022" w:rsidRPr="00BF0A93" w:rsidRDefault="00F71022" w:rsidP="006040F5">
      <w:pPr>
        <w:pStyle w:val="BodyText"/>
      </w:pPr>
      <w:r w:rsidRPr="00BF0A93">
        <w:t xml:space="preserve">The </w:t>
      </w:r>
      <w:r w:rsidRPr="00BF0A93">
        <w:rPr>
          <w:b/>
          <w:bCs/>
          <w:i/>
          <w:iCs/>
        </w:rPr>
        <w:t xml:space="preserve">Patient Identifier Cross-referencing HL7 V3 Integration Profile (PIXV3) </w:t>
      </w:r>
      <w:r w:rsidRPr="00BF0A93">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BF0A93" w:rsidRDefault="008105ED" w:rsidP="00C3719E">
      <w:pPr>
        <w:pStyle w:val="FigureTitle"/>
      </w:pPr>
      <w:r w:rsidRPr="00BF0A93">
        <w:rPr>
          <w:noProof/>
        </w:rPr>
        <w:object w:dxaOrig="9540" w:dyaOrig="5490" w14:anchorId="550A75FB">
          <v:shape id="_x0000_i1043" type="#_x0000_t75" alt="" style="width:474.8pt;height:273.75pt;mso-width-percent:0;mso-height-percent:0;mso-width-percent:0;mso-height-percent:0" o:ole="">
            <v:imagedata r:id="rId185" o:title=""/>
          </v:shape>
          <o:OLEObject Type="Embed" ProgID="Word.Picture.8" ShapeID="_x0000_i1043" DrawAspect="Content" ObjectID="_1646729229" r:id="rId186"/>
        </w:object>
      </w:r>
      <w:r w:rsidR="00F71022" w:rsidRPr="00BF0A93">
        <w:t>Figure 23-1: Process Flow with Patient Identifier Cross-referencing HL7 V3</w:t>
      </w:r>
    </w:p>
    <w:p w14:paraId="775C47E0" w14:textId="576EFD99" w:rsidR="00F71022" w:rsidRPr="00BF0A93" w:rsidRDefault="00F71022" w:rsidP="006040F5">
      <w:pPr>
        <w:pStyle w:val="Heading2"/>
        <w:numPr>
          <w:ilvl w:val="0"/>
          <w:numId w:val="0"/>
        </w:numPr>
        <w:rPr>
          <w:noProof w:val="0"/>
        </w:rPr>
      </w:pPr>
      <w:bookmarkStart w:id="4917" w:name="_Toc169692658"/>
      <w:bookmarkStart w:id="4918" w:name="_Toc174274295"/>
      <w:bookmarkStart w:id="4919" w:name="_Toc174874991"/>
      <w:bookmarkStart w:id="4920" w:name="_Toc174875994"/>
      <w:bookmarkStart w:id="4921" w:name="_Toc237312359"/>
      <w:bookmarkStart w:id="4922" w:name="_Toc269052433"/>
      <w:bookmarkStart w:id="4923" w:name="_Toc487039240"/>
      <w:bookmarkStart w:id="4924" w:name="_Toc488068341"/>
      <w:bookmarkStart w:id="4925" w:name="_Toc488068774"/>
      <w:bookmarkStart w:id="4926" w:name="_Toc488075101"/>
      <w:bookmarkStart w:id="4927" w:name="_Toc13752474"/>
      <w:r w:rsidRPr="00BF0A93">
        <w:rPr>
          <w:noProof w:val="0"/>
        </w:rPr>
        <w:t xml:space="preserve">23.1 </w:t>
      </w:r>
      <w:r w:rsidR="00AD07C4">
        <w:rPr>
          <w:noProof w:val="0"/>
        </w:rPr>
        <w:t xml:space="preserve">PIXv3 </w:t>
      </w:r>
      <w:r w:rsidRPr="00BF0A93">
        <w:rPr>
          <w:noProof w:val="0"/>
        </w:rPr>
        <w:t>Actors/Transactions</w:t>
      </w:r>
      <w:bookmarkEnd w:id="4917"/>
      <w:bookmarkEnd w:id="4918"/>
      <w:bookmarkEnd w:id="4919"/>
      <w:bookmarkEnd w:id="4920"/>
      <w:bookmarkEnd w:id="4921"/>
      <w:bookmarkEnd w:id="4922"/>
      <w:bookmarkEnd w:id="4923"/>
      <w:bookmarkEnd w:id="4924"/>
      <w:bookmarkEnd w:id="4925"/>
      <w:bookmarkEnd w:id="4926"/>
      <w:bookmarkEnd w:id="4927"/>
    </w:p>
    <w:p w14:paraId="2A3E6499" w14:textId="77777777" w:rsidR="00F71022" w:rsidRPr="00BF0A93" w:rsidRDefault="00F71022" w:rsidP="006040F5">
      <w:pPr>
        <w:pStyle w:val="BodyText"/>
      </w:pPr>
      <w:r w:rsidRPr="00BF0A93">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BF0A93" w:rsidRDefault="008105ED" w:rsidP="006040F5">
      <w:pPr>
        <w:keepNext/>
      </w:pPr>
      <w:r w:rsidRPr="00BF0A93">
        <w:rPr>
          <w:noProof/>
        </w:rPr>
        <w:object w:dxaOrig="11280" w:dyaOrig="3990" w14:anchorId="17AC9EF1">
          <v:shape id="_x0000_i1042" type="#_x0000_t75" alt="" style="width:410.25pt;height:158.25pt;mso-width-percent:0;mso-height-percent:0;mso-width-percent:0;mso-height-percent:0" o:ole="" fillcolor="window">
            <v:imagedata r:id="rId187" o:title="" cropright="-790f"/>
          </v:shape>
          <o:OLEObject Type="Embed" ProgID="Word.Picture.8" ShapeID="_x0000_i1042" DrawAspect="Content" ObjectID="_1646729230" r:id="rId188"/>
        </w:object>
      </w:r>
    </w:p>
    <w:p w14:paraId="1904831F" w14:textId="77777777" w:rsidR="00F71022" w:rsidRPr="00BF0A93" w:rsidRDefault="00F71022" w:rsidP="006040F5">
      <w:pPr>
        <w:pStyle w:val="FigureTitle"/>
      </w:pPr>
      <w:r w:rsidRPr="00BF0A93">
        <w:t>Figure 23.1-</w:t>
      </w:r>
      <w:r w:rsidR="00BD64CC">
        <w:rPr>
          <w:noProof/>
        </w:rPr>
        <w:fldChar w:fldCharType="begin"/>
      </w:r>
      <w:r w:rsidR="00BD64CC">
        <w:rPr>
          <w:noProof/>
        </w:rPr>
        <w:instrText xml:space="preserve"> SEQ Figure_X.1 \* ARABIC </w:instrText>
      </w:r>
      <w:r w:rsidR="00BD64CC">
        <w:rPr>
          <w:noProof/>
        </w:rPr>
        <w:fldChar w:fldCharType="separate"/>
      </w:r>
      <w:r w:rsidR="00766058">
        <w:rPr>
          <w:noProof/>
        </w:rPr>
        <w:t>1</w:t>
      </w:r>
      <w:r w:rsidR="00BD64CC">
        <w:rPr>
          <w:noProof/>
        </w:rPr>
        <w:fldChar w:fldCharType="end"/>
      </w:r>
      <w:r w:rsidRPr="00BF0A93">
        <w:t>: Patient Identifier Cross-referencing HL7 V3 Actor Diagram</w:t>
      </w:r>
    </w:p>
    <w:p w14:paraId="15ABFFC0" w14:textId="752BF6D4" w:rsidR="00F71022" w:rsidRPr="00BF0A93" w:rsidRDefault="00F71022" w:rsidP="006040F5">
      <w:pPr>
        <w:pStyle w:val="BodyText"/>
      </w:pPr>
      <w:r w:rsidRPr="00BF0A93">
        <w:t>Table 23.1-1 lists the transactions for each actor directly involved in the Patient Identifier Cross-referencing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BF0A93" w:rsidRDefault="00F71022" w:rsidP="006040F5">
      <w:pPr>
        <w:pStyle w:val="TableTitle"/>
      </w:pPr>
      <w:r w:rsidRPr="00BF0A93">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BF0A93" w14:paraId="09F51BE1" w14:textId="77777777" w:rsidTr="005D6977">
        <w:trPr>
          <w:cantSplit/>
        </w:trPr>
        <w:tc>
          <w:tcPr>
            <w:tcW w:w="1293" w:type="pct"/>
            <w:shd w:val="pct15" w:color="auto" w:fill="FFFFFF"/>
          </w:tcPr>
          <w:p w14:paraId="635638A0" w14:textId="77777777" w:rsidR="00F71022" w:rsidRPr="00BF0A93" w:rsidRDefault="00F71022" w:rsidP="007F1D2D">
            <w:pPr>
              <w:pStyle w:val="TableEntryHeader"/>
            </w:pPr>
            <w:r w:rsidRPr="00BF0A93">
              <w:t>Actors</w:t>
            </w:r>
          </w:p>
        </w:tc>
        <w:tc>
          <w:tcPr>
            <w:tcW w:w="1807" w:type="pct"/>
            <w:shd w:val="pct15" w:color="auto" w:fill="FFFFFF"/>
          </w:tcPr>
          <w:p w14:paraId="7DC743B7" w14:textId="77777777" w:rsidR="00F71022" w:rsidRPr="00BF0A93" w:rsidRDefault="00F71022" w:rsidP="007F1D2D">
            <w:pPr>
              <w:pStyle w:val="TableEntryHeader"/>
            </w:pPr>
            <w:r w:rsidRPr="00BF0A93">
              <w:t xml:space="preserve">Transactions </w:t>
            </w:r>
          </w:p>
        </w:tc>
        <w:tc>
          <w:tcPr>
            <w:tcW w:w="760" w:type="pct"/>
            <w:shd w:val="pct15" w:color="auto" w:fill="FFFFFF"/>
          </w:tcPr>
          <w:p w14:paraId="607DC268" w14:textId="77777777" w:rsidR="00F71022" w:rsidRPr="00BF0A93" w:rsidRDefault="00F71022" w:rsidP="007F1D2D">
            <w:pPr>
              <w:pStyle w:val="TableEntryHeader"/>
            </w:pPr>
            <w:r w:rsidRPr="00BF0A93">
              <w:t>Optionality</w:t>
            </w:r>
          </w:p>
        </w:tc>
        <w:tc>
          <w:tcPr>
            <w:tcW w:w="1140" w:type="pct"/>
            <w:shd w:val="pct15" w:color="auto" w:fill="FFFFFF"/>
          </w:tcPr>
          <w:p w14:paraId="53980498" w14:textId="77777777" w:rsidR="00F71022" w:rsidRPr="00BF0A93" w:rsidRDefault="00F71022" w:rsidP="007F1D2D">
            <w:pPr>
              <w:pStyle w:val="TableEntryHeader"/>
            </w:pPr>
            <w:r w:rsidRPr="00BF0A93">
              <w:t xml:space="preserve">Section </w:t>
            </w:r>
          </w:p>
        </w:tc>
      </w:tr>
      <w:tr w:rsidR="00F71022" w:rsidRPr="00BF0A93" w14:paraId="6C434060" w14:textId="77777777" w:rsidTr="005D6977">
        <w:trPr>
          <w:cantSplit/>
        </w:trPr>
        <w:tc>
          <w:tcPr>
            <w:tcW w:w="1293" w:type="pct"/>
          </w:tcPr>
          <w:p w14:paraId="1B3B465B" w14:textId="77777777" w:rsidR="00F71022" w:rsidRPr="00BF0A93" w:rsidRDefault="00F71022" w:rsidP="005D6977">
            <w:pPr>
              <w:pStyle w:val="TableEntry"/>
              <w:rPr>
                <w:noProof w:val="0"/>
              </w:rPr>
            </w:pPr>
            <w:r w:rsidRPr="00BF0A93">
              <w:rPr>
                <w:noProof w:val="0"/>
              </w:rPr>
              <w:t>Patient Identity Source</w:t>
            </w:r>
          </w:p>
        </w:tc>
        <w:tc>
          <w:tcPr>
            <w:tcW w:w="1807" w:type="pct"/>
          </w:tcPr>
          <w:p w14:paraId="4C06CCB3"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3BE7DF58" w14:textId="77777777" w:rsidR="00F71022" w:rsidRPr="00BF0A93" w:rsidRDefault="00F71022" w:rsidP="005D6977">
            <w:pPr>
              <w:pStyle w:val="TableEntry"/>
              <w:rPr>
                <w:noProof w:val="0"/>
              </w:rPr>
            </w:pPr>
            <w:r w:rsidRPr="00BF0A93">
              <w:rPr>
                <w:noProof w:val="0"/>
              </w:rPr>
              <w:t>R</w:t>
            </w:r>
          </w:p>
        </w:tc>
        <w:tc>
          <w:tcPr>
            <w:tcW w:w="1140" w:type="pct"/>
          </w:tcPr>
          <w:p w14:paraId="49701786" w14:textId="77777777" w:rsidR="00F71022" w:rsidRPr="00BF0A93" w:rsidRDefault="00F71022" w:rsidP="005D6977">
            <w:pPr>
              <w:pStyle w:val="TableEntry"/>
              <w:rPr>
                <w:noProof w:val="0"/>
              </w:rPr>
            </w:pPr>
            <w:r w:rsidRPr="00BF0A93">
              <w:rPr>
                <w:noProof w:val="0"/>
              </w:rPr>
              <w:t xml:space="preserve">ITI TF-2b: 3.44 </w:t>
            </w:r>
          </w:p>
        </w:tc>
      </w:tr>
      <w:tr w:rsidR="00F71022" w:rsidRPr="00BF0A93" w14:paraId="2C953871" w14:textId="77777777" w:rsidTr="005D6977">
        <w:trPr>
          <w:cantSplit/>
        </w:trPr>
        <w:tc>
          <w:tcPr>
            <w:tcW w:w="1293" w:type="pct"/>
            <w:vMerge w:val="restart"/>
          </w:tcPr>
          <w:p w14:paraId="6B0994C4" w14:textId="77777777" w:rsidR="00F71022" w:rsidRPr="00BF0A93" w:rsidRDefault="00F71022" w:rsidP="005D6977">
            <w:pPr>
              <w:pStyle w:val="TableEntry"/>
              <w:rPr>
                <w:noProof w:val="0"/>
              </w:rPr>
            </w:pPr>
            <w:r w:rsidRPr="00BF0A93">
              <w:rPr>
                <w:noProof w:val="0"/>
              </w:rPr>
              <w:t>Patient Identifier Cross-reference Consumer</w:t>
            </w:r>
          </w:p>
        </w:tc>
        <w:tc>
          <w:tcPr>
            <w:tcW w:w="1807" w:type="pct"/>
          </w:tcPr>
          <w:p w14:paraId="699D00A3" w14:textId="77777777" w:rsidR="00F71022" w:rsidRPr="00BF0A93" w:rsidRDefault="00F71022" w:rsidP="005D6977">
            <w:pPr>
              <w:pStyle w:val="TableEntry"/>
              <w:rPr>
                <w:noProof w:val="0"/>
              </w:rPr>
            </w:pPr>
            <w:r w:rsidRPr="00BF0A93">
              <w:rPr>
                <w:noProof w:val="0"/>
              </w:rPr>
              <w:t>PIXV3 Query [ITI-45]</w:t>
            </w:r>
          </w:p>
        </w:tc>
        <w:tc>
          <w:tcPr>
            <w:tcW w:w="760" w:type="pct"/>
          </w:tcPr>
          <w:p w14:paraId="472E5A89" w14:textId="77777777" w:rsidR="00F71022" w:rsidRPr="00BF0A93" w:rsidRDefault="00F71022" w:rsidP="005D6977">
            <w:pPr>
              <w:pStyle w:val="TableEntry"/>
              <w:rPr>
                <w:noProof w:val="0"/>
              </w:rPr>
            </w:pPr>
            <w:r w:rsidRPr="00BF0A93">
              <w:rPr>
                <w:noProof w:val="0"/>
              </w:rPr>
              <w:t>R</w:t>
            </w:r>
          </w:p>
        </w:tc>
        <w:tc>
          <w:tcPr>
            <w:tcW w:w="1140" w:type="pct"/>
          </w:tcPr>
          <w:p w14:paraId="58541422" w14:textId="77777777" w:rsidR="00F71022" w:rsidRPr="00BF0A93" w:rsidRDefault="00F71022" w:rsidP="005D6977">
            <w:pPr>
              <w:pStyle w:val="TableEntry"/>
              <w:rPr>
                <w:noProof w:val="0"/>
              </w:rPr>
            </w:pPr>
            <w:r w:rsidRPr="00BF0A93">
              <w:rPr>
                <w:noProof w:val="0"/>
              </w:rPr>
              <w:t>ITI TF-2b: 3.45</w:t>
            </w:r>
          </w:p>
        </w:tc>
      </w:tr>
      <w:tr w:rsidR="00F71022" w:rsidRPr="00BF0A93" w14:paraId="67DB5D73" w14:textId="77777777" w:rsidTr="005D6977">
        <w:trPr>
          <w:cantSplit/>
        </w:trPr>
        <w:tc>
          <w:tcPr>
            <w:tcW w:w="1293" w:type="pct"/>
            <w:vMerge/>
          </w:tcPr>
          <w:p w14:paraId="73A30397" w14:textId="77777777" w:rsidR="00F71022" w:rsidRPr="00BF0A93" w:rsidRDefault="00F71022" w:rsidP="005D6977">
            <w:pPr>
              <w:pStyle w:val="TableEntry"/>
              <w:rPr>
                <w:noProof w:val="0"/>
              </w:rPr>
            </w:pPr>
          </w:p>
        </w:tc>
        <w:tc>
          <w:tcPr>
            <w:tcW w:w="1807" w:type="pct"/>
          </w:tcPr>
          <w:p w14:paraId="4FCDAF11"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20C1F8B8" w14:textId="77777777" w:rsidR="00F71022" w:rsidRPr="00BF0A93" w:rsidRDefault="00F71022" w:rsidP="005D6977">
            <w:pPr>
              <w:pStyle w:val="TableEntry"/>
              <w:rPr>
                <w:noProof w:val="0"/>
              </w:rPr>
            </w:pPr>
            <w:r w:rsidRPr="00BF0A93">
              <w:rPr>
                <w:noProof w:val="0"/>
              </w:rPr>
              <w:t>O</w:t>
            </w:r>
          </w:p>
        </w:tc>
        <w:tc>
          <w:tcPr>
            <w:tcW w:w="1140" w:type="pct"/>
          </w:tcPr>
          <w:p w14:paraId="4C6F60A4" w14:textId="77777777" w:rsidR="00F71022" w:rsidRPr="00BF0A93" w:rsidRDefault="00F71022" w:rsidP="005D6977">
            <w:pPr>
              <w:pStyle w:val="TableEntry"/>
              <w:rPr>
                <w:noProof w:val="0"/>
              </w:rPr>
            </w:pPr>
            <w:r w:rsidRPr="00BF0A93">
              <w:rPr>
                <w:noProof w:val="0"/>
              </w:rPr>
              <w:t>ITI TF-2b: 3.46</w:t>
            </w:r>
          </w:p>
        </w:tc>
      </w:tr>
      <w:tr w:rsidR="00F71022" w:rsidRPr="00BF0A93" w14:paraId="5F73230A" w14:textId="77777777" w:rsidTr="005D6977">
        <w:trPr>
          <w:cantSplit/>
          <w:trHeight w:val="296"/>
        </w:trPr>
        <w:tc>
          <w:tcPr>
            <w:tcW w:w="1293" w:type="pct"/>
            <w:vMerge w:val="restart"/>
          </w:tcPr>
          <w:p w14:paraId="659CF7DD" w14:textId="77777777" w:rsidR="00F71022" w:rsidRPr="00BF0A93" w:rsidRDefault="00F71022" w:rsidP="005D6977">
            <w:pPr>
              <w:pStyle w:val="TableEntry"/>
              <w:rPr>
                <w:noProof w:val="0"/>
              </w:rPr>
            </w:pPr>
            <w:r w:rsidRPr="00BF0A93">
              <w:rPr>
                <w:noProof w:val="0"/>
              </w:rPr>
              <w:t>Patient Identifier Cross-reference Manager</w:t>
            </w:r>
          </w:p>
        </w:tc>
        <w:tc>
          <w:tcPr>
            <w:tcW w:w="1807" w:type="pct"/>
          </w:tcPr>
          <w:p w14:paraId="51DDD97D"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46ED6215" w14:textId="77777777" w:rsidR="00F71022" w:rsidRPr="00BF0A93" w:rsidRDefault="00F71022" w:rsidP="005D6977">
            <w:pPr>
              <w:pStyle w:val="TableEntry"/>
              <w:rPr>
                <w:noProof w:val="0"/>
              </w:rPr>
            </w:pPr>
            <w:r w:rsidRPr="00BF0A93">
              <w:rPr>
                <w:noProof w:val="0"/>
              </w:rPr>
              <w:t>R</w:t>
            </w:r>
          </w:p>
        </w:tc>
        <w:tc>
          <w:tcPr>
            <w:tcW w:w="1140" w:type="pct"/>
          </w:tcPr>
          <w:p w14:paraId="1BD89905" w14:textId="77777777" w:rsidR="00F71022" w:rsidRPr="00BF0A93" w:rsidRDefault="00F71022" w:rsidP="005D6977">
            <w:pPr>
              <w:pStyle w:val="TableEntry"/>
              <w:rPr>
                <w:noProof w:val="0"/>
              </w:rPr>
            </w:pPr>
            <w:r w:rsidRPr="00BF0A93">
              <w:rPr>
                <w:noProof w:val="0"/>
              </w:rPr>
              <w:t>ITI TF-2b: 3.44</w:t>
            </w:r>
          </w:p>
        </w:tc>
      </w:tr>
      <w:tr w:rsidR="00F71022" w:rsidRPr="00BF0A93" w14:paraId="59870409" w14:textId="77777777" w:rsidTr="005D6977">
        <w:trPr>
          <w:cantSplit/>
        </w:trPr>
        <w:tc>
          <w:tcPr>
            <w:tcW w:w="1293" w:type="pct"/>
            <w:vMerge/>
          </w:tcPr>
          <w:p w14:paraId="5F1428BF" w14:textId="77777777" w:rsidR="00F71022" w:rsidRPr="00BF0A93" w:rsidRDefault="00F71022" w:rsidP="005D6977">
            <w:pPr>
              <w:pStyle w:val="TableEntry"/>
              <w:rPr>
                <w:noProof w:val="0"/>
              </w:rPr>
            </w:pPr>
          </w:p>
        </w:tc>
        <w:tc>
          <w:tcPr>
            <w:tcW w:w="1807" w:type="pct"/>
          </w:tcPr>
          <w:p w14:paraId="236C19BB" w14:textId="77777777" w:rsidR="00F71022" w:rsidRPr="00BF0A93" w:rsidRDefault="00F71022" w:rsidP="005D6977">
            <w:pPr>
              <w:pStyle w:val="TableEntry"/>
              <w:rPr>
                <w:noProof w:val="0"/>
              </w:rPr>
            </w:pPr>
            <w:r w:rsidRPr="00BF0A93">
              <w:rPr>
                <w:noProof w:val="0"/>
              </w:rPr>
              <w:t>PIXV3 Query [ITI-45]</w:t>
            </w:r>
          </w:p>
        </w:tc>
        <w:tc>
          <w:tcPr>
            <w:tcW w:w="760" w:type="pct"/>
          </w:tcPr>
          <w:p w14:paraId="0523D575" w14:textId="77777777" w:rsidR="00F71022" w:rsidRPr="00BF0A93" w:rsidRDefault="00F71022" w:rsidP="005D6977">
            <w:pPr>
              <w:pStyle w:val="TableEntry"/>
              <w:rPr>
                <w:noProof w:val="0"/>
              </w:rPr>
            </w:pPr>
            <w:r w:rsidRPr="00BF0A93">
              <w:rPr>
                <w:noProof w:val="0"/>
              </w:rPr>
              <w:t>R</w:t>
            </w:r>
          </w:p>
        </w:tc>
        <w:tc>
          <w:tcPr>
            <w:tcW w:w="1140" w:type="pct"/>
          </w:tcPr>
          <w:p w14:paraId="4AC097A9" w14:textId="77777777" w:rsidR="00F71022" w:rsidRPr="00BF0A93" w:rsidRDefault="00F71022" w:rsidP="005D6977">
            <w:pPr>
              <w:pStyle w:val="TableEntry"/>
              <w:rPr>
                <w:noProof w:val="0"/>
              </w:rPr>
            </w:pPr>
            <w:r w:rsidRPr="00BF0A93">
              <w:rPr>
                <w:noProof w:val="0"/>
              </w:rPr>
              <w:t>ITI TF-2b: 3.45</w:t>
            </w:r>
          </w:p>
        </w:tc>
      </w:tr>
      <w:tr w:rsidR="00F71022" w:rsidRPr="00BF0A93" w14:paraId="67D418CB" w14:textId="77777777" w:rsidTr="005D6977">
        <w:trPr>
          <w:cantSplit/>
        </w:trPr>
        <w:tc>
          <w:tcPr>
            <w:tcW w:w="1293" w:type="pct"/>
            <w:vMerge/>
          </w:tcPr>
          <w:p w14:paraId="2BB2BEB6" w14:textId="77777777" w:rsidR="00F71022" w:rsidRPr="00BF0A93" w:rsidRDefault="00F71022" w:rsidP="005D6977">
            <w:pPr>
              <w:pStyle w:val="TableEntry"/>
              <w:rPr>
                <w:noProof w:val="0"/>
              </w:rPr>
            </w:pPr>
          </w:p>
        </w:tc>
        <w:tc>
          <w:tcPr>
            <w:tcW w:w="1807" w:type="pct"/>
          </w:tcPr>
          <w:p w14:paraId="034B261C"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7501B96A" w14:textId="77777777" w:rsidR="00F71022" w:rsidRPr="00BF0A93" w:rsidRDefault="00F71022" w:rsidP="005D6977">
            <w:pPr>
              <w:pStyle w:val="TableEntry"/>
              <w:rPr>
                <w:noProof w:val="0"/>
              </w:rPr>
            </w:pPr>
            <w:r w:rsidRPr="00BF0A93">
              <w:rPr>
                <w:noProof w:val="0"/>
              </w:rPr>
              <w:t>R</w:t>
            </w:r>
          </w:p>
        </w:tc>
        <w:tc>
          <w:tcPr>
            <w:tcW w:w="1140" w:type="pct"/>
          </w:tcPr>
          <w:p w14:paraId="5E330F05" w14:textId="77777777" w:rsidR="00F71022" w:rsidRPr="00BF0A93" w:rsidRDefault="00F71022" w:rsidP="005D6977">
            <w:pPr>
              <w:pStyle w:val="TableEntry"/>
              <w:rPr>
                <w:noProof w:val="0"/>
              </w:rPr>
            </w:pPr>
            <w:r w:rsidRPr="00BF0A93">
              <w:rPr>
                <w:noProof w:val="0"/>
              </w:rPr>
              <w:t>ITI TF-2b: 3.46</w:t>
            </w:r>
          </w:p>
        </w:tc>
      </w:tr>
    </w:tbl>
    <w:p w14:paraId="4EC805C0" w14:textId="77777777" w:rsidR="00F71022" w:rsidRPr="00BF0A93" w:rsidRDefault="00F71022" w:rsidP="006040F5">
      <w:pPr>
        <w:pStyle w:val="BodyText"/>
      </w:pPr>
    </w:p>
    <w:p w14:paraId="6A918711" w14:textId="77777777" w:rsidR="00F71022" w:rsidRPr="00BF0A93" w:rsidRDefault="00F71022" w:rsidP="006040F5">
      <w:pPr>
        <w:pStyle w:val="BodyText"/>
      </w:pPr>
      <w:r w:rsidRPr="00BF0A93">
        <w:t>The transactions in this profile directly correspond to the transactions used in the PIX Profile (Section 5) and provide the identical functionality. Table 23.1-2 describes this correspondence.</w:t>
      </w:r>
    </w:p>
    <w:p w14:paraId="105285A2" w14:textId="32A92072" w:rsidR="00F71022" w:rsidRPr="00BF0A93" w:rsidRDefault="00F71022" w:rsidP="006040F5">
      <w:pPr>
        <w:pStyle w:val="TableTitle"/>
      </w:pPr>
      <w:r w:rsidRPr="00BF0A93">
        <w:t xml:space="preserve">Table 23.1-2: Transactions Correspondence between the PIX and PIXV3 </w:t>
      </w:r>
      <w:r w:rsidR="005D5F3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BF0A93" w14:paraId="711F5F09" w14:textId="77777777" w:rsidTr="006720E8">
        <w:trPr>
          <w:cantSplit/>
          <w:tblHeader/>
        </w:trPr>
        <w:tc>
          <w:tcPr>
            <w:tcW w:w="1500" w:type="pct"/>
            <w:shd w:val="pct15" w:color="auto" w:fill="FFFFFF"/>
          </w:tcPr>
          <w:p w14:paraId="48DD6374" w14:textId="77777777" w:rsidR="00F71022" w:rsidRPr="00BF0A93" w:rsidRDefault="00F71022" w:rsidP="007F1D2D">
            <w:pPr>
              <w:pStyle w:val="TableEntryHeader"/>
            </w:pPr>
            <w:r w:rsidRPr="00BF0A93">
              <w:t>Transactions in PIX</w:t>
            </w:r>
          </w:p>
        </w:tc>
        <w:tc>
          <w:tcPr>
            <w:tcW w:w="900" w:type="pct"/>
            <w:shd w:val="pct15" w:color="auto" w:fill="FFFFFF"/>
          </w:tcPr>
          <w:p w14:paraId="703D3D8B" w14:textId="77777777" w:rsidR="00F71022" w:rsidRPr="00BF0A93" w:rsidRDefault="009F264E" w:rsidP="007F1D2D">
            <w:pPr>
              <w:pStyle w:val="TableEntryHeader"/>
            </w:pPr>
            <w:r w:rsidRPr="00BF0A93">
              <w:t>Vol. &amp; Section</w:t>
            </w:r>
          </w:p>
        </w:tc>
        <w:tc>
          <w:tcPr>
            <w:tcW w:w="1700" w:type="pct"/>
            <w:shd w:val="pct15" w:color="auto" w:fill="FFFFFF"/>
          </w:tcPr>
          <w:p w14:paraId="786EE69E" w14:textId="77777777" w:rsidR="00F71022" w:rsidRPr="00BF0A93" w:rsidRDefault="00F71022" w:rsidP="007F1D2D">
            <w:pPr>
              <w:pStyle w:val="TableEntryHeader"/>
            </w:pPr>
            <w:r w:rsidRPr="00BF0A93">
              <w:t>Transactions in PIXV3</w:t>
            </w:r>
          </w:p>
        </w:tc>
        <w:tc>
          <w:tcPr>
            <w:tcW w:w="900" w:type="pct"/>
            <w:shd w:val="pct15" w:color="auto" w:fill="FFFFFF"/>
          </w:tcPr>
          <w:p w14:paraId="5192359B" w14:textId="77777777" w:rsidR="00F71022" w:rsidRPr="00BF0A93" w:rsidRDefault="00F71022" w:rsidP="007F1D2D">
            <w:pPr>
              <w:pStyle w:val="TableEntryHeader"/>
            </w:pPr>
            <w:r w:rsidRPr="00BF0A93">
              <w:t xml:space="preserve">Section </w:t>
            </w:r>
          </w:p>
        </w:tc>
      </w:tr>
      <w:tr w:rsidR="00F71022" w:rsidRPr="00BF0A93" w14:paraId="7B1290FA" w14:textId="77777777" w:rsidTr="005D6977">
        <w:trPr>
          <w:cantSplit/>
        </w:trPr>
        <w:tc>
          <w:tcPr>
            <w:tcW w:w="1500" w:type="pct"/>
          </w:tcPr>
          <w:p w14:paraId="5B8DD367" w14:textId="77777777" w:rsidR="00F71022" w:rsidRPr="00BF0A93" w:rsidRDefault="00F71022" w:rsidP="005D6977">
            <w:pPr>
              <w:pStyle w:val="TableEntry"/>
              <w:rPr>
                <w:noProof w:val="0"/>
              </w:rPr>
            </w:pPr>
            <w:r w:rsidRPr="00BF0A93">
              <w:rPr>
                <w:noProof w:val="0"/>
              </w:rPr>
              <w:t>Patient Identity Feed [ITI-8]</w:t>
            </w:r>
          </w:p>
        </w:tc>
        <w:tc>
          <w:tcPr>
            <w:tcW w:w="900" w:type="pct"/>
          </w:tcPr>
          <w:p w14:paraId="6AF40F6D" w14:textId="77777777" w:rsidR="00F71022" w:rsidRPr="00BF0A93" w:rsidRDefault="00F71022" w:rsidP="005D6977">
            <w:pPr>
              <w:pStyle w:val="TableEntry"/>
              <w:rPr>
                <w:noProof w:val="0"/>
              </w:rPr>
            </w:pPr>
            <w:r w:rsidRPr="00BF0A93">
              <w:rPr>
                <w:noProof w:val="0"/>
              </w:rPr>
              <w:t>ITI TF-2a: 3.8</w:t>
            </w:r>
          </w:p>
        </w:tc>
        <w:tc>
          <w:tcPr>
            <w:tcW w:w="1700" w:type="pct"/>
          </w:tcPr>
          <w:p w14:paraId="3000AFDA" w14:textId="77777777" w:rsidR="00F71022" w:rsidRPr="00BF0A93" w:rsidRDefault="00F71022" w:rsidP="005D6977">
            <w:pPr>
              <w:pStyle w:val="TableEntry"/>
              <w:rPr>
                <w:noProof w:val="0"/>
              </w:rPr>
            </w:pPr>
            <w:r w:rsidRPr="00BF0A93">
              <w:rPr>
                <w:noProof w:val="0"/>
              </w:rPr>
              <w:t>Patient Identity Feed HL7 V3 [ITI-44]</w:t>
            </w:r>
          </w:p>
        </w:tc>
        <w:tc>
          <w:tcPr>
            <w:tcW w:w="900" w:type="pct"/>
          </w:tcPr>
          <w:p w14:paraId="2566FD5D" w14:textId="77777777" w:rsidR="00F71022" w:rsidRPr="00BF0A93" w:rsidRDefault="00F71022" w:rsidP="005D6977">
            <w:pPr>
              <w:pStyle w:val="TableEntry"/>
              <w:rPr>
                <w:noProof w:val="0"/>
              </w:rPr>
            </w:pPr>
            <w:r w:rsidRPr="00BF0A93">
              <w:rPr>
                <w:noProof w:val="0"/>
              </w:rPr>
              <w:t>ITI TF-2b: 3.44</w:t>
            </w:r>
            <w:r w:rsidRPr="00BF0A93">
              <w:rPr>
                <w:noProof w:val="0"/>
                <w:u w:val="single"/>
              </w:rPr>
              <w:t xml:space="preserve"> </w:t>
            </w:r>
          </w:p>
        </w:tc>
      </w:tr>
      <w:tr w:rsidR="00F71022" w:rsidRPr="00BF0A93" w14:paraId="1989CA58" w14:textId="77777777" w:rsidTr="005D6977">
        <w:trPr>
          <w:cantSplit/>
        </w:trPr>
        <w:tc>
          <w:tcPr>
            <w:tcW w:w="1500" w:type="pct"/>
          </w:tcPr>
          <w:p w14:paraId="1250CFDE" w14:textId="77777777" w:rsidR="00F71022" w:rsidRPr="00BF0A93" w:rsidRDefault="00F71022" w:rsidP="005D6977">
            <w:pPr>
              <w:pStyle w:val="TableEntry"/>
              <w:rPr>
                <w:noProof w:val="0"/>
              </w:rPr>
            </w:pPr>
            <w:r w:rsidRPr="00BF0A93">
              <w:rPr>
                <w:noProof w:val="0"/>
              </w:rPr>
              <w:t>PIX Query</w:t>
            </w:r>
            <w:r w:rsidR="00803465" w:rsidRPr="00BF0A93">
              <w:rPr>
                <w:noProof w:val="0"/>
              </w:rPr>
              <w:t xml:space="preserve"> </w:t>
            </w:r>
            <w:r w:rsidRPr="00BF0A93">
              <w:rPr>
                <w:noProof w:val="0"/>
              </w:rPr>
              <w:t>[ITI-9]</w:t>
            </w:r>
          </w:p>
        </w:tc>
        <w:tc>
          <w:tcPr>
            <w:tcW w:w="900" w:type="pct"/>
          </w:tcPr>
          <w:p w14:paraId="414333AB" w14:textId="77777777" w:rsidR="00F71022" w:rsidRPr="00BF0A93" w:rsidRDefault="00F71022" w:rsidP="005D6977">
            <w:pPr>
              <w:pStyle w:val="TableEntry"/>
              <w:rPr>
                <w:noProof w:val="0"/>
              </w:rPr>
            </w:pPr>
            <w:r w:rsidRPr="00BF0A93">
              <w:rPr>
                <w:noProof w:val="0"/>
              </w:rPr>
              <w:t>ITI TF-2a: 3.9</w:t>
            </w:r>
          </w:p>
        </w:tc>
        <w:tc>
          <w:tcPr>
            <w:tcW w:w="1700" w:type="pct"/>
          </w:tcPr>
          <w:p w14:paraId="4A21ED8E" w14:textId="77777777" w:rsidR="00F71022" w:rsidRPr="00BF0A93" w:rsidRDefault="00F71022" w:rsidP="005D6977">
            <w:pPr>
              <w:pStyle w:val="TableEntry"/>
              <w:rPr>
                <w:noProof w:val="0"/>
              </w:rPr>
            </w:pPr>
            <w:r w:rsidRPr="00BF0A93">
              <w:rPr>
                <w:noProof w:val="0"/>
              </w:rPr>
              <w:t>PIXV3 Query [ITI-45]</w:t>
            </w:r>
          </w:p>
        </w:tc>
        <w:tc>
          <w:tcPr>
            <w:tcW w:w="900" w:type="pct"/>
          </w:tcPr>
          <w:p w14:paraId="12A3308A" w14:textId="77777777" w:rsidR="00F71022" w:rsidRPr="00BF0A93" w:rsidRDefault="00F71022" w:rsidP="005D6977">
            <w:pPr>
              <w:pStyle w:val="TableEntry"/>
              <w:rPr>
                <w:noProof w:val="0"/>
              </w:rPr>
            </w:pPr>
            <w:r w:rsidRPr="00BF0A93">
              <w:rPr>
                <w:noProof w:val="0"/>
              </w:rPr>
              <w:t>ITI TF-2b: 3.45</w:t>
            </w:r>
          </w:p>
        </w:tc>
      </w:tr>
      <w:tr w:rsidR="00F71022" w:rsidRPr="00BF0A93" w14:paraId="5D2A3880" w14:textId="77777777" w:rsidTr="005D6977">
        <w:trPr>
          <w:cantSplit/>
        </w:trPr>
        <w:tc>
          <w:tcPr>
            <w:tcW w:w="1500" w:type="pct"/>
          </w:tcPr>
          <w:p w14:paraId="56244BE3" w14:textId="77777777" w:rsidR="00F71022" w:rsidRPr="00BF0A93" w:rsidRDefault="00F71022" w:rsidP="005D6977">
            <w:pPr>
              <w:pStyle w:val="TableEntry"/>
              <w:rPr>
                <w:noProof w:val="0"/>
              </w:rPr>
            </w:pPr>
            <w:r w:rsidRPr="00BF0A93">
              <w:rPr>
                <w:noProof w:val="0"/>
              </w:rPr>
              <w:t>PIX Update Notification [ITI-10]</w:t>
            </w:r>
          </w:p>
        </w:tc>
        <w:tc>
          <w:tcPr>
            <w:tcW w:w="900" w:type="pct"/>
          </w:tcPr>
          <w:p w14:paraId="49802CF7" w14:textId="77777777" w:rsidR="00F71022" w:rsidRPr="00BF0A93" w:rsidRDefault="00F71022" w:rsidP="005D6977">
            <w:pPr>
              <w:pStyle w:val="TableEntry"/>
              <w:rPr>
                <w:noProof w:val="0"/>
              </w:rPr>
            </w:pPr>
            <w:r w:rsidRPr="00BF0A93">
              <w:rPr>
                <w:noProof w:val="0"/>
              </w:rPr>
              <w:t>ITI TF-2a: 3.10</w:t>
            </w:r>
          </w:p>
        </w:tc>
        <w:tc>
          <w:tcPr>
            <w:tcW w:w="1700" w:type="pct"/>
          </w:tcPr>
          <w:p w14:paraId="5549CFFA" w14:textId="77777777" w:rsidR="00F71022" w:rsidRPr="00BF0A93" w:rsidRDefault="00F71022" w:rsidP="005D6977">
            <w:pPr>
              <w:pStyle w:val="TableEntry"/>
              <w:rPr>
                <w:noProof w:val="0"/>
              </w:rPr>
            </w:pPr>
            <w:r w:rsidRPr="00BF0A93">
              <w:rPr>
                <w:noProof w:val="0"/>
              </w:rPr>
              <w:t>PIXV3 Update Notification [ITI-46]</w:t>
            </w:r>
          </w:p>
        </w:tc>
        <w:tc>
          <w:tcPr>
            <w:tcW w:w="900" w:type="pct"/>
          </w:tcPr>
          <w:p w14:paraId="0BBC9845" w14:textId="77777777" w:rsidR="00F71022" w:rsidRPr="00BF0A93" w:rsidRDefault="00F71022" w:rsidP="005D6977">
            <w:pPr>
              <w:pStyle w:val="TableEntry"/>
              <w:rPr>
                <w:noProof w:val="0"/>
              </w:rPr>
            </w:pPr>
            <w:r w:rsidRPr="00BF0A93">
              <w:rPr>
                <w:noProof w:val="0"/>
              </w:rPr>
              <w:t>ITI TF-2b: 3.46</w:t>
            </w:r>
          </w:p>
        </w:tc>
      </w:tr>
    </w:tbl>
    <w:p w14:paraId="37C67180" w14:textId="2570967F" w:rsidR="00F71022" w:rsidRDefault="00F71022" w:rsidP="006040F5">
      <w:pPr>
        <w:rPr>
          <w:ins w:id="4928" w:author="Lynn Felhofer" w:date="2020-03-20T18:00:00Z"/>
        </w:rPr>
      </w:pPr>
    </w:p>
    <w:p w14:paraId="4DC814BE" w14:textId="52A8C08C" w:rsidR="00A16E04" w:rsidRDefault="00A16E04" w:rsidP="00A16E04">
      <w:pPr>
        <w:pStyle w:val="Heading3"/>
        <w:rPr>
          <w:ins w:id="4929" w:author="Lynn Felhofer" w:date="2020-03-20T18:00:00Z"/>
        </w:rPr>
      </w:pPr>
      <w:ins w:id="4930" w:author="Lynn Felhofer" w:date="2020-03-20T18:00:00Z">
        <w:r>
          <w:lastRenderedPageBreak/>
          <w:t xml:space="preserve">PIXV3 Required Actor </w:t>
        </w:r>
        <w:r w:rsidRPr="00BF0A93">
          <w:t>Grouping</w:t>
        </w:r>
        <w:r>
          <w:t>s</w:t>
        </w:r>
      </w:ins>
    </w:p>
    <w:p w14:paraId="0FD0A926" w14:textId="77777777" w:rsidR="00A16E04" w:rsidRDefault="00A16E04" w:rsidP="00A16E04">
      <w:pPr>
        <w:pStyle w:val="BodyText"/>
        <w:rPr>
          <w:ins w:id="4931" w:author="Lynn Felhofer" w:date="2020-03-20T18:00:00Z"/>
        </w:rPr>
      </w:pPr>
      <w:ins w:id="4932" w:author="Lynn Felhofer" w:date="2020-03-20T18:0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2F5CE67" w14:textId="34F44D78" w:rsidR="00A16E04" w:rsidRPr="0013655E" w:rsidRDefault="00A16E04" w:rsidP="00A16E04">
      <w:pPr>
        <w:pStyle w:val="BodyText"/>
        <w:jc w:val="center"/>
        <w:rPr>
          <w:ins w:id="4933" w:author="Lynn Felhofer" w:date="2020-03-20T18:00:00Z"/>
          <w:rFonts w:ascii="Arial" w:hAnsi="Arial" w:cs="Arial"/>
          <w:b/>
          <w:bCs/>
          <w:sz w:val="22"/>
          <w:szCs w:val="22"/>
        </w:rPr>
      </w:pPr>
      <w:ins w:id="4934" w:author="Lynn Felhofer" w:date="2020-03-20T18:00:00Z">
        <w:r w:rsidRPr="0013655E">
          <w:rPr>
            <w:rFonts w:ascii="Arial" w:hAnsi="Arial" w:cs="Arial"/>
            <w:b/>
            <w:bCs/>
            <w:sz w:val="22"/>
            <w:szCs w:val="22"/>
          </w:rPr>
          <w:t xml:space="preserve">Table </w:t>
        </w:r>
      </w:ins>
      <w:ins w:id="4935" w:author="Lynn Felhofer" w:date="2020-03-20T18:01:00Z">
        <w:r>
          <w:rPr>
            <w:rFonts w:ascii="Arial" w:hAnsi="Arial" w:cs="Arial"/>
            <w:b/>
            <w:bCs/>
            <w:sz w:val="22"/>
            <w:szCs w:val="22"/>
          </w:rPr>
          <w:t>23</w:t>
        </w:r>
      </w:ins>
      <w:ins w:id="4936" w:author="Lynn Felhofer" w:date="2020-03-20T18:00: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PIXV3</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685"/>
        <w:gridCol w:w="2970"/>
        <w:gridCol w:w="1620"/>
      </w:tblGrid>
      <w:tr w:rsidR="00A16E04" w:rsidRPr="00D26514" w14:paraId="58EFB0D9" w14:textId="77777777" w:rsidTr="007179A0">
        <w:trPr>
          <w:cantSplit/>
          <w:tblHeader/>
          <w:ins w:id="4937" w:author="Lynn Felhofer" w:date="2020-03-20T18:00:00Z"/>
        </w:trPr>
        <w:tc>
          <w:tcPr>
            <w:tcW w:w="3685" w:type="dxa"/>
            <w:shd w:val="clear" w:color="auto" w:fill="D9D9D9" w:themeFill="background1" w:themeFillShade="D9"/>
          </w:tcPr>
          <w:p w14:paraId="3AFC16B7" w14:textId="0DD3CC05" w:rsidR="00A16E04" w:rsidRPr="00D26514" w:rsidRDefault="00A16E04" w:rsidP="007F1D2D">
            <w:pPr>
              <w:pStyle w:val="TableEntryHeader"/>
              <w:rPr>
                <w:ins w:id="4938" w:author="Lynn Felhofer" w:date="2020-03-20T18:00:00Z"/>
              </w:rPr>
            </w:pPr>
            <w:ins w:id="4939" w:author="Lynn Felhofer" w:date="2020-03-20T18:00:00Z">
              <w:r>
                <w:t>PIX</w:t>
              </w:r>
            </w:ins>
            <w:ins w:id="4940" w:author="Lynn Felhofer" w:date="2020-03-20T18:01:00Z">
              <w:r>
                <w:t>V3</w:t>
              </w:r>
            </w:ins>
            <w:ins w:id="4941" w:author="Lynn Felhofer" w:date="2020-03-20T18:00:00Z">
              <w:r>
                <w:t xml:space="preserve"> Ac</w:t>
              </w:r>
              <w:r w:rsidRPr="00D26514">
                <w:t>tor</w:t>
              </w:r>
            </w:ins>
          </w:p>
        </w:tc>
        <w:tc>
          <w:tcPr>
            <w:tcW w:w="2970" w:type="dxa"/>
            <w:shd w:val="clear" w:color="auto" w:fill="D9D9D9" w:themeFill="background1" w:themeFillShade="D9"/>
          </w:tcPr>
          <w:p w14:paraId="74004764" w14:textId="77777777" w:rsidR="00A16E04" w:rsidRPr="00D26514" w:rsidRDefault="00A16E04" w:rsidP="007F1D2D">
            <w:pPr>
              <w:pStyle w:val="TableEntryHeader"/>
              <w:rPr>
                <w:ins w:id="4942" w:author="Lynn Felhofer" w:date="2020-03-20T18:00:00Z"/>
              </w:rPr>
            </w:pPr>
            <w:ins w:id="4943" w:author="Lynn Felhofer" w:date="2020-03-20T18:00:00Z">
              <w:r w:rsidRPr="00D26514">
                <w:t>Actor(s) to be grouped with</w:t>
              </w:r>
            </w:ins>
          </w:p>
        </w:tc>
        <w:tc>
          <w:tcPr>
            <w:tcW w:w="1620" w:type="dxa"/>
            <w:shd w:val="clear" w:color="auto" w:fill="D9D9D9" w:themeFill="background1" w:themeFillShade="D9"/>
          </w:tcPr>
          <w:p w14:paraId="49BFAA29" w14:textId="77777777" w:rsidR="00A16E04" w:rsidRPr="00D26514" w:rsidRDefault="00A16E04" w:rsidP="007F1D2D">
            <w:pPr>
              <w:pStyle w:val="TableEntryHeader"/>
              <w:rPr>
                <w:ins w:id="4944" w:author="Lynn Felhofer" w:date="2020-03-20T18:00:00Z"/>
              </w:rPr>
            </w:pPr>
            <w:ins w:id="4945" w:author="Lynn Felhofer" w:date="2020-03-20T18:00:00Z">
              <w:r w:rsidRPr="00D26514">
                <w:t>Reference</w:t>
              </w:r>
            </w:ins>
          </w:p>
        </w:tc>
      </w:tr>
      <w:tr w:rsidR="00A16E04" w:rsidRPr="009715AF" w14:paraId="4AECD1D3" w14:textId="77777777" w:rsidTr="007179A0">
        <w:trPr>
          <w:cantSplit/>
          <w:ins w:id="4946" w:author="Lynn Felhofer" w:date="2020-03-20T18:00:00Z"/>
        </w:trPr>
        <w:tc>
          <w:tcPr>
            <w:tcW w:w="3685" w:type="dxa"/>
          </w:tcPr>
          <w:p w14:paraId="7E605962" w14:textId="77777777" w:rsidR="00A16E04" w:rsidRPr="009715AF" w:rsidRDefault="00A16E04" w:rsidP="007179A0">
            <w:pPr>
              <w:pStyle w:val="TableEntry"/>
              <w:rPr>
                <w:ins w:id="4947" w:author="Lynn Felhofer" w:date="2020-03-20T18:00:00Z"/>
              </w:rPr>
            </w:pPr>
            <w:ins w:id="4948" w:author="Lynn Felhofer" w:date="2020-03-20T18:00:00Z">
              <w:r>
                <w:t>Patient Identity Source</w:t>
              </w:r>
            </w:ins>
          </w:p>
        </w:tc>
        <w:tc>
          <w:tcPr>
            <w:tcW w:w="2970" w:type="dxa"/>
          </w:tcPr>
          <w:p w14:paraId="5151FBA9" w14:textId="77777777" w:rsidR="00A16E04" w:rsidRPr="009715AF" w:rsidRDefault="00A16E04" w:rsidP="007179A0">
            <w:pPr>
              <w:pStyle w:val="TableEntry"/>
              <w:rPr>
                <w:ins w:id="4949" w:author="Lynn Felhofer" w:date="2020-03-20T18:00:00Z"/>
                <w:szCs w:val="18"/>
              </w:rPr>
            </w:pPr>
            <w:ins w:id="4950" w:author="Lynn Felhofer" w:date="2020-03-20T18:00:00Z">
              <w:r>
                <w:rPr>
                  <w:szCs w:val="18"/>
                </w:rPr>
                <w:t>CT / Consistent Time</w:t>
              </w:r>
            </w:ins>
          </w:p>
        </w:tc>
        <w:tc>
          <w:tcPr>
            <w:tcW w:w="1620" w:type="dxa"/>
          </w:tcPr>
          <w:p w14:paraId="5130745C" w14:textId="77777777" w:rsidR="00A16E04" w:rsidRPr="009715AF" w:rsidRDefault="00A16E04" w:rsidP="007179A0">
            <w:pPr>
              <w:pStyle w:val="TableEntry"/>
              <w:rPr>
                <w:ins w:id="4951" w:author="Lynn Felhofer" w:date="2020-03-20T18:00:00Z"/>
                <w:szCs w:val="18"/>
              </w:rPr>
            </w:pPr>
            <w:ins w:id="4952" w:author="Lynn Felhofer" w:date="2020-03-20T18:00:00Z">
              <w:r>
                <w:rPr>
                  <w:szCs w:val="18"/>
                </w:rPr>
                <w:t>ITI TF-1: 7.1</w:t>
              </w:r>
            </w:ins>
          </w:p>
        </w:tc>
      </w:tr>
      <w:tr w:rsidR="00A16E04" w:rsidRPr="009715AF" w14:paraId="084B502C" w14:textId="77777777" w:rsidTr="007179A0">
        <w:trPr>
          <w:cantSplit/>
          <w:trHeight w:val="323"/>
          <w:ins w:id="4953" w:author="Lynn Felhofer" w:date="2020-03-20T18:00:00Z"/>
        </w:trPr>
        <w:tc>
          <w:tcPr>
            <w:tcW w:w="3685" w:type="dxa"/>
          </w:tcPr>
          <w:p w14:paraId="7A3A74C6" w14:textId="77777777" w:rsidR="00A16E04" w:rsidRPr="009715AF" w:rsidRDefault="00A16E04" w:rsidP="007179A0">
            <w:pPr>
              <w:pStyle w:val="TableEntry"/>
              <w:rPr>
                <w:ins w:id="4954" w:author="Lynn Felhofer" w:date="2020-03-20T18:00:00Z"/>
              </w:rPr>
            </w:pPr>
            <w:ins w:id="4955" w:author="Lynn Felhofer" w:date="2020-03-20T18:00:00Z">
              <w:r>
                <w:t>Patient Identifier Cross-reference Consumer</w:t>
              </w:r>
            </w:ins>
          </w:p>
        </w:tc>
        <w:tc>
          <w:tcPr>
            <w:tcW w:w="2970" w:type="dxa"/>
          </w:tcPr>
          <w:p w14:paraId="2F9ECA10" w14:textId="77777777" w:rsidR="00A16E04" w:rsidRPr="009715AF" w:rsidRDefault="00A16E04" w:rsidP="007179A0">
            <w:pPr>
              <w:pStyle w:val="TableEntry"/>
              <w:rPr>
                <w:ins w:id="4956" w:author="Lynn Felhofer" w:date="2020-03-20T18:00:00Z"/>
                <w:szCs w:val="18"/>
              </w:rPr>
            </w:pPr>
            <w:ins w:id="4957" w:author="Lynn Felhofer" w:date="2020-03-20T18:00:00Z">
              <w:r>
                <w:rPr>
                  <w:szCs w:val="18"/>
                </w:rPr>
                <w:t>CT / Consistent Time</w:t>
              </w:r>
            </w:ins>
          </w:p>
        </w:tc>
        <w:tc>
          <w:tcPr>
            <w:tcW w:w="1620" w:type="dxa"/>
          </w:tcPr>
          <w:p w14:paraId="79BAA4A5" w14:textId="77777777" w:rsidR="00A16E04" w:rsidRPr="009715AF" w:rsidRDefault="00A16E04" w:rsidP="007179A0">
            <w:pPr>
              <w:pStyle w:val="TableEntry"/>
              <w:rPr>
                <w:ins w:id="4958" w:author="Lynn Felhofer" w:date="2020-03-20T18:00:00Z"/>
                <w:szCs w:val="18"/>
              </w:rPr>
            </w:pPr>
            <w:ins w:id="4959" w:author="Lynn Felhofer" w:date="2020-03-20T18:00:00Z">
              <w:r>
                <w:rPr>
                  <w:szCs w:val="18"/>
                </w:rPr>
                <w:t>ITI TF-1: 7.1</w:t>
              </w:r>
            </w:ins>
          </w:p>
        </w:tc>
      </w:tr>
      <w:tr w:rsidR="00A16E04" w:rsidRPr="009715AF" w14:paraId="3AEF5546" w14:textId="77777777" w:rsidTr="007179A0">
        <w:trPr>
          <w:cantSplit/>
          <w:trHeight w:val="323"/>
          <w:ins w:id="4960" w:author="Lynn Felhofer" w:date="2020-03-20T18:00:00Z"/>
        </w:trPr>
        <w:tc>
          <w:tcPr>
            <w:tcW w:w="3685" w:type="dxa"/>
          </w:tcPr>
          <w:p w14:paraId="4C4F4FC5" w14:textId="77777777" w:rsidR="00A16E04" w:rsidRDefault="00A16E04" w:rsidP="007179A0">
            <w:pPr>
              <w:pStyle w:val="TableEntry"/>
              <w:rPr>
                <w:ins w:id="4961" w:author="Lynn Felhofer" w:date="2020-03-20T18:00:00Z"/>
              </w:rPr>
            </w:pPr>
            <w:ins w:id="4962" w:author="Lynn Felhofer" w:date="2020-03-20T18:00:00Z">
              <w:r>
                <w:t>Patient Identifier Cross-reference Manager</w:t>
              </w:r>
            </w:ins>
          </w:p>
        </w:tc>
        <w:tc>
          <w:tcPr>
            <w:tcW w:w="2970" w:type="dxa"/>
          </w:tcPr>
          <w:p w14:paraId="19B423B7" w14:textId="77777777" w:rsidR="00A16E04" w:rsidRDefault="00A16E04" w:rsidP="007179A0">
            <w:pPr>
              <w:pStyle w:val="TableEntry"/>
              <w:rPr>
                <w:ins w:id="4963" w:author="Lynn Felhofer" w:date="2020-03-20T18:00:00Z"/>
                <w:szCs w:val="18"/>
              </w:rPr>
            </w:pPr>
            <w:ins w:id="4964" w:author="Lynn Felhofer" w:date="2020-03-20T18:00:00Z">
              <w:r>
                <w:rPr>
                  <w:szCs w:val="18"/>
                </w:rPr>
                <w:t>CT / Consistent Time</w:t>
              </w:r>
            </w:ins>
          </w:p>
        </w:tc>
        <w:tc>
          <w:tcPr>
            <w:tcW w:w="1620" w:type="dxa"/>
          </w:tcPr>
          <w:p w14:paraId="2ECAF395" w14:textId="77777777" w:rsidR="00A16E04" w:rsidRDefault="00A16E04" w:rsidP="007179A0">
            <w:pPr>
              <w:pStyle w:val="TableEntry"/>
              <w:rPr>
                <w:ins w:id="4965" w:author="Lynn Felhofer" w:date="2020-03-20T18:00:00Z"/>
                <w:szCs w:val="18"/>
              </w:rPr>
            </w:pPr>
            <w:ins w:id="4966" w:author="Lynn Felhofer" w:date="2020-03-20T18:00:00Z">
              <w:r>
                <w:rPr>
                  <w:szCs w:val="18"/>
                </w:rPr>
                <w:t>ITI TF-1: 7.1</w:t>
              </w:r>
            </w:ins>
          </w:p>
        </w:tc>
      </w:tr>
    </w:tbl>
    <w:p w14:paraId="4EFCEED7" w14:textId="77777777" w:rsidR="006C2333" w:rsidRDefault="006C2333" w:rsidP="006C2333">
      <w:pPr>
        <w:pStyle w:val="BodyText"/>
        <w:rPr>
          <w:ins w:id="4967" w:author="Lynn Felhofer" w:date="2020-03-20T18:02:00Z"/>
        </w:rPr>
      </w:pPr>
      <w:bookmarkStart w:id="4968" w:name="_Toc167967512"/>
      <w:bookmarkStart w:id="4969" w:name="_Toc169274214"/>
      <w:bookmarkStart w:id="4970" w:name="_Toc169274443"/>
      <w:bookmarkStart w:id="4971" w:name="_Toc169274616"/>
      <w:bookmarkStart w:id="4972" w:name="_Toc169274876"/>
      <w:bookmarkStart w:id="4973" w:name="_Toc169275398"/>
      <w:bookmarkStart w:id="4974" w:name="_Toc169278872"/>
      <w:bookmarkStart w:id="4975" w:name="_Toc169692659"/>
      <w:bookmarkStart w:id="4976" w:name="_Toc174274296"/>
      <w:bookmarkStart w:id="4977" w:name="_Toc174874992"/>
      <w:bookmarkStart w:id="4978" w:name="_Toc174875995"/>
      <w:bookmarkStart w:id="4979" w:name="_Toc237312360"/>
      <w:bookmarkStart w:id="4980" w:name="_Toc269052434"/>
      <w:bookmarkStart w:id="4981" w:name="_Toc487039241"/>
      <w:bookmarkStart w:id="4982" w:name="_Toc488068342"/>
      <w:bookmarkStart w:id="4983" w:name="_Toc488068775"/>
      <w:bookmarkStart w:id="4984" w:name="_Toc488075102"/>
      <w:bookmarkStart w:id="4985" w:name="_Toc13752475"/>
      <w:bookmarkEnd w:id="4968"/>
      <w:bookmarkEnd w:id="4969"/>
      <w:bookmarkEnd w:id="4970"/>
      <w:bookmarkEnd w:id="4971"/>
      <w:bookmarkEnd w:id="4972"/>
      <w:bookmarkEnd w:id="4973"/>
      <w:bookmarkEnd w:id="4974"/>
    </w:p>
    <w:p w14:paraId="56DB2A3B" w14:textId="6BCDDDFD" w:rsidR="006C2333" w:rsidRDefault="006C2333" w:rsidP="006C2333">
      <w:pPr>
        <w:pStyle w:val="BodyText"/>
      </w:pPr>
      <w:ins w:id="4986" w:author="Lynn Felhofer" w:date="2020-03-20T18:02:00Z">
        <w:r w:rsidRPr="00D26514">
          <w:t xml:space="preserve">Section </w:t>
        </w:r>
      </w:ins>
      <w:ins w:id="4987" w:author="Lynn Felhofer" w:date="2020-03-20T18:03:00Z">
        <w:r>
          <w:t>23</w:t>
        </w:r>
      </w:ins>
      <w:ins w:id="4988" w:author="Lynn Felhofer" w:date="2020-03-20T18:02:00Z">
        <w:r w:rsidRPr="00D26514">
          <w:t>.</w:t>
        </w:r>
      </w:ins>
      <w:ins w:id="4989" w:author="Lynn Felhofer" w:date="2020-03-20T18:03:00Z">
        <w:r>
          <w:t>6</w:t>
        </w:r>
      </w:ins>
      <w:ins w:id="4990" w:author="Lynn Felhofer" w:date="2020-03-20T18:02:00Z">
        <w:r w:rsidRPr="00D26514">
          <w:t xml:space="preserve"> describes some optional groupings that may be of interest for security considerations</w:t>
        </w:r>
      </w:ins>
      <w:ins w:id="4991" w:author="Lynn Felhofer" w:date="2020-03-20T18:03:00Z">
        <w:r>
          <w:t>.</w:t>
        </w:r>
      </w:ins>
    </w:p>
    <w:p w14:paraId="52FCFDA9" w14:textId="19BF3183" w:rsidR="00F71022" w:rsidRPr="00BF0A93" w:rsidRDefault="00F71022" w:rsidP="006040F5">
      <w:pPr>
        <w:pStyle w:val="Heading2"/>
        <w:numPr>
          <w:ilvl w:val="0"/>
          <w:numId w:val="0"/>
        </w:numPr>
        <w:rPr>
          <w:noProof w:val="0"/>
        </w:rPr>
      </w:pPr>
      <w:r w:rsidRPr="00BF0A93">
        <w:rPr>
          <w:noProof w:val="0"/>
        </w:rPr>
        <w:t xml:space="preserve">23.2 </w:t>
      </w:r>
      <w:r w:rsidR="00AD07C4">
        <w:rPr>
          <w:noProof w:val="0"/>
        </w:rPr>
        <w:t>PIX V3 Actor</w:t>
      </w:r>
      <w:r w:rsidRPr="00BF0A93">
        <w:rPr>
          <w:noProof w:val="0"/>
        </w:rPr>
        <w:t xml:space="preserve"> Options</w:t>
      </w:r>
      <w:bookmarkEnd w:id="4975"/>
      <w:bookmarkEnd w:id="4976"/>
      <w:bookmarkEnd w:id="4977"/>
      <w:bookmarkEnd w:id="4978"/>
      <w:bookmarkEnd w:id="4979"/>
      <w:bookmarkEnd w:id="4980"/>
      <w:bookmarkEnd w:id="4981"/>
      <w:bookmarkEnd w:id="4982"/>
      <w:bookmarkEnd w:id="4983"/>
      <w:bookmarkEnd w:id="4984"/>
      <w:bookmarkEnd w:id="4985"/>
    </w:p>
    <w:p w14:paraId="5749D3BB" w14:textId="1D4E91F4" w:rsidR="00F71022" w:rsidRPr="00BF0A93" w:rsidRDefault="00F71022" w:rsidP="006040F5">
      <w:pPr>
        <w:pStyle w:val="BodyText"/>
      </w:pPr>
      <w:r w:rsidRPr="00BF0A93">
        <w:t xml:space="preserve">Options that may be selected for this Integration Profile are listed in the Table 23.2-1 along with the Actors to which they apply. Dependencies between options when applicable are specified in notes. </w:t>
      </w:r>
    </w:p>
    <w:p w14:paraId="464C9E3A" w14:textId="77777777" w:rsidR="00F71022" w:rsidRPr="00BF0A93" w:rsidRDefault="00F71022" w:rsidP="006040F5">
      <w:pPr>
        <w:pStyle w:val="TableTitle"/>
      </w:pPr>
      <w:r w:rsidRPr="00BF0A93">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BF0A93" w14:paraId="356F52D8" w14:textId="77777777" w:rsidTr="005D6977">
        <w:trPr>
          <w:cantSplit/>
          <w:tblHeader/>
          <w:jc w:val="center"/>
        </w:trPr>
        <w:tc>
          <w:tcPr>
            <w:tcW w:w="0" w:type="auto"/>
            <w:shd w:val="pct15" w:color="auto" w:fill="FFFFFF"/>
          </w:tcPr>
          <w:p w14:paraId="045EE320" w14:textId="77777777" w:rsidR="00F71022" w:rsidRPr="00BF0A93" w:rsidRDefault="00F71022" w:rsidP="007F1D2D">
            <w:pPr>
              <w:pStyle w:val="TableEntryHeader"/>
            </w:pPr>
            <w:r w:rsidRPr="00BF0A93">
              <w:t>Actor</w:t>
            </w:r>
          </w:p>
        </w:tc>
        <w:tc>
          <w:tcPr>
            <w:tcW w:w="0" w:type="auto"/>
            <w:shd w:val="pct15" w:color="auto" w:fill="FFFFFF"/>
          </w:tcPr>
          <w:p w14:paraId="473C041D" w14:textId="77777777" w:rsidR="00F71022" w:rsidRPr="00BF0A93" w:rsidRDefault="00F71022" w:rsidP="007F1D2D">
            <w:pPr>
              <w:pStyle w:val="TableEntryHeader"/>
            </w:pPr>
            <w:r w:rsidRPr="00BF0A93">
              <w:t>Options</w:t>
            </w:r>
          </w:p>
        </w:tc>
        <w:tc>
          <w:tcPr>
            <w:tcW w:w="0" w:type="auto"/>
            <w:shd w:val="pct15" w:color="auto" w:fill="FFFFFF"/>
          </w:tcPr>
          <w:p w14:paraId="64769CEE" w14:textId="77777777" w:rsidR="00F71022" w:rsidRPr="00BF0A93" w:rsidRDefault="00F71022" w:rsidP="007F1D2D">
            <w:pPr>
              <w:pStyle w:val="TableEntryHeader"/>
            </w:pPr>
            <w:r w:rsidRPr="00BF0A93">
              <w:t>Vol. &amp; Section</w:t>
            </w:r>
          </w:p>
        </w:tc>
      </w:tr>
      <w:tr w:rsidR="00F71022" w:rsidRPr="00BF0A93" w14:paraId="544D8DAB" w14:textId="77777777" w:rsidTr="005D6977">
        <w:trPr>
          <w:cantSplit/>
          <w:trHeight w:val="332"/>
          <w:jc w:val="center"/>
        </w:trPr>
        <w:tc>
          <w:tcPr>
            <w:tcW w:w="0" w:type="auto"/>
          </w:tcPr>
          <w:p w14:paraId="0AC9F007" w14:textId="77777777" w:rsidR="00F71022" w:rsidRPr="00BF0A93" w:rsidRDefault="00F71022" w:rsidP="005D6977">
            <w:pPr>
              <w:pStyle w:val="TableEntry"/>
              <w:rPr>
                <w:noProof w:val="0"/>
              </w:rPr>
            </w:pPr>
            <w:r w:rsidRPr="00BF0A93">
              <w:rPr>
                <w:noProof w:val="0"/>
              </w:rPr>
              <w:t>Patient Identity Source</w:t>
            </w:r>
          </w:p>
        </w:tc>
        <w:tc>
          <w:tcPr>
            <w:tcW w:w="0" w:type="auto"/>
          </w:tcPr>
          <w:p w14:paraId="000A01EE" w14:textId="77777777" w:rsidR="00F71022" w:rsidRPr="00BF0A93" w:rsidRDefault="00F71022" w:rsidP="005D6977">
            <w:pPr>
              <w:pStyle w:val="TableEntry"/>
              <w:rPr>
                <w:noProof w:val="0"/>
              </w:rPr>
            </w:pPr>
            <w:r w:rsidRPr="00BF0A93">
              <w:rPr>
                <w:noProof w:val="0"/>
              </w:rPr>
              <w:t xml:space="preserve">Pediatric Demographics </w:t>
            </w:r>
          </w:p>
        </w:tc>
        <w:tc>
          <w:tcPr>
            <w:tcW w:w="0" w:type="auto"/>
          </w:tcPr>
          <w:p w14:paraId="1AF8C295" w14:textId="77777777" w:rsidR="00F71022" w:rsidRPr="00BF0A93" w:rsidRDefault="00F71022" w:rsidP="005D6977">
            <w:pPr>
              <w:pStyle w:val="TableEntry"/>
              <w:rPr>
                <w:noProof w:val="0"/>
              </w:rPr>
            </w:pPr>
            <w:r w:rsidRPr="00BF0A93">
              <w:rPr>
                <w:noProof w:val="0"/>
              </w:rPr>
              <w:t>ITI TF-1: 23.2.1</w:t>
            </w:r>
          </w:p>
        </w:tc>
      </w:tr>
      <w:tr w:rsidR="00F71022" w:rsidRPr="00BF0A93" w14:paraId="2F08F28E" w14:textId="77777777" w:rsidTr="005D6977">
        <w:trPr>
          <w:cantSplit/>
          <w:trHeight w:val="233"/>
          <w:jc w:val="center"/>
        </w:trPr>
        <w:tc>
          <w:tcPr>
            <w:tcW w:w="0" w:type="auto"/>
          </w:tcPr>
          <w:p w14:paraId="3E40C1CC" w14:textId="77777777" w:rsidR="00F71022" w:rsidRPr="00BF0A93" w:rsidRDefault="00F71022" w:rsidP="005D6977">
            <w:pPr>
              <w:pStyle w:val="TableEntry"/>
              <w:rPr>
                <w:noProof w:val="0"/>
              </w:rPr>
            </w:pPr>
            <w:r w:rsidRPr="00BF0A93">
              <w:rPr>
                <w:noProof w:val="0"/>
              </w:rPr>
              <w:t>Patient Identifier Cross-reference Manager</w:t>
            </w:r>
          </w:p>
        </w:tc>
        <w:tc>
          <w:tcPr>
            <w:tcW w:w="0" w:type="auto"/>
          </w:tcPr>
          <w:p w14:paraId="55577F6E" w14:textId="77777777" w:rsidR="00F71022" w:rsidRPr="00BF0A93" w:rsidRDefault="00F71022" w:rsidP="005D6977">
            <w:pPr>
              <w:pStyle w:val="TableEntry"/>
              <w:rPr>
                <w:noProof w:val="0"/>
              </w:rPr>
            </w:pPr>
            <w:r w:rsidRPr="00BF0A93">
              <w:rPr>
                <w:noProof w:val="0"/>
              </w:rPr>
              <w:t>Pediatric Demographics</w:t>
            </w:r>
          </w:p>
        </w:tc>
        <w:tc>
          <w:tcPr>
            <w:tcW w:w="0" w:type="auto"/>
          </w:tcPr>
          <w:p w14:paraId="18C09460" w14:textId="77777777" w:rsidR="00F71022" w:rsidRPr="00BF0A93" w:rsidRDefault="00F71022" w:rsidP="005D6977">
            <w:pPr>
              <w:pStyle w:val="TableEntry"/>
              <w:rPr>
                <w:noProof w:val="0"/>
              </w:rPr>
            </w:pPr>
            <w:r w:rsidRPr="00BF0A93">
              <w:rPr>
                <w:noProof w:val="0"/>
              </w:rPr>
              <w:t>ITI TF-1: 23.2.1</w:t>
            </w:r>
          </w:p>
        </w:tc>
      </w:tr>
      <w:tr w:rsidR="00F71022" w:rsidRPr="00BF0A93" w14:paraId="5B98845C" w14:textId="77777777" w:rsidTr="005D6977">
        <w:trPr>
          <w:cantSplit/>
          <w:trHeight w:val="368"/>
          <w:jc w:val="center"/>
        </w:trPr>
        <w:tc>
          <w:tcPr>
            <w:tcW w:w="0" w:type="auto"/>
          </w:tcPr>
          <w:p w14:paraId="054DF699" w14:textId="77777777" w:rsidR="00F71022" w:rsidRPr="00BF0A93" w:rsidRDefault="00F71022" w:rsidP="005D6977">
            <w:pPr>
              <w:pStyle w:val="TableEntry"/>
              <w:rPr>
                <w:noProof w:val="0"/>
              </w:rPr>
            </w:pPr>
            <w:r w:rsidRPr="00BF0A93">
              <w:rPr>
                <w:noProof w:val="0"/>
              </w:rPr>
              <w:t>Patient Identifier Cross-reference Consumer</w:t>
            </w:r>
          </w:p>
        </w:tc>
        <w:tc>
          <w:tcPr>
            <w:tcW w:w="0" w:type="auto"/>
          </w:tcPr>
          <w:p w14:paraId="1AFA0A3A" w14:textId="77777777" w:rsidR="00F71022" w:rsidRPr="00BF0A93" w:rsidRDefault="00F71022">
            <w:pPr>
              <w:pStyle w:val="TableEntry"/>
              <w:rPr>
                <w:noProof w:val="0"/>
              </w:rPr>
            </w:pPr>
            <w:r w:rsidRPr="00BF0A93">
              <w:rPr>
                <w:noProof w:val="0"/>
              </w:rPr>
              <w:t xml:space="preserve">PIXV3 Update Notification </w:t>
            </w:r>
          </w:p>
        </w:tc>
        <w:tc>
          <w:tcPr>
            <w:tcW w:w="0" w:type="auto"/>
          </w:tcPr>
          <w:p w14:paraId="056700DB" w14:textId="77777777" w:rsidR="00F71022" w:rsidRPr="00BF0A93" w:rsidRDefault="00F71022" w:rsidP="005D6977">
            <w:pPr>
              <w:pStyle w:val="TableEntry"/>
              <w:rPr>
                <w:noProof w:val="0"/>
              </w:rPr>
            </w:pPr>
            <w:r w:rsidRPr="00BF0A93">
              <w:rPr>
                <w:noProof w:val="0"/>
              </w:rPr>
              <w:t>ITI TF-2b: 3.46</w:t>
            </w:r>
          </w:p>
        </w:tc>
      </w:tr>
    </w:tbl>
    <w:p w14:paraId="051A9D1C" w14:textId="77777777" w:rsidR="00F71022" w:rsidRPr="00BF0A93" w:rsidRDefault="00F71022" w:rsidP="00BC2927">
      <w:pPr>
        <w:pStyle w:val="BodyText"/>
      </w:pPr>
    </w:p>
    <w:p w14:paraId="6909ECEC" w14:textId="77777777" w:rsidR="00F71022" w:rsidRPr="00BF0A93" w:rsidRDefault="00F71022" w:rsidP="004E7A3D">
      <w:pPr>
        <w:pStyle w:val="Heading3"/>
        <w:numPr>
          <w:ilvl w:val="0"/>
          <w:numId w:val="0"/>
        </w:numPr>
        <w:rPr>
          <w:noProof w:val="0"/>
        </w:rPr>
      </w:pPr>
      <w:bookmarkStart w:id="4992" w:name="_Toc487039242"/>
      <w:bookmarkStart w:id="4993" w:name="_Toc488068343"/>
      <w:bookmarkStart w:id="4994" w:name="_Toc488068776"/>
      <w:bookmarkStart w:id="4995" w:name="_Toc488075103"/>
      <w:bookmarkStart w:id="4996" w:name="_Toc13752476"/>
      <w:r w:rsidRPr="00BF0A93">
        <w:rPr>
          <w:noProof w:val="0"/>
        </w:rPr>
        <w:t>23.2.1</w:t>
      </w:r>
      <w:r w:rsidRPr="00BF0A93">
        <w:rPr>
          <w:noProof w:val="0"/>
        </w:rPr>
        <w:tab/>
        <w:t>Pediatric Demographics Option</w:t>
      </w:r>
      <w:bookmarkEnd w:id="4992"/>
      <w:bookmarkEnd w:id="4993"/>
      <w:bookmarkEnd w:id="4994"/>
      <w:bookmarkEnd w:id="4995"/>
      <w:bookmarkEnd w:id="4996"/>
    </w:p>
    <w:p w14:paraId="3CD30AF4"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BF0A93" w:rsidRDefault="00F71022" w:rsidP="00A9747B">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BF0A93" w:rsidRDefault="00F71022" w:rsidP="00C3719E">
      <w:pPr>
        <w:pStyle w:val="BodyText"/>
      </w:pPr>
      <w:r w:rsidRPr="00BF0A93">
        <w:lastRenderedPageBreak/>
        <w:t xml:space="preserve">Pediatric Demographics makes use of the following six additional demographic fields to aid record matching in databases with many pediatric records. </w:t>
      </w:r>
    </w:p>
    <w:p w14:paraId="3512F2FB" w14:textId="77777777" w:rsidR="00F71022" w:rsidRPr="00BF0A93" w:rsidRDefault="00F71022" w:rsidP="00AA50EB">
      <w:pPr>
        <w:pStyle w:val="BodyText"/>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3CD19727" w14:textId="77777777" w:rsidTr="00CD6041">
        <w:trPr>
          <w:trHeight w:val="90"/>
          <w:tblHeader/>
          <w:jc w:val="center"/>
        </w:trPr>
        <w:tc>
          <w:tcPr>
            <w:tcW w:w="2038" w:type="dxa"/>
            <w:shd w:val="clear" w:color="auto" w:fill="D9D9D9"/>
          </w:tcPr>
          <w:p w14:paraId="330051AA" w14:textId="77777777" w:rsidR="00F71022" w:rsidRPr="00BF0A93" w:rsidRDefault="00F71022" w:rsidP="007F1D2D">
            <w:pPr>
              <w:pStyle w:val="TableEntryHeader"/>
            </w:pPr>
            <w:r w:rsidRPr="00BF0A93">
              <w:t>Field</w:t>
            </w:r>
          </w:p>
        </w:tc>
        <w:tc>
          <w:tcPr>
            <w:tcW w:w="3267" w:type="dxa"/>
            <w:shd w:val="clear" w:color="auto" w:fill="D9D9D9"/>
          </w:tcPr>
          <w:p w14:paraId="2E49AF5D" w14:textId="77777777" w:rsidR="00F71022" w:rsidRPr="00BF0A93" w:rsidRDefault="00F71022" w:rsidP="007F1D2D">
            <w:pPr>
              <w:pStyle w:val="TableEntryHeader"/>
            </w:pPr>
            <w:r w:rsidRPr="00BF0A93">
              <w:t>Reason for inclusion</w:t>
            </w:r>
          </w:p>
        </w:tc>
        <w:tc>
          <w:tcPr>
            <w:tcW w:w="3186" w:type="dxa"/>
            <w:shd w:val="clear" w:color="auto" w:fill="D9D9D9"/>
          </w:tcPr>
          <w:p w14:paraId="5BD95CFF" w14:textId="77777777" w:rsidR="00F71022" w:rsidRPr="00BF0A93" w:rsidRDefault="00F71022" w:rsidP="007F1D2D">
            <w:pPr>
              <w:pStyle w:val="TableEntryHeader"/>
            </w:pPr>
            <w:r w:rsidRPr="00BF0A93">
              <w:t>Value</w:t>
            </w:r>
          </w:p>
        </w:tc>
      </w:tr>
      <w:tr w:rsidR="00F71022" w:rsidRPr="00BF0A93" w14:paraId="045B83AA" w14:textId="77777777" w:rsidTr="00CD6041">
        <w:trPr>
          <w:trHeight w:val="735"/>
          <w:jc w:val="center"/>
        </w:trPr>
        <w:tc>
          <w:tcPr>
            <w:tcW w:w="2038" w:type="dxa"/>
          </w:tcPr>
          <w:p w14:paraId="4FA077F4" w14:textId="77777777" w:rsidR="00F71022" w:rsidRPr="00BF0A93" w:rsidRDefault="00F71022" w:rsidP="00BC2927">
            <w:pPr>
              <w:pStyle w:val="TableEntry"/>
              <w:rPr>
                <w:noProof w:val="0"/>
              </w:rPr>
            </w:pPr>
            <w:r w:rsidRPr="00BF0A93">
              <w:rPr>
                <w:noProof w:val="0"/>
              </w:rPr>
              <w:t>Mother’s Maiden Name</w:t>
            </w:r>
          </w:p>
        </w:tc>
        <w:tc>
          <w:tcPr>
            <w:tcW w:w="3267" w:type="dxa"/>
          </w:tcPr>
          <w:p w14:paraId="5A269BBD"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1631822C"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5C6A8D2D" w14:textId="77777777" w:rsidTr="00CD6041">
        <w:trPr>
          <w:trHeight w:val="420"/>
          <w:jc w:val="center"/>
        </w:trPr>
        <w:tc>
          <w:tcPr>
            <w:tcW w:w="2038" w:type="dxa"/>
          </w:tcPr>
          <w:p w14:paraId="45D6D4A5" w14:textId="77777777" w:rsidR="00F71022" w:rsidRPr="00BF0A93" w:rsidRDefault="00F71022" w:rsidP="00BC2927">
            <w:pPr>
              <w:pStyle w:val="TableEntry"/>
              <w:rPr>
                <w:noProof w:val="0"/>
              </w:rPr>
            </w:pPr>
            <w:r w:rsidRPr="00BF0A93">
              <w:rPr>
                <w:noProof w:val="0"/>
              </w:rPr>
              <w:t>Patient Home Telephone</w:t>
            </w:r>
          </w:p>
        </w:tc>
        <w:tc>
          <w:tcPr>
            <w:tcW w:w="3267" w:type="dxa"/>
          </w:tcPr>
          <w:p w14:paraId="5DA88725"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2555820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4B88985C" w14:textId="77777777" w:rsidTr="00CD6041">
        <w:trPr>
          <w:trHeight w:val="420"/>
          <w:jc w:val="center"/>
        </w:trPr>
        <w:tc>
          <w:tcPr>
            <w:tcW w:w="2038" w:type="dxa"/>
          </w:tcPr>
          <w:p w14:paraId="7EB6E57D"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498EED10"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B295402"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2F7B777D" w14:textId="77777777" w:rsidTr="00CD6041">
        <w:trPr>
          <w:trHeight w:val="420"/>
          <w:jc w:val="center"/>
        </w:trPr>
        <w:tc>
          <w:tcPr>
            <w:tcW w:w="2038" w:type="dxa"/>
          </w:tcPr>
          <w:p w14:paraId="5249CDC6" w14:textId="77777777" w:rsidR="00F71022" w:rsidRPr="00BF0A93" w:rsidRDefault="00F71022" w:rsidP="00BC2927">
            <w:pPr>
              <w:pStyle w:val="TableEntry"/>
              <w:rPr>
                <w:noProof w:val="0"/>
              </w:rPr>
            </w:pPr>
            <w:r w:rsidRPr="00BF0A93">
              <w:rPr>
                <w:noProof w:val="0"/>
              </w:rPr>
              <w:t>Patient Birth Order</w:t>
            </w:r>
          </w:p>
        </w:tc>
        <w:tc>
          <w:tcPr>
            <w:tcW w:w="3267" w:type="dxa"/>
          </w:tcPr>
          <w:p w14:paraId="7468024A"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552CB729"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00C4181E" w14:textId="77777777" w:rsidTr="00CD6041">
        <w:trPr>
          <w:cantSplit/>
          <w:trHeight w:val="1742"/>
          <w:jc w:val="center"/>
        </w:trPr>
        <w:tc>
          <w:tcPr>
            <w:tcW w:w="2038" w:type="dxa"/>
          </w:tcPr>
          <w:p w14:paraId="2EA3B6DA"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59AA84C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7DDDE0EE" w14:textId="77777777" w:rsidR="00F71022" w:rsidRPr="00BF0A93" w:rsidRDefault="00F71022" w:rsidP="006720E8">
      <w:pPr>
        <w:pStyle w:val="BodyText"/>
      </w:pPr>
    </w:p>
    <w:p w14:paraId="440B06D8" w14:textId="123C21FB" w:rsidR="00F71022" w:rsidRPr="00BF0A93" w:rsidRDefault="00F71022" w:rsidP="00096042">
      <w:pPr>
        <w:pStyle w:val="BodyText"/>
      </w:pPr>
      <w:bookmarkStart w:id="4997" w:name="_Toc169692660"/>
      <w:bookmarkStart w:id="4998" w:name="_Toc174274297"/>
      <w:bookmarkStart w:id="4999" w:name="_Toc174874993"/>
      <w:bookmarkStart w:id="5000" w:name="_Toc174875996"/>
      <w:bookmarkStart w:id="5001" w:name="_Toc237312361"/>
      <w:bookmarkStart w:id="5002" w:name="_Toc269052435"/>
      <w:r w:rsidRPr="00BF0A93">
        <w:t xml:space="preserve">Patient Demographics Consumer </w:t>
      </w:r>
      <w:r w:rsidR="002C5D6C">
        <w:t>Actor</w:t>
      </w:r>
      <w:r w:rsidRPr="00BF0A93">
        <w:t xml:space="preserve">s which support the Pediatrics Demographics Option will be able to provide Pediatric Demographics query parameter fields in the Patient Demographics Query transaction [ITI-47], and shall be able to receive and process any values returned for the fields identified as Pediatric Demographics. </w:t>
      </w:r>
    </w:p>
    <w:p w14:paraId="76125F90" w14:textId="77777777" w:rsidR="00F71022" w:rsidRPr="00BF0A93" w:rsidRDefault="00F71022" w:rsidP="00096042">
      <w:pPr>
        <w:pStyle w:val="BodyText"/>
      </w:pPr>
      <w:r w:rsidRPr="00BF0A93">
        <w:t xml:space="preserve">Pediatric Demographics query parameter fields are: </w:t>
      </w:r>
    </w:p>
    <w:p w14:paraId="39E90203" w14:textId="77777777" w:rsidR="00F71022" w:rsidRPr="00BF0A93" w:rsidRDefault="00F71022" w:rsidP="006720E8">
      <w:pPr>
        <w:pStyle w:val="ListBullet2"/>
        <w:numPr>
          <w:ilvl w:val="0"/>
          <w:numId w:val="53"/>
        </w:numPr>
      </w:pPr>
      <w:r w:rsidRPr="00BF0A93">
        <w:t>Mother’s Maiden Name</w:t>
      </w:r>
    </w:p>
    <w:p w14:paraId="3AFEF9BE" w14:textId="77777777" w:rsidR="00F71022" w:rsidRPr="00BF0A93" w:rsidRDefault="00F71022" w:rsidP="006720E8">
      <w:pPr>
        <w:pStyle w:val="ListBullet2"/>
        <w:numPr>
          <w:ilvl w:val="0"/>
          <w:numId w:val="53"/>
        </w:numPr>
      </w:pPr>
      <w:r w:rsidRPr="00BF0A93">
        <w:t>Patient Home Telephone</w:t>
      </w:r>
    </w:p>
    <w:p w14:paraId="62BFC0E4" w14:textId="77777777" w:rsidR="00F71022" w:rsidRPr="00BF0A93" w:rsidRDefault="00F71022" w:rsidP="00096042">
      <w:pPr>
        <w:pStyle w:val="BodyText"/>
      </w:pPr>
      <w:r w:rsidRPr="00BF0A93">
        <w:t xml:space="preserve">Pediatric Demographics are defined as all of the following: </w:t>
      </w:r>
    </w:p>
    <w:p w14:paraId="7157E6FB" w14:textId="77777777" w:rsidR="00F71022" w:rsidRPr="00BF0A93" w:rsidRDefault="00F71022" w:rsidP="006720E8">
      <w:pPr>
        <w:pStyle w:val="ListBullet2"/>
        <w:numPr>
          <w:ilvl w:val="0"/>
          <w:numId w:val="53"/>
        </w:numPr>
      </w:pPr>
      <w:r w:rsidRPr="00BF0A93">
        <w:t>Mother’s Maiden Name</w:t>
      </w:r>
    </w:p>
    <w:p w14:paraId="54452A90" w14:textId="77777777" w:rsidR="00F71022" w:rsidRPr="00BF0A93" w:rsidRDefault="00F71022" w:rsidP="006720E8">
      <w:pPr>
        <w:pStyle w:val="ListBullet2"/>
        <w:numPr>
          <w:ilvl w:val="0"/>
          <w:numId w:val="53"/>
        </w:numPr>
      </w:pPr>
      <w:r w:rsidRPr="00BF0A93">
        <w:t>Patient Home Telephone</w:t>
      </w:r>
    </w:p>
    <w:p w14:paraId="7C7EA80E" w14:textId="77777777" w:rsidR="00F71022" w:rsidRPr="00BF0A93" w:rsidRDefault="00F71022" w:rsidP="006720E8">
      <w:pPr>
        <w:pStyle w:val="ListBullet2"/>
        <w:numPr>
          <w:ilvl w:val="0"/>
          <w:numId w:val="53"/>
        </w:numPr>
      </w:pPr>
      <w:r w:rsidRPr="00BF0A93">
        <w:t>Patient Multiple Birth Indicator</w:t>
      </w:r>
    </w:p>
    <w:p w14:paraId="220227CF" w14:textId="77777777" w:rsidR="00F71022" w:rsidRPr="00BF0A93" w:rsidRDefault="00F71022" w:rsidP="006720E8">
      <w:pPr>
        <w:pStyle w:val="ListBullet2"/>
        <w:numPr>
          <w:ilvl w:val="0"/>
          <w:numId w:val="53"/>
        </w:numPr>
      </w:pPr>
      <w:r w:rsidRPr="00BF0A93">
        <w:t>Patient Birth Order</w:t>
      </w:r>
    </w:p>
    <w:p w14:paraId="47BDFA74" w14:textId="77777777" w:rsidR="00F71022" w:rsidRPr="00BF0A93" w:rsidRDefault="00F71022" w:rsidP="006040F5">
      <w:pPr>
        <w:pStyle w:val="Heading2"/>
        <w:numPr>
          <w:ilvl w:val="0"/>
          <w:numId w:val="0"/>
        </w:numPr>
        <w:rPr>
          <w:noProof w:val="0"/>
        </w:rPr>
      </w:pPr>
      <w:bookmarkStart w:id="5003" w:name="_Toc487039243"/>
      <w:bookmarkStart w:id="5004" w:name="_Toc488068344"/>
      <w:bookmarkStart w:id="5005" w:name="_Toc488068777"/>
      <w:bookmarkStart w:id="5006" w:name="_Toc488075104"/>
      <w:bookmarkStart w:id="5007" w:name="_Toc13752477"/>
      <w:r w:rsidRPr="00BF0A93">
        <w:rPr>
          <w:noProof w:val="0"/>
        </w:rPr>
        <w:t>23.3 Patient Identifier Cross-referencing HL7 V3 Integration Profile Process Flows</w:t>
      </w:r>
      <w:bookmarkEnd w:id="4997"/>
      <w:bookmarkEnd w:id="4998"/>
      <w:bookmarkEnd w:id="4999"/>
      <w:bookmarkEnd w:id="5000"/>
      <w:bookmarkEnd w:id="5001"/>
      <w:bookmarkEnd w:id="5002"/>
      <w:bookmarkEnd w:id="5003"/>
      <w:bookmarkEnd w:id="5004"/>
      <w:bookmarkEnd w:id="5005"/>
      <w:bookmarkEnd w:id="5006"/>
      <w:bookmarkEnd w:id="5007"/>
    </w:p>
    <w:p w14:paraId="5E3E0E34" w14:textId="77777777" w:rsidR="00F71022" w:rsidRPr="00BF0A93" w:rsidRDefault="00F71022" w:rsidP="006040F5">
      <w:pPr>
        <w:pStyle w:val="BodyText"/>
      </w:pPr>
      <w:r w:rsidRPr="00BF0A93">
        <w:t>Sections 5.3.1 and 5.3.2 describe use cases that this profile addresses. Figures 5.3-1 and 5.3-2 also apply with the changes to the corresponding PIXV3 transactions as specified in Table 23.1-2.</w:t>
      </w:r>
    </w:p>
    <w:p w14:paraId="0DB3C779" w14:textId="77777777" w:rsidR="00F71022" w:rsidRPr="00BF0A93" w:rsidRDefault="00F71022" w:rsidP="006040F5">
      <w:pPr>
        <w:pStyle w:val="Heading2"/>
        <w:numPr>
          <w:ilvl w:val="0"/>
          <w:numId w:val="0"/>
        </w:numPr>
        <w:rPr>
          <w:noProof w:val="0"/>
        </w:rPr>
      </w:pPr>
      <w:bookmarkStart w:id="5008" w:name="_Toc169692661"/>
      <w:bookmarkStart w:id="5009" w:name="_Toc174274298"/>
      <w:bookmarkStart w:id="5010" w:name="_Toc174874994"/>
      <w:bookmarkStart w:id="5011" w:name="_Toc174875997"/>
      <w:bookmarkStart w:id="5012" w:name="_Toc237312362"/>
      <w:bookmarkStart w:id="5013" w:name="_Toc269052436"/>
      <w:bookmarkStart w:id="5014" w:name="_Toc487039244"/>
      <w:bookmarkStart w:id="5015" w:name="_Toc488068345"/>
      <w:bookmarkStart w:id="5016" w:name="_Toc488068778"/>
      <w:bookmarkStart w:id="5017" w:name="_Toc488075105"/>
      <w:bookmarkStart w:id="5018" w:name="_Toc13752478"/>
      <w:r w:rsidRPr="00BF0A93">
        <w:rPr>
          <w:noProof w:val="0"/>
        </w:rPr>
        <w:lastRenderedPageBreak/>
        <w:t>23.4 Relationship between the PIXV3 Integration Profile and eMPI</w:t>
      </w:r>
      <w:bookmarkEnd w:id="5008"/>
      <w:bookmarkEnd w:id="5009"/>
      <w:bookmarkEnd w:id="5010"/>
      <w:bookmarkEnd w:id="5011"/>
      <w:bookmarkEnd w:id="5012"/>
      <w:bookmarkEnd w:id="5013"/>
      <w:bookmarkEnd w:id="5014"/>
      <w:bookmarkEnd w:id="5015"/>
      <w:bookmarkEnd w:id="5016"/>
      <w:bookmarkEnd w:id="5017"/>
      <w:bookmarkEnd w:id="5018"/>
    </w:p>
    <w:p w14:paraId="44F8139F" w14:textId="77777777" w:rsidR="00F71022" w:rsidRPr="00BF0A93" w:rsidRDefault="00F71022" w:rsidP="006040F5">
      <w:pPr>
        <w:pStyle w:val="BodyText"/>
      </w:pPr>
      <w:r w:rsidRPr="00BF0A93">
        <w:t>The discussion in Section 5.4 fully applies to this profile.</w:t>
      </w:r>
    </w:p>
    <w:p w14:paraId="7C158A1C" w14:textId="77777777" w:rsidR="00F71022" w:rsidRPr="00BF0A93" w:rsidRDefault="00F71022" w:rsidP="006040F5">
      <w:pPr>
        <w:pStyle w:val="Heading2"/>
        <w:numPr>
          <w:ilvl w:val="0"/>
          <w:numId w:val="0"/>
        </w:numPr>
        <w:rPr>
          <w:noProof w:val="0"/>
        </w:rPr>
      </w:pPr>
      <w:bookmarkStart w:id="5019" w:name="_Toc169692662"/>
      <w:bookmarkStart w:id="5020" w:name="_Toc174274299"/>
      <w:bookmarkStart w:id="5021" w:name="_Toc174874995"/>
      <w:bookmarkStart w:id="5022" w:name="_Toc174875998"/>
      <w:bookmarkStart w:id="5023" w:name="_Toc237312363"/>
      <w:bookmarkStart w:id="5024" w:name="_Toc269052437"/>
      <w:bookmarkStart w:id="5025" w:name="_Toc487039245"/>
      <w:bookmarkStart w:id="5026" w:name="_Toc488068346"/>
      <w:bookmarkStart w:id="5027" w:name="_Toc488068779"/>
      <w:bookmarkStart w:id="5028" w:name="_Toc488075106"/>
      <w:bookmarkStart w:id="5029" w:name="_Toc13752479"/>
      <w:r w:rsidRPr="00BF0A93">
        <w:rPr>
          <w:noProof w:val="0"/>
        </w:rPr>
        <w:t>23.5 Patient Identifier Communication Requirement</w:t>
      </w:r>
      <w:bookmarkEnd w:id="5019"/>
      <w:bookmarkEnd w:id="5020"/>
      <w:bookmarkEnd w:id="5021"/>
      <w:bookmarkEnd w:id="5022"/>
      <w:bookmarkEnd w:id="5023"/>
      <w:bookmarkEnd w:id="5024"/>
      <w:bookmarkEnd w:id="5025"/>
      <w:bookmarkEnd w:id="5026"/>
      <w:bookmarkEnd w:id="5027"/>
      <w:bookmarkEnd w:id="5028"/>
      <w:bookmarkEnd w:id="5029"/>
    </w:p>
    <w:p w14:paraId="61603BB9" w14:textId="77777777" w:rsidR="00F71022" w:rsidRPr="00BF0A93" w:rsidRDefault="00F71022" w:rsidP="006040F5">
      <w:pPr>
        <w:pStyle w:val="BodyText"/>
      </w:pPr>
      <w:r w:rsidRPr="00BF0A93">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BF0A93" w:rsidRDefault="00F71022" w:rsidP="006040F5">
      <w:pPr>
        <w:pStyle w:val="Heading2"/>
        <w:numPr>
          <w:ilvl w:val="0"/>
          <w:numId w:val="0"/>
        </w:numPr>
        <w:rPr>
          <w:noProof w:val="0"/>
        </w:rPr>
      </w:pPr>
      <w:bookmarkStart w:id="5030" w:name="_Toc487039246"/>
      <w:bookmarkStart w:id="5031" w:name="_Toc488068347"/>
      <w:bookmarkStart w:id="5032" w:name="_Toc488068780"/>
      <w:bookmarkStart w:id="5033" w:name="_Toc488075107"/>
      <w:bookmarkStart w:id="5034" w:name="_Toc13752480"/>
      <w:r w:rsidRPr="00BF0A93">
        <w:rPr>
          <w:noProof w:val="0"/>
        </w:rPr>
        <w:t>23.6 Security Considerations</w:t>
      </w:r>
      <w:bookmarkEnd w:id="5030"/>
      <w:bookmarkEnd w:id="5031"/>
      <w:bookmarkEnd w:id="5032"/>
      <w:bookmarkEnd w:id="5033"/>
      <w:bookmarkEnd w:id="5034"/>
    </w:p>
    <w:p w14:paraId="03E955F7" w14:textId="77777777" w:rsidR="00F71022" w:rsidRPr="00BF0A93" w:rsidRDefault="00F71022" w:rsidP="006040F5">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BF0A93" w:rsidRDefault="00F71022" w:rsidP="006040F5">
      <w:pPr>
        <w:pStyle w:val="BodyText"/>
        <w:rPr>
          <w:iCs/>
        </w:rPr>
      </w:pPr>
      <w:r w:rsidRPr="00BF0A93">
        <w:rPr>
          <w:iCs/>
        </w:rPr>
        <w:t>In order to address identified security risks:</w:t>
      </w:r>
    </w:p>
    <w:p w14:paraId="1FCFA915" w14:textId="77777777" w:rsidR="00F71022" w:rsidRPr="00BF0A93" w:rsidRDefault="00F71022" w:rsidP="00BC2927">
      <w:pPr>
        <w:pStyle w:val="ListBullet2"/>
        <w:numPr>
          <w:ilvl w:val="0"/>
          <w:numId w:val="53"/>
        </w:numPr>
      </w:pPr>
      <w:r w:rsidRPr="00BF0A93">
        <w:t xml:space="preserve">All actors in PIXV3 should be grouped with a Consistent Time (CT) Profile - Time Client Actor. This grouping will assure that all systems have a consistent time clock to assure a consistent timestamp for audit logging. </w:t>
      </w:r>
    </w:p>
    <w:p w14:paraId="7C964465" w14:textId="5DEF172B" w:rsidR="00F71022" w:rsidRPr="00BF0A93" w:rsidRDefault="00F71022" w:rsidP="00BC2927">
      <w:pPr>
        <w:pStyle w:val="ListBullet2"/>
        <w:numPr>
          <w:ilvl w:val="0"/>
          <w:numId w:val="53"/>
        </w:numPr>
      </w:pPr>
      <w:r w:rsidRPr="00BF0A93">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BF0A93" w:rsidRDefault="00F71022" w:rsidP="00BC2927">
      <w:pPr>
        <w:pStyle w:val="ListBullet2"/>
        <w:numPr>
          <w:ilvl w:val="0"/>
          <w:numId w:val="53"/>
        </w:numPr>
      </w:pPr>
      <w:r w:rsidRPr="00BF0A93">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BF0A93" w:rsidRDefault="00F71022" w:rsidP="00BC2927">
      <w:pPr>
        <w:pStyle w:val="ListBullet2"/>
        <w:numPr>
          <w:ilvl w:val="0"/>
          <w:numId w:val="53"/>
        </w:numPr>
      </w:pPr>
      <w:r w:rsidRPr="00BF0A93">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BF0A93" w:rsidRDefault="00F71022" w:rsidP="00CE43D1">
      <w:pPr>
        <w:pStyle w:val="Heading1"/>
        <w:numPr>
          <w:ilvl w:val="0"/>
          <w:numId w:val="150"/>
        </w:numPr>
        <w:rPr>
          <w:noProof w:val="0"/>
        </w:rPr>
      </w:pPr>
      <w:bookmarkStart w:id="5035" w:name="_Toc487039247"/>
      <w:bookmarkStart w:id="5036" w:name="_Toc488068348"/>
      <w:bookmarkStart w:id="5037" w:name="_Toc488068781"/>
      <w:bookmarkStart w:id="5038" w:name="_Toc488075108"/>
      <w:bookmarkStart w:id="5039" w:name="_Toc13752481"/>
      <w:r w:rsidRPr="00BF0A93">
        <w:rPr>
          <w:noProof w:val="0"/>
        </w:rPr>
        <w:lastRenderedPageBreak/>
        <w:t>Patient Demographics Query HL7 V3 (PDQV3)</w:t>
      </w:r>
      <w:bookmarkEnd w:id="5035"/>
      <w:bookmarkEnd w:id="5036"/>
      <w:bookmarkEnd w:id="5037"/>
      <w:bookmarkEnd w:id="5038"/>
      <w:bookmarkEnd w:id="5039"/>
    </w:p>
    <w:p w14:paraId="2C2D5E85" w14:textId="77777777" w:rsidR="00F71022" w:rsidRPr="00BF0A93" w:rsidRDefault="00F71022" w:rsidP="00CB3E7D">
      <w:pPr>
        <w:pStyle w:val="BodyText"/>
      </w:pPr>
      <w:r w:rsidRPr="00BF0A93">
        <w:t xml:space="preserve">The </w:t>
      </w:r>
      <w:r w:rsidRPr="00BF0A93">
        <w:rPr>
          <w:bCs/>
          <w:i/>
          <w:iCs/>
        </w:rPr>
        <w:t xml:space="preserve">Patient Demographics Query HL7 V3 Integration Profile (PDQV3) </w:t>
      </w:r>
      <w:r w:rsidRPr="00BF0A93">
        <w:rPr>
          <w:bCs/>
        </w:rPr>
        <w:t>provides ways for multiple distributed applications to query a patient information server for a list of patients, based on user-defined search criteria, and retrieve a patient’s demographic information directly into the application</w:t>
      </w:r>
      <w:r w:rsidRPr="00BF0A93">
        <w:t>. The discussion and use cases in Section 8 fully apply here, with the obvious adjustments to the referenced transactions.</w:t>
      </w:r>
    </w:p>
    <w:p w14:paraId="638FDC8C" w14:textId="591C35BE" w:rsidR="00F71022" w:rsidRPr="00BF0A93" w:rsidRDefault="00F71022" w:rsidP="00CB3E7D">
      <w:pPr>
        <w:pStyle w:val="Heading2"/>
        <w:numPr>
          <w:ilvl w:val="0"/>
          <w:numId w:val="0"/>
        </w:numPr>
        <w:rPr>
          <w:noProof w:val="0"/>
        </w:rPr>
      </w:pPr>
      <w:bookmarkStart w:id="5040" w:name="_Toc169692664"/>
      <w:bookmarkStart w:id="5041" w:name="_Toc174274301"/>
      <w:bookmarkStart w:id="5042" w:name="_Toc174874997"/>
      <w:bookmarkStart w:id="5043" w:name="_Toc174876000"/>
      <w:bookmarkStart w:id="5044" w:name="_Toc237312365"/>
      <w:bookmarkStart w:id="5045" w:name="_Toc269052439"/>
      <w:bookmarkStart w:id="5046" w:name="_Toc487039248"/>
      <w:bookmarkStart w:id="5047" w:name="_Toc488068349"/>
      <w:bookmarkStart w:id="5048" w:name="_Toc488068782"/>
      <w:bookmarkStart w:id="5049" w:name="_Toc488075109"/>
      <w:bookmarkStart w:id="5050" w:name="_Toc13752482"/>
      <w:r w:rsidRPr="00BF0A93">
        <w:rPr>
          <w:noProof w:val="0"/>
        </w:rPr>
        <w:t xml:space="preserve">24.1 </w:t>
      </w:r>
      <w:r w:rsidR="00AD07C4">
        <w:rPr>
          <w:noProof w:val="0"/>
        </w:rPr>
        <w:t xml:space="preserve">PDQV3 </w:t>
      </w:r>
      <w:r w:rsidRPr="00BF0A93">
        <w:rPr>
          <w:noProof w:val="0"/>
        </w:rPr>
        <w:t>Actors/Transactions</w:t>
      </w:r>
      <w:bookmarkEnd w:id="5040"/>
      <w:bookmarkEnd w:id="5041"/>
      <w:bookmarkEnd w:id="5042"/>
      <w:bookmarkEnd w:id="5043"/>
      <w:bookmarkEnd w:id="5044"/>
      <w:bookmarkEnd w:id="5045"/>
      <w:bookmarkEnd w:id="5046"/>
      <w:bookmarkEnd w:id="5047"/>
      <w:bookmarkEnd w:id="5048"/>
      <w:bookmarkEnd w:id="5049"/>
      <w:bookmarkEnd w:id="5050"/>
    </w:p>
    <w:p w14:paraId="210CC499" w14:textId="77777777" w:rsidR="00F71022" w:rsidRPr="00BF0A93" w:rsidRDefault="00F71022" w:rsidP="00CB3E7D">
      <w:pPr>
        <w:pStyle w:val="BodyText"/>
      </w:pPr>
      <w:r w:rsidRPr="00BF0A93">
        <w:t>The actors in this profile are the same as the actors defined in the PDQ Profile (Section 8.1).</w:t>
      </w:r>
    </w:p>
    <w:p w14:paraId="5DF682BB" w14:textId="77777777" w:rsidR="00F71022" w:rsidRPr="00BF0A93" w:rsidRDefault="00F71022" w:rsidP="00CB3E7D">
      <w:pPr>
        <w:pStyle w:val="TableTitle"/>
      </w:pPr>
      <w:r w:rsidRPr="00BF0A93">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5"/>
        <w:gridCol w:w="3240"/>
        <w:gridCol w:w="1620"/>
        <w:gridCol w:w="1615"/>
      </w:tblGrid>
      <w:tr w:rsidR="00F71022" w:rsidRPr="00BF0A93" w14:paraId="37A68757" w14:textId="77777777" w:rsidTr="0063458A">
        <w:trPr>
          <w:trHeight w:val="377"/>
        </w:trPr>
        <w:tc>
          <w:tcPr>
            <w:tcW w:w="2875" w:type="dxa"/>
            <w:shd w:val="pct15" w:color="auto" w:fill="FFFFFF"/>
          </w:tcPr>
          <w:p w14:paraId="550221A4" w14:textId="77777777" w:rsidR="00F71022" w:rsidRPr="00BF0A93" w:rsidRDefault="00F71022" w:rsidP="007F1D2D">
            <w:pPr>
              <w:pStyle w:val="TableEntryHeader"/>
            </w:pPr>
            <w:r w:rsidRPr="00BF0A93">
              <w:t>Actors</w:t>
            </w:r>
          </w:p>
        </w:tc>
        <w:tc>
          <w:tcPr>
            <w:tcW w:w="3240" w:type="dxa"/>
            <w:shd w:val="pct15" w:color="auto" w:fill="FFFFFF"/>
          </w:tcPr>
          <w:p w14:paraId="4DD17C06" w14:textId="77777777" w:rsidR="00F71022" w:rsidRPr="00BF0A93" w:rsidRDefault="00F71022" w:rsidP="007F1D2D">
            <w:pPr>
              <w:pStyle w:val="TableEntryHeader"/>
            </w:pPr>
            <w:r w:rsidRPr="00BF0A93">
              <w:t xml:space="preserve">Transactions </w:t>
            </w:r>
          </w:p>
        </w:tc>
        <w:tc>
          <w:tcPr>
            <w:tcW w:w="1620" w:type="dxa"/>
            <w:shd w:val="pct15" w:color="auto" w:fill="FFFFFF"/>
          </w:tcPr>
          <w:p w14:paraId="788FDE26" w14:textId="77777777" w:rsidR="00F71022" w:rsidRPr="00BF0A93" w:rsidRDefault="00F71022" w:rsidP="007F1D2D">
            <w:pPr>
              <w:pStyle w:val="TableEntryHeader"/>
            </w:pPr>
            <w:r w:rsidRPr="00BF0A93">
              <w:t>Optionality</w:t>
            </w:r>
          </w:p>
        </w:tc>
        <w:tc>
          <w:tcPr>
            <w:tcW w:w="1615" w:type="dxa"/>
            <w:shd w:val="pct15" w:color="auto" w:fill="FFFFFF"/>
          </w:tcPr>
          <w:p w14:paraId="424A4E31" w14:textId="77777777" w:rsidR="00F71022" w:rsidRPr="00BF0A93" w:rsidRDefault="00F71022" w:rsidP="007F1D2D">
            <w:pPr>
              <w:pStyle w:val="TableEntryHeader"/>
            </w:pPr>
            <w:r w:rsidRPr="00BF0A93">
              <w:t>Section</w:t>
            </w:r>
          </w:p>
        </w:tc>
      </w:tr>
      <w:tr w:rsidR="00F71022" w:rsidRPr="00BF0A93" w14:paraId="6202EC48" w14:textId="77777777" w:rsidTr="0063458A">
        <w:trPr>
          <w:cantSplit/>
        </w:trPr>
        <w:tc>
          <w:tcPr>
            <w:tcW w:w="2875" w:type="dxa"/>
          </w:tcPr>
          <w:p w14:paraId="0AA2F0C5" w14:textId="77777777" w:rsidR="00F71022" w:rsidRPr="00BF0A93" w:rsidRDefault="00F71022" w:rsidP="005D6977">
            <w:pPr>
              <w:pStyle w:val="TableEntry"/>
              <w:rPr>
                <w:noProof w:val="0"/>
              </w:rPr>
            </w:pPr>
            <w:r w:rsidRPr="00BF0A93">
              <w:rPr>
                <w:noProof w:val="0"/>
              </w:rPr>
              <w:t>Patient Demographics Consumer</w:t>
            </w:r>
          </w:p>
        </w:tc>
        <w:tc>
          <w:tcPr>
            <w:tcW w:w="3240" w:type="dxa"/>
            <w:tcMar>
              <w:left w:w="115" w:type="dxa"/>
              <w:right w:w="115" w:type="dxa"/>
            </w:tcMar>
          </w:tcPr>
          <w:p w14:paraId="27FB7914"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7560C0FD" w14:textId="77777777" w:rsidR="00F71022" w:rsidRPr="00BF0A93" w:rsidRDefault="00F71022" w:rsidP="0063458A">
            <w:pPr>
              <w:pStyle w:val="TableEntry"/>
              <w:jc w:val="center"/>
              <w:rPr>
                <w:noProof w:val="0"/>
              </w:rPr>
            </w:pPr>
            <w:r w:rsidRPr="00BF0A93">
              <w:rPr>
                <w:noProof w:val="0"/>
              </w:rPr>
              <w:t>R</w:t>
            </w:r>
          </w:p>
        </w:tc>
        <w:tc>
          <w:tcPr>
            <w:tcW w:w="1615" w:type="dxa"/>
          </w:tcPr>
          <w:p w14:paraId="1BD8AA1D" w14:textId="77777777" w:rsidR="00F71022" w:rsidRPr="00BF0A93" w:rsidRDefault="00F71022" w:rsidP="005D6977">
            <w:pPr>
              <w:pStyle w:val="TableEntry"/>
              <w:rPr>
                <w:noProof w:val="0"/>
              </w:rPr>
            </w:pPr>
            <w:r w:rsidRPr="00BF0A93">
              <w:rPr>
                <w:noProof w:val="0"/>
              </w:rPr>
              <w:t>ITI TF-2b: 3.47</w:t>
            </w:r>
          </w:p>
        </w:tc>
      </w:tr>
      <w:tr w:rsidR="00F71022" w:rsidRPr="00BF0A93" w14:paraId="33AA77FC" w14:textId="77777777" w:rsidTr="0063458A">
        <w:trPr>
          <w:cantSplit/>
        </w:trPr>
        <w:tc>
          <w:tcPr>
            <w:tcW w:w="2875" w:type="dxa"/>
          </w:tcPr>
          <w:p w14:paraId="252F6684" w14:textId="77777777" w:rsidR="00F71022" w:rsidRPr="00BF0A93" w:rsidRDefault="00F71022" w:rsidP="005D6977">
            <w:pPr>
              <w:pStyle w:val="TableEntry"/>
              <w:rPr>
                <w:noProof w:val="0"/>
              </w:rPr>
            </w:pPr>
            <w:r w:rsidRPr="00BF0A93">
              <w:rPr>
                <w:noProof w:val="0"/>
              </w:rPr>
              <w:t>Patient Demographics Supplier</w:t>
            </w:r>
          </w:p>
        </w:tc>
        <w:tc>
          <w:tcPr>
            <w:tcW w:w="3240" w:type="dxa"/>
            <w:tcMar>
              <w:left w:w="115" w:type="dxa"/>
              <w:right w:w="115" w:type="dxa"/>
            </w:tcMar>
          </w:tcPr>
          <w:p w14:paraId="267CA00F"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16152B94" w14:textId="77777777" w:rsidR="00F71022" w:rsidRPr="00BF0A93" w:rsidRDefault="00F71022" w:rsidP="0063458A">
            <w:pPr>
              <w:pStyle w:val="TableEntry"/>
              <w:jc w:val="center"/>
              <w:rPr>
                <w:noProof w:val="0"/>
              </w:rPr>
            </w:pPr>
            <w:r w:rsidRPr="00BF0A93">
              <w:rPr>
                <w:noProof w:val="0"/>
              </w:rPr>
              <w:t>R</w:t>
            </w:r>
          </w:p>
        </w:tc>
        <w:tc>
          <w:tcPr>
            <w:tcW w:w="1615" w:type="dxa"/>
          </w:tcPr>
          <w:p w14:paraId="45359539" w14:textId="77777777" w:rsidR="00F71022" w:rsidRPr="00BF0A93" w:rsidRDefault="00F71022" w:rsidP="005D6977">
            <w:pPr>
              <w:pStyle w:val="TableEntry"/>
              <w:rPr>
                <w:noProof w:val="0"/>
              </w:rPr>
            </w:pPr>
            <w:r w:rsidRPr="00BF0A93">
              <w:rPr>
                <w:noProof w:val="0"/>
              </w:rPr>
              <w:t>ITI TF-2b: 3.47</w:t>
            </w:r>
          </w:p>
        </w:tc>
      </w:tr>
    </w:tbl>
    <w:p w14:paraId="5E4682A2" w14:textId="4481A311" w:rsidR="00F71022" w:rsidRPr="00BF0A93" w:rsidRDefault="00F71022" w:rsidP="00A9747B">
      <w:pPr>
        <w:pStyle w:val="BodyText"/>
      </w:pPr>
      <w:r w:rsidRPr="00BF0A93">
        <w:t>The transaction in this profile directly corresponds to one of the transactions used in the PDQ Profile (Section 8) and provide</w:t>
      </w:r>
      <w:r w:rsidR="00B80EDD">
        <w:t>s</w:t>
      </w:r>
      <w:r w:rsidRPr="00BF0A93">
        <w:t xml:space="preserve"> the identical functionality. Table 24.1-2 describes this correspondence. Note that there is no transaction </w:t>
      </w:r>
      <w:r w:rsidR="00B80EDD">
        <w:t>in PDQV3 that</w:t>
      </w:r>
      <w:r w:rsidRPr="00BF0A93">
        <w:t xml:space="preserve"> corresponds to the Patient Demographics and Visit</w:t>
      </w:r>
      <w:r w:rsidR="00B80EDD">
        <w:t xml:space="preserve"> Q</w:t>
      </w:r>
      <w:r w:rsidRPr="00BF0A93">
        <w:t>uery [ITI-22]</w:t>
      </w:r>
      <w:r w:rsidR="00B80EDD">
        <w:t xml:space="preserve"> in the PDQ Profile</w:t>
      </w:r>
      <w:r w:rsidRPr="00BF0A93">
        <w:t>.</w:t>
      </w:r>
    </w:p>
    <w:p w14:paraId="520E6435" w14:textId="664BA75D" w:rsidR="00F71022" w:rsidRPr="00BF0A93" w:rsidRDefault="00F71022" w:rsidP="00CB3E7D">
      <w:pPr>
        <w:pStyle w:val="TableTitle"/>
      </w:pPr>
      <w:r w:rsidRPr="00BF0A93">
        <w:t xml:space="preserve">Table 24.1-2: Transactions Correspondence between the PDQ and PDQV3 </w:t>
      </w:r>
      <w:r w:rsidR="0010206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8"/>
        <w:gridCol w:w="1806"/>
        <w:gridCol w:w="3143"/>
        <w:gridCol w:w="1793"/>
      </w:tblGrid>
      <w:tr w:rsidR="00F71022" w:rsidRPr="00BF0A93" w14:paraId="5F4917FC" w14:textId="77777777" w:rsidTr="006C2333">
        <w:trPr>
          <w:cantSplit/>
        </w:trPr>
        <w:tc>
          <w:tcPr>
            <w:tcW w:w="1394" w:type="pct"/>
            <w:shd w:val="pct15" w:color="auto" w:fill="FFFFFF"/>
          </w:tcPr>
          <w:p w14:paraId="0D27198D" w14:textId="77777777" w:rsidR="00F71022" w:rsidRPr="00BF0A93" w:rsidRDefault="00F71022" w:rsidP="007F1D2D">
            <w:pPr>
              <w:pStyle w:val="TableEntryHeader"/>
            </w:pPr>
            <w:r w:rsidRPr="00BF0A93">
              <w:t>Transactions in PDQ</w:t>
            </w:r>
          </w:p>
        </w:tc>
        <w:tc>
          <w:tcPr>
            <w:tcW w:w="966" w:type="pct"/>
            <w:shd w:val="pct15" w:color="auto" w:fill="FFFFFF"/>
          </w:tcPr>
          <w:p w14:paraId="300BF6F6" w14:textId="77777777" w:rsidR="00F71022" w:rsidRPr="00BF0A93" w:rsidRDefault="00F71022" w:rsidP="007F1D2D">
            <w:pPr>
              <w:pStyle w:val="TableEntryHeader"/>
            </w:pPr>
            <w:r w:rsidRPr="00BF0A93">
              <w:t xml:space="preserve">Section in Volume </w:t>
            </w:r>
          </w:p>
        </w:tc>
        <w:tc>
          <w:tcPr>
            <w:tcW w:w="1681" w:type="pct"/>
            <w:shd w:val="pct15" w:color="auto" w:fill="FFFFFF"/>
          </w:tcPr>
          <w:p w14:paraId="560E12CF" w14:textId="77777777" w:rsidR="00F71022" w:rsidRPr="00BF0A93" w:rsidRDefault="00F71022" w:rsidP="007F1D2D">
            <w:pPr>
              <w:pStyle w:val="TableEntryHeader"/>
            </w:pPr>
            <w:r w:rsidRPr="00BF0A93">
              <w:t>Transactions in PDQV3</w:t>
            </w:r>
          </w:p>
        </w:tc>
        <w:tc>
          <w:tcPr>
            <w:tcW w:w="960" w:type="pct"/>
            <w:shd w:val="pct15" w:color="auto" w:fill="FFFFFF"/>
          </w:tcPr>
          <w:p w14:paraId="74F46810" w14:textId="77777777" w:rsidR="00F71022" w:rsidRPr="00BF0A93" w:rsidRDefault="00F71022" w:rsidP="007F1D2D">
            <w:pPr>
              <w:pStyle w:val="TableEntryHeader"/>
            </w:pPr>
            <w:r w:rsidRPr="00BF0A93">
              <w:t>Section in Volume</w:t>
            </w:r>
          </w:p>
        </w:tc>
      </w:tr>
      <w:tr w:rsidR="00F71022" w:rsidRPr="00BF0A93" w14:paraId="7DD15F73" w14:textId="77777777" w:rsidTr="006C2333">
        <w:trPr>
          <w:cantSplit/>
        </w:trPr>
        <w:tc>
          <w:tcPr>
            <w:tcW w:w="1394" w:type="pct"/>
          </w:tcPr>
          <w:p w14:paraId="122A073A" w14:textId="77777777" w:rsidR="00F71022" w:rsidRPr="00BF0A93" w:rsidRDefault="00F71022" w:rsidP="005D6977">
            <w:pPr>
              <w:pStyle w:val="TableEntry"/>
              <w:rPr>
                <w:noProof w:val="0"/>
              </w:rPr>
            </w:pPr>
            <w:r w:rsidRPr="00BF0A93">
              <w:rPr>
                <w:noProof w:val="0"/>
              </w:rPr>
              <w:t>Patient Demographics Query [ITI-21]</w:t>
            </w:r>
          </w:p>
        </w:tc>
        <w:tc>
          <w:tcPr>
            <w:tcW w:w="966" w:type="pct"/>
          </w:tcPr>
          <w:p w14:paraId="7163E607" w14:textId="77777777" w:rsidR="00F71022" w:rsidRPr="00BF0A93" w:rsidRDefault="00F71022" w:rsidP="005D6977">
            <w:pPr>
              <w:pStyle w:val="TableEntry"/>
              <w:rPr>
                <w:noProof w:val="0"/>
              </w:rPr>
            </w:pPr>
            <w:r w:rsidRPr="00BF0A93">
              <w:rPr>
                <w:noProof w:val="0"/>
              </w:rPr>
              <w:t>ITI TF-2: 3.21</w:t>
            </w:r>
          </w:p>
        </w:tc>
        <w:tc>
          <w:tcPr>
            <w:tcW w:w="1681" w:type="pct"/>
          </w:tcPr>
          <w:p w14:paraId="207C8FF5" w14:textId="77777777" w:rsidR="00F71022" w:rsidRPr="00BF0A93" w:rsidRDefault="00F71022" w:rsidP="005D6977">
            <w:pPr>
              <w:pStyle w:val="TableEntry"/>
              <w:rPr>
                <w:noProof w:val="0"/>
              </w:rPr>
            </w:pPr>
            <w:r w:rsidRPr="00BF0A93">
              <w:rPr>
                <w:noProof w:val="0"/>
              </w:rPr>
              <w:t>Patient Demographics Query HL7 V3 [ITI-47]</w:t>
            </w:r>
          </w:p>
        </w:tc>
        <w:tc>
          <w:tcPr>
            <w:tcW w:w="960" w:type="pct"/>
          </w:tcPr>
          <w:p w14:paraId="65AB75C1" w14:textId="77777777" w:rsidR="00F71022" w:rsidRPr="00BF0A93" w:rsidRDefault="00F71022" w:rsidP="005D6977">
            <w:pPr>
              <w:pStyle w:val="TableEntry"/>
              <w:rPr>
                <w:noProof w:val="0"/>
              </w:rPr>
            </w:pPr>
            <w:r w:rsidRPr="00BF0A93">
              <w:rPr>
                <w:noProof w:val="0"/>
              </w:rPr>
              <w:t xml:space="preserve">ITI TF-2b: 3.47 </w:t>
            </w:r>
          </w:p>
        </w:tc>
      </w:tr>
    </w:tbl>
    <w:p w14:paraId="7BD57549" w14:textId="1F9C5E97" w:rsidR="006C2333" w:rsidRDefault="006C2333" w:rsidP="006C2333">
      <w:pPr>
        <w:pStyle w:val="Heading3"/>
        <w:rPr>
          <w:ins w:id="5051" w:author="Lynn Felhofer" w:date="2020-03-20T18:04:00Z"/>
        </w:rPr>
      </w:pPr>
      <w:ins w:id="5052" w:author="Lynn Felhofer" w:date="2020-03-20T18:04:00Z">
        <w:r>
          <w:t xml:space="preserve">PDQV3 Required Actor </w:t>
        </w:r>
        <w:r w:rsidRPr="00BF0A93">
          <w:t>Grouping</w:t>
        </w:r>
        <w:r>
          <w:t>s</w:t>
        </w:r>
      </w:ins>
    </w:p>
    <w:p w14:paraId="47017DC9" w14:textId="77777777" w:rsidR="006C2333" w:rsidRDefault="006C2333" w:rsidP="006C2333">
      <w:pPr>
        <w:pStyle w:val="BodyText"/>
        <w:rPr>
          <w:ins w:id="5053" w:author="Lynn Felhofer" w:date="2020-03-20T18:04:00Z"/>
        </w:rPr>
      </w:pPr>
      <w:ins w:id="5054" w:author="Lynn Felhofer" w:date="2020-03-20T18:0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F43630F" w14:textId="5DBFE7A0" w:rsidR="006C2333" w:rsidRPr="0013655E" w:rsidRDefault="006C2333" w:rsidP="006C2333">
      <w:pPr>
        <w:pStyle w:val="BodyText"/>
        <w:jc w:val="center"/>
        <w:rPr>
          <w:ins w:id="5055" w:author="Lynn Felhofer" w:date="2020-03-20T18:04:00Z"/>
          <w:rFonts w:ascii="Arial" w:hAnsi="Arial" w:cs="Arial"/>
          <w:b/>
          <w:bCs/>
          <w:sz w:val="22"/>
          <w:szCs w:val="22"/>
        </w:rPr>
      </w:pPr>
      <w:ins w:id="5056" w:author="Lynn Felhofer" w:date="2020-03-20T18:04:00Z">
        <w:r w:rsidRPr="0013655E">
          <w:rPr>
            <w:rFonts w:ascii="Arial" w:hAnsi="Arial" w:cs="Arial"/>
            <w:b/>
            <w:bCs/>
            <w:sz w:val="22"/>
            <w:szCs w:val="22"/>
          </w:rPr>
          <w:t xml:space="preserve">Table </w:t>
        </w:r>
      </w:ins>
      <w:ins w:id="5057" w:author="Lynn Felhofer" w:date="2020-03-20T18:05:00Z">
        <w:r>
          <w:rPr>
            <w:rFonts w:ascii="Arial" w:hAnsi="Arial" w:cs="Arial"/>
            <w:b/>
            <w:bCs/>
            <w:sz w:val="22"/>
            <w:szCs w:val="22"/>
          </w:rPr>
          <w:t>24</w:t>
        </w:r>
      </w:ins>
      <w:ins w:id="5058" w:author="Lynn Felhofer" w:date="2020-03-20T18:04: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PDQV3</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6C2333" w:rsidRPr="00D26514" w14:paraId="76470D14" w14:textId="77777777" w:rsidTr="007179A0">
        <w:trPr>
          <w:cantSplit/>
          <w:tblHeader/>
          <w:ins w:id="5059" w:author="Lynn Felhofer" w:date="2020-03-20T18:04:00Z"/>
        </w:trPr>
        <w:tc>
          <w:tcPr>
            <w:tcW w:w="2785" w:type="dxa"/>
            <w:shd w:val="clear" w:color="auto" w:fill="D9D9D9" w:themeFill="background1" w:themeFillShade="D9"/>
          </w:tcPr>
          <w:p w14:paraId="773C0485" w14:textId="4A77DD75" w:rsidR="006C2333" w:rsidRPr="00D26514" w:rsidRDefault="006C2333" w:rsidP="007F1D2D">
            <w:pPr>
              <w:pStyle w:val="TableEntryHeader"/>
              <w:rPr>
                <w:ins w:id="5060" w:author="Lynn Felhofer" w:date="2020-03-20T18:04:00Z"/>
              </w:rPr>
            </w:pPr>
            <w:ins w:id="5061" w:author="Lynn Felhofer" w:date="2020-03-20T18:04:00Z">
              <w:r>
                <w:t>PDQ</w:t>
              </w:r>
            </w:ins>
            <w:ins w:id="5062" w:author="Lynn Felhofer" w:date="2020-03-20T18:05:00Z">
              <w:r>
                <w:t>V3</w:t>
              </w:r>
            </w:ins>
            <w:ins w:id="5063" w:author="Lynn Felhofer" w:date="2020-03-20T18:04:00Z">
              <w:r>
                <w:t xml:space="preserve"> Ac</w:t>
              </w:r>
              <w:r w:rsidRPr="00D26514">
                <w:t>tor</w:t>
              </w:r>
            </w:ins>
          </w:p>
        </w:tc>
        <w:tc>
          <w:tcPr>
            <w:tcW w:w="2970" w:type="dxa"/>
            <w:shd w:val="clear" w:color="auto" w:fill="D9D9D9" w:themeFill="background1" w:themeFillShade="D9"/>
          </w:tcPr>
          <w:p w14:paraId="54866CDC" w14:textId="77777777" w:rsidR="006C2333" w:rsidRPr="00D26514" w:rsidRDefault="006C2333" w:rsidP="007F1D2D">
            <w:pPr>
              <w:pStyle w:val="TableEntryHeader"/>
              <w:rPr>
                <w:ins w:id="5064" w:author="Lynn Felhofer" w:date="2020-03-20T18:04:00Z"/>
              </w:rPr>
            </w:pPr>
            <w:ins w:id="5065" w:author="Lynn Felhofer" w:date="2020-03-20T18:04:00Z">
              <w:r w:rsidRPr="00D26514">
                <w:t>Actor(s) to be grouped with</w:t>
              </w:r>
            </w:ins>
          </w:p>
        </w:tc>
        <w:tc>
          <w:tcPr>
            <w:tcW w:w="1546" w:type="dxa"/>
            <w:shd w:val="clear" w:color="auto" w:fill="D9D9D9" w:themeFill="background1" w:themeFillShade="D9"/>
          </w:tcPr>
          <w:p w14:paraId="440B0837" w14:textId="77777777" w:rsidR="006C2333" w:rsidRPr="00D26514" w:rsidRDefault="006C2333" w:rsidP="007F1D2D">
            <w:pPr>
              <w:pStyle w:val="TableEntryHeader"/>
              <w:rPr>
                <w:ins w:id="5066" w:author="Lynn Felhofer" w:date="2020-03-20T18:04:00Z"/>
              </w:rPr>
            </w:pPr>
            <w:ins w:id="5067" w:author="Lynn Felhofer" w:date="2020-03-20T18:04:00Z">
              <w:r w:rsidRPr="00D26514">
                <w:t>Reference</w:t>
              </w:r>
            </w:ins>
          </w:p>
        </w:tc>
      </w:tr>
      <w:tr w:rsidR="006C2333" w:rsidRPr="009715AF" w14:paraId="57F3F958" w14:textId="77777777" w:rsidTr="007179A0">
        <w:trPr>
          <w:cantSplit/>
          <w:ins w:id="5068" w:author="Lynn Felhofer" w:date="2020-03-20T18:04:00Z"/>
        </w:trPr>
        <w:tc>
          <w:tcPr>
            <w:tcW w:w="2785" w:type="dxa"/>
          </w:tcPr>
          <w:p w14:paraId="1ECDB613" w14:textId="4F73D6AE" w:rsidR="006C2333" w:rsidRPr="009715AF" w:rsidRDefault="006C2333" w:rsidP="007179A0">
            <w:pPr>
              <w:pStyle w:val="TableEntry"/>
              <w:rPr>
                <w:ins w:id="5069" w:author="Lynn Felhofer" w:date="2020-03-20T18:04:00Z"/>
              </w:rPr>
            </w:pPr>
            <w:ins w:id="5070" w:author="Lynn Felhofer" w:date="2020-03-20T18:04:00Z">
              <w:r>
                <w:t>Patien</w:t>
              </w:r>
            </w:ins>
            <w:ins w:id="5071" w:author="Lynn Felhofer" w:date="2020-03-20T18:05:00Z">
              <w:r>
                <w:t>t Demographics Consumer</w:t>
              </w:r>
            </w:ins>
          </w:p>
        </w:tc>
        <w:tc>
          <w:tcPr>
            <w:tcW w:w="2970" w:type="dxa"/>
          </w:tcPr>
          <w:p w14:paraId="54CEA97A" w14:textId="77777777" w:rsidR="006C2333" w:rsidRPr="009715AF" w:rsidRDefault="006C2333" w:rsidP="007179A0">
            <w:pPr>
              <w:pStyle w:val="TableEntry"/>
              <w:rPr>
                <w:ins w:id="5072" w:author="Lynn Felhofer" w:date="2020-03-20T18:04:00Z"/>
                <w:szCs w:val="18"/>
              </w:rPr>
            </w:pPr>
            <w:ins w:id="5073" w:author="Lynn Felhofer" w:date="2020-03-20T18:04:00Z">
              <w:r>
                <w:rPr>
                  <w:szCs w:val="18"/>
                </w:rPr>
                <w:t>None</w:t>
              </w:r>
            </w:ins>
          </w:p>
        </w:tc>
        <w:tc>
          <w:tcPr>
            <w:tcW w:w="1546" w:type="dxa"/>
          </w:tcPr>
          <w:p w14:paraId="17489E77" w14:textId="77777777" w:rsidR="006C2333" w:rsidRPr="009715AF" w:rsidRDefault="006C2333" w:rsidP="007179A0">
            <w:pPr>
              <w:pStyle w:val="TableEntry"/>
              <w:rPr>
                <w:ins w:id="5074" w:author="Lynn Felhofer" w:date="2020-03-20T18:04:00Z"/>
                <w:szCs w:val="18"/>
              </w:rPr>
            </w:pPr>
            <w:ins w:id="5075" w:author="Lynn Felhofer" w:date="2020-03-20T18:04:00Z">
              <w:r>
                <w:rPr>
                  <w:szCs w:val="18"/>
                </w:rPr>
                <w:t>--</w:t>
              </w:r>
            </w:ins>
          </w:p>
        </w:tc>
      </w:tr>
      <w:tr w:rsidR="006C2333" w:rsidRPr="009715AF" w14:paraId="69DC79DD" w14:textId="77777777" w:rsidTr="007179A0">
        <w:trPr>
          <w:cantSplit/>
          <w:trHeight w:val="323"/>
          <w:ins w:id="5076" w:author="Lynn Felhofer" w:date="2020-03-20T18:04:00Z"/>
        </w:trPr>
        <w:tc>
          <w:tcPr>
            <w:tcW w:w="2785" w:type="dxa"/>
          </w:tcPr>
          <w:p w14:paraId="45B19510" w14:textId="150469CB" w:rsidR="006C2333" w:rsidRPr="009715AF" w:rsidRDefault="006C2333" w:rsidP="007179A0">
            <w:pPr>
              <w:pStyle w:val="TableEntry"/>
              <w:rPr>
                <w:ins w:id="5077" w:author="Lynn Felhofer" w:date="2020-03-20T18:04:00Z"/>
              </w:rPr>
            </w:pPr>
            <w:ins w:id="5078" w:author="Lynn Felhofer" w:date="2020-03-20T18:05:00Z">
              <w:r>
                <w:t>Patient Demographics Supplier</w:t>
              </w:r>
            </w:ins>
          </w:p>
        </w:tc>
        <w:tc>
          <w:tcPr>
            <w:tcW w:w="2970" w:type="dxa"/>
          </w:tcPr>
          <w:p w14:paraId="48B05676" w14:textId="77777777" w:rsidR="006C2333" w:rsidRPr="009715AF" w:rsidRDefault="006C2333" w:rsidP="007179A0">
            <w:pPr>
              <w:pStyle w:val="TableEntry"/>
              <w:rPr>
                <w:ins w:id="5079" w:author="Lynn Felhofer" w:date="2020-03-20T18:04:00Z"/>
                <w:szCs w:val="18"/>
              </w:rPr>
            </w:pPr>
            <w:ins w:id="5080" w:author="Lynn Felhofer" w:date="2020-03-20T18:04:00Z">
              <w:r>
                <w:rPr>
                  <w:szCs w:val="18"/>
                </w:rPr>
                <w:t>None</w:t>
              </w:r>
            </w:ins>
          </w:p>
        </w:tc>
        <w:tc>
          <w:tcPr>
            <w:tcW w:w="1546" w:type="dxa"/>
          </w:tcPr>
          <w:p w14:paraId="2FF1C9EE" w14:textId="77777777" w:rsidR="006C2333" w:rsidRPr="009715AF" w:rsidRDefault="006C2333" w:rsidP="007179A0">
            <w:pPr>
              <w:pStyle w:val="TableEntry"/>
              <w:rPr>
                <w:ins w:id="5081" w:author="Lynn Felhofer" w:date="2020-03-20T18:04:00Z"/>
                <w:szCs w:val="18"/>
              </w:rPr>
            </w:pPr>
            <w:ins w:id="5082" w:author="Lynn Felhofer" w:date="2020-03-20T18:04:00Z">
              <w:r>
                <w:rPr>
                  <w:szCs w:val="18"/>
                </w:rPr>
                <w:t>--</w:t>
              </w:r>
            </w:ins>
          </w:p>
        </w:tc>
      </w:tr>
    </w:tbl>
    <w:p w14:paraId="6447C605" w14:textId="77777777" w:rsidR="00F71022" w:rsidRPr="00BF0A93" w:rsidRDefault="00F71022" w:rsidP="00A9747B">
      <w:pPr>
        <w:pStyle w:val="BodyText"/>
      </w:pPr>
    </w:p>
    <w:p w14:paraId="17767ADD" w14:textId="2AD8371A" w:rsidR="006C2333" w:rsidRDefault="006C2333" w:rsidP="006C2333">
      <w:pPr>
        <w:pStyle w:val="BodyText"/>
        <w:rPr>
          <w:ins w:id="5083" w:author="Lynn Felhofer" w:date="2020-03-20T18:06:00Z"/>
        </w:rPr>
      </w:pPr>
      <w:bookmarkStart w:id="5084" w:name="_Toc110353001"/>
      <w:bookmarkStart w:id="5085" w:name="_Toc111868322"/>
      <w:bookmarkStart w:id="5086" w:name="_Toc169692665"/>
      <w:bookmarkStart w:id="5087" w:name="_Toc174274302"/>
      <w:bookmarkStart w:id="5088" w:name="_Toc174874998"/>
      <w:bookmarkStart w:id="5089" w:name="_Toc174876001"/>
      <w:bookmarkStart w:id="5090" w:name="_Toc237312366"/>
      <w:bookmarkStart w:id="5091" w:name="_Toc269052440"/>
      <w:bookmarkStart w:id="5092" w:name="_Toc487039249"/>
      <w:bookmarkStart w:id="5093" w:name="_Toc488068350"/>
      <w:bookmarkStart w:id="5094" w:name="_Toc488068783"/>
      <w:bookmarkStart w:id="5095" w:name="_Toc488075110"/>
      <w:bookmarkStart w:id="5096" w:name="_Toc13752483"/>
      <w:ins w:id="5097" w:author="Lynn Felhofer" w:date="2020-03-20T18:06:00Z">
        <w:r w:rsidRPr="00D26514">
          <w:t xml:space="preserve">Section </w:t>
        </w:r>
        <w:r>
          <w:t>24</w:t>
        </w:r>
        <w:r w:rsidRPr="00D26514">
          <w:t>.</w:t>
        </w:r>
        <w:r>
          <w:t>5</w:t>
        </w:r>
        <w:r w:rsidRPr="00D26514">
          <w:t xml:space="preserve"> describes some optional groupings that may be of interest for security considerations</w:t>
        </w:r>
        <w:r>
          <w:t>.</w:t>
        </w:r>
      </w:ins>
    </w:p>
    <w:p w14:paraId="3084A8C6" w14:textId="4633602D" w:rsidR="00F71022" w:rsidRPr="00BF0A93" w:rsidRDefault="00F71022" w:rsidP="00CB3E7D">
      <w:pPr>
        <w:pStyle w:val="Heading2"/>
        <w:numPr>
          <w:ilvl w:val="0"/>
          <w:numId w:val="0"/>
        </w:numPr>
        <w:rPr>
          <w:noProof w:val="0"/>
        </w:rPr>
      </w:pPr>
      <w:r w:rsidRPr="00BF0A93">
        <w:rPr>
          <w:noProof w:val="0"/>
        </w:rPr>
        <w:lastRenderedPageBreak/>
        <w:t xml:space="preserve">24.2 </w:t>
      </w:r>
      <w:r w:rsidR="00AD07C4">
        <w:rPr>
          <w:noProof w:val="0"/>
        </w:rPr>
        <w:t xml:space="preserve">PDQV3 Actor </w:t>
      </w:r>
      <w:r w:rsidRPr="00BF0A93">
        <w:rPr>
          <w:noProof w:val="0"/>
        </w:rPr>
        <w:t>Options</w:t>
      </w:r>
      <w:bookmarkEnd w:id="5084"/>
      <w:bookmarkEnd w:id="5085"/>
      <w:bookmarkEnd w:id="5086"/>
      <w:bookmarkEnd w:id="5087"/>
      <w:bookmarkEnd w:id="5088"/>
      <w:bookmarkEnd w:id="5089"/>
      <w:bookmarkEnd w:id="5090"/>
      <w:bookmarkEnd w:id="5091"/>
      <w:bookmarkEnd w:id="5092"/>
      <w:bookmarkEnd w:id="5093"/>
      <w:bookmarkEnd w:id="5094"/>
      <w:bookmarkEnd w:id="5095"/>
      <w:bookmarkEnd w:id="5096"/>
    </w:p>
    <w:p w14:paraId="33F99B95" w14:textId="3796F40D" w:rsidR="00F71022" w:rsidRPr="00BF0A93" w:rsidRDefault="00F71022" w:rsidP="00CB3E7D">
      <w:pPr>
        <w:pStyle w:val="BodyText"/>
      </w:pPr>
      <w:r w:rsidRPr="00BF0A93">
        <w:t xml:space="preserve">Options that may be selected for this Integration Profile are listed in the Table 24.2-1 along with the Actors to which they apply. Dependencies between options when applicable are specified in notes. </w:t>
      </w:r>
    </w:p>
    <w:p w14:paraId="09D25FD3" w14:textId="77777777" w:rsidR="00F71022" w:rsidRPr="00BF0A93" w:rsidRDefault="00F71022" w:rsidP="00CB3E7D">
      <w:pPr>
        <w:pStyle w:val="TableTitle"/>
      </w:pPr>
      <w:r w:rsidRPr="00BF0A93">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BF0A93" w14:paraId="1E0CDAB4" w14:textId="77777777" w:rsidTr="005D6977">
        <w:trPr>
          <w:cantSplit/>
          <w:tblHeader/>
          <w:jc w:val="center"/>
        </w:trPr>
        <w:tc>
          <w:tcPr>
            <w:tcW w:w="0" w:type="auto"/>
            <w:shd w:val="pct15" w:color="auto" w:fill="FFFFFF"/>
          </w:tcPr>
          <w:p w14:paraId="66B2DA12" w14:textId="77777777" w:rsidR="00F71022" w:rsidRPr="00BF0A93" w:rsidRDefault="00F71022" w:rsidP="007F1D2D">
            <w:pPr>
              <w:pStyle w:val="TableEntryHeader"/>
            </w:pPr>
            <w:r w:rsidRPr="00BF0A93">
              <w:t>Actor</w:t>
            </w:r>
          </w:p>
        </w:tc>
        <w:tc>
          <w:tcPr>
            <w:tcW w:w="0" w:type="auto"/>
            <w:shd w:val="pct15" w:color="auto" w:fill="FFFFFF"/>
          </w:tcPr>
          <w:p w14:paraId="7664DC1F" w14:textId="77777777" w:rsidR="00F71022" w:rsidRPr="00BF0A93" w:rsidRDefault="00F71022" w:rsidP="007F1D2D">
            <w:pPr>
              <w:pStyle w:val="TableEntryHeader"/>
            </w:pPr>
            <w:r w:rsidRPr="00BF0A93">
              <w:t>Options</w:t>
            </w:r>
          </w:p>
        </w:tc>
        <w:tc>
          <w:tcPr>
            <w:tcW w:w="0" w:type="auto"/>
            <w:shd w:val="pct15" w:color="auto" w:fill="FFFFFF"/>
          </w:tcPr>
          <w:p w14:paraId="165D8D92" w14:textId="77777777" w:rsidR="00F71022" w:rsidRPr="00BF0A93" w:rsidRDefault="00F71022" w:rsidP="007F1D2D">
            <w:pPr>
              <w:pStyle w:val="TableEntryHeader"/>
            </w:pPr>
            <w:r w:rsidRPr="00BF0A93">
              <w:t>Vol. &amp; Section</w:t>
            </w:r>
          </w:p>
        </w:tc>
      </w:tr>
      <w:tr w:rsidR="00F71022" w:rsidRPr="00BF0A93" w14:paraId="308F2447" w14:textId="77777777" w:rsidTr="005D6977">
        <w:trPr>
          <w:cantSplit/>
          <w:trHeight w:val="332"/>
          <w:jc w:val="center"/>
        </w:trPr>
        <w:tc>
          <w:tcPr>
            <w:tcW w:w="0" w:type="auto"/>
            <w:vMerge w:val="restart"/>
          </w:tcPr>
          <w:p w14:paraId="6E2EFBDC" w14:textId="77777777" w:rsidR="00F71022" w:rsidRPr="00BF0A93" w:rsidRDefault="00F71022" w:rsidP="005D6977">
            <w:pPr>
              <w:pStyle w:val="TableEntry"/>
              <w:rPr>
                <w:noProof w:val="0"/>
              </w:rPr>
            </w:pPr>
            <w:r w:rsidRPr="00BF0A93">
              <w:rPr>
                <w:noProof w:val="0"/>
              </w:rPr>
              <w:t>Patient Demographics Consumer</w:t>
            </w:r>
          </w:p>
        </w:tc>
        <w:tc>
          <w:tcPr>
            <w:tcW w:w="0" w:type="auto"/>
          </w:tcPr>
          <w:p w14:paraId="1B812A46"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453F82F1" w14:textId="77777777" w:rsidR="00F71022" w:rsidRPr="00BF0A93" w:rsidRDefault="00F71022" w:rsidP="005D6977">
            <w:pPr>
              <w:pStyle w:val="TableEntry"/>
              <w:rPr>
                <w:noProof w:val="0"/>
              </w:rPr>
            </w:pPr>
            <w:r w:rsidRPr="00BF0A93">
              <w:rPr>
                <w:noProof w:val="0"/>
              </w:rPr>
              <w:t>ITI TF-1: 24.2.1</w:t>
            </w:r>
          </w:p>
        </w:tc>
      </w:tr>
      <w:tr w:rsidR="00F71022" w:rsidRPr="00BF0A93" w14:paraId="18AD6382" w14:textId="77777777" w:rsidTr="005D6977">
        <w:trPr>
          <w:cantSplit/>
          <w:trHeight w:val="332"/>
          <w:jc w:val="center"/>
        </w:trPr>
        <w:tc>
          <w:tcPr>
            <w:tcW w:w="0" w:type="auto"/>
            <w:vMerge/>
          </w:tcPr>
          <w:p w14:paraId="7E6F91A1" w14:textId="77777777" w:rsidR="00F71022" w:rsidRPr="00BF0A93" w:rsidRDefault="00F71022" w:rsidP="005D6977">
            <w:pPr>
              <w:pStyle w:val="TableEntry"/>
              <w:rPr>
                <w:noProof w:val="0"/>
              </w:rPr>
            </w:pPr>
          </w:p>
        </w:tc>
        <w:tc>
          <w:tcPr>
            <w:tcW w:w="0" w:type="auto"/>
          </w:tcPr>
          <w:p w14:paraId="1932C587" w14:textId="77777777" w:rsidR="00F71022" w:rsidRPr="00BF0A93" w:rsidRDefault="00F71022" w:rsidP="005D6977">
            <w:pPr>
              <w:pStyle w:val="TableEntry"/>
              <w:rPr>
                <w:noProof w:val="0"/>
              </w:rPr>
            </w:pPr>
            <w:r w:rsidRPr="00BF0A93">
              <w:rPr>
                <w:noProof w:val="0"/>
              </w:rPr>
              <w:t>Pediatric Demographics</w:t>
            </w:r>
          </w:p>
        </w:tc>
        <w:tc>
          <w:tcPr>
            <w:tcW w:w="0" w:type="auto"/>
          </w:tcPr>
          <w:p w14:paraId="4BD07F38" w14:textId="77777777" w:rsidR="00F71022" w:rsidRPr="00BF0A93" w:rsidRDefault="00F71022" w:rsidP="005D6977">
            <w:pPr>
              <w:pStyle w:val="TableEntry"/>
              <w:rPr>
                <w:noProof w:val="0"/>
              </w:rPr>
            </w:pPr>
            <w:r w:rsidRPr="00BF0A93">
              <w:rPr>
                <w:noProof w:val="0"/>
              </w:rPr>
              <w:t>ITI TF-1: 24.2.2</w:t>
            </w:r>
          </w:p>
        </w:tc>
      </w:tr>
      <w:tr w:rsidR="00F71022" w:rsidRPr="00BF0A93" w14:paraId="7AD4A394" w14:textId="77777777" w:rsidTr="005D6977">
        <w:trPr>
          <w:cantSplit/>
          <w:trHeight w:val="233"/>
          <w:jc w:val="center"/>
        </w:trPr>
        <w:tc>
          <w:tcPr>
            <w:tcW w:w="0" w:type="auto"/>
            <w:vMerge w:val="restart"/>
          </w:tcPr>
          <w:p w14:paraId="4ECF35BD" w14:textId="77777777" w:rsidR="00F71022" w:rsidRPr="00BF0A93" w:rsidRDefault="00F71022" w:rsidP="005D6977">
            <w:pPr>
              <w:pStyle w:val="TableEntry"/>
              <w:rPr>
                <w:noProof w:val="0"/>
              </w:rPr>
            </w:pPr>
            <w:r w:rsidRPr="00BF0A93">
              <w:rPr>
                <w:noProof w:val="0"/>
              </w:rPr>
              <w:t>Patient Demographics Supplier</w:t>
            </w:r>
          </w:p>
        </w:tc>
        <w:tc>
          <w:tcPr>
            <w:tcW w:w="0" w:type="auto"/>
          </w:tcPr>
          <w:p w14:paraId="7E4D6062"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79778FCD" w14:textId="77777777" w:rsidR="00F71022" w:rsidRPr="00BF0A93" w:rsidRDefault="00F71022" w:rsidP="005D6977">
            <w:pPr>
              <w:pStyle w:val="TableEntry"/>
              <w:rPr>
                <w:noProof w:val="0"/>
              </w:rPr>
            </w:pPr>
            <w:r w:rsidRPr="00BF0A93">
              <w:rPr>
                <w:noProof w:val="0"/>
              </w:rPr>
              <w:t>ITI TF-1: 24.2.1</w:t>
            </w:r>
          </w:p>
        </w:tc>
      </w:tr>
      <w:tr w:rsidR="00F71022" w:rsidRPr="00BF0A93" w14:paraId="22DEF02E" w14:textId="77777777" w:rsidTr="005D6977">
        <w:trPr>
          <w:cantSplit/>
          <w:trHeight w:val="233"/>
          <w:jc w:val="center"/>
        </w:trPr>
        <w:tc>
          <w:tcPr>
            <w:tcW w:w="0" w:type="auto"/>
            <w:vMerge/>
          </w:tcPr>
          <w:p w14:paraId="4A946B90" w14:textId="77777777" w:rsidR="00F71022" w:rsidRPr="00BF0A93" w:rsidRDefault="00F71022" w:rsidP="005D6977">
            <w:pPr>
              <w:pStyle w:val="TableEntry"/>
              <w:rPr>
                <w:noProof w:val="0"/>
              </w:rPr>
            </w:pPr>
          </w:p>
        </w:tc>
        <w:tc>
          <w:tcPr>
            <w:tcW w:w="0" w:type="auto"/>
          </w:tcPr>
          <w:p w14:paraId="3AEF4476" w14:textId="77777777" w:rsidR="00F71022" w:rsidRPr="00BF0A93" w:rsidRDefault="00F71022" w:rsidP="005D6977">
            <w:pPr>
              <w:pStyle w:val="TableEntry"/>
              <w:rPr>
                <w:noProof w:val="0"/>
              </w:rPr>
            </w:pPr>
            <w:r w:rsidRPr="00BF0A93">
              <w:rPr>
                <w:noProof w:val="0"/>
              </w:rPr>
              <w:t>Pediatric Demographics</w:t>
            </w:r>
          </w:p>
        </w:tc>
        <w:tc>
          <w:tcPr>
            <w:tcW w:w="0" w:type="auto"/>
          </w:tcPr>
          <w:p w14:paraId="082231D8" w14:textId="77777777" w:rsidR="00F71022" w:rsidRPr="00BF0A93" w:rsidRDefault="00F71022" w:rsidP="005D6977">
            <w:pPr>
              <w:pStyle w:val="TableEntry"/>
              <w:rPr>
                <w:noProof w:val="0"/>
              </w:rPr>
            </w:pPr>
            <w:r w:rsidRPr="00BF0A93">
              <w:rPr>
                <w:noProof w:val="0"/>
              </w:rPr>
              <w:t>ITI TF-1: 24.2.2</w:t>
            </w:r>
          </w:p>
        </w:tc>
      </w:tr>
    </w:tbl>
    <w:p w14:paraId="5DB0DDD7" w14:textId="77777777" w:rsidR="00F71022" w:rsidRPr="00BF0A93" w:rsidRDefault="00F71022" w:rsidP="00913E67">
      <w:pPr>
        <w:pStyle w:val="BodyText"/>
      </w:pPr>
      <w:bookmarkStart w:id="5098" w:name="_Toc169692666"/>
      <w:bookmarkStart w:id="5099" w:name="_Toc174274303"/>
      <w:bookmarkStart w:id="5100" w:name="_Toc174874999"/>
      <w:bookmarkStart w:id="5101" w:name="_Toc174876002"/>
      <w:bookmarkStart w:id="5102" w:name="_Toc237312367"/>
      <w:bookmarkStart w:id="5103" w:name="_Toc269052441"/>
    </w:p>
    <w:p w14:paraId="653B65BB" w14:textId="77777777" w:rsidR="00F71022" w:rsidRPr="00BF0A93" w:rsidRDefault="00F71022" w:rsidP="00BC2927">
      <w:pPr>
        <w:pStyle w:val="BodyText"/>
      </w:pPr>
      <w:r w:rsidRPr="00BF0A93">
        <w:t>Support of continuations is described in transaction [ITI-47]. This option allows the Patient Demographics Consumer to get the full set of responses in several increments, as opposed to in one single response.</w:t>
      </w:r>
    </w:p>
    <w:p w14:paraId="32BAB4F7" w14:textId="77777777" w:rsidR="00F71022" w:rsidRPr="00BF0A93" w:rsidRDefault="00F71022" w:rsidP="004E7A3D">
      <w:pPr>
        <w:pStyle w:val="Heading3"/>
        <w:numPr>
          <w:ilvl w:val="0"/>
          <w:numId w:val="0"/>
        </w:numPr>
        <w:rPr>
          <w:noProof w:val="0"/>
        </w:rPr>
      </w:pPr>
      <w:bookmarkStart w:id="5104" w:name="_Toc487039250"/>
      <w:bookmarkStart w:id="5105" w:name="_Toc488068351"/>
      <w:bookmarkStart w:id="5106" w:name="_Toc488068784"/>
      <w:bookmarkStart w:id="5107" w:name="_Toc488075111"/>
      <w:bookmarkStart w:id="5108" w:name="_Toc13752484"/>
      <w:r w:rsidRPr="00BF0A93">
        <w:rPr>
          <w:noProof w:val="0"/>
        </w:rPr>
        <w:t>24.2.1</w:t>
      </w:r>
      <w:r w:rsidRPr="00BF0A93">
        <w:rPr>
          <w:noProof w:val="0"/>
        </w:rPr>
        <w:tab/>
        <w:t>Continuation Option</w:t>
      </w:r>
      <w:bookmarkEnd w:id="5104"/>
      <w:bookmarkEnd w:id="5105"/>
      <w:bookmarkEnd w:id="5106"/>
      <w:bookmarkEnd w:id="5107"/>
      <w:bookmarkEnd w:id="5108"/>
    </w:p>
    <w:p w14:paraId="3FBD2F23" w14:textId="77777777" w:rsidR="00F71022" w:rsidRPr="00BF0A93" w:rsidRDefault="00F71022" w:rsidP="00CB3E7D">
      <w:pPr>
        <w:pStyle w:val="BodyText"/>
      </w:pPr>
      <w:r w:rsidRPr="00BF0A93">
        <w:t>Support of continuations is described in transaction [ITI-47]. This option allows the Patient Demographics Consumer to get the full set of responses in several increments, as opposed to in one single response.</w:t>
      </w:r>
    </w:p>
    <w:p w14:paraId="57C62F86" w14:textId="77777777" w:rsidR="00F71022" w:rsidRPr="00BF0A93" w:rsidRDefault="00F71022" w:rsidP="004E7A3D">
      <w:pPr>
        <w:pStyle w:val="Heading3"/>
        <w:numPr>
          <w:ilvl w:val="0"/>
          <w:numId w:val="0"/>
        </w:numPr>
        <w:rPr>
          <w:noProof w:val="0"/>
        </w:rPr>
      </w:pPr>
      <w:bookmarkStart w:id="5109" w:name="_Toc487039251"/>
      <w:bookmarkStart w:id="5110" w:name="_Toc488068352"/>
      <w:bookmarkStart w:id="5111" w:name="_Toc488068785"/>
      <w:bookmarkStart w:id="5112" w:name="_Toc488075112"/>
      <w:bookmarkStart w:id="5113" w:name="_Toc13752485"/>
      <w:r w:rsidRPr="00BF0A93">
        <w:rPr>
          <w:noProof w:val="0"/>
        </w:rPr>
        <w:t>24.2.2</w:t>
      </w:r>
      <w:r w:rsidRPr="00BF0A93">
        <w:rPr>
          <w:noProof w:val="0"/>
        </w:rPr>
        <w:tab/>
        <w:t>Pediatric Demographics Option</w:t>
      </w:r>
      <w:bookmarkEnd w:id="5109"/>
      <w:bookmarkEnd w:id="5110"/>
      <w:bookmarkEnd w:id="5111"/>
      <w:bookmarkEnd w:id="5112"/>
      <w:bookmarkEnd w:id="5113"/>
    </w:p>
    <w:p w14:paraId="691A1167"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BF0A93" w:rsidRDefault="00F71022" w:rsidP="00A9747B">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6CB0962F" w14:textId="77777777" w:rsidR="00F71022" w:rsidRPr="00BF0A93" w:rsidRDefault="00F71022" w:rsidP="006720E8">
      <w:pPr>
        <w:pStyle w:val="BodyText"/>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264BF5E8" w14:textId="77777777" w:rsidTr="00CD6041">
        <w:trPr>
          <w:trHeight w:val="90"/>
          <w:tblHeader/>
          <w:jc w:val="center"/>
        </w:trPr>
        <w:tc>
          <w:tcPr>
            <w:tcW w:w="2038" w:type="dxa"/>
            <w:shd w:val="clear" w:color="auto" w:fill="D9D9D9"/>
          </w:tcPr>
          <w:p w14:paraId="4D7E6982" w14:textId="77777777" w:rsidR="00F71022" w:rsidRPr="00BF0A93" w:rsidRDefault="00F71022" w:rsidP="007F1D2D">
            <w:pPr>
              <w:pStyle w:val="TableEntryHeader"/>
            </w:pPr>
            <w:r w:rsidRPr="00BF0A93">
              <w:lastRenderedPageBreak/>
              <w:t>Field</w:t>
            </w:r>
          </w:p>
        </w:tc>
        <w:tc>
          <w:tcPr>
            <w:tcW w:w="3267" w:type="dxa"/>
            <w:shd w:val="clear" w:color="auto" w:fill="D9D9D9"/>
          </w:tcPr>
          <w:p w14:paraId="05A27161" w14:textId="77777777" w:rsidR="00F71022" w:rsidRPr="00BF0A93" w:rsidRDefault="00F71022" w:rsidP="007F1D2D">
            <w:pPr>
              <w:pStyle w:val="TableEntryHeader"/>
            </w:pPr>
            <w:r w:rsidRPr="00BF0A93">
              <w:t>Reason for inclusion</w:t>
            </w:r>
          </w:p>
        </w:tc>
        <w:tc>
          <w:tcPr>
            <w:tcW w:w="3186" w:type="dxa"/>
            <w:shd w:val="clear" w:color="auto" w:fill="D9D9D9"/>
          </w:tcPr>
          <w:p w14:paraId="43E43ED9" w14:textId="77777777" w:rsidR="00F71022" w:rsidRPr="00BF0A93" w:rsidRDefault="00F71022" w:rsidP="007F1D2D">
            <w:pPr>
              <w:pStyle w:val="TableEntryHeader"/>
            </w:pPr>
            <w:r w:rsidRPr="00BF0A93">
              <w:t>Value</w:t>
            </w:r>
          </w:p>
        </w:tc>
      </w:tr>
      <w:tr w:rsidR="00F71022" w:rsidRPr="00BF0A93" w14:paraId="6D4CB223" w14:textId="77777777" w:rsidTr="00CD6041">
        <w:trPr>
          <w:trHeight w:val="735"/>
          <w:jc w:val="center"/>
        </w:trPr>
        <w:tc>
          <w:tcPr>
            <w:tcW w:w="2038" w:type="dxa"/>
          </w:tcPr>
          <w:p w14:paraId="4B258E69" w14:textId="77777777" w:rsidR="00F71022" w:rsidRPr="00BF0A93" w:rsidRDefault="00F71022" w:rsidP="00BC2927">
            <w:pPr>
              <w:pStyle w:val="TableEntry"/>
              <w:rPr>
                <w:noProof w:val="0"/>
              </w:rPr>
            </w:pPr>
            <w:r w:rsidRPr="00BF0A93">
              <w:rPr>
                <w:noProof w:val="0"/>
              </w:rPr>
              <w:t>Mother’s Maiden Name</w:t>
            </w:r>
          </w:p>
        </w:tc>
        <w:tc>
          <w:tcPr>
            <w:tcW w:w="3267" w:type="dxa"/>
          </w:tcPr>
          <w:p w14:paraId="7AD536C5"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60A32198"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2DC7AC9E" w14:textId="77777777" w:rsidTr="00CD6041">
        <w:trPr>
          <w:trHeight w:val="420"/>
          <w:jc w:val="center"/>
        </w:trPr>
        <w:tc>
          <w:tcPr>
            <w:tcW w:w="2038" w:type="dxa"/>
          </w:tcPr>
          <w:p w14:paraId="325AD477" w14:textId="77777777" w:rsidR="00F71022" w:rsidRPr="00BF0A93" w:rsidRDefault="00F71022" w:rsidP="00BC2927">
            <w:pPr>
              <w:pStyle w:val="TableEntry"/>
              <w:rPr>
                <w:noProof w:val="0"/>
              </w:rPr>
            </w:pPr>
            <w:r w:rsidRPr="00BF0A93">
              <w:rPr>
                <w:noProof w:val="0"/>
              </w:rPr>
              <w:t>Patient Home Telephone</w:t>
            </w:r>
          </w:p>
        </w:tc>
        <w:tc>
          <w:tcPr>
            <w:tcW w:w="3267" w:type="dxa"/>
          </w:tcPr>
          <w:p w14:paraId="6195947F"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426EBFF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0C37E5FD" w14:textId="77777777" w:rsidTr="00CD6041">
        <w:trPr>
          <w:trHeight w:val="420"/>
          <w:jc w:val="center"/>
        </w:trPr>
        <w:tc>
          <w:tcPr>
            <w:tcW w:w="2038" w:type="dxa"/>
          </w:tcPr>
          <w:p w14:paraId="6035F839"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11807FD9"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9B552D8"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32DDF8B7" w14:textId="77777777" w:rsidTr="00CD6041">
        <w:trPr>
          <w:trHeight w:val="420"/>
          <w:jc w:val="center"/>
        </w:trPr>
        <w:tc>
          <w:tcPr>
            <w:tcW w:w="2038" w:type="dxa"/>
          </w:tcPr>
          <w:p w14:paraId="577ED341" w14:textId="77777777" w:rsidR="00F71022" w:rsidRPr="00BF0A93" w:rsidRDefault="00F71022" w:rsidP="00BC2927">
            <w:pPr>
              <w:pStyle w:val="TableEntry"/>
              <w:rPr>
                <w:noProof w:val="0"/>
              </w:rPr>
            </w:pPr>
            <w:r w:rsidRPr="00BF0A93">
              <w:rPr>
                <w:noProof w:val="0"/>
              </w:rPr>
              <w:t>Patient Birth Order</w:t>
            </w:r>
          </w:p>
        </w:tc>
        <w:tc>
          <w:tcPr>
            <w:tcW w:w="3267" w:type="dxa"/>
          </w:tcPr>
          <w:p w14:paraId="377B553B"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11819280"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44829087" w14:textId="77777777" w:rsidTr="00CD6041">
        <w:trPr>
          <w:trHeight w:val="1742"/>
          <w:jc w:val="center"/>
        </w:trPr>
        <w:tc>
          <w:tcPr>
            <w:tcW w:w="2038" w:type="dxa"/>
          </w:tcPr>
          <w:p w14:paraId="089B5183"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4992B79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5FEF718B" w14:textId="77777777" w:rsidR="00F71022" w:rsidRPr="00BF0A93" w:rsidRDefault="00F71022" w:rsidP="00BC2927">
      <w:pPr>
        <w:pStyle w:val="BodyText"/>
      </w:pPr>
    </w:p>
    <w:p w14:paraId="7FE3CDEA" w14:textId="2DDF3EA4" w:rsidR="00F71022" w:rsidRPr="00BF0A93" w:rsidRDefault="00F71022" w:rsidP="00CB3E7D">
      <w:r w:rsidRPr="00BF0A93">
        <w:t xml:space="preserve">Patient Identity Source </w:t>
      </w:r>
      <w:r w:rsidR="002C5D6C">
        <w:t>Actor</w:t>
      </w:r>
      <w:r w:rsidRPr="00BF0A93">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BF0A93" w:rsidRDefault="00F71022" w:rsidP="00CB3E7D">
      <w:r w:rsidRPr="00BF0A93">
        <w:t xml:space="preserve">Patient Identifier Cross-reference Manager </w:t>
      </w:r>
      <w:r w:rsidR="002C5D6C">
        <w:t>Actor</w:t>
      </w:r>
      <w:r w:rsidRPr="00BF0A93">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BF0A93" w:rsidRDefault="00F71022" w:rsidP="00CB3E7D">
      <w:r w:rsidRPr="00BF0A93">
        <w:t xml:space="preserve">Pediatric Demographics are defined as all of the following: </w:t>
      </w:r>
    </w:p>
    <w:p w14:paraId="61D0864E" w14:textId="77777777" w:rsidR="00F71022" w:rsidRPr="00BF0A93" w:rsidRDefault="00F71022" w:rsidP="00BC2927">
      <w:pPr>
        <w:pStyle w:val="ListBullet2"/>
        <w:numPr>
          <w:ilvl w:val="0"/>
          <w:numId w:val="53"/>
        </w:numPr>
      </w:pPr>
      <w:r w:rsidRPr="00BF0A93">
        <w:t>Mother’s Maiden Name</w:t>
      </w:r>
    </w:p>
    <w:p w14:paraId="17BD5134" w14:textId="77777777" w:rsidR="00F71022" w:rsidRPr="00BF0A93" w:rsidRDefault="00F71022" w:rsidP="00BC2927">
      <w:pPr>
        <w:pStyle w:val="ListBullet2"/>
        <w:numPr>
          <w:ilvl w:val="0"/>
          <w:numId w:val="53"/>
        </w:numPr>
      </w:pPr>
      <w:r w:rsidRPr="00BF0A93">
        <w:t>Patient Home Telephone</w:t>
      </w:r>
    </w:p>
    <w:p w14:paraId="54E0FCD3" w14:textId="77777777" w:rsidR="00F71022" w:rsidRPr="00BF0A93" w:rsidRDefault="00F71022" w:rsidP="00BC2927">
      <w:pPr>
        <w:pStyle w:val="ListBullet2"/>
        <w:numPr>
          <w:ilvl w:val="0"/>
          <w:numId w:val="53"/>
        </w:numPr>
      </w:pPr>
      <w:r w:rsidRPr="00BF0A93">
        <w:t>Patient Multiple Birth Indicator</w:t>
      </w:r>
    </w:p>
    <w:p w14:paraId="565008B0" w14:textId="77777777" w:rsidR="00F71022" w:rsidRPr="00BF0A93" w:rsidRDefault="00F71022" w:rsidP="00BC2927">
      <w:pPr>
        <w:pStyle w:val="ListBullet2"/>
        <w:numPr>
          <w:ilvl w:val="0"/>
          <w:numId w:val="53"/>
        </w:numPr>
      </w:pPr>
      <w:r w:rsidRPr="00BF0A93">
        <w:t>Patient Birth Order</w:t>
      </w:r>
    </w:p>
    <w:p w14:paraId="576A2034" w14:textId="77777777" w:rsidR="00F71022" w:rsidRPr="00BF0A93" w:rsidRDefault="00F71022" w:rsidP="00BC2927">
      <w:pPr>
        <w:pStyle w:val="ListBullet2"/>
        <w:numPr>
          <w:ilvl w:val="0"/>
          <w:numId w:val="53"/>
        </w:numPr>
      </w:pPr>
      <w:r w:rsidRPr="00BF0A93">
        <w:t>Last Update Date/Time</w:t>
      </w:r>
    </w:p>
    <w:p w14:paraId="1D6243AF" w14:textId="77777777" w:rsidR="00F71022" w:rsidRPr="00BF0A93" w:rsidRDefault="00F71022" w:rsidP="00BC2927">
      <w:pPr>
        <w:pStyle w:val="ListBullet2"/>
        <w:numPr>
          <w:ilvl w:val="0"/>
          <w:numId w:val="53"/>
        </w:numPr>
      </w:pPr>
      <w:r w:rsidRPr="00BF0A93">
        <w:t>Last Update Facility</w:t>
      </w:r>
    </w:p>
    <w:p w14:paraId="5DCB4D6A" w14:textId="3507E50F" w:rsidR="00F71022" w:rsidRPr="00BF0A93" w:rsidRDefault="00F71022" w:rsidP="00CB3E7D">
      <w:pPr>
        <w:pStyle w:val="Heading2"/>
        <w:numPr>
          <w:ilvl w:val="0"/>
          <w:numId w:val="0"/>
        </w:numPr>
        <w:rPr>
          <w:noProof w:val="0"/>
        </w:rPr>
      </w:pPr>
      <w:bookmarkStart w:id="5114" w:name="_Toc487039252"/>
      <w:bookmarkStart w:id="5115" w:name="_Toc488068353"/>
      <w:bookmarkStart w:id="5116" w:name="_Toc488068786"/>
      <w:bookmarkStart w:id="5117" w:name="_Toc488075113"/>
      <w:bookmarkStart w:id="5118" w:name="_Toc13752486"/>
      <w:r w:rsidRPr="00BF0A93">
        <w:rPr>
          <w:noProof w:val="0"/>
        </w:rPr>
        <w:t>24.3 Patient Demographics Query HL7 V3 Process Flow</w:t>
      </w:r>
      <w:bookmarkEnd w:id="5098"/>
      <w:bookmarkEnd w:id="5099"/>
      <w:bookmarkEnd w:id="5100"/>
      <w:bookmarkEnd w:id="5101"/>
      <w:bookmarkEnd w:id="5102"/>
      <w:bookmarkEnd w:id="5103"/>
      <w:bookmarkEnd w:id="5114"/>
      <w:bookmarkEnd w:id="5115"/>
      <w:bookmarkEnd w:id="5116"/>
      <w:bookmarkEnd w:id="5117"/>
      <w:bookmarkEnd w:id="5118"/>
    </w:p>
    <w:p w14:paraId="5B65C83A" w14:textId="77777777" w:rsidR="00F71022" w:rsidRPr="00BF0A93" w:rsidRDefault="00F71022" w:rsidP="00CB3E7D">
      <w:pPr>
        <w:pStyle w:val="BodyText"/>
      </w:pPr>
      <w:r w:rsidRPr="00BF0A93">
        <w:t xml:space="preserve">Section 8.3 describes use cases that this profile addresses. Figure 8.3-1 also applies to this profile with the changes to the corresponding PDQV3 transactions as specified in Table 24.1-2, and omitting transaction </w:t>
      </w:r>
      <w:r w:rsidR="009D3EB6" w:rsidRPr="00BF0A93">
        <w:t>[</w:t>
      </w:r>
      <w:r w:rsidRPr="00BF0A93">
        <w:t>ITI-22</w:t>
      </w:r>
      <w:r w:rsidR="009D3EB6" w:rsidRPr="00BF0A93">
        <w:t>]</w:t>
      </w:r>
      <w:r w:rsidRPr="00BF0A93">
        <w:t>, which has no correspondence in this profile.</w:t>
      </w:r>
    </w:p>
    <w:p w14:paraId="6ABF4869" w14:textId="77777777" w:rsidR="00F71022" w:rsidRPr="00BF0A93" w:rsidRDefault="00F71022" w:rsidP="004E7A3D">
      <w:pPr>
        <w:pStyle w:val="Heading3"/>
        <w:numPr>
          <w:ilvl w:val="0"/>
          <w:numId w:val="0"/>
        </w:numPr>
        <w:rPr>
          <w:noProof w:val="0"/>
        </w:rPr>
      </w:pPr>
      <w:bookmarkStart w:id="5119" w:name="_Toc169692667"/>
      <w:bookmarkStart w:id="5120" w:name="_Toc269052442"/>
      <w:bookmarkStart w:id="5121" w:name="_Toc487039253"/>
      <w:bookmarkStart w:id="5122" w:name="_Toc488068354"/>
      <w:bookmarkStart w:id="5123" w:name="_Toc488068787"/>
      <w:bookmarkStart w:id="5124" w:name="_Toc488075114"/>
      <w:bookmarkStart w:id="5125" w:name="_Toc13752487"/>
      <w:r w:rsidRPr="00BF0A93">
        <w:rPr>
          <w:noProof w:val="0"/>
        </w:rPr>
        <w:lastRenderedPageBreak/>
        <w:t>24.3.1 Combined Use of PDQV3 with other IHE Workflow Profiles</w:t>
      </w:r>
      <w:bookmarkEnd w:id="5119"/>
      <w:bookmarkEnd w:id="5120"/>
      <w:bookmarkEnd w:id="5121"/>
      <w:bookmarkEnd w:id="5122"/>
      <w:bookmarkEnd w:id="5123"/>
      <w:bookmarkEnd w:id="5124"/>
      <w:bookmarkEnd w:id="5125"/>
    </w:p>
    <w:p w14:paraId="4749E133" w14:textId="77777777" w:rsidR="00F71022" w:rsidRPr="00BF0A93" w:rsidRDefault="00F71022" w:rsidP="00CB3E7D">
      <w:pPr>
        <w:pStyle w:val="BodyText"/>
      </w:pPr>
      <w:r w:rsidRPr="00BF0A93">
        <w:t>In addition to the discussion in Section 8.3.1, the use of web services as the transport in the transactions in this profile makes it well suited in cases where other web services-based profiles are used, like XDS.b and PIXV3.</w:t>
      </w:r>
    </w:p>
    <w:p w14:paraId="7851416F" w14:textId="77777777" w:rsidR="00F71022" w:rsidRPr="00BF0A93" w:rsidRDefault="00F71022" w:rsidP="004E7A3D">
      <w:pPr>
        <w:pStyle w:val="Heading3"/>
        <w:numPr>
          <w:ilvl w:val="0"/>
          <w:numId w:val="0"/>
        </w:numPr>
        <w:rPr>
          <w:noProof w:val="0"/>
        </w:rPr>
      </w:pPr>
      <w:bookmarkStart w:id="5126" w:name="_Toc169692668"/>
      <w:bookmarkStart w:id="5127" w:name="_Toc269052443"/>
      <w:bookmarkStart w:id="5128" w:name="_Toc487039254"/>
      <w:bookmarkStart w:id="5129" w:name="_Toc488068355"/>
      <w:bookmarkStart w:id="5130" w:name="_Toc488068788"/>
      <w:bookmarkStart w:id="5131" w:name="_Toc488075115"/>
      <w:bookmarkStart w:id="5132" w:name="_Toc13752488"/>
      <w:r w:rsidRPr="00BF0A93">
        <w:rPr>
          <w:noProof w:val="0"/>
        </w:rPr>
        <w:t>24.3.2 Supplier Data Configuration</w:t>
      </w:r>
      <w:bookmarkEnd w:id="5126"/>
      <w:bookmarkEnd w:id="5127"/>
      <w:bookmarkEnd w:id="5128"/>
      <w:bookmarkEnd w:id="5129"/>
      <w:bookmarkEnd w:id="5130"/>
      <w:bookmarkEnd w:id="5131"/>
      <w:bookmarkEnd w:id="5132"/>
    </w:p>
    <w:p w14:paraId="60482C58" w14:textId="77777777" w:rsidR="00F71022" w:rsidRPr="00BF0A93" w:rsidRDefault="00F71022" w:rsidP="00CB3E7D">
      <w:pPr>
        <w:pStyle w:val="BodyText"/>
      </w:pPr>
      <w:r w:rsidRPr="00BF0A93">
        <w:t xml:space="preserve">The Patient Demographics Supplier provides demographics information about possible matches to the parameters of the query. As described in ITI TF-2x: Appendix M, while it is possible for the supplier to have demographics information from multiple domains, only a single set of demographics shall be returned by the supplier. </w:t>
      </w:r>
    </w:p>
    <w:p w14:paraId="4BDA10E6" w14:textId="77777777" w:rsidR="00F71022" w:rsidRPr="00BF0A93" w:rsidRDefault="00F71022" w:rsidP="00CB3E7D">
      <w:pPr>
        <w:pStyle w:val="BodyText"/>
      </w:pPr>
      <w:r w:rsidRPr="00BF0A93">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BF0A93" w:rsidRDefault="00F71022" w:rsidP="00CB3E7D">
      <w:pPr>
        <w:pStyle w:val="Heading2"/>
        <w:numPr>
          <w:ilvl w:val="0"/>
          <w:numId w:val="0"/>
        </w:numPr>
        <w:rPr>
          <w:noProof w:val="0"/>
        </w:rPr>
      </w:pPr>
      <w:bookmarkStart w:id="5133" w:name="_Toc487039255"/>
      <w:bookmarkStart w:id="5134" w:name="_Toc488068356"/>
      <w:bookmarkStart w:id="5135" w:name="_Toc488068789"/>
      <w:bookmarkStart w:id="5136" w:name="_Toc488075116"/>
      <w:bookmarkStart w:id="5137" w:name="_Toc13752489"/>
      <w:r w:rsidRPr="00BF0A93">
        <w:rPr>
          <w:noProof w:val="0"/>
        </w:rPr>
        <w:t>24.4 Intentionally Left Blank</w:t>
      </w:r>
      <w:bookmarkEnd w:id="5133"/>
      <w:bookmarkEnd w:id="5134"/>
      <w:bookmarkEnd w:id="5135"/>
      <w:bookmarkEnd w:id="5136"/>
      <w:bookmarkEnd w:id="5137"/>
    </w:p>
    <w:p w14:paraId="7B732737" w14:textId="77777777" w:rsidR="00F71022" w:rsidRPr="00BF0A93" w:rsidRDefault="00F71022" w:rsidP="00CB3E7D">
      <w:pPr>
        <w:pStyle w:val="Heading2"/>
        <w:numPr>
          <w:ilvl w:val="0"/>
          <w:numId w:val="0"/>
        </w:numPr>
        <w:rPr>
          <w:noProof w:val="0"/>
        </w:rPr>
      </w:pPr>
      <w:bookmarkStart w:id="5138" w:name="_Toc487039256"/>
      <w:bookmarkStart w:id="5139" w:name="_Toc488068357"/>
      <w:bookmarkStart w:id="5140" w:name="_Toc488068790"/>
      <w:bookmarkStart w:id="5141" w:name="_Toc488075117"/>
      <w:bookmarkStart w:id="5142" w:name="_Toc13752490"/>
      <w:r w:rsidRPr="00BF0A93">
        <w:rPr>
          <w:noProof w:val="0"/>
        </w:rPr>
        <w:t>24.5 Security Considerations</w:t>
      </w:r>
      <w:bookmarkEnd w:id="5138"/>
      <w:bookmarkEnd w:id="5139"/>
      <w:bookmarkEnd w:id="5140"/>
      <w:bookmarkEnd w:id="5141"/>
      <w:bookmarkEnd w:id="5142"/>
    </w:p>
    <w:p w14:paraId="0BB46EA8" w14:textId="77777777" w:rsidR="00F71022" w:rsidRPr="00BF0A93" w:rsidRDefault="00F71022" w:rsidP="00CB3E7D">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BF0A93" w:rsidRDefault="00F71022" w:rsidP="00CB3E7D">
      <w:pPr>
        <w:pStyle w:val="BodyText"/>
        <w:rPr>
          <w:iCs/>
        </w:rPr>
      </w:pPr>
      <w:r w:rsidRPr="00BF0A93">
        <w:rPr>
          <w:iCs/>
        </w:rPr>
        <w:t>In order to address identified security risks:</w:t>
      </w:r>
    </w:p>
    <w:p w14:paraId="0F4807CC" w14:textId="77777777" w:rsidR="00F71022" w:rsidRPr="00BF0A93" w:rsidRDefault="00F71022" w:rsidP="00BC2927">
      <w:pPr>
        <w:pStyle w:val="ListBullet2"/>
        <w:numPr>
          <w:ilvl w:val="0"/>
          <w:numId w:val="53"/>
        </w:numPr>
      </w:pPr>
      <w:r w:rsidRPr="00BF0A93">
        <w:t xml:space="preserve">All actors in PDQV3 should be grouped with a Consistent Time (CT) Profile - Time Client Actor. This grouping will assure that all systems have a consistent time clock to assure a consistent timestamp for audit logging. </w:t>
      </w:r>
    </w:p>
    <w:p w14:paraId="595FE052" w14:textId="67A11126" w:rsidR="00F71022" w:rsidRPr="00BF0A93" w:rsidRDefault="00F71022" w:rsidP="00BC2927">
      <w:pPr>
        <w:pStyle w:val="ListBullet2"/>
        <w:numPr>
          <w:ilvl w:val="0"/>
          <w:numId w:val="53"/>
        </w:numPr>
      </w:pPr>
      <w:r w:rsidRPr="00BF0A93">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BF0A93" w:rsidRDefault="00F71022" w:rsidP="00BC2927">
      <w:pPr>
        <w:pStyle w:val="ListBullet2"/>
        <w:numPr>
          <w:ilvl w:val="0"/>
          <w:numId w:val="53"/>
        </w:numPr>
      </w:pPr>
      <w:r w:rsidRPr="00BF0A93">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BF0A93" w:rsidRDefault="00F71022" w:rsidP="006720E8">
      <w:pPr>
        <w:pStyle w:val="ListBullet2"/>
        <w:numPr>
          <w:ilvl w:val="0"/>
          <w:numId w:val="53"/>
        </w:numPr>
        <w:rPr>
          <w:rStyle w:val="BodyTextCharChar"/>
          <w:noProof w:val="0"/>
        </w:rPr>
      </w:pPr>
      <w:r w:rsidRPr="00BF0A93">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BF0A93" w:rsidRDefault="00F71022" w:rsidP="00CE43D1">
      <w:pPr>
        <w:pStyle w:val="Heading1"/>
        <w:numPr>
          <w:ilvl w:val="0"/>
          <w:numId w:val="150"/>
        </w:numPr>
        <w:rPr>
          <w:noProof w:val="0"/>
        </w:rPr>
      </w:pPr>
      <w:bookmarkStart w:id="5143" w:name="_Toc487039257"/>
      <w:bookmarkStart w:id="5144" w:name="_Toc488068358"/>
      <w:bookmarkStart w:id="5145" w:name="_Toc488068791"/>
      <w:bookmarkStart w:id="5146" w:name="_Toc488075118"/>
      <w:bookmarkStart w:id="5147" w:name="_Toc13752491"/>
      <w:r w:rsidRPr="00BF0A93">
        <w:rPr>
          <w:noProof w:val="0"/>
        </w:rPr>
        <w:lastRenderedPageBreak/>
        <w:t>Multi-Patient Queries (MPQ)</w:t>
      </w:r>
      <w:bookmarkEnd w:id="5143"/>
      <w:bookmarkEnd w:id="5144"/>
      <w:bookmarkEnd w:id="5145"/>
      <w:bookmarkEnd w:id="5146"/>
      <w:bookmarkEnd w:id="5147"/>
    </w:p>
    <w:p w14:paraId="022A9EA7" w14:textId="77777777" w:rsidR="00F71022" w:rsidRPr="00BF0A93" w:rsidRDefault="00F71022" w:rsidP="00BC2927">
      <w:pPr>
        <w:pStyle w:val="BodyText"/>
      </w:pPr>
      <w:r w:rsidRPr="00BF0A93">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748C6921" w:rsidR="00F71022" w:rsidRPr="00BF0A93" w:rsidRDefault="00F71022" w:rsidP="00631B80">
      <w:pPr>
        <w:pStyle w:val="Heading2"/>
        <w:numPr>
          <w:ilvl w:val="0"/>
          <w:numId w:val="0"/>
        </w:numPr>
        <w:rPr>
          <w:noProof w:val="0"/>
        </w:rPr>
      </w:pPr>
      <w:bookmarkStart w:id="5148" w:name="_Toc268877320"/>
      <w:bookmarkStart w:id="5149" w:name="_Toc268877396"/>
      <w:bookmarkStart w:id="5150" w:name="_Toc269212443"/>
      <w:bookmarkStart w:id="5151" w:name="_Toc487039258"/>
      <w:bookmarkStart w:id="5152" w:name="_Toc488068359"/>
      <w:bookmarkStart w:id="5153" w:name="_Toc488068792"/>
      <w:bookmarkStart w:id="5154" w:name="_Toc488075119"/>
      <w:bookmarkStart w:id="5155" w:name="_Toc13752492"/>
      <w:r w:rsidRPr="00BF0A93">
        <w:rPr>
          <w:noProof w:val="0"/>
        </w:rPr>
        <w:t xml:space="preserve">25.1 </w:t>
      </w:r>
      <w:bookmarkEnd w:id="5148"/>
      <w:bookmarkEnd w:id="5149"/>
      <w:bookmarkEnd w:id="5150"/>
      <w:bookmarkEnd w:id="5151"/>
      <w:bookmarkEnd w:id="5152"/>
      <w:bookmarkEnd w:id="5153"/>
      <w:bookmarkEnd w:id="5154"/>
      <w:r w:rsidR="00AD07C4">
        <w:rPr>
          <w:noProof w:val="0"/>
        </w:rPr>
        <w:t xml:space="preserve">MPQ </w:t>
      </w:r>
      <w:r w:rsidR="002E55D5">
        <w:rPr>
          <w:noProof w:val="0"/>
        </w:rPr>
        <w:t>Actors/Transactions</w:t>
      </w:r>
      <w:bookmarkEnd w:id="5155"/>
    </w:p>
    <w:p w14:paraId="1C9BE756" w14:textId="77777777" w:rsidR="00F71022" w:rsidRPr="00BF0A93" w:rsidRDefault="00F71022" w:rsidP="00631B80">
      <w:pPr>
        <w:pStyle w:val="BodyText"/>
        <w:rPr>
          <w:lang w:eastAsia="ar-SA"/>
        </w:rPr>
      </w:pPr>
      <w:r w:rsidRPr="00BF0A93">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BF0A93" w:rsidRDefault="00457859" w:rsidP="00BC2927">
      <w:pPr>
        <w:pStyle w:val="BodyText"/>
        <w:rPr>
          <w:lang w:eastAsia="ar-SA"/>
        </w:rPr>
      </w:pPr>
      <w:r w:rsidRPr="00BF0A93">
        <w:rPr>
          <w:noProof/>
          <w:lang w:val="fr-FR" w:eastAsia="fr-FR"/>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BF0A93" w:rsidRDefault="00F71022" w:rsidP="00631B80"/>
    <w:p w14:paraId="2B70F630" w14:textId="77777777" w:rsidR="00F71022" w:rsidRPr="00BF0A93" w:rsidRDefault="00F71022" w:rsidP="00631B80"/>
    <w:p w14:paraId="27A16BE7" w14:textId="77777777" w:rsidR="00F71022" w:rsidRPr="00BF0A93" w:rsidRDefault="00F71022" w:rsidP="00631B80"/>
    <w:p w14:paraId="76B535EF" w14:textId="77777777" w:rsidR="00F71022" w:rsidRPr="00BF0A93" w:rsidRDefault="00F71022" w:rsidP="00631B80"/>
    <w:p w14:paraId="20E31ACC" w14:textId="77777777" w:rsidR="00F71022" w:rsidRPr="00BF0A93" w:rsidRDefault="00F71022" w:rsidP="00631B80"/>
    <w:p w14:paraId="4387B915" w14:textId="77777777" w:rsidR="00F71022" w:rsidRPr="00BF0A93" w:rsidRDefault="00F71022" w:rsidP="00631B80"/>
    <w:p w14:paraId="48D44494" w14:textId="77777777" w:rsidR="00F71022" w:rsidRPr="00BF0A93" w:rsidRDefault="00F71022" w:rsidP="00631B80"/>
    <w:p w14:paraId="1257B577" w14:textId="77777777" w:rsidR="00F71022" w:rsidRPr="00BF0A93" w:rsidRDefault="00F71022" w:rsidP="00631B80"/>
    <w:p w14:paraId="49D94596" w14:textId="77777777" w:rsidR="00F71022" w:rsidRPr="00BF0A93" w:rsidRDefault="00F71022" w:rsidP="00631B80"/>
    <w:p w14:paraId="2F4F5D8A" w14:textId="77777777" w:rsidR="00F71022" w:rsidRPr="00BF0A93" w:rsidRDefault="00F71022" w:rsidP="00631B80"/>
    <w:p w14:paraId="12C44D01" w14:textId="77777777" w:rsidR="00F71022" w:rsidRPr="00BF0A93" w:rsidRDefault="00F71022" w:rsidP="006720E8">
      <w:pPr>
        <w:pStyle w:val="BodyText"/>
        <w:rPr>
          <w:lang w:eastAsia="ar-SA"/>
        </w:rPr>
      </w:pPr>
    </w:p>
    <w:p w14:paraId="0FCAD8FD" w14:textId="77777777" w:rsidR="00F71022" w:rsidRPr="00BF0A93" w:rsidRDefault="00F71022" w:rsidP="00631B80">
      <w:pPr>
        <w:pStyle w:val="FigureTitle"/>
      </w:pPr>
      <w:r w:rsidRPr="00BF0A93">
        <w:t xml:space="preserve">Figure 25.1-1: Multi-Patient Queries Actor Diagram </w:t>
      </w:r>
    </w:p>
    <w:p w14:paraId="03820281" w14:textId="5A7B3DC6" w:rsidR="00F71022" w:rsidRPr="00BF0A93" w:rsidRDefault="00F71022" w:rsidP="006720E8">
      <w:pPr>
        <w:pStyle w:val="BodyText"/>
      </w:pPr>
      <w:r w:rsidRPr="00BF0A93">
        <w:t>Table 25.1-1 lists the transactions for each actor directly involved in the Multi-Patient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BF0A93" w:rsidRDefault="00F71022" w:rsidP="00631B80">
      <w:pPr>
        <w:pStyle w:val="TableTitle"/>
        <w:rPr>
          <w:lang w:eastAsia="ar-SA"/>
        </w:rPr>
      </w:pPr>
      <w:r w:rsidRPr="00BF0A93">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BF0A93"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BF0A93" w:rsidRDefault="00F71022" w:rsidP="007F1D2D">
            <w:pPr>
              <w:pStyle w:val="TableEntryHeader"/>
              <w:rPr>
                <w:lang w:eastAsia="ar-SA"/>
              </w:rPr>
            </w:pPr>
            <w:r w:rsidRPr="00BF0A93">
              <w:rPr>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BF0A93" w:rsidRDefault="00F71022" w:rsidP="007F1D2D">
            <w:pPr>
              <w:pStyle w:val="TableEntryHeader"/>
            </w:pPr>
            <w:r w:rsidRPr="00BF0A93">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BF0A93" w:rsidRDefault="009D3EB6" w:rsidP="007F1D2D">
            <w:pPr>
              <w:pStyle w:val="TableEntryHeader"/>
            </w:pPr>
            <w:r w:rsidRPr="00BF0A93">
              <w:t>Vol. &amp; Section</w:t>
            </w:r>
          </w:p>
        </w:tc>
      </w:tr>
      <w:tr w:rsidR="00F71022" w:rsidRPr="00BF0A93"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BF0A93" w:rsidRDefault="00F71022" w:rsidP="00C41DE5">
            <w:pPr>
              <w:pStyle w:val="TableEntry"/>
              <w:snapToGrid w:val="0"/>
              <w:rPr>
                <w:noProof w:val="0"/>
                <w:lang w:eastAsia="ar-SA"/>
              </w:rPr>
            </w:pPr>
            <w:r w:rsidRPr="00BF0A93">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6E7B596B"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BF0A93" w:rsidRDefault="00F71022" w:rsidP="00BC2927">
            <w:pPr>
              <w:pStyle w:val="TableEntry"/>
              <w:rPr>
                <w:noProof w:val="0"/>
              </w:rPr>
            </w:pPr>
            <w:r w:rsidRPr="00BF0A93">
              <w:rPr>
                <w:noProof w:val="0"/>
              </w:rPr>
              <w:t>ITI TF-2b: 3.51</w:t>
            </w:r>
          </w:p>
        </w:tc>
      </w:tr>
      <w:tr w:rsidR="00F71022" w:rsidRPr="00BF0A93"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BF0A93" w:rsidRDefault="00F71022" w:rsidP="00C41DE5">
            <w:pPr>
              <w:pStyle w:val="TableEntry"/>
              <w:snapToGrid w:val="0"/>
              <w:rPr>
                <w:noProof w:val="0"/>
                <w:lang w:eastAsia="ar-SA"/>
              </w:rPr>
            </w:pPr>
            <w:r w:rsidRPr="00BF0A93">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30D361B0"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BF0A93" w:rsidRDefault="00F71022" w:rsidP="00BC2927">
            <w:pPr>
              <w:pStyle w:val="TableEntry"/>
              <w:rPr>
                <w:noProof w:val="0"/>
              </w:rPr>
            </w:pPr>
            <w:r w:rsidRPr="00BF0A93">
              <w:rPr>
                <w:noProof w:val="0"/>
              </w:rPr>
              <w:t>ITI TF-2b: 3.51</w:t>
            </w:r>
          </w:p>
        </w:tc>
      </w:tr>
    </w:tbl>
    <w:p w14:paraId="296C5D9F" w14:textId="60DD0B00" w:rsidR="006C2333" w:rsidRDefault="006C2333" w:rsidP="006C2333">
      <w:pPr>
        <w:pStyle w:val="Heading3"/>
        <w:rPr>
          <w:ins w:id="5156" w:author="Lynn Felhofer" w:date="2020-03-20T18:08:00Z"/>
        </w:rPr>
      </w:pPr>
      <w:bookmarkStart w:id="5157" w:name="_Toc268877321"/>
      <w:bookmarkStart w:id="5158" w:name="_Toc268877397"/>
      <w:bookmarkStart w:id="5159" w:name="_Toc269212444"/>
      <w:bookmarkStart w:id="5160" w:name="_Toc487039259"/>
      <w:bookmarkStart w:id="5161" w:name="_Toc488068360"/>
      <w:bookmarkStart w:id="5162" w:name="_Toc488068793"/>
      <w:bookmarkStart w:id="5163" w:name="_Toc488075120"/>
      <w:bookmarkStart w:id="5164" w:name="_Toc13752493"/>
      <w:ins w:id="5165" w:author="Lynn Felhofer" w:date="2020-03-20T18:09:00Z">
        <w:r>
          <w:lastRenderedPageBreak/>
          <w:t>MPQ</w:t>
        </w:r>
      </w:ins>
      <w:ins w:id="5166" w:author="Lynn Felhofer" w:date="2020-03-20T18:08:00Z">
        <w:r>
          <w:t xml:space="preserve"> Required Actor </w:t>
        </w:r>
        <w:r w:rsidRPr="00BF0A93">
          <w:t>Grouping</w:t>
        </w:r>
        <w:r>
          <w:t>s</w:t>
        </w:r>
      </w:ins>
    </w:p>
    <w:p w14:paraId="3D506ECF" w14:textId="77777777" w:rsidR="006C2333" w:rsidRDefault="006C2333" w:rsidP="006C2333">
      <w:pPr>
        <w:pStyle w:val="BodyText"/>
        <w:rPr>
          <w:ins w:id="5167" w:author="Lynn Felhofer" w:date="2020-03-20T18:08:00Z"/>
        </w:rPr>
      </w:pPr>
      <w:ins w:id="5168" w:author="Lynn Felhofer" w:date="2020-03-20T18:0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1B7D111" w14:textId="6C4ECC34" w:rsidR="006C2333" w:rsidRPr="0013655E" w:rsidRDefault="006C2333" w:rsidP="006C2333">
      <w:pPr>
        <w:pStyle w:val="BodyText"/>
        <w:jc w:val="center"/>
        <w:rPr>
          <w:ins w:id="5169" w:author="Lynn Felhofer" w:date="2020-03-20T18:08:00Z"/>
          <w:rFonts w:ascii="Arial" w:hAnsi="Arial" w:cs="Arial"/>
          <w:b/>
          <w:bCs/>
          <w:sz w:val="22"/>
          <w:szCs w:val="22"/>
        </w:rPr>
      </w:pPr>
      <w:ins w:id="5170" w:author="Lynn Felhofer" w:date="2020-03-20T18:08:00Z">
        <w:r w:rsidRPr="0013655E">
          <w:rPr>
            <w:rFonts w:ascii="Arial" w:hAnsi="Arial" w:cs="Arial"/>
            <w:b/>
            <w:bCs/>
            <w:sz w:val="22"/>
            <w:szCs w:val="22"/>
          </w:rPr>
          <w:t xml:space="preserve">Table </w:t>
        </w:r>
      </w:ins>
      <w:ins w:id="5171" w:author="Lynn Felhofer" w:date="2020-03-20T18:09:00Z">
        <w:r>
          <w:rPr>
            <w:rFonts w:ascii="Arial" w:hAnsi="Arial" w:cs="Arial"/>
            <w:b/>
            <w:bCs/>
            <w:sz w:val="22"/>
            <w:szCs w:val="22"/>
          </w:rPr>
          <w:t>25</w:t>
        </w:r>
      </w:ins>
      <w:ins w:id="5172" w:author="Lynn Felhofer" w:date="2020-03-20T18:08:00Z">
        <w:r>
          <w:rPr>
            <w:rFonts w:ascii="Arial" w:hAnsi="Arial" w:cs="Arial"/>
            <w:b/>
            <w:bCs/>
            <w:sz w:val="22"/>
            <w:szCs w:val="22"/>
          </w:rPr>
          <w:t>.1.</w:t>
        </w:r>
      </w:ins>
      <w:ins w:id="5173" w:author="Lynn Felhofer" w:date="2020-03-20T18:09:00Z">
        <w:r>
          <w:rPr>
            <w:rFonts w:ascii="Arial" w:hAnsi="Arial" w:cs="Arial"/>
            <w:b/>
            <w:bCs/>
            <w:sz w:val="22"/>
            <w:szCs w:val="22"/>
          </w:rPr>
          <w:t>1</w:t>
        </w:r>
      </w:ins>
      <w:ins w:id="5174" w:author="Lynn Felhofer" w:date="2020-03-20T18:08:00Z">
        <w:r w:rsidRPr="0013655E">
          <w:rPr>
            <w:rFonts w:ascii="Arial" w:hAnsi="Arial" w:cs="Arial"/>
            <w:b/>
            <w:bCs/>
            <w:sz w:val="22"/>
            <w:szCs w:val="22"/>
          </w:rPr>
          <w:t xml:space="preserve">-1: </w:t>
        </w:r>
        <w:r>
          <w:rPr>
            <w:rFonts w:ascii="Arial" w:hAnsi="Arial" w:cs="Arial"/>
            <w:b/>
            <w:bCs/>
            <w:sz w:val="22"/>
            <w:szCs w:val="22"/>
          </w:rPr>
          <w:t>XDS.b</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870"/>
        <w:gridCol w:w="1890"/>
      </w:tblGrid>
      <w:tr w:rsidR="006C2333" w:rsidRPr="00D26514" w14:paraId="0513AB4F" w14:textId="77777777" w:rsidTr="007179A0">
        <w:trPr>
          <w:cantSplit/>
          <w:tblHeader/>
          <w:ins w:id="5175" w:author="Lynn Felhofer" w:date="2020-03-20T18:08:00Z"/>
        </w:trPr>
        <w:tc>
          <w:tcPr>
            <w:tcW w:w="2785" w:type="dxa"/>
            <w:shd w:val="clear" w:color="auto" w:fill="D9D9D9" w:themeFill="background1" w:themeFillShade="D9"/>
          </w:tcPr>
          <w:p w14:paraId="13DC5929" w14:textId="77777777" w:rsidR="006C2333" w:rsidRPr="00D26514" w:rsidRDefault="006C2333" w:rsidP="007F1D2D">
            <w:pPr>
              <w:pStyle w:val="TableEntryHeader"/>
              <w:rPr>
                <w:ins w:id="5176" w:author="Lynn Felhofer" w:date="2020-03-20T18:08:00Z"/>
              </w:rPr>
            </w:pPr>
            <w:ins w:id="5177" w:author="Lynn Felhofer" w:date="2020-03-20T18:08:00Z">
              <w:r>
                <w:t>XDS.b Ac</w:t>
              </w:r>
              <w:r w:rsidRPr="00D26514">
                <w:t>tor</w:t>
              </w:r>
            </w:ins>
          </w:p>
        </w:tc>
        <w:tc>
          <w:tcPr>
            <w:tcW w:w="3870" w:type="dxa"/>
            <w:shd w:val="clear" w:color="auto" w:fill="D9D9D9" w:themeFill="background1" w:themeFillShade="D9"/>
          </w:tcPr>
          <w:p w14:paraId="07554786" w14:textId="77777777" w:rsidR="006C2333" w:rsidRPr="00D26514" w:rsidRDefault="006C2333" w:rsidP="007F1D2D">
            <w:pPr>
              <w:pStyle w:val="TableEntryHeader"/>
              <w:rPr>
                <w:ins w:id="5178" w:author="Lynn Felhofer" w:date="2020-03-20T18:08:00Z"/>
              </w:rPr>
            </w:pPr>
            <w:ins w:id="5179" w:author="Lynn Felhofer" w:date="2020-03-20T18:08:00Z">
              <w:r w:rsidRPr="00D26514">
                <w:t>Actor(s) to be grouped with</w:t>
              </w:r>
            </w:ins>
          </w:p>
        </w:tc>
        <w:tc>
          <w:tcPr>
            <w:tcW w:w="1890" w:type="dxa"/>
            <w:shd w:val="clear" w:color="auto" w:fill="D9D9D9" w:themeFill="background1" w:themeFillShade="D9"/>
          </w:tcPr>
          <w:p w14:paraId="6DA59A0C" w14:textId="77777777" w:rsidR="006C2333" w:rsidRPr="00D26514" w:rsidRDefault="006C2333" w:rsidP="007F1D2D">
            <w:pPr>
              <w:pStyle w:val="TableEntryHeader"/>
              <w:rPr>
                <w:ins w:id="5180" w:author="Lynn Felhofer" w:date="2020-03-20T18:08:00Z"/>
              </w:rPr>
            </w:pPr>
            <w:ins w:id="5181" w:author="Lynn Felhofer" w:date="2020-03-20T18:08:00Z">
              <w:r w:rsidRPr="00D26514">
                <w:t>Reference</w:t>
              </w:r>
            </w:ins>
          </w:p>
        </w:tc>
      </w:tr>
      <w:tr w:rsidR="006C2333" w:rsidRPr="009715AF" w14:paraId="303F3CD6" w14:textId="77777777" w:rsidTr="007179A0">
        <w:trPr>
          <w:cantSplit/>
          <w:ins w:id="5182" w:author="Lynn Felhofer" w:date="2020-03-20T18:08:00Z"/>
        </w:trPr>
        <w:tc>
          <w:tcPr>
            <w:tcW w:w="2785" w:type="dxa"/>
            <w:vMerge w:val="restart"/>
          </w:tcPr>
          <w:p w14:paraId="5E9FAD5F" w14:textId="0BD83D2E" w:rsidR="006C2333" w:rsidRPr="009715AF" w:rsidRDefault="006C2333" w:rsidP="007179A0">
            <w:pPr>
              <w:pStyle w:val="TableEntry"/>
              <w:rPr>
                <w:ins w:id="5183" w:author="Lynn Felhofer" w:date="2020-03-20T18:08:00Z"/>
              </w:rPr>
            </w:pPr>
            <w:ins w:id="5184" w:author="Lynn Felhofer" w:date="2020-03-20T18:08:00Z">
              <w:r>
                <w:t xml:space="preserve">Document </w:t>
              </w:r>
            </w:ins>
            <w:ins w:id="5185" w:author="Lynn Felhofer" w:date="2020-03-20T18:09:00Z">
              <w:r>
                <w:t>Registry</w:t>
              </w:r>
            </w:ins>
          </w:p>
        </w:tc>
        <w:tc>
          <w:tcPr>
            <w:tcW w:w="3870" w:type="dxa"/>
          </w:tcPr>
          <w:p w14:paraId="2ECAEDC7" w14:textId="77777777" w:rsidR="006C2333" w:rsidRPr="009715AF" w:rsidRDefault="006C2333" w:rsidP="007179A0">
            <w:pPr>
              <w:pStyle w:val="TableEntry"/>
              <w:ind w:left="0"/>
              <w:rPr>
                <w:ins w:id="5186" w:author="Lynn Felhofer" w:date="2020-03-20T18:08:00Z"/>
                <w:szCs w:val="18"/>
              </w:rPr>
            </w:pPr>
            <w:ins w:id="5187" w:author="Lynn Felhofer" w:date="2020-03-20T18:08:00Z">
              <w:r>
                <w:rPr>
                  <w:szCs w:val="18"/>
                </w:rPr>
                <w:t xml:space="preserve">  CT / Consistent Time</w:t>
              </w:r>
            </w:ins>
          </w:p>
        </w:tc>
        <w:tc>
          <w:tcPr>
            <w:tcW w:w="1890" w:type="dxa"/>
          </w:tcPr>
          <w:p w14:paraId="3A10C415" w14:textId="77777777" w:rsidR="006C2333" w:rsidRPr="009715AF" w:rsidRDefault="006C2333" w:rsidP="007179A0">
            <w:pPr>
              <w:pStyle w:val="TableEntry"/>
              <w:rPr>
                <w:ins w:id="5188" w:author="Lynn Felhofer" w:date="2020-03-20T18:08:00Z"/>
                <w:szCs w:val="18"/>
              </w:rPr>
            </w:pPr>
            <w:ins w:id="5189" w:author="Lynn Felhofer" w:date="2020-03-20T18:08:00Z">
              <w:r>
                <w:rPr>
                  <w:szCs w:val="18"/>
                </w:rPr>
                <w:t>ITI TF-1: 7.1</w:t>
              </w:r>
            </w:ins>
          </w:p>
        </w:tc>
      </w:tr>
      <w:tr w:rsidR="006C2333" w:rsidRPr="009715AF" w14:paraId="192BC4DE" w14:textId="77777777" w:rsidTr="007179A0">
        <w:trPr>
          <w:cantSplit/>
          <w:trHeight w:val="323"/>
          <w:ins w:id="5190" w:author="Lynn Felhofer" w:date="2020-03-20T18:08:00Z"/>
        </w:trPr>
        <w:tc>
          <w:tcPr>
            <w:tcW w:w="2785" w:type="dxa"/>
            <w:vMerge/>
          </w:tcPr>
          <w:p w14:paraId="050DA41B" w14:textId="77777777" w:rsidR="006C2333" w:rsidRPr="009715AF" w:rsidRDefault="006C2333" w:rsidP="007179A0">
            <w:pPr>
              <w:pStyle w:val="TableEntry"/>
              <w:rPr>
                <w:ins w:id="5191" w:author="Lynn Felhofer" w:date="2020-03-20T18:08:00Z"/>
              </w:rPr>
            </w:pPr>
          </w:p>
        </w:tc>
        <w:tc>
          <w:tcPr>
            <w:tcW w:w="3870" w:type="dxa"/>
          </w:tcPr>
          <w:p w14:paraId="775D426C" w14:textId="0DB87B94" w:rsidR="006C2333" w:rsidRPr="009715AF" w:rsidRDefault="006C2333" w:rsidP="007179A0">
            <w:pPr>
              <w:pStyle w:val="TableEntry"/>
              <w:rPr>
                <w:ins w:id="5192" w:author="Lynn Felhofer" w:date="2020-03-20T18:08:00Z"/>
                <w:szCs w:val="18"/>
              </w:rPr>
            </w:pPr>
            <w:ins w:id="5193" w:author="Lynn Felhofer" w:date="2020-03-20T18:08:00Z">
              <w:r>
                <w:rPr>
                  <w:szCs w:val="18"/>
                </w:rPr>
                <w:t xml:space="preserve">ATNA </w:t>
              </w:r>
            </w:ins>
            <w:r w:rsidR="00827B7D">
              <w:rPr>
                <w:szCs w:val="18"/>
              </w:rPr>
              <w:t xml:space="preserve">/ </w:t>
            </w:r>
            <w:ins w:id="5194" w:author="Lynn Felhofer" w:date="2020-03-20T18:08:00Z">
              <w:r>
                <w:rPr>
                  <w:szCs w:val="18"/>
                </w:rPr>
                <w:t>Secure Node or Secure Application</w:t>
              </w:r>
            </w:ins>
          </w:p>
        </w:tc>
        <w:tc>
          <w:tcPr>
            <w:tcW w:w="1890" w:type="dxa"/>
          </w:tcPr>
          <w:p w14:paraId="4FCA264A" w14:textId="77777777" w:rsidR="006C2333" w:rsidRPr="009715AF" w:rsidRDefault="006C2333" w:rsidP="007179A0">
            <w:pPr>
              <w:pStyle w:val="TableEntry"/>
              <w:rPr>
                <w:ins w:id="5195" w:author="Lynn Felhofer" w:date="2020-03-20T18:08:00Z"/>
                <w:szCs w:val="18"/>
              </w:rPr>
            </w:pPr>
            <w:ins w:id="5196" w:author="Lynn Felhofer" w:date="2020-03-20T18:08:00Z">
              <w:r>
                <w:rPr>
                  <w:szCs w:val="18"/>
                </w:rPr>
                <w:t>ITI TF-1: 9.1</w:t>
              </w:r>
            </w:ins>
          </w:p>
        </w:tc>
      </w:tr>
      <w:tr w:rsidR="006C2333" w:rsidRPr="009715AF" w14:paraId="71EC6EFD" w14:textId="77777777" w:rsidTr="007179A0">
        <w:trPr>
          <w:cantSplit/>
          <w:trHeight w:val="323"/>
          <w:ins w:id="5197" w:author="Lynn Felhofer" w:date="2020-03-20T18:08:00Z"/>
        </w:trPr>
        <w:tc>
          <w:tcPr>
            <w:tcW w:w="2785" w:type="dxa"/>
            <w:vMerge w:val="restart"/>
          </w:tcPr>
          <w:p w14:paraId="3F2C4646" w14:textId="7602242F" w:rsidR="006C2333" w:rsidRDefault="006C2333" w:rsidP="007179A0">
            <w:pPr>
              <w:pStyle w:val="TableEntry"/>
              <w:rPr>
                <w:ins w:id="5198" w:author="Lynn Felhofer" w:date="2020-03-20T18:08:00Z"/>
              </w:rPr>
            </w:pPr>
            <w:ins w:id="5199" w:author="Lynn Felhofer" w:date="2020-03-20T18:08:00Z">
              <w:r>
                <w:t xml:space="preserve">Document </w:t>
              </w:r>
            </w:ins>
            <w:ins w:id="5200" w:author="Lynn Felhofer" w:date="2020-03-20T18:09:00Z">
              <w:r>
                <w:t>Consumer</w:t>
              </w:r>
            </w:ins>
          </w:p>
        </w:tc>
        <w:tc>
          <w:tcPr>
            <w:tcW w:w="3870" w:type="dxa"/>
          </w:tcPr>
          <w:p w14:paraId="2090CC2A" w14:textId="77777777" w:rsidR="006C2333" w:rsidRDefault="006C2333" w:rsidP="007179A0">
            <w:pPr>
              <w:pStyle w:val="TableEntry"/>
              <w:rPr>
                <w:ins w:id="5201" w:author="Lynn Felhofer" w:date="2020-03-20T18:08:00Z"/>
                <w:szCs w:val="18"/>
              </w:rPr>
            </w:pPr>
            <w:ins w:id="5202" w:author="Lynn Felhofer" w:date="2020-03-20T18:08:00Z">
              <w:r>
                <w:rPr>
                  <w:szCs w:val="18"/>
                </w:rPr>
                <w:t xml:space="preserve"> CT / Consistent Time</w:t>
              </w:r>
            </w:ins>
          </w:p>
        </w:tc>
        <w:tc>
          <w:tcPr>
            <w:tcW w:w="1890" w:type="dxa"/>
          </w:tcPr>
          <w:p w14:paraId="6DF52DD6" w14:textId="77777777" w:rsidR="006C2333" w:rsidRDefault="006C2333" w:rsidP="007179A0">
            <w:pPr>
              <w:pStyle w:val="TableEntry"/>
              <w:rPr>
                <w:ins w:id="5203" w:author="Lynn Felhofer" w:date="2020-03-20T18:08:00Z"/>
                <w:szCs w:val="18"/>
              </w:rPr>
            </w:pPr>
            <w:ins w:id="5204" w:author="Lynn Felhofer" w:date="2020-03-20T18:08:00Z">
              <w:r>
                <w:rPr>
                  <w:szCs w:val="18"/>
                </w:rPr>
                <w:t>ITI TF-1: 7.1</w:t>
              </w:r>
            </w:ins>
          </w:p>
        </w:tc>
      </w:tr>
      <w:tr w:rsidR="006C2333" w:rsidRPr="009715AF" w14:paraId="201F244A" w14:textId="77777777" w:rsidTr="007179A0">
        <w:trPr>
          <w:cantSplit/>
          <w:trHeight w:val="323"/>
          <w:ins w:id="5205" w:author="Lynn Felhofer" w:date="2020-03-20T18:08:00Z"/>
        </w:trPr>
        <w:tc>
          <w:tcPr>
            <w:tcW w:w="2785" w:type="dxa"/>
            <w:vMerge/>
          </w:tcPr>
          <w:p w14:paraId="166AD0AE" w14:textId="77777777" w:rsidR="006C2333" w:rsidRDefault="006C2333" w:rsidP="007179A0">
            <w:pPr>
              <w:pStyle w:val="TableEntry"/>
              <w:rPr>
                <w:ins w:id="5206" w:author="Lynn Felhofer" w:date="2020-03-20T18:08:00Z"/>
              </w:rPr>
            </w:pPr>
          </w:p>
        </w:tc>
        <w:tc>
          <w:tcPr>
            <w:tcW w:w="3870" w:type="dxa"/>
          </w:tcPr>
          <w:p w14:paraId="1AD464ED" w14:textId="431BEE3F" w:rsidR="006C2333" w:rsidRDefault="006C2333" w:rsidP="007179A0">
            <w:pPr>
              <w:pStyle w:val="TableEntry"/>
              <w:rPr>
                <w:ins w:id="5207" w:author="Lynn Felhofer" w:date="2020-03-20T18:08:00Z"/>
                <w:szCs w:val="18"/>
              </w:rPr>
            </w:pPr>
            <w:ins w:id="5208" w:author="Lynn Felhofer" w:date="2020-03-20T18:08:00Z">
              <w:r>
                <w:rPr>
                  <w:szCs w:val="18"/>
                </w:rPr>
                <w:t xml:space="preserve">ATNA </w:t>
              </w:r>
            </w:ins>
            <w:r w:rsidR="00827B7D">
              <w:rPr>
                <w:szCs w:val="18"/>
              </w:rPr>
              <w:t xml:space="preserve">/ </w:t>
            </w:r>
            <w:ins w:id="5209" w:author="Lynn Felhofer" w:date="2020-03-20T18:08:00Z">
              <w:r>
                <w:rPr>
                  <w:szCs w:val="18"/>
                </w:rPr>
                <w:t>Secure Node or Secure Application</w:t>
              </w:r>
            </w:ins>
          </w:p>
        </w:tc>
        <w:tc>
          <w:tcPr>
            <w:tcW w:w="1890" w:type="dxa"/>
          </w:tcPr>
          <w:p w14:paraId="61309709" w14:textId="77777777" w:rsidR="006C2333" w:rsidRDefault="006C2333" w:rsidP="007179A0">
            <w:pPr>
              <w:pStyle w:val="TableEntry"/>
              <w:rPr>
                <w:ins w:id="5210" w:author="Lynn Felhofer" w:date="2020-03-20T18:08:00Z"/>
                <w:szCs w:val="18"/>
              </w:rPr>
            </w:pPr>
            <w:ins w:id="5211" w:author="Lynn Felhofer" w:date="2020-03-20T18:08:00Z">
              <w:r>
                <w:rPr>
                  <w:szCs w:val="18"/>
                </w:rPr>
                <w:t>ITI TF-1: 9.1</w:t>
              </w:r>
            </w:ins>
          </w:p>
        </w:tc>
      </w:tr>
    </w:tbl>
    <w:p w14:paraId="5086A2A6" w14:textId="4B5FD013" w:rsidR="00F71022" w:rsidRPr="00BF0A93" w:rsidRDefault="00F71022" w:rsidP="00631B80">
      <w:pPr>
        <w:pStyle w:val="Heading2"/>
        <w:numPr>
          <w:ilvl w:val="0"/>
          <w:numId w:val="0"/>
        </w:numPr>
        <w:rPr>
          <w:noProof w:val="0"/>
          <w:kern w:val="1"/>
          <w:lang w:eastAsia="ar-SA"/>
        </w:rPr>
      </w:pPr>
      <w:r w:rsidRPr="00BF0A93">
        <w:rPr>
          <w:noProof w:val="0"/>
          <w:kern w:val="1"/>
          <w:lang w:eastAsia="ar-SA"/>
        </w:rPr>
        <w:t xml:space="preserve">25.2 </w:t>
      </w:r>
      <w:r w:rsidR="00AD07C4">
        <w:rPr>
          <w:noProof w:val="0"/>
          <w:kern w:val="1"/>
          <w:lang w:eastAsia="ar-SA"/>
        </w:rPr>
        <w:t>MPQ Actor</w:t>
      </w:r>
      <w:r w:rsidRPr="00BF0A93">
        <w:rPr>
          <w:noProof w:val="0"/>
          <w:kern w:val="1"/>
          <w:lang w:eastAsia="ar-SA"/>
        </w:rPr>
        <w:t xml:space="preserve"> Options</w:t>
      </w:r>
      <w:bookmarkEnd w:id="5157"/>
      <w:bookmarkEnd w:id="5158"/>
      <w:bookmarkEnd w:id="5159"/>
      <w:bookmarkEnd w:id="5160"/>
      <w:bookmarkEnd w:id="5161"/>
      <w:bookmarkEnd w:id="5162"/>
      <w:bookmarkEnd w:id="5163"/>
      <w:bookmarkEnd w:id="5164"/>
    </w:p>
    <w:p w14:paraId="0E39668C" w14:textId="30085499" w:rsidR="00F71022" w:rsidRPr="00BF0A93" w:rsidRDefault="00F71022" w:rsidP="00AA50EB">
      <w:r w:rsidRPr="00BF0A93">
        <w:t>Options that may be selected for this Integration Profile are listed in Table 25.2-1 along with the Actors to which they apply. Dependencies between options when applicable are specified in notes.</w:t>
      </w:r>
    </w:p>
    <w:p w14:paraId="4B1FCF84" w14:textId="77777777" w:rsidR="00F71022" w:rsidRPr="00BF0A93" w:rsidRDefault="00F71022" w:rsidP="00631B80">
      <w:pPr>
        <w:pStyle w:val="TableTitle"/>
        <w:rPr>
          <w:lang w:eastAsia="ar-SA"/>
        </w:rPr>
      </w:pPr>
      <w:r w:rsidRPr="00BF0A93">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BF0A93"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BF0A93" w:rsidRDefault="00F71022" w:rsidP="007F1D2D">
            <w:pPr>
              <w:pStyle w:val="TableEntryHeader"/>
            </w:pPr>
            <w:r w:rsidRPr="00BF0A93">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BF0A93" w:rsidRDefault="00F71022" w:rsidP="007F1D2D">
            <w:pPr>
              <w:pStyle w:val="TableEntryHeader"/>
            </w:pPr>
            <w:r w:rsidRPr="00BF0A93">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BF0A93" w:rsidRDefault="00F71022" w:rsidP="007F1D2D">
            <w:pPr>
              <w:pStyle w:val="TableEntryHeader"/>
            </w:pPr>
            <w:r w:rsidRPr="00BF0A93">
              <w:t>Vol. &amp; Section</w:t>
            </w:r>
          </w:p>
        </w:tc>
      </w:tr>
      <w:tr w:rsidR="002B7906" w:rsidRPr="00BF0A93"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BF0A93" w:rsidRDefault="002B7906" w:rsidP="00034130">
            <w:pPr>
              <w:pStyle w:val="TableEntry"/>
              <w:rPr>
                <w:noProof w:val="0"/>
                <w:lang w:eastAsia="ar-SA"/>
              </w:rPr>
            </w:pPr>
            <w:r w:rsidRPr="00BF0A93">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BF0A93" w:rsidRDefault="002B7906" w:rsidP="00E254AE">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BF0A93" w:rsidRDefault="002B7906" w:rsidP="00034130">
            <w:pPr>
              <w:pStyle w:val="TableEntry"/>
              <w:rPr>
                <w:noProof w:val="0"/>
              </w:rPr>
            </w:pPr>
            <w:r w:rsidRPr="00BF0A93">
              <w:rPr>
                <w:noProof w:val="0"/>
              </w:rPr>
              <w:t>ITI TF-1: 25.2.</w:t>
            </w:r>
            <w:r w:rsidR="00382686">
              <w:rPr>
                <w:noProof w:val="0"/>
              </w:rPr>
              <w:t>1</w:t>
            </w:r>
          </w:p>
        </w:tc>
      </w:tr>
      <w:tr w:rsidR="002B7906" w:rsidRPr="00BF0A93"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BF0A93"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BF0A93" w:rsidRDefault="002B7906" w:rsidP="00E254AE">
            <w:pPr>
              <w:pStyle w:val="TableEntry"/>
              <w:rPr>
                <w:noProof w:val="0"/>
              </w:rPr>
            </w:pPr>
            <w:r w:rsidRPr="00BF0A93">
              <w:rPr>
                <w:noProof w:val="0"/>
              </w:rPr>
              <w:t>PatientId Only Query</w:t>
            </w:r>
          </w:p>
        </w:tc>
        <w:tc>
          <w:tcPr>
            <w:tcW w:w="1710" w:type="dxa"/>
            <w:tcBorders>
              <w:left w:val="single" w:sz="4" w:space="0" w:color="000000"/>
              <w:bottom w:val="single" w:sz="4" w:space="0" w:color="000000"/>
              <w:right w:val="single" w:sz="4" w:space="0" w:color="000000"/>
            </w:tcBorders>
          </w:tcPr>
          <w:p w14:paraId="10583093" w14:textId="7558ED84" w:rsidR="002B7906" w:rsidRPr="00BF0A93" w:rsidRDefault="002B7906" w:rsidP="00034130">
            <w:pPr>
              <w:pStyle w:val="TableEntry"/>
              <w:rPr>
                <w:noProof w:val="0"/>
              </w:rPr>
            </w:pPr>
            <w:r w:rsidRPr="00BF0A93">
              <w:rPr>
                <w:noProof w:val="0"/>
              </w:rPr>
              <w:t>ITI TF-1: 25.2.</w:t>
            </w:r>
            <w:r w:rsidR="00382686">
              <w:rPr>
                <w:noProof w:val="0"/>
              </w:rPr>
              <w:t>2</w:t>
            </w:r>
          </w:p>
        </w:tc>
      </w:tr>
      <w:tr w:rsidR="00F71022" w:rsidRPr="00BF0A93"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BF0A93" w:rsidRDefault="00F71022" w:rsidP="00034130">
            <w:pPr>
              <w:pStyle w:val="TableEntry"/>
              <w:rPr>
                <w:noProof w:val="0"/>
                <w:lang w:eastAsia="ar-SA"/>
              </w:rPr>
            </w:pPr>
            <w:r w:rsidRPr="00BF0A93">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BF0A93" w:rsidRDefault="00F71022" w:rsidP="00034130">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BF0A93" w:rsidRDefault="00F71022" w:rsidP="00034130">
            <w:pPr>
              <w:pStyle w:val="TableEntry"/>
              <w:rPr>
                <w:noProof w:val="0"/>
              </w:rPr>
            </w:pPr>
            <w:r w:rsidRPr="00BF0A93">
              <w:rPr>
                <w:noProof w:val="0"/>
              </w:rPr>
              <w:t xml:space="preserve">ITI TF-1: </w:t>
            </w:r>
            <w:r w:rsidRPr="00BF0A93" w:rsidDel="001179CD">
              <w:rPr>
                <w:noProof w:val="0"/>
              </w:rPr>
              <w:t>25.2.</w:t>
            </w:r>
            <w:r w:rsidR="00382686">
              <w:rPr>
                <w:noProof w:val="0"/>
              </w:rPr>
              <w:t>1</w:t>
            </w:r>
          </w:p>
        </w:tc>
      </w:tr>
    </w:tbl>
    <w:p w14:paraId="35AA779C" w14:textId="02B870FD" w:rsidR="00F71022" w:rsidRPr="00BF0A93" w:rsidRDefault="00F71022" w:rsidP="00631B80">
      <w:pPr>
        <w:pStyle w:val="BodyText"/>
        <w:rPr>
          <w:lang w:eastAsia="ar-SA"/>
        </w:rPr>
      </w:pPr>
    </w:p>
    <w:p w14:paraId="67BB62B4" w14:textId="5B744929" w:rsidR="00F71022" w:rsidRPr="00BF0A93" w:rsidRDefault="00F71022" w:rsidP="004E7A3D">
      <w:pPr>
        <w:pStyle w:val="Heading3"/>
        <w:numPr>
          <w:ilvl w:val="0"/>
          <w:numId w:val="0"/>
        </w:numPr>
        <w:rPr>
          <w:noProof w:val="0"/>
          <w:lang w:eastAsia="ar-SA"/>
        </w:rPr>
      </w:pPr>
      <w:bookmarkStart w:id="5212" w:name="_Toc268877322"/>
      <w:bookmarkStart w:id="5213" w:name="_Toc268877398"/>
      <w:bookmarkStart w:id="5214" w:name="_Toc269212445"/>
      <w:bookmarkStart w:id="5215" w:name="_Toc487039260"/>
      <w:bookmarkStart w:id="5216" w:name="_Toc488068361"/>
      <w:bookmarkStart w:id="5217" w:name="_Toc488068794"/>
      <w:bookmarkStart w:id="5218" w:name="_Toc488075121"/>
      <w:bookmarkStart w:id="5219" w:name="_Toc13752494"/>
      <w:r w:rsidRPr="00BF0A93">
        <w:rPr>
          <w:noProof w:val="0"/>
          <w:lang w:eastAsia="ar-SA"/>
        </w:rPr>
        <w:t>25.2.</w:t>
      </w:r>
      <w:r w:rsidR="00382686">
        <w:rPr>
          <w:noProof w:val="0"/>
          <w:lang w:eastAsia="ar-SA"/>
        </w:rPr>
        <w:t>1</w:t>
      </w:r>
      <w:r w:rsidRPr="00BF0A93">
        <w:rPr>
          <w:noProof w:val="0"/>
          <w:lang w:eastAsia="ar-SA"/>
        </w:rPr>
        <w:t xml:space="preserve"> Asynchronous Web Services Exchange Option</w:t>
      </w:r>
      <w:bookmarkEnd w:id="5212"/>
      <w:bookmarkEnd w:id="5213"/>
      <w:bookmarkEnd w:id="5214"/>
      <w:bookmarkEnd w:id="5215"/>
      <w:bookmarkEnd w:id="5216"/>
      <w:bookmarkEnd w:id="5217"/>
      <w:bookmarkEnd w:id="5218"/>
      <w:r w:rsidRPr="00BF0A93">
        <w:rPr>
          <w:noProof w:val="0"/>
          <w:lang w:eastAsia="ar-SA"/>
        </w:rPr>
        <w:t xml:space="preserve"> </w:t>
      </w:r>
      <w:r w:rsidR="003D7E76">
        <w:rPr>
          <w:noProof w:val="0"/>
          <w:lang w:eastAsia="ar-SA"/>
        </w:rPr>
        <w:t>(WS-Addressing based)</w:t>
      </w:r>
      <w:bookmarkEnd w:id="5219"/>
    </w:p>
    <w:p w14:paraId="12829D8C" w14:textId="77777777" w:rsidR="003D7E76" w:rsidRDefault="003D7E76" w:rsidP="00631B80">
      <w:pPr>
        <w:pStyle w:val="BodyText"/>
      </w:pPr>
      <w:r w:rsidRPr="003D7E76">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1AC674BA" w14:textId="2556EB03" w:rsidR="00F71022" w:rsidRPr="00BF0A93" w:rsidRDefault="00F71022" w:rsidP="00631B80">
      <w:pPr>
        <w:pStyle w:val="BodyText"/>
      </w:pPr>
      <w:r w:rsidRPr="00BF0A93">
        <w:t>Actors that support this option shall support the following:</w:t>
      </w:r>
    </w:p>
    <w:p w14:paraId="4A78B52C" w14:textId="774FCB12" w:rsidR="00F71022" w:rsidRPr="00BF0A93" w:rsidRDefault="00F71022" w:rsidP="00BC2927">
      <w:pPr>
        <w:pStyle w:val="ListNumber2"/>
        <w:numPr>
          <w:ilvl w:val="0"/>
          <w:numId w:val="76"/>
        </w:numPr>
        <w:rPr>
          <w:lang w:eastAsia="ar-SA"/>
        </w:rPr>
      </w:pPr>
      <w:r w:rsidRPr="00BF0A93">
        <w:rPr>
          <w:lang w:eastAsia="ar-SA"/>
        </w:rPr>
        <w:t xml:space="preserve">Document Consumer shall support </w:t>
      </w:r>
      <w:r w:rsidR="003D7E76">
        <w:rPr>
          <w:lang w:eastAsia="ar-SA"/>
        </w:rPr>
        <w:t xml:space="preserve">WS-Addressing based </w:t>
      </w:r>
      <w:r w:rsidRPr="00BF0A93">
        <w:rPr>
          <w:lang w:eastAsia="ar-SA"/>
        </w:rPr>
        <w:t>Asynchronous Web Services Exchange for the Multi-Patient Stored Query [ITI-51] transaction</w:t>
      </w:r>
    </w:p>
    <w:p w14:paraId="13CB3C44" w14:textId="2065C084" w:rsidR="00F71022" w:rsidRPr="00BF0A93" w:rsidRDefault="00F71022" w:rsidP="00BC2927">
      <w:pPr>
        <w:pStyle w:val="ListNumber2"/>
        <w:numPr>
          <w:ilvl w:val="0"/>
          <w:numId w:val="76"/>
        </w:numPr>
        <w:rPr>
          <w:lang w:eastAsia="ar-SA"/>
        </w:rPr>
      </w:pPr>
      <w:r w:rsidRPr="00BF0A93">
        <w:rPr>
          <w:lang w:eastAsia="ar-SA"/>
        </w:rPr>
        <w:t xml:space="preserve">Document Registry shall support </w:t>
      </w:r>
      <w:r w:rsidR="003D7E76">
        <w:rPr>
          <w:lang w:eastAsia="ar-SA"/>
        </w:rPr>
        <w:t xml:space="preserve">WS-Addressing based </w:t>
      </w:r>
      <w:r w:rsidRPr="00BF0A93">
        <w:rPr>
          <w:lang w:eastAsia="ar-SA"/>
        </w:rPr>
        <w:t>Asynchronous Web Services Exchange for the Multi-Patient Stored Query [ITI-51] transaction</w:t>
      </w:r>
    </w:p>
    <w:p w14:paraId="76D3CA07" w14:textId="3C5992AD" w:rsidR="00F71022" w:rsidRPr="00BF0A93" w:rsidRDefault="00F71022" w:rsidP="00631B80">
      <w:pPr>
        <w:pStyle w:val="BodyText"/>
        <w:rPr>
          <w:lang w:eastAsia="ar-SA"/>
        </w:rPr>
      </w:pPr>
      <w:r w:rsidRPr="00BF0A93">
        <w:rPr>
          <w:lang w:eastAsia="ar-SA"/>
        </w:rPr>
        <w:t xml:space="preserve">Use of Synchronous or Asynchronous Web Services Exchange is dictated by the individual install environment and policies. </w:t>
      </w:r>
    </w:p>
    <w:p w14:paraId="579C47D7" w14:textId="2A1E9706" w:rsidR="002B7906" w:rsidRPr="00BF0A93" w:rsidRDefault="002B7906" w:rsidP="002B7906">
      <w:pPr>
        <w:pStyle w:val="Heading3"/>
        <w:numPr>
          <w:ilvl w:val="0"/>
          <w:numId w:val="0"/>
        </w:numPr>
        <w:rPr>
          <w:noProof w:val="0"/>
          <w:lang w:eastAsia="ar-SA"/>
        </w:rPr>
      </w:pPr>
      <w:bookmarkStart w:id="5220" w:name="_Toc13752495"/>
      <w:r w:rsidRPr="00BF0A93">
        <w:rPr>
          <w:noProof w:val="0"/>
          <w:lang w:eastAsia="ar-SA"/>
        </w:rPr>
        <w:lastRenderedPageBreak/>
        <w:t>25.2.</w:t>
      </w:r>
      <w:r w:rsidR="00382686">
        <w:rPr>
          <w:noProof w:val="0"/>
          <w:lang w:eastAsia="ar-SA"/>
        </w:rPr>
        <w:t>2</w:t>
      </w:r>
      <w:r w:rsidRPr="00BF0A93">
        <w:rPr>
          <w:noProof w:val="0"/>
          <w:lang w:eastAsia="ar-SA"/>
        </w:rPr>
        <w:t xml:space="preserve"> PatientId Only Query</w:t>
      </w:r>
      <w:r w:rsidR="0083398C" w:rsidRPr="00BF0A93">
        <w:rPr>
          <w:noProof w:val="0"/>
          <w:lang w:eastAsia="ar-SA"/>
        </w:rPr>
        <w:t xml:space="preserve"> Option</w:t>
      </w:r>
      <w:bookmarkEnd w:id="5220"/>
    </w:p>
    <w:p w14:paraId="1404D6AF" w14:textId="77777777" w:rsidR="002B7906" w:rsidRPr="00BF0A93" w:rsidRDefault="002B7906" w:rsidP="002B7906">
      <w:pPr>
        <w:pStyle w:val="BodyText"/>
      </w:pPr>
      <w:r w:rsidRPr="00BF0A93">
        <w:t xml:space="preserve">A Document Registry that supports this option shall allow Document Consumers to submit MPQ requests that specify one or more patientId values as query parameters, without specifying certain other query parameters specified in ITI TF-2b: 3.51.4.1.2.1. </w:t>
      </w:r>
    </w:p>
    <w:p w14:paraId="18ACB398" w14:textId="09BEBB7A" w:rsidR="002B7906" w:rsidRPr="00BF0A93" w:rsidRDefault="002B7906" w:rsidP="002B7906">
      <w:pPr>
        <w:pStyle w:val="BodyText"/>
      </w:pPr>
      <w:r w:rsidRPr="00BF0A93">
        <w:t>Document Consumers that specify patientId without the other query parameters will need to be robust to Document Registries that do not support this option</w:t>
      </w:r>
      <w:r w:rsidR="00BF0A93" w:rsidRPr="00BF0A93">
        <w:t xml:space="preserve">. </w:t>
      </w:r>
      <w:r w:rsidRPr="00BF0A93">
        <w:t>For example, in place of a FindDocumentsForMultiplePatients query with only patientId specified, the Document Consumer may:</w:t>
      </w:r>
    </w:p>
    <w:p w14:paraId="347294A7" w14:textId="77777777" w:rsidR="002B7906" w:rsidRPr="00BF0A93" w:rsidRDefault="002B7906" w:rsidP="00AB4C28">
      <w:pPr>
        <w:pStyle w:val="ListBullet2"/>
      </w:pPr>
      <w:r w:rsidRPr="00BF0A93">
        <w:t>Use a Multi-Patient Stored Query [ITI-51] transaction and issue a FindDocumentsForMultiplePatients query specifying ALL $XDSDocumentEntryClassCode values, or</w:t>
      </w:r>
    </w:p>
    <w:p w14:paraId="2ABD9A9E" w14:textId="77777777" w:rsidR="002B7906" w:rsidRPr="00BF0A93" w:rsidRDefault="002B7906" w:rsidP="00AB4C28">
      <w:pPr>
        <w:pStyle w:val="ListBullet2"/>
      </w:pPr>
      <w:r w:rsidRPr="00BF0A93">
        <w:t>Use a Registry Stored Query [ITI-18] transaction and issue multiple calls to the FindDocuments query and combine the results into a single aggregate result.</w:t>
      </w:r>
    </w:p>
    <w:p w14:paraId="35FA59C4" w14:textId="2B1873D0" w:rsidR="00F71022" w:rsidRPr="00BF0A93" w:rsidRDefault="00F71022" w:rsidP="002B7906">
      <w:pPr>
        <w:pStyle w:val="Heading2"/>
        <w:numPr>
          <w:ilvl w:val="0"/>
          <w:numId w:val="0"/>
        </w:numPr>
        <w:rPr>
          <w:noProof w:val="0"/>
        </w:rPr>
      </w:pPr>
      <w:bookmarkStart w:id="5221" w:name="_Toc268877323"/>
      <w:bookmarkStart w:id="5222" w:name="_Toc268877399"/>
      <w:bookmarkStart w:id="5223" w:name="_Toc269212446"/>
      <w:bookmarkStart w:id="5224" w:name="_Toc487039261"/>
      <w:bookmarkStart w:id="5225" w:name="_Toc488068362"/>
      <w:bookmarkStart w:id="5226" w:name="_Toc488068795"/>
      <w:bookmarkStart w:id="5227" w:name="_Toc488075122"/>
      <w:bookmarkStart w:id="5228" w:name="_Toc13752496"/>
      <w:r w:rsidRPr="00BF0A93">
        <w:rPr>
          <w:noProof w:val="0"/>
        </w:rPr>
        <w:t>25.3 MPQ Process Flow</w:t>
      </w:r>
      <w:bookmarkEnd w:id="5221"/>
      <w:bookmarkEnd w:id="5222"/>
      <w:bookmarkEnd w:id="5223"/>
      <w:bookmarkEnd w:id="5224"/>
      <w:bookmarkEnd w:id="5225"/>
      <w:bookmarkEnd w:id="5226"/>
      <w:bookmarkEnd w:id="5227"/>
      <w:bookmarkEnd w:id="5228"/>
    </w:p>
    <w:p w14:paraId="60528B58" w14:textId="77777777" w:rsidR="00F71022" w:rsidRPr="00BF0A93" w:rsidRDefault="00F71022" w:rsidP="00907B66">
      <w:pPr>
        <w:pStyle w:val="BodyText"/>
        <w:rPr>
          <w:szCs w:val="24"/>
          <w:lang w:eastAsia="ar-SA"/>
        </w:rPr>
      </w:pPr>
      <w:r w:rsidRPr="00BF0A93">
        <w:rPr>
          <w:szCs w:val="24"/>
          <w:lang w:eastAsia="ar-SA"/>
        </w:rPr>
        <w:t xml:space="preserve">This section describes the process and information flow when a Document Consumer will query a Document Registry. </w:t>
      </w:r>
    </w:p>
    <w:p w14:paraId="59B89253" w14:textId="77777777" w:rsidR="00F71022" w:rsidRPr="00BF0A93" w:rsidRDefault="00882D73" w:rsidP="00907B66">
      <w:pPr>
        <w:pStyle w:val="BodyText"/>
        <w:rPr>
          <w:szCs w:val="24"/>
          <w:lang w:eastAsia="ar-SA"/>
        </w:rPr>
      </w:pPr>
      <w:r w:rsidRPr="00BF0A93">
        <w:rPr>
          <w:noProof/>
          <w:szCs w:val="24"/>
          <w:lang w:val="fr-FR" w:eastAsia="fr-FR"/>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1EFC1A" w14:textId="77777777" w:rsidR="00633BE9" w:rsidRDefault="00633BE9" w:rsidP="00F40F3D">
                              <w:pPr>
                                <w:pStyle w:val="BodyText"/>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D1F4BA" w14:textId="77777777" w:rsidR="00633BE9" w:rsidRDefault="00633BE9" w:rsidP="00F40F3D">
                              <w:pPr>
                                <w:pStyle w:val="BodyText"/>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C9BF150" w14:textId="77777777" w:rsidR="00633BE9" w:rsidRDefault="00633BE9"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">
                <v:rect id="AutoShape 73" o:spid="_x0000_s1111" style="position:absolute;width:54864;height:3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&#13;&#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">
                  <v:stroke dashstyle="dash"/>
                </v:line>
                <v:shape id="Text Box 62" o:spid="_x0000_s1113" type="#_x0000_t202" style="position:absolute;left:9937;top:1143;width:13831;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361EFC1A" w14:textId="77777777" w:rsidR="00633BE9" w:rsidRDefault="00633BE9" w:rsidP="00F40F3D">
                        <w:pPr>
                          <w:pStyle w:val="BodyText"/>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">
                  <v:stroke dashstyle="dash"/>
                </v:line>
                <v:rect id="Rectangle 64" o:spid="_x0000_s1115" style="position:absolute;left:16802;top:8337;width:1835;height:18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"/>
                <v:line id="Line 66" o:spid="_x0000_s1116" style="position:absolute;flip:x;visibility:visible;mso-wrap-style:square" from="18846,16173" to="35464,161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">
                  <v:stroke startarrow="block"/>
                </v:line>
                <v:rect id="Rectangle 67" o:spid="_x0000_s1117" style="position:absolute;left:35744;top:8280;width:1835;height:189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"/>
                <v:shape id="Text Box 68" o:spid="_x0000_s1118" type="#_x0000_t202" style="position:absolute;left:31000;top:1143;width:14631;height:4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h6SyAAAAOAAAAAPAAAAZHJzL2Rvd25yZXYueG1sRI9Pi8Iw&#13;&#10;FMTvC36H8AQvi6arU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DGmh6SyAAAAOAA&#13;&#10;AAAPAAAAAAAAAAAAAAAAAAcCAABkcnMvZG93bnJldi54bWxQSwUGAAAAAAMAAwC3AAAA/AIAAAAA&#13;&#10;" stroked="f">
                  <v:textbox inset="0,0,0,0">
                    <w:txbxContent>
                      <w:p w14:paraId="4BD1F4BA" w14:textId="77777777" w:rsidR="00633BE9" w:rsidRDefault="00633BE9" w:rsidP="00F40F3D">
                        <w:pPr>
                          <w:pStyle w:val="BodyText"/>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1C9BF150" w14:textId="77777777" w:rsidR="00633BE9" w:rsidRDefault="00633BE9"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BF0A93" w:rsidRDefault="00F71022" w:rsidP="00BC2927">
      <w:pPr>
        <w:pStyle w:val="FigureTitle"/>
      </w:pPr>
      <w:r w:rsidRPr="00BF0A93">
        <w:t>Figure 25.3-1: Basic Process Flow in Multi-Patient Queries Profile</w:t>
      </w:r>
    </w:p>
    <w:p w14:paraId="5B226965" w14:textId="77777777" w:rsidR="00F71022" w:rsidRPr="00BF0A93" w:rsidRDefault="00F71022" w:rsidP="00631B80">
      <w:pPr>
        <w:pStyle w:val="Heading2"/>
        <w:numPr>
          <w:ilvl w:val="0"/>
          <w:numId w:val="0"/>
        </w:numPr>
        <w:rPr>
          <w:noProof w:val="0"/>
        </w:rPr>
      </w:pPr>
      <w:bookmarkStart w:id="5229" w:name="_Toc268877324"/>
      <w:bookmarkStart w:id="5230" w:name="_Toc268877400"/>
      <w:bookmarkStart w:id="5231" w:name="_Toc269212447"/>
      <w:bookmarkStart w:id="5232" w:name="_Toc487039262"/>
      <w:bookmarkStart w:id="5233" w:name="_Toc488068363"/>
      <w:bookmarkStart w:id="5234" w:name="_Toc488068796"/>
      <w:bookmarkStart w:id="5235" w:name="_Toc488075123"/>
      <w:bookmarkStart w:id="5236" w:name="_Toc13752497"/>
      <w:r w:rsidRPr="00BF0A93">
        <w:rPr>
          <w:noProof w:val="0"/>
        </w:rPr>
        <w:lastRenderedPageBreak/>
        <w:t>25.4 Use Cases</w:t>
      </w:r>
      <w:bookmarkEnd w:id="5229"/>
      <w:bookmarkEnd w:id="5230"/>
      <w:bookmarkEnd w:id="5231"/>
      <w:bookmarkEnd w:id="5232"/>
      <w:bookmarkEnd w:id="5233"/>
      <w:bookmarkEnd w:id="5234"/>
      <w:bookmarkEnd w:id="5235"/>
      <w:bookmarkEnd w:id="5236"/>
    </w:p>
    <w:p w14:paraId="5232208E" w14:textId="77777777" w:rsidR="00F71022" w:rsidRPr="00BF0A93" w:rsidRDefault="00F71022" w:rsidP="004E7A3D">
      <w:pPr>
        <w:pStyle w:val="Heading3"/>
        <w:numPr>
          <w:ilvl w:val="0"/>
          <w:numId w:val="0"/>
        </w:numPr>
        <w:rPr>
          <w:noProof w:val="0"/>
          <w:lang w:eastAsia="ar-SA"/>
        </w:rPr>
      </w:pPr>
      <w:bookmarkStart w:id="5237" w:name="_Toc268877325"/>
      <w:bookmarkStart w:id="5238" w:name="_Toc268877401"/>
      <w:bookmarkStart w:id="5239" w:name="_Toc269212448"/>
      <w:bookmarkStart w:id="5240" w:name="_Toc487039263"/>
      <w:bookmarkStart w:id="5241" w:name="_Toc488068364"/>
      <w:bookmarkStart w:id="5242" w:name="_Toc488068797"/>
      <w:bookmarkStart w:id="5243" w:name="_Toc488075124"/>
      <w:bookmarkStart w:id="5244" w:name="_Toc13752498"/>
      <w:r w:rsidRPr="00BF0A93">
        <w:rPr>
          <w:noProof w:val="0"/>
          <w:lang w:eastAsia="ar-SA"/>
        </w:rPr>
        <w:t>25.4.1 Multi-Patient Query used in Public Health</w:t>
      </w:r>
      <w:bookmarkEnd w:id="5237"/>
      <w:bookmarkEnd w:id="5238"/>
      <w:bookmarkEnd w:id="5239"/>
      <w:bookmarkEnd w:id="5240"/>
      <w:bookmarkEnd w:id="5241"/>
      <w:bookmarkEnd w:id="5242"/>
      <w:bookmarkEnd w:id="5243"/>
      <w:bookmarkEnd w:id="5244"/>
    </w:p>
    <w:p w14:paraId="6817D1C2" w14:textId="77777777" w:rsidR="00F71022" w:rsidRPr="00BF0A93" w:rsidRDefault="00F71022" w:rsidP="00631B80">
      <w:pPr>
        <w:pStyle w:val="BodyText"/>
        <w:rPr>
          <w:b/>
          <w:iCs/>
          <w:lang w:eastAsia="ar-SA"/>
        </w:rPr>
      </w:pPr>
      <w:r w:rsidRPr="00BF0A93">
        <w:rPr>
          <w:b/>
          <w:iCs/>
          <w:lang w:eastAsia="ar-SA"/>
        </w:rPr>
        <w:t xml:space="preserve">Current Situation </w:t>
      </w:r>
    </w:p>
    <w:p w14:paraId="74D6E813" w14:textId="35A62878" w:rsidR="00F71022" w:rsidRPr="00BF0A93" w:rsidRDefault="00F71022" w:rsidP="00631B80">
      <w:pPr>
        <w:pStyle w:val="BodyText"/>
        <w:rPr>
          <w:iCs/>
        </w:rPr>
      </w:pPr>
      <w:r w:rsidRPr="00BF0A93">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r w:rsidRPr="00BF0A93">
        <w:rPr>
          <w:i/>
          <w:iCs/>
        </w:rPr>
        <w:t>eventCodeList</w:t>
      </w:r>
      <w:r w:rsidRPr="00BF0A93">
        <w:rPr>
          <w:iCs/>
        </w:rPr>
        <w:t>. This can be a combination of the eventCodeList and observation such as “</w:t>
      </w:r>
      <w:r w:rsidRPr="00BF0A93">
        <w:rPr>
          <w:i/>
          <w:iCs/>
        </w:rPr>
        <w:t>influenza”</w:t>
      </w:r>
      <w:r w:rsidRPr="00BF0A93">
        <w:rPr>
          <w:iCs/>
        </w:rPr>
        <w:t xml:space="preserve"> and “</w:t>
      </w:r>
      <w:r w:rsidRPr="00BF0A93">
        <w:rPr>
          <w:i/>
          <w:iCs/>
        </w:rPr>
        <w:t>possible A1H1”</w:t>
      </w:r>
      <w:r w:rsidRPr="00BF0A93">
        <w:rPr>
          <w:iCs/>
        </w:rPr>
        <w:t xml:space="preserve">. Hospital A sends any type of document capturing this information such as a Discharge Summary, an ED Encounter Summary (EDES), or in a larger sense any document intended for this purpose, using an XDS.b Provide and </w:t>
      </w:r>
      <w:r w:rsidR="00766058" w:rsidRPr="00BF0A93">
        <w:rPr>
          <w:iCs/>
        </w:rPr>
        <w:t>Register</w:t>
      </w:r>
      <w:r w:rsidR="00766058">
        <w:rPr>
          <w:iCs/>
        </w:rPr>
        <w:t xml:space="preserve"> Set,b [ITI-41] </w:t>
      </w:r>
      <w:r w:rsidRPr="00BF0A93">
        <w:rPr>
          <w:iCs/>
        </w:rPr>
        <w:t>transaction to the local XDS Document Repository, as well as a report to the appropriate public health agency P, using mechanisms which are outside the scope of this supplement.</w:t>
      </w:r>
    </w:p>
    <w:p w14:paraId="7392109E" w14:textId="77777777" w:rsidR="00F71022" w:rsidRPr="00BF0A93" w:rsidRDefault="00F71022" w:rsidP="00631B80">
      <w:pPr>
        <w:pStyle w:val="BodyText"/>
        <w:rPr>
          <w:iCs/>
          <w:lang w:eastAsia="ar-SA"/>
        </w:rPr>
      </w:pPr>
      <w:r w:rsidRPr="00BF0A93">
        <w:rPr>
          <w:iCs/>
          <w:lang w:eastAsia="ar-SA"/>
        </w:rPr>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BF0A93" w:rsidRDefault="00F71022" w:rsidP="00631B80">
      <w:pPr>
        <w:pStyle w:val="BodyText"/>
        <w:rPr>
          <w:iCs/>
        </w:rPr>
      </w:pPr>
      <w:r w:rsidRPr="00BF0A93">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BF0A93" w:rsidRDefault="00F71022" w:rsidP="00631B80">
      <w:pPr>
        <w:pStyle w:val="BodyText"/>
        <w:rPr>
          <w:b/>
          <w:iCs/>
          <w:lang w:eastAsia="ar-SA"/>
        </w:rPr>
      </w:pPr>
      <w:r w:rsidRPr="00BF0A93">
        <w:rPr>
          <w:b/>
          <w:iCs/>
          <w:lang w:eastAsia="ar-SA"/>
        </w:rPr>
        <w:t>Desirable Situation</w:t>
      </w:r>
    </w:p>
    <w:p w14:paraId="67DA5647" w14:textId="77777777" w:rsidR="00F71022" w:rsidRPr="00BF0A93" w:rsidRDefault="00F71022" w:rsidP="00BC2927">
      <w:pPr>
        <w:pStyle w:val="BodyText"/>
      </w:pPr>
      <w:r w:rsidRPr="00BF0A93">
        <w:t>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eventCodeList. This can be a combination of the eventCodeList and observation such as “influenza” and “possible A1H1”. Hospital A sends any type of document capturing this information such as a Discharge Summary, an ED Encounter Summary (EDES), or in a larger sense any document intended for this purpose, using an XDS.b Provide and Register transaction to the local XDS Document Repository, as well as a report to the appropriate public health agency P, using mechanisms which are outside the scope of this supplement.</w:t>
      </w:r>
    </w:p>
    <w:p w14:paraId="3E2CD7CE" w14:textId="77777777" w:rsidR="00F71022" w:rsidRPr="00BF0A93" w:rsidRDefault="00F71022" w:rsidP="00BC2927">
      <w:pPr>
        <w:pStyle w:val="BodyText"/>
      </w:pPr>
      <w:r w:rsidRPr="00BF0A93">
        <w:t>After reviewing the report, the public health agency P determines that a review of recent patients’ encounters with similar symptoms is necessary. Using Multi-Patient Queries, the health care provider is able to provide in a timely and accurate fashion all the documents with the having the same pre-determined value in the eventCodeList XDS metadata to the public health agency P. The public health agency is able to initiate an appropriate response and hence to contain a possible outbreak of the A1H1.</w:t>
      </w:r>
    </w:p>
    <w:p w14:paraId="595FD6E5" w14:textId="77777777" w:rsidR="00F71022" w:rsidRPr="00BF0A93" w:rsidRDefault="00F71022" w:rsidP="006720E8">
      <w:pPr>
        <w:pStyle w:val="Heading4"/>
        <w:numPr>
          <w:ilvl w:val="0"/>
          <w:numId w:val="0"/>
        </w:numPr>
        <w:rPr>
          <w:noProof w:val="0"/>
          <w:lang w:eastAsia="ar-SA"/>
        </w:rPr>
      </w:pPr>
      <w:r w:rsidRPr="00BF0A93">
        <w:rPr>
          <w:noProof w:val="0"/>
          <w:lang w:eastAsia="ar-SA"/>
        </w:rPr>
        <w:lastRenderedPageBreak/>
        <w:t>25.4.1.1 Post-factual and semi-real time reporting</w:t>
      </w:r>
    </w:p>
    <w:p w14:paraId="4CC3FFF5" w14:textId="5C939ADE" w:rsidR="00F71022" w:rsidRPr="00BF0A93" w:rsidRDefault="00F71022" w:rsidP="0042517E">
      <w:pPr>
        <w:pStyle w:val="BodyText"/>
      </w:pPr>
      <w:r w:rsidRPr="00BF0A93">
        <w:t>There are needs to aggregate data so that a pattern can emerge, but the patients’ identities need not to be known. For example, CDC (The Center for Disease Control and Prevention) or the InVS in France would like to know how many case</w:t>
      </w:r>
      <w:r w:rsidR="00497612">
        <w:t>s</w:t>
      </w:r>
      <w:r w:rsidRPr="00BF0A93">
        <w:t xml:space="preserve"> of A1H1 are present at a national level at one point in time. In this case, there is no need to identify the patient, and unless other data is necessary to establish a trend (such as age, for example); an aggregated query on the metadata </w:t>
      </w:r>
      <w:r w:rsidRPr="00BF0A93">
        <w:rPr>
          <w:i/>
          <w:iCs/>
        </w:rPr>
        <w:t>eventCodeList</w:t>
      </w:r>
      <w:r w:rsidRPr="00BF0A93">
        <w:t xml:space="preserve"> is sufficient using the </w:t>
      </w:r>
      <w:r w:rsidRPr="00BF0A93">
        <w:rPr>
          <w:i/>
          <w:iCs/>
        </w:rPr>
        <w:t>ObjectRefs</w:t>
      </w:r>
      <w:r w:rsidRPr="00BF0A93">
        <w:t xml:space="preserve"> query. In this case irreversible pseudonymization or anonymization can be used since the data is employed statistically to generate a trend. This is the simplest case of implementing policies regarding security and privacy. </w:t>
      </w:r>
    </w:p>
    <w:p w14:paraId="163F4202" w14:textId="77777777" w:rsidR="00F71022" w:rsidRPr="00BF0A93" w:rsidRDefault="00F71022" w:rsidP="0042517E">
      <w:pPr>
        <w:pStyle w:val="BodyText"/>
      </w:pPr>
      <w:r w:rsidRPr="00BF0A93">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In order to be able to perform the aggregated queries, there has to be a minimum data set as per HIPAA recommendations. </w:t>
      </w:r>
    </w:p>
    <w:p w14:paraId="13D3FEB3" w14:textId="77777777" w:rsidR="00F71022" w:rsidRPr="00BF0A93" w:rsidRDefault="00F71022" w:rsidP="004E7A3D">
      <w:pPr>
        <w:pStyle w:val="Heading4"/>
        <w:numPr>
          <w:ilvl w:val="0"/>
          <w:numId w:val="0"/>
        </w:numPr>
        <w:rPr>
          <w:noProof w:val="0"/>
          <w:lang w:eastAsia="ar-SA"/>
        </w:rPr>
      </w:pPr>
      <w:r w:rsidRPr="00BF0A93">
        <w:rPr>
          <w:noProof w:val="0"/>
          <w:lang w:eastAsia="ar-SA"/>
        </w:rPr>
        <w:t>25.4.1.2 Detailed queries</w:t>
      </w:r>
    </w:p>
    <w:p w14:paraId="46DEE6CE" w14:textId="3934CE0B" w:rsidR="00F71022" w:rsidRPr="00BF0A93" w:rsidRDefault="00F71022" w:rsidP="0042517E">
      <w:pPr>
        <w:pStyle w:val="BodyText"/>
      </w:pPr>
      <w:r w:rsidRPr="00BF0A93">
        <w:t>If more scrutiny is needed, such as inpatient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BF0A93" w:rsidRDefault="00F71022" w:rsidP="0042517E">
      <w:pPr>
        <w:pStyle w:val="BodyText"/>
      </w:pPr>
      <w:r w:rsidRPr="00BF0A93">
        <w:t xml:space="preserve">If in the Stored Query the </w:t>
      </w:r>
      <w:r w:rsidRPr="00BF0A93">
        <w:rPr>
          <w:i/>
        </w:rPr>
        <w:t>LeafClass</w:t>
      </w:r>
      <w:r w:rsidRPr="00BF0A93">
        <w:t xml:space="preserve"> are specified the metadata of the document or of the folder (including the document ID and Repository ID) is returned. According to policies, these metadata can be pseudonymized or not.</w:t>
      </w:r>
    </w:p>
    <w:p w14:paraId="43888AC8" w14:textId="77777777" w:rsidR="00F71022" w:rsidRPr="00BF0A93" w:rsidRDefault="00F71022" w:rsidP="0042517E">
      <w:pPr>
        <w:pStyle w:val="BodyText"/>
      </w:pPr>
      <w:r w:rsidRPr="00BF0A93">
        <w:t xml:space="preserve">For the multi-patient queries for detailed use, depending on the need, the policies regarding patient’s privacy are different. </w:t>
      </w:r>
    </w:p>
    <w:p w14:paraId="6840F94A" w14:textId="77777777" w:rsidR="00F71022" w:rsidRPr="00BF0A93" w:rsidRDefault="00F71022" w:rsidP="004E7A3D">
      <w:pPr>
        <w:pStyle w:val="Heading3"/>
        <w:numPr>
          <w:ilvl w:val="0"/>
          <w:numId w:val="0"/>
        </w:numPr>
        <w:rPr>
          <w:noProof w:val="0"/>
          <w:lang w:eastAsia="ar-SA"/>
        </w:rPr>
      </w:pPr>
      <w:bookmarkStart w:id="5245" w:name="_Toc268877326"/>
      <w:bookmarkStart w:id="5246" w:name="_Toc268877402"/>
      <w:bookmarkStart w:id="5247" w:name="_Toc269212449"/>
      <w:bookmarkStart w:id="5248" w:name="_Toc487039264"/>
      <w:bookmarkStart w:id="5249" w:name="_Toc488068365"/>
      <w:bookmarkStart w:id="5250" w:name="_Toc488068798"/>
      <w:bookmarkStart w:id="5251" w:name="_Toc488075125"/>
      <w:bookmarkStart w:id="5252" w:name="_Toc13752499"/>
      <w:r w:rsidRPr="00BF0A93">
        <w:rPr>
          <w:noProof w:val="0"/>
          <w:lang w:eastAsia="ar-SA"/>
        </w:rPr>
        <w:t>25.4.2 Technical Use Cases</w:t>
      </w:r>
      <w:bookmarkEnd w:id="5245"/>
      <w:bookmarkEnd w:id="5246"/>
      <w:bookmarkEnd w:id="5247"/>
      <w:bookmarkEnd w:id="5248"/>
      <w:bookmarkEnd w:id="5249"/>
      <w:bookmarkEnd w:id="5250"/>
      <w:bookmarkEnd w:id="5251"/>
      <w:bookmarkEnd w:id="5252"/>
    </w:p>
    <w:p w14:paraId="1FA87589" w14:textId="77777777" w:rsidR="00F71022" w:rsidRPr="00BF0A93" w:rsidRDefault="00F71022" w:rsidP="00631B80">
      <w:pPr>
        <w:pStyle w:val="BodyText"/>
      </w:pPr>
      <w:r w:rsidRPr="00BF0A93">
        <w:t>The output of a Multi-Patient Query can be in one of two forms: a list of opaque identifiers, each identifying a matching document (assuming that the query targets Document Entries and not Folders or Submission Sets); or full metadata where all details known in metadata are returned.</w:t>
      </w:r>
    </w:p>
    <w:p w14:paraId="1CB1C098" w14:textId="77777777" w:rsidR="00F71022" w:rsidRPr="00BF0A93" w:rsidRDefault="00F71022" w:rsidP="006720E8">
      <w:pPr>
        <w:pStyle w:val="Heading4"/>
        <w:numPr>
          <w:ilvl w:val="0"/>
          <w:numId w:val="0"/>
        </w:numPr>
        <w:rPr>
          <w:noProof w:val="0"/>
        </w:rPr>
      </w:pPr>
      <w:r w:rsidRPr="00BF0A93">
        <w:rPr>
          <w:noProof w:val="0"/>
        </w:rPr>
        <w:t>25.4.2.1 Opaque Identifiers</w:t>
      </w:r>
    </w:p>
    <w:p w14:paraId="6A36470E" w14:textId="77777777" w:rsidR="00F71022" w:rsidRPr="00BF0A93" w:rsidRDefault="00F71022" w:rsidP="00631B80">
      <w:pPr>
        <w:pStyle w:val="BodyText"/>
      </w:pPr>
      <w:r w:rsidRPr="00BF0A93">
        <w:t xml:space="preserve">Opaque identifiers, known in XDS as ObjectRefs,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BF0A93" w:rsidRDefault="00F71022" w:rsidP="004E7A3D">
      <w:pPr>
        <w:pStyle w:val="Heading4"/>
        <w:numPr>
          <w:ilvl w:val="0"/>
          <w:numId w:val="0"/>
        </w:numPr>
        <w:rPr>
          <w:noProof w:val="0"/>
        </w:rPr>
      </w:pPr>
      <w:r w:rsidRPr="00BF0A93">
        <w:rPr>
          <w:noProof w:val="0"/>
        </w:rPr>
        <w:t>25.4.2.2 Full Metadata</w:t>
      </w:r>
    </w:p>
    <w:p w14:paraId="1BEE4C98" w14:textId="77777777" w:rsidR="00F71022" w:rsidRPr="00BF0A93" w:rsidRDefault="00F71022" w:rsidP="00631B80">
      <w:pPr>
        <w:pStyle w:val="BodyText"/>
      </w:pPr>
      <w:r w:rsidRPr="00BF0A93">
        <w:t xml:space="preserve">A Multi-Patient Query can return full metadata, known as LeafClass in XDS. This metadata includes Patient Ids and patient demographics from potentially multiple patients so it is difficult </w:t>
      </w:r>
      <w:r w:rsidRPr="00BF0A93">
        <w:lastRenderedPageBreak/>
        <w:t xml:space="preserve">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BF0A93" w:rsidRDefault="00F71022" w:rsidP="00631B80">
      <w:pPr>
        <w:pStyle w:val="Heading2"/>
        <w:numPr>
          <w:ilvl w:val="0"/>
          <w:numId w:val="0"/>
        </w:numPr>
        <w:rPr>
          <w:noProof w:val="0"/>
        </w:rPr>
      </w:pPr>
      <w:bookmarkStart w:id="5253" w:name="_Toc268877327"/>
      <w:bookmarkStart w:id="5254" w:name="_Toc268877403"/>
      <w:bookmarkStart w:id="5255" w:name="_Toc269212450"/>
      <w:bookmarkStart w:id="5256" w:name="_Toc487039265"/>
      <w:bookmarkStart w:id="5257" w:name="_Toc488068366"/>
      <w:bookmarkStart w:id="5258" w:name="_Toc488068799"/>
      <w:bookmarkStart w:id="5259" w:name="_Toc488075126"/>
      <w:bookmarkStart w:id="5260" w:name="_Toc13752500"/>
      <w:r w:rsidRPr="00BF0A93">
        <w:rPr>
          <w:noProof w:val="0"/>
        </w:rPr>
        <w:t>25.5 Security Considerations</w:t>
      </w:r>
      <w:bookmarkEnd w:id="5253"/>
      <w:bookmarkEnd w:id="5254"/>
      <w:bookmarkEnd w:id="5255"/>
      <w:bookmarkEnd w:id="5256"/>
      <w:bookmarkEnd w:id="5257"/>
      <w:bookmarkEnd w:id="5258"/>
      <w:bookmarkEnd w:id="5259"/>
      <w:bookmarkEnd w:id="5260"/>
    </w:p>
    <w:p w14:paraId="4D22A7E7" w14:textId="54324501" w:rsidR="00F71022" w:rsidRPr="00BF0A93" w:rsidRDefault="00F71022" w:rsidP="00631B80">
      <w:pPr>
        <w:pStyle w:val="BodyText"/>
        <w:rPr>
          <w:iCs/>
          <w:lang w:eastAsia="ar-SA"/>
        </w:rPr>
      </w:pPr>
      <w:r w:rsidRPr="00BF0A93">
        <w:rPr>
          <w:iCs/>
          <w:lang w:eastAsia="ar-SA"/>
        </w:rPr>
        <w:t xml:space="preserve">This profile applies the same ATNA grouping as the XDS </w:t>
      </w:r>
      <w:r w:rsidR="0010206F" w:rsidRPr="00BF0A93">
        <w:rPr>
          <w:iCs/>
          <w:lang w:eastAsia="ar-SA"/>
        </w:rPr>
        <w:t>Profile</w:t>
      </w:r>
      <w:r w:rsidRPr="00BF0A93">
        <w:rPr>
          <w:iCs/>
          <w:lang w:eastAsia="ar-SA"/>
        </w:rPr>
        <w:t xml:space="preserve"> to protect against the typical XDS identified risks</w:t>
      </w:r>
      <w:r w:rsidR="005D1672" w:rsidRPr="00BF0A93">
        <w:rPr>
          <w:iCs/>
          <w:lang w:eastAsia="ar-SA"/>
        </w:rPr>
        <w:t xml:space="preserve">. </w:t>
      </w:r>
      <w:r w:rsidRPr="00BF0A93">
        <w:rPr>
          <w:iCs/>
          <w:lang w:eastAsia="ar-SA"/>
        </w:rPr>
        <w:t>The MPQ Document Consumer and the MPQ Document Registry shall be grouped with an ATNA Secure Node or Secure Application Actor</w:t>
      </w:r>
      <w:r w:rsidR="005D1672" w:rsidRPr="00BF0A93">
        <w:rPr>
          <w:iCs/>
          <w:lang w:eastAsia="ar-SA"/>
        </w:rPr>
        <w:t xml:space="preserve">. </w:t>
      </w:r>
    </w:p>
    <w:p w14:paraId="4590235B" w14:textId="77777777" w:rsidR="00F71022" w:rsidRPr="00BF0A93" w:rsidRDefault="00F71022" w:rsidP="00631B80">
      <w:pPr>
        <w:pStyle w:val="BodyText"/>
        <w:rPr>
          <w:iCs/>
          <w:lang w:eastAsia="ar-SA"/>
        </w:rPr>
      </w:pPr>
      <w:r w:rsidRPr="00BF0A93">
        <w:rPr>
          <w:iCs/>
          <w:lang w:eastAsia="ar-SA"/>
        </w:rPr>
        <w:t>Actors in this profile may be grouped with actors in the Cross-Enterprise User Assertion (XUA) Profile to further provide authentication of the user of the result.</w:t>
      </w:r>
    </w:p>
    <w:p w14:paraId="45A93D1D" w14:textId="77777777" w:rsidR="00F71022" w:rsidRPr="00BF0A93" w:rsidRDefault="00F71022" w:rsidP="00631B80">
      <w:pPr>
        <w:pStyle w:val="BodyText"/>
        <w:rPr>
          <w:iCs/>
          <w:lang w:eastAsia="ar-SA"/>
        </w:rPr>
      </w:pPr>
      <w:r w:rsidRPr="00BF0A93">
        <w:rPr>
          <w:iCs/>
          <w:lang w:eastAsia="ar-SA"/>
        </w:rPr>
        <w:t>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necessary for the intended use. In classical XDS queries the query request/response is constrained to a single patient and therefore the access control decision can be done across the whole transaction.</w:t>
      </w:r>
    </w:p>
    <w:p w14:paraId="089A6053" w14:textId="723979BD" w:rsidR="00F71022" w:rsidRPr="00BF0A93" w:rsidRDefault="00F71022" w:rsidP="00631B80">
      <w:pPr>
        <w:pStyle w:val="BodyText"/>
        <w:rPr>
          <w:rStyle w:val="BodyTextCharChar"/>
          <w:noProof w:val="0"/>
        </w:rPr>
      </w:pPr>
      <w:r w:rsidRPr="00BF0A93">
        <w:rPr>
          <w:iCs/>
          <w:lang w:eastAsia="ar-SA"/>
        </w:rPr>
        <w:t>This profile allows for two different types of return result. The ObjectRef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LeafClass response. For example</w:t>
      </w:r>
      <w:r w:rsidR="00497612">
        <w:rPr>
          <w:iCs/>
          <w:lang w:eastAsia="ar-SA"/>
        </w:rPr>
        <w:t>,</w:t>
      </w:r>
      <w:r w:rsidRPr="00BF0A93">
        <w:rPr>
          <w:iCs/>
          <w:lang w:eastAsia="ar-SA"/>
        </w:rPr>
        <w:t xml:space="preserv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BF0A93" w:rsidRDefault="00F71022" w:rsidP="00CE43D1">
      <w:pPr>
        <w:pStyle w:val="Heading1"/>
        <w:numPr>
          <w:ilvl w:val="0"/>
          <w:numId w:val="150"/>
        </w:numPr>
        <w:rPr>
          <w:noProof w:val="0"/>
        </w:rPr>
      </w:pPr>
      <w:bookmarkStart w:id="5261" w:name="_Toc231117667"/>
      <w:bookmarkStart w:id="5262" w:name="_Toc237684744"/>
      <w:bookmarkStart w:id="5263" w:name="_Toc237767170"/>
      <w:bookmarkStart w:id="5264" w:name="_Toc363802970"/>
      <w:bookmarkStart w:id="5265" w:name="_Toc428454118"/>
      <w:bookmarkStart w:id="5266" w:name="_Toc487039266"/>
      <w:bookmarkStart w:id="5267" w:name="_Toc488068367"/>
      <w:bookmarkStart w:id="5268" w:name="_Toc488068800"/>
      <w:bookmarkStart w:id="5269" w:name="_Toc488075127"/>
      <w:bookmarkStart w:id="5270" w:name="_Toc13752501"/>
      <w:r w:rsidRPr="00BF0A93">
        <w:rPr>
          <w:noProof w:val="0"/>
        </w:rPr>
        <w:lastRenderedPageBreak/>
        <w:t xml:space="preserve">Document Metadata Subscription </w:t>
      </w:r>
      <w:bookmarkEnd w:id="5261"/>
      <w:bookmarkEnd w:id="5262"/>
      <w:bookmarkEnd w:id="5263"/>
      <w:bookmarkEnd w:id="5264"/>
      <w:bookmarkEnd w:id="5265"/>
      <w:r w:rsidRPr="00BF0A93">
        <w:rPr>
          <w:noProof w:val="0"/>
        </w:rPr>
        <w:t>(DSUB)</w:t>
      </w:r>
      <w:bookmarkEnd w:id="5266"/>
      <w:bookmarkEnd w:id="5267"/>
      <w:bookmarkEnd w:id="5268"/>
      <w:bookmarkEnd w:id="5269"/>
      <w:bookmarkEnd w:id="5270"/>
    </w:p>
    <w:p w14:paraId="07437809" w14:textId="77777777" w:rsidR="00F71022" w:rsidRPr="00BF0A93" w:rsidRDefault="00F71022" w:rsidP="00367199">
      <w:pPr>
        <w:pStyle w:val="BodyText"/>
      </w:pPr>
      <w:r w:rsidRPr="00BF0A93">
        <w:rPr>
          <w:iCs/>
        </w:rPr>
        <w:t xml:space="preserve">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WS-BaseNotification standard and defines a </w:t>
      </w:r>
      <w:r w:rsidRPr="00BF0A93">
        <w:t>“Push-style” method for notification. Using a “Push-style” method of notification, the</w:t>
      </w:r>
      <w:r w:rsidRPr="00BF0A93">
        <w:rPr>
          <w:b/>
        </w:rPr>
        <w:t xml:space="preserve"> </w:t>
      </w:r>
      <w:r w:rsidRPr="00BF0A93">
        <w:t>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period of time and can be cancelled.</w:t>
      </w:r>
    </w:p>
    <w:p w14:paraId="4260B1DC" w14:textId="39D14175" w:rsidR="00F71022" w:rsidRPr="00BF0A93" w:rsidRDefault="00F71022" w:rsidP="00367199">
      <w:pPr>
        <w:pStyle w:val="Heading2"/>
        <w:numPr>
          <w:ilvl w:val="0"/>
          <w:numId w:val="0"/>
        </w:numPr>
        <w:rPr>
          <w:noProof w:val="0"/>
        </w:rPr>
      </w:pPr>
      <w:bookmarkStart w:id="5271" w:name="_Toc231117668"/>
      <w:bookmarkStart w:id="5272" w:name="_Toc237684745"/>
      <w:bookmarkStart w:id="5273" w:name="_Toc237767171"/>
      <w:bookmarkStart w:id="5274" w:name="_Toc363802971"/>
      <w:bookmarkStart w:id="5275" w:name="_Toc428454119"/>
      <w:bookmarkStart w:id="5276" w:name="_Toc487039267"/>
      <w:bookmarkStart w:id="5277" w:name="_Toc488068368"/>
      <w:bookmarkStart w:id="5278" w:name="_Toc488068801"/>
      <w:bookmarkStart w:id="5279" w:name="_Toc488075128"/>
      <w:bookmarkStart w:id="5280" w:name="_Toc13752502"/>
      <w:r w:rsidRPr="00BF0A93">
        <w:rPr>
          <w:noProof w:val="0"/>
        </w:rPr>
        <w:t>26.1 DSUB Act</w:t>
      </w:r>
      <w:r w:rsidR="00AD07C4">
        <w:rPr>
          <w:noProof w:val="0"/>
        </w:rPr>
        <w:t>ors/</w:t>
      </w:r>
      <w:r w:rsidRPr="00BF0A93">
        <w:rPr>
          <w:noProof w:val="0"/>
        </w:rPr>
        <w:t>Transactions</w:t>
      </w:r>
      <w:bookmarkEnd w:id="5271"/>
      <w:bookmarkEnd w:id="5272"/>
      <w:bookmarkEnd w:id="5273"/>
      <w:bookmarkEnd w:id="5274"/>
      <w:bookmarkEnd w:id="5275"/>
      <w:bookmarkEnd w:id="5276"/>
      <w:bookmarkEnd w:id="5277"/>
      <w:bookmarkEnd w:id="5278"/>
      <w:bookmarkEnd w:id="5279"/>
      <w:bookmarkEnd w:id="5280"/>
    </w:p>
    <w:p w14:paraId="12940E6E" w14:textId="77777777" w:rsidR="00F71022" w:rsidRPr="00BF0A93" w:rsidRDefault="00F71022" w:rsidP="00367199">
      <w:pPr>
        <w:pStyle w:val="BodyText"/>
      </w:pPr>
      <w:r w:rsidRPr="00BF0A93">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BF0A93" w:rsidRDefault="00C3719E" w:rsidP="00367199">
      <w:pPr>
        <w:pStyle w:val="BodyText"/>
      </w:pPr>
    </w:p>
    <w:bookmarkStart w:id="5281" w:name="_MON_1310030448"/>
    <w:bookmarkStart w:id="5282" w:name="_MON_1406984332"/>
    <w:bookmarkStart w:id="5283" w:name="_MON_1309936641"/>
    <w:bookmarkStart w:id="5284" w:name="_MON_1309863595"/>
    <w:bookmarkStart w:id="5285" w:name="_MON_1334248701"/>
    <w:bookmarkStart w:id="5286" w:name="_MON_1334248742"/>
    <w:bookmarkStart w:id="5287" w:name="_MON_1334248760"/>
    <w:bookmarkStart w:id="5288" w:name="_MON_1334248768"/>
    <w:bookmarkStart w:id="5289" w:name="_MON_1341494089"/>
    <w:bookmarkStart w:id="5290" w:name="_MON_1404575567"/>
    <w:bookmarkStart w:id="5291" w:name="_MON_1432202394"/>
    <w:bookmarkStart w:id="5292" w:name="_MON_1404575572"/>
    <w:bookmarkStart w:id="5293" w:name="_MON_1309936556"/>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Start w:id="5294" w:name="_MON_1437546046"/>
    <w:bookmarkEnd w:id="5294"/>
    <w:p w14:paraId="215D7ED1" w14:textId="77777777" w:rsidR="00F71022" w:rsidRPr="00BF0A93" w:rsidRDefault="008105ED" w:rsidP="00367199">
      <w:pPr>
        <w:pStyle w:val="BodyText"/>
        <w:jc w:val="center"/>
      </w:pPr>
      <w:r w:rsidRPr="00BF0A93">
        <w:rPr>
          <w:noProof/>
        </w:rPr>
        <w:object w:dxaOrig="7920" w:dyaOrig="5080" w14:anchorId="42C04714">
          <v:shape id="_x0000_i1041" type="#_x0000_t75" alt="" style="width:398.05pt;height:250.65pt;mso-width-percent:0;mso-height-percent:0;mso-width-percent:0;mso-height-percent:0" o:ole="">
            <v:imagedata r:id="rId190" o:title=""/>
          </v:shape>
          <o:OLEObject Type="Embed" ProgID="Word.Document.12" ShapeID="_x0000_i1041" DrawAspect="Content" ObjectID="_1646729231" r:id="rId191">
            <o:FieldCodes>\s</o:FieldCodes>
          </o:OLEObject>
        </w:object>
      </w:r>
    </w:p>
    <w:p w14:paraId="1AD6E135" w14:textId="77777777" w:rsidR="00F71022" w:rsidRPr="00BF0A93" w:rsidRDefault="00F71022" w:rsidP="00AA50EB">
      <w:pPr>
        <w:pStyle w:val="FigureTitle"/>
      </w:pPr>
      <w:r w:rsidRPr="00BF0A93">
        <w:t>Figure 26.1-1: Document Metadata Subscription Actor Diagram</w:t>
      </w:r>
    </w:p>
    <w:p w14:paraId="1B88A9EE" w14:textId="278E194C" w:rsidR="00F71022" w:rsidRPr="00BF0A93" w:rsidRDefault="00F71022" w:rsidP="00367199">
      <w:pPr>
        <w:pStyle w:val="BodyText"/>
      </w:pPr>
      <w:r w:rsidRPr="00BF0A93">
        <w:t xml:space="preserve">Table 26.1-1 lists the transactions for each actor directly involved in the Document Metadata Subscription Profile. In order to claim support of this Integration Profile, an implementation must perform the required transactions (labeled “R”). Transactions labeled “O” are optional. A </w:t>
      </w:r>
      <w:r w:rsidRPr="00BF0A93">
        <w:lastRenderedPageBreak/>
        <w:t>complete list of options defined by this Integration Profile and that implementations may choose to support is listed in Section 26.2.</w:t>
      </w:r>
    </w:p>
    <w:p w14:paraId="64EBD79D" w14:textId="77777777" w:rsidR="00F71022" w:rsidRPr="00BF0A93" w:rsidRDefault="00F71022" w:rsidP="00367199">
      <w:pPr>
        <w:pStyle w:val="TableTitle"/>
      </w:pPr>
      <w:r w:rsidRPr="00BF0A93">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BF0A93"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BF0A93" w:rsidRDefault="00F71022">
            <w:pPr>
              <w:pStyle w:val="TableEntryHeader"/>
              <w:pPrChange w:id="5295" w:author="Lynn Felhofer" w:date="2020-03-23T13:12:00Z">
                <w:pPr>
                  <w:pStyle w:val="TableEntryHeader"/>
                  <w:snapToGrid w:val="0"/>
                </w:pPr>
              </w:pPrChange>
            </w:pPr>
            <w:r w:rsidRPr="00BF0A93">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BF0A93" w:rsidRDefault="00F71022">
            <w:pPr>
              <w:pStyle w:val="TableEntryHeader"/>
              <w:pPrChange w:id="5296" w:author="Lynn Felhofer" w:date="2020-03-23T13:12:00Z">
                <w:pPr>
                  <w:pStyle w:val="TableEntryHeader"/>
                  <w:snapToGrid w:val="0"/>
                </w:pPr>
              </w:pPrChange>
            </w:pPr>
            <w:r w:rsidRPr="00BF0A93">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BF0A93" w:rsidRDefault="00F71022" w:rsidP="007F1D2D">
            <w:pPr>
              <w:pStyle w:val="TableEntryHeader"/>
            </w:pPr>
            <w:r w:rsidRPr="00BF0A93">
              <w:t xml:space="preserve">Reference </w:t>
            </w:r>
          </w:p>
        </w:tc>
      </w:tr>
      <w:tr w:rsidR="00F71022" w:rsidRPr="00BF0A93"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BF0A93" w:rsidRDefault="00F71022" w:rsidP="00A110FE">
            <w:pPr>
              <w:pStyle w:val="TableEntry"/>
              <w:snapToGrid w:val="0"/>
              <w:rPr>
                <w:noProof w:val="0"/>
              </w:rPr>
            </w:pPr>
            <w:r w:rsidRPr="00BF0A93">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0DA341A3" w14:textId="77777777" w:rsidTr="005C2842">
        <w:trPr>
          <w:jc w:val="center"/>
        </w:trPr>
        <w:tc>
          <w:tcPr>
            <w:tcW w:w="2262" w:type="dxa"/>
            <w:vMerge/>
            <w:tcBorders>
              <w:left w:val="single" w:sz="4" w:space="0" w:color="000000"/>
            </w:tcBorders>
          </w:tcPr>
          <w:p w14:paraId="2AF0CA5F"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BF0A93" w:rsidRDefault="00F71022" w:rsidP="00172406">
            <w:pPr>
              <w:pStyle w:val="TableEntry"/>
              <w:snapToGrid w:val="0"/>
              <w:rPr>
                <w:noProof w:val="0"/>
              </w:rPr>
            </w:pPr>
            <w:r w:rsidRPr="00BF0A93">
              <w:rPr>
                <w:noProof w:val="0"/>
              </w:rPr>
              <w:t>Document Metadata</w:t>
            </w:r>
            <w:r w:rsidRPr="00BF0A93" w:rsidDel="001E4ED6">
              <w:rPr>
                <w:noProof w:val="0"/>
              </w:rPr>
              <w:t xml:space="preserve"> </w:t>
            </w:r>
            <w:r w:rsidRPr="00BF0A93">
              <w:rPr>
                <w:noProof w:val="0"/>
              </w:rPr>
              <w:t>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r w:rsidR="00F71022" w:rsidRPr="00BF0A93"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BF0A93" w:rsidDel="0073019A" w:rsidRDefault="00F71022" w:rsidP="00172406">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BF0A93" w:rsidRDefault="00F71022" w:rsidP="00A110FE">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BF0A93" w:rsidRDefault="00F71022" w:rsidP="00A110FE">
            <w:pPr>
              <w:pStyle w:val="TableEntry"/>
              <w:snapToGrid w:val="0"/>
              <w:rPr>
                <w:noProof w:val="0"/>
              </w:rPr>
            </w:pPr>
            <w:r w:rsidRPr="00BF0A93">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BF0A93" w:rsidRDefault="00F71022" w:rsidP="00A110FE">
            <w:pPr>
              <w:pStyle w:val="TableEntry"/>
              <w:snapToGrid w:val="0"/>
              <w:rPr>
                <w:noProof w:val="0"/>
              </w:rPr>
            </w:pPr>
            <w:r w:rsidRPr="00BF0A93">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BF0A93" w:rsidRDefault="00F71022" w:rsidP="00A110FE">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BF0A93" w:rsidRDefault="00F71022" w:rsidP="00A110FE">
            <w:pPr>
              <w:pStyle w:val="TableEntry"/>
              <w:snapToGrid w:val="0"/>
              <w:rPr>
                <w:noProof w:val="0"/>
              </w:rPr>
            </w:pPr>
            <w:r w:rsidRPr="00BF0A93">
              <w:rPr>
                <w:noProof w:val="0"/>
              </w:rPr>
              <w:t>Document Metadata 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bl>
    <w:p w14:paraId="51ADEFFE" w14:textId="77777777" w:rsidR="00F71022" w:rsidRPr="00BF0A93" w:rsidRDefault="00F71022" w:rsidP="00367199">
      <w:pPr>
        <w:pStyle w:val="BodyText"/>
      </w:pPr>
      <w:bookmarkStart w:id="5297" w:name="_Toc363802972"/>
      <w:bookmarkStart w:id="5298" w:name="_Toc231117669"/>
      <w:bookmarkStart w:id="5299" w:name="_Toc237684746"/>
      <w:bookmarkStart w:id="5300" w:name="_Toc237767172"/>
    </w:p>
    <w:p w14:paraId="18DCB6D2" w14:textId="77777777" w:rsidR="00F71022" w:rsidRPr="00BF0A93" w:rsidRDefault="00F71022" w:rsidP="00367199">
      <w:pPr>
        <w:pStyle w:val="Heading3"/>
        <w:numPr>
          <w:ilvl w:val="0"/>
          <w:numId w:val="0"/>
        </w:numPr>
        <w:rPr>
          <w:bCs/>
          <w:noProof w:val="0"/>
        </w:rPr>
      </w:pPr>
      <w:bookmarkStart w:id="5301" w:name="_Toc428454120"/>
      <w:bookmarkStart w:id="5302" w:name="_Toc487039268"/>
      <w:bookmarkStart w:id="5303" w:name="_Toc488068369"/>
      <w:bookmarkStart w:id="5304" w:name="_Toc488068802"/>
      <w:bookmarkStart w:id="5305" w:name="_Toc488075129"/>
      <w:bookmarkStart w:id="5306" w:name="_Toc13752503"/>
      <w:r w:rsidRPr="00BF0A93">
        <w:rPr>
          <w:noProof w:val="0"/>
        </w:rPr>
        <w:t>26.1.1 Actor Descriptions and Actor Profile Requirements</w:t>
      </w:r>
      <w:bookmarkEnd w:id="5297"/>
      <w:bookmarkEnd w:id="5301"/>
      <w:bookmarkEnd w:id="5302"/>
      <w:bookmarkEnd w:id="5303"/>
      <w:bookmarkEnd w:id="5304"/>
      <w:bookmarkEnd w:id="5305"/>
      <w:bookmarkEnd w:id="5306"/>
    </w:p>
    <w:p w14:paraId="665E5E11" w14:textId="77777777" w:rsidR="00F71022" w:rsidRPr="00BF0A93" w:rsidRDefault="00F71022" w:rsidP="00367199">
      <w:pPr>
        <w:pStyle w:val="BodyText"/>
        <w:rPr>
          <w:bCs/>
        </w:rPr>
      </w:pPr>
      <w:r w:rsidRPr="00BF0A93">
        <w:t>Most requirements are documented in Transactions (Volume 2). This section documents any additional requirements on profile’s actors</w:t>
      </w:r>
      <w:r w:rsidRPr="00BF0A93" w:rsidDel="00034D31">
        <w:rPr>
          <w:bCs/>
        </w:rPr>
        <w:t xml:space="preserve"> </w:t>
      </w:r>
      <w:bookmarkEnd w:id="5298"/>
      <w:bookmarkEnd w:id="5299"/>
      <w:bookmarkEnd w:id="5300"/>
    </w:p>
    <w:p w14:paraId="4D4BB2D4" w14:textId="77777777" w:rsidR="00F71022" w:rsidRPr="00BF0A93" w:rsidRDefault="00F71022" w:rsidP="00367199">
      <w:pPr>
        <w:pStyle w:val="Heading4"/>
        <w:numPr>
          <w:ilvl w:val="0"/>
          <w:numId w:val="0"/>
        </w:numPr>
        <w:rPr>
          <w:bCs/>
          <w:noProof w:val="0"/>
        </w:rPr>
      </w:pPr>
      <w:bookmarkStart w:id="5307" w:name="_Toc231117670"/>
      <w:bookmarkStart w:id="5308" w:name="_Toc363802973"/>
      <w:bookmarkStart w:id="5309" w:name="_Toc428454121"/>
      <w:r w:rsidRPr="00BF0A93">
        <w:rPr>
          <w:noProof w:val="0"/>
        </w:rPr>
        <w:t>26.1.1.1 Document Metadata Notification Broker</w:t>
      </w:r>
      <w:bookmarkEnd w:id="5307"/>
      <w:bookmarkEnd w:id="5308"/>
      <w:bookmarkEnd w:id="5309"/>
    </w:p>
    <w:p w14:paraId="6C184422" w14:textId="77777777" w:rsidR="00F71022" w:rsidRPr="00BF0A93" w:rsidRDefault="00F71022" w:rsidP="00367199">
      <w:pPr>
        <w:pStyle w:val="BodyText"/>
      </w:pPr>
      <w:r w:rsidRPr="00BF0A93">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BF0A93" w:rsidRDefault="00F71022" w:rsidP="00367199">
      <w:pPr>
        <w:pStyle w:val="Heading4"/>
        <w:numPr>
          <w:ilvl w:val="0"/>
          <w:numId w:val="0"/>
        </w:numPr>
        <w:rPr>
          <w:bCs/>
          <w:noProof w:val="0"/>
        </w:rPr>
      </w:pPr>
      <w:bookmarkStart w:id="5310" w:name="_Toc231117671"/>
      <w:bookmarkStart w:id="5311" w:name="_Toc363802974"/>
      <w:bookmarkStart w:id="5312" w:name="_Toc428454122"/>
      <w:r w:rsidRPr="00BF0A93">
        <w:rPr>
          <w:noProof w:val="0"/>
        </w:rPr>
        <w:t>26.1.1.2 Document Metadata Subscriber</w:t>
      </w:r>
      <w:bookmarkEnd w:id="5310"/>
      <w:bookmarkEnd w:id="5311"/>
      <w:bookmarkEnd w:id="5312"/>
    </w:p>
    <w:p w14:paraId="21C060CA" w14:textId="77777777" w:rsidR="00F71022" w:rsidRPr="00BF0A93" w:rsidRDefault="00F71022" w:rsidP="00367199">
      <w:pPr>
        <w:pStyle w:val="BodyText"/>
      </w:pPr>
      <w:r w:rsidRPr="00BF0A93">
        <w:t xml:space="preserve">The Document Metadata Subscriber initiates and terminates subscriptions on behalf of a Document Metadata Notification Recipient. </w:t>
      </w:r>
    </w:p>
    <w:p w14:paraId="6C4DE30C" w14:textId="77777777" w:rsidR="00F71022" w:rsidRPr="00BF0A93" w:rsidRDefault="00F71022" w:rsidP="00367199">
      <w:pPr>
        <w:pStyle w:val="Heading4"/>
        <w:numPr>
          <w:ilvl w:val="0"/>
          <w:numId w:val="0"/>
        </w:numPr>
        <w:rPr>
          <w:bCs/>
          <w:noProof w:val="0"/>
        </w:rPr>
      </w:pPr>
      <w:bookmarkStart w:id="5313" w:name="_Toc231117672"/>
      <w:bookmarkStart w:id="5314" w:name="_Toc363802975"/>
      <w:bookmarkStart w:id="5315" w:name="_Toc428454123"/>
      <w:r w:rsidRPr="00BF0A93">
        <w:rPr>
          <w:noProof w:val="0"/>
        </w:rPr>
        <w:t>26.1.1.3 Document Metadata Publisher</w:t>
      </w:r>
      <w:bookmarkEnd w:id="5313"/>
      <w:bookmarkEnd w:id="5314"/>
      <w:bookmarkEnd w:id="5315"/>
    </w:p>
    <w:p w14:paraId="030C3002" w14:textId="77777777" w:rsidR="00F71022" w:rsidRPr="00BF0A93" w:rsidRDefault="00F71022" w:rsidP="00367199">
      <w:pPr>
        <w:pStyle w:val="BodyText"/>
      </w:pPr>
      <w:r w:rsidRPr="00BF0A93">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BF0A93" w:rsidRDefault="00F71022" w:rsidP="00367199">
      <w:pPr>
        <w:pStyle w:val="Heading4"/>
        <w:numPr>
          <w:ilvl w:val="0"/>
          <w:numId w:val="0"/>
        </w:numPr>
        <w:rPr>
          <w:bCs/>
          <w:noProof w:val="0"/>
        </w:rPr>
      </w:pPr>
      <w:bookmarkStart w:id="5316" w:name="_Toc231117673"/>
      <w:bookmarkStart w:id="5317" w:name="_Toc363802976"/>
      <w:bookmarkStart w:id="5318" w:name="_Toc428454124"/>
      <w:r w:rsidRPr="00BF0A93">
        <w:rPr>
          <w:noProof w:val="0"/>
        </w:rPr>
        <w:lastRenderedPageBreak/>
        <w:t>26.1.1.4 Document Metadata Notification Recipient</w:t>
      </w:r>
      <w:bookmarkEnd w:id="5316"/>
      <w:bookmarkEnd w:id="5317"/>
      <w:bookmarkEnd w:id="5318"/>
    </w:p>
    <w:p w14:paraId="69A23343" w14:textId="116D3B99" w:rsidR="00F71022" w:rsidRPr="00BF0A93" w:rsidRDefault="00F71022" w:rsidP="00AA50EB">
      <w:pPr>
        <w:pStyle w:val="BodyText"/>
      </w:pPr>
      <w:r w:rsidRPr="00BF0A93">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BF0A93" w:rsidRDefault="00F71022" w:rsidP="00367199">
      <w:pPr>
        <w:pStyle w:val="Heading2"/>
        <w:numPr>
          <w:ilvl w:val="0"/>
          <w:numId w:val="0"/>
        </w:numPr>
        <w:rPr>
          <w:bCs/>
          <w:noProof w:val="0"/>
        </w:rPr>
      </w:pPr>
      <w:bookmarkStart w:id="5319" w:name="_Toc231117679"/>
      <w:bookmarkStart w:id="5320" w:name="_Toc237684748"/>
      <w:bookmarkStart w:id="5321" w:name="_Toc237767174"/>
      <w:bookmarkStart w:id="5322" w:name="_Toc363802979"/>
      <w:bookmarkStart w:id="5323" w:name="_Toc428454127"/>
      <w:bookmarkStart w:id="5324" w:name="_Toc487039269"/>
      <w:bookmarkStart w:id="5325" w:name="_Toc488068370"/>
      <w:bookmarkStart w:id="5326" w:name="_Toc488068803"/>
      <w:bookmarkStart w:id="5327" w:name="_Toc488075130"/>
      <w:bookmarkStart w:id="5328" w:name="_Toc13752504"/>
      <w:r w:rsidRPr="00BF0A93">
        <w:rPr>
          <w:bCs/>
          <w:noProof w:val="0"/>
        </w:rPr>
        <w:t>26.2 DSUB Actor Options</w:t>
      </w:r>
      <w:bookmarkEnd w:id="5319"/>
      <w:bookmarkEnd w:id="5320"/>
      <w:bookmarkEnd w:id="5321"/>
      <w:bookmarkEnd w:id="5322"/>
      <w:bookmarkEnd w:id="5323"/>
      <w:bookmarkEnd w:id="5324"/>
      <w:bookmarkEnd w:id="5325"/>
      <w:bookmarkEnd w:id="5326"/>
      <w:bookmarkEnd w:id="5327"/>
      <w:bookmarkEnd w:id="5328"/>
    </w:p>
    <w:p w14:paraId="1ADC449F" w14:textId="77777777" w:rsidR="00F71022" w:rsidRPr="00BF0A93" w:rsidRDefault="00F71022" w:rsidP="00367199">
      <w:pPr>
        <w:pStyle w:val="BodyText"/>
      </w:pPr>
      <w:r w:rsidRPr="00BF0A93">
        <w:t>Options that may be selected for this Integration Profile are listed in the Table 26.2-1 along with the actors to which they apply. Dependencies between options when applicable are specified in notes.</w:t>
      </w:r>
    </w:p>
    <w:p w14:paraId="0F414056" w14:textId="77777777" w:rsidR="00F71022" w:rsidRPr="00BF0A93" w:rsidRDefault="00F71022" w:rsidP="00AA50EB">
      <w:pPr>
        <w:pStyle w:val="TableTitle"/>
      </w:pPr>
      <w:r w:rsidRPr="00BF0A93">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BF0A93" w14:paraId="54446B97" w14:textId="77777777" w:rsidTr="00DB1659">
        <w:trPr>
          <w:trHeight w:val="525"/>
          <w:jc w:val="center"/>
        </w:trPr>
        <w:tc>
          <w:tcPr>
            <w:tcW w:w="3394" w:type="dxa"/>
            <w:shd w:val="clear" w:color="auto" w:fill="E0E0E0"/>
          </w:tcPr>
          <w:p w14:paraId="554DDC09" w14:textId="77777777" w:rsidR="00F71022" w:rsidRPr="00BF0A93" w:rsidRDefault="00F71022" w:rsidP="007F1D2D">
            <w:pPr>
              <w:pStyle w:val="TableEntryHeader"/>
            </w:pPr>
            <w:r w:rsidRPr="00BF0A93">
              <w:t>Actor</w:t>
            </w:r>
          </w:p>
        </w:tc>
        <w:tc>
          <w:tcPr>
            <w:tcW w:w="2827" w:type="dxa"/>
            <w:shd w:val="clear" w:color="auto" w:fill="E0E0E0"/>
          </w:tcPr>
          <w:p w14:paraId="26FF3956" w14:textId="77777777" w:rsidR="00F71022" w:rsidRPr="00BF0A93" w:rsidRDefault="00F71022" w:rsidP="007F1D2D">
            <w:pPr>
              <w:pStyle w:val="TableEntryHeader"/>
            </w:pPr>
            <w:r w:rsidRPr="00BF0A93">
              <w:t>Option Name</w:t>
            </w:r>
          </w:p>
        </w:tc>
        <w:tc>
          <w:tcPr>
            <w:tcW w:w="1720" w:type="dxa"/>
            <w:shd w:val="clear" w:color="auto" w:fill="E0E0E0"/>
          </w:tcPr>
          <w:p w14:paraId="28475995" w14:textId="77777777" w:rsidR="00F71022" w:rsidRPr="00BF0A93" w:rsidRDefault="00172406" w:rsidP="007F1D2D">
            <w:pPr>
              <w:pStyle w:val="TableEntryHeader"/>
            </w:pPr>
            <w:r w:rsidRPr="00BF0A93">
              <w:t>Vol. &amp; Section</w:t>
            </w:r>
          </w:p>
        </w:tc>
      </w:tr>
      <w:tr w:rsidR="00F71022" w:rsidRPr="00BF0A93" w14:paraId="03EE880B" w14:textId="77777777" w:rsidTr="00DB1659">
        <w:trPr>
          <w:trHeight w:val="332"/>
          <w:jc w:val="center"/>
        </w:trPr>
        <w:tc>
          <w:tcPr>
            <w:tcW w:w="3394" w:type="dxa"/>
          </w:tcPr>
          <w:p w14:paraId="5FE05E1D" w14:textId="77777777" w:rsidR="00F71022" w:rsidRPr="00BF0A93" w:rsidRDefault="00F71022" w:rsidP="00A110FE">
            <w:pPr>
              <w:pStyle w:val="TableEntry"/>
              <w:snapToGrid w:val="0"/>
              <w:rPr>
                <w:noProof w:val="0"/>
              </w:rPr>
            </w:pPr>
            <w:r w:rsidRPr="00BF0A93">
              <w:rPr>
                <w:noProof w:val="0"/>
              </w:rPr>
              <w:t>Document Metadata Notification Broker</w:t>
            </w:r>
          </w:p>
        </w:tc>
        <w:tc>
          <w:tcPr>
            <w:tcW w:w="2827" w:type="dxa"/>
          </w:tcPr>
          <w:p w14:paraId="3D876BB5" w14:textId="77777777" w:rsidR="00F71022" w:rsidRPr="00BF0A93" w:rsidRDefault="00F71022" w:rsidP="00DB1659">
            <w:pPr>
              <w:pStyle w:val="TableEntry"/>
              <w:snapToGrid w:val="0"/>
              <w:rPr>
                <w:noProof w:val="0"/>
              </w:rPr>
            </w:pPr>
            <w:r w:rsidRPr="00BF0A93">
              <w:rPr>
                <w:noProof w:val="0"/>
              </w:rPr>
              <w:t xml:space="preserve">Document Metadata Publish Recipient </w:t>
            </w:r>
          </w:p>
        </w:tc>
        <w:tc>
          <w:tcPr>
            <w:tcW w:w="1720" w:type="dxa"/>
          </w:tcPr>
          <w:p w14:paraId="0F3BCB2F" w14:textId="77777777" w:rsidR="00F71022" w:rsidRPr="00BF0A93" w:rsidRDefault="00F71022" w:rsidP="00A110FE">
            <w:pPr>
              <w:pStyle w:val="TableEntry"/>
              <w:snapToGrid w:val="0"/>
              <w:rPr>
                <w:noProof w:val="0"/>
              </w:rPr>
            </w:pPr>
            <w:r w:rsidRPr="00BF0A93">
              <w:rPr>
                <w:noProof w:val="0"/>
              </w:rPr>
              <w:t>ITI TF-1: 26.2.1</w:t>
            </w:r>
          </w:p>
        </w:tc>
      </w:tr>
      <w:tr w:rsidR="00F71022" w:rsidRPr="00BF0A93" w14:paraId="1AA53158" w14:textId="77777777" w:rsidTr="00DB1659">
        <w:trPr>
          <w:trHeight w:val="233"/>
          <w:jc w:val="center"/>
        </w:trPr>
        <w:tc>
          <w:tcPr>
            <w:tcW w:w="3394" w:type="dxa"/>
          </w:tcPr>
          <w:p w14:paraId="70E5C9C9" w14:textId="77777777" w:rsidR="00F71022" w:rsidRPr="00BF0A93" w:rsidRDefault="00F71022" w:rsidP="00A110FE">
            <w:pPr>
              <w:pStyle w:val="TableEntry"/>
              <w:snapToGrid w:val="0"/>
              <w:rPr>
                <w:noProof w:val="0"/>
              </w:rPr>
            </w:pPr>
            <w:r w:rsidRPr="00BF0A93">
              <w:rPr>
                <w:noProof w:val="0"/>
              </w:rPr>
              <w:t>Document Metadata Subscriber</w:t>
            </w:r>
          </w:p>
        </w:tc>
        <w:tc>
          <w:tcPr>
            <w:tcW w:w="2827" w:type="dxa"/>
          </w:tcPr>
          <w:p w14:paraId="3A7B224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20DEB3D2" w14:textId="426B4E73" w:rsidR="00F71022" w:rsidRPr="00AB4C28" w:rsidRDefault="009E0481" w:rsidP="00AB4C28">
            <w:pPr>
              <w:pStyle w:val="Heading6"/>
              <w:numPr>
                <w:ilvl w:val="0"/>
                <w:numId w:val="0"/>
              </w:numPr>
              <w:ind w:left="1152" w:hanging="1152"/>
              <w:rPr>
                <w:rFonts w:ascii="Times New Roman" w:hAnsi="Times New Roman"/>
                <w:noProof w:val="0"/>
                <w:sz w:val="18"/>
                <w:szCs w:val="18"/>
              </w:rPr>
            </w:pPr>
            <w:r>
              <w:rPr>
                <w:rFonts w:ascii="Times New Roman" w:hAnsi="Times New Roman"/>
                <w:noProof w:val="0"/>
                <w:sz w:val="18"/>
                <w:szCs w:val="18"/>
              </w:rPr>
              <w:t xml:space="preserve"> </w:t>
            </w:r>
            <w:r w:rsidRPr="00AB4C28">
              <w:rPr>
                <w:rFonts w:ascii="Times New Roman" w:hAnsi="Times New Roman"/>
                <w:noProof w:val="0"/>
                <w:sz w:val="18"/>
                <w:szCs w:val="18"/>
              </w:rPr>
              <w:t>- -</w:t>
            </w:r>
          </w:p>
        </w:tc>
      </w:tr>
      <w:tr w:rsidR="00F71022" w:rsidRPr="00BF0A93" w14:paraId="752FA0B3" w14:textId="77777777" w:rsidTr="00DB1659">
        <w:trPr>
          <w:trHeight w:hRule="exact" w:val="521"/>
          <w:jc w:val="center"/>
        </w:trPr>
        <w:tc>
          <w:tcPr>
            <w:tcW w:w="3394" w:type="dxa"/>
          </w:tcPr>
          <w:p w14:paraId="4E62BD55" w14:textId="77777777" w:rsidR="00F71022" w:rsidRPr="00BF0A93" w:rsidRDefault="00F71022" w:rsidP="00A110FE">
            <w:pPr>
              <w:pStyle w:val="TableEntry"/>
              <w:snapToGrid w:val="0"/>
              <w:rPr>
                <w:noProof w:val="0"/>
              </w:rPr>
            </w:pPr>
            <w:r w:rsidRPr="00BF0A93">
              <w:rPr>
                <w:noProof w:val="0"/>
              </w:rPr>
              <w:t>Document Metadata Publisher</w:t>
            </w:r>
          </w:p>
        </w:tc>
        <w:tc>
          <w:tcPr>
            <w:tcW w:w="2827" w:type="dxa"/>
          </w:tcPr>
          <w:p w14:paraId="3D0640D8" w14:textId="77777777" w:rsidR="00F71022" w:rsidRPr="00BF0A93" w:rsidRDefault="00F71022" w:rsidP="00DB1659">
            <w:pPr>
              <w:pStyle w:val="TableEntry"/>
              <w:snapToGrid w:val="0"/>
              <w:rPr>
                <w:noProof w:val="0"/>
              </w:rPr>
            </w:pPr>
            <w:r w:rsidRPr="00BF0A93">
              <w:rPr>
                <w:noProof w:val="0"/>
              </w:rPr>
              <w:t xml:space="preserve">No options defined </w:t>
            </w:r>
          </w:p>
        </w:tc>
        <w:tc>
          <w:tcPr>
            <w:tcW w:w="1720" w:type="dxa"/>
          </w:tcPr>
          <w:p w14:paraId="33F26594" w14:textId="77777777" w:rsidR="00F71022" w:rsidRPr="00BF0A93" w:rsidRDefault="00F71022" w:rsidP="00A110FE">
            <w:pPr>
              <w:pStyle w:val="TableEntry"/>
              <w:snapToGrid w:val="0"/>
              <w:rPr>
                <w:noProof w:val="0"/>
              </w:rPr>
            </w:pPr>
            <w:r w:rsidRPr="00BF0A93">
              <w:rPr>
                <w:noProof w:val="0"/>
              </w:rPr>
              <w:t>- -</w:t>
            </w:r>
          </w:p>
        </w:tc>
      </w:tr>
      <w:tr w:rsidR="00F71022" w:rsidRPr="00BF0A93" w14:paraId="144A6D93" w14:textId="77777777" w:rsidTr="00DB1659">
        <w:trPr>
          <w:trHeight w:hRule="exact" w:val="521"/>
          <w:jc w:val="center"/>
        </w:trPr>
        <w:tc>
          <w:tcPr>
            <w:tcW w:w="3394" w:type="dxa"/>
          </w:tcPr>
          <w:p w14:paraId="3F34ED3C"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2827" w:type="dxa"/>
          </w:tcPr>
          <w:p w14:paraId="6C7DFA8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3800DDD1" w14:textId="77777777" w:rsidR="00F71022" w:rsidRPr="00BF0A93" w:rsidRDefault="00F71022" w:rsidP="00A110FE">
            <w:pPr>
              <w:pStyle w:val="TableEntry"/>
              <w:snapToGrid w:val="0"/>
              <w:rPr>
                <w:noProof w:val="0"/>
              </w:rPr>
            </w:pPr>
            <w:r w:rsidRPr="00BF0A93">
              <w:rPr>
                <w:noProof w:val="0"/>
              </w:rPr>
              <w:t>- -</w:t>
            </w:r>
          </w:p>
        </w:tc>
      </w:tr>
    </w:tbl>
    <w:p w14:paraId="065A614B" w14:textId="77777777" w:rsidR="00F71022" w:rsidRPr="00BF0A93" w:rsidRDefault="00F71022" w:rsidP="00367199">
      <w:pPr>
        <w:pStyle w:val="BodyText"/>
      </w:pPr>
      <w:bookmarkStart w:id="5329" w:name="_Toc237684749"/>
      <w:bookmarkStart w:id="5330" w:name="_Toc237767175"/>
      <w:bookmarkStart w:id="5331" w:name="_Toc363802980"/>
    </w:p>
    <w:p w14:paraId="54533943" w14:textId="77777777" w:rsidR="00F71022" w:rsidRPr="00BF0A93" w:rsidRDefault="00F71022" w:rsidP="00367199">
      <w:pPr>
        <w:pStyle w:val="Heading3"/>
        <w:numPr>
          <w:ilvl w:val="0"/>
          <w:numId w:val="0"/>
        </w:numPr>
        <w:rPr>
          <w:noProof w:val="0"/>
        </w:rPr>
      </w:pPr>
      <w:bookmarkStart w:id="5332" w:name="_Toc428454128"/>
      <w:bookmarkStart w:id="5333" w:name="_Toc487039270"/>
      <w:bookmarkStart w:id="5334" w:name="_Toc488068371"/>
      <w:bookmarkStart w:id="5335" w:name="_Toc488068804"/>
      <w:bookmarkStart w:id="5336" w:name="_Toc488075131"/>
      <w:bookmarkStart w:id="5337" w:name="_Toc13752505"/>
      <w:r w:rsidRPr="00BF0A93">
        <w:rPr>
          <w:noProof w:val="0"/>
        </w:rPr>
        <w:t>26.2.1 Document Metadata Publish Recipient Option</w:t>
      </w:r>
      <w:bookmarkEnd w:id="5329"/>
      <w:bookmarkEnd w:id="5330"/>
      <w:bookmarkEnd w:id="5331"/>
      <w:bookmarkEnd w:id="5332"/>
      <w:bookmarkEnd w:id="5333"/>
      <w:bookmarkEnd w:id="5334"/>
      <w:bookmarkEnd w:id="5335"/>
      <w:bookmarkEnd w:id="5336"/>
      <w:bookmarkEnd w:id="5337"/>
    </w:p>
    <w:p w14:paraId="0447BB4B" w14:textId="2CB7647A" w:rsidR="00F71022" w:rsidRPr="00BF0A93" w:rsidRDefault="00F71022" w:rsidP="00367199">
      <w:pPr>
        <w:pStyle w:val="BodyText"/>
      </w:pPr>
      <w:r w:rsidRPr="00BF0A93">
        <w:t>The Document Metadata Notification Broker that supports this option shall accept and process Document Metadata Publish transactions.</w:t>
      </w:r>
    </w:p>
    <w:p w14:paraId="4EE8E770" w14:textId="77777777" w:rsidR="00F71022" w:rsidRPr="00BF0A93" w:rsidRDefault="00F71022" w:rsidP="00367199">
      <w:pPr>
        <w:pStyle w:val="Heading2"/>
        <w:numPr>
          <w:ilvl w:val="0"/>
          <w:numId w:val="0"/>
        </w:numPr>
        <w:rPr>
          <w:bCs/>
          <w:noProof w:val="0"/>
        </w:rPr>
      </w:pPr>
      <w:bookmarkStart w:id="5338" w:name="_Toc231117680"/>
      <w:bookmarkStart w:id="5339" w:name="_Toc237684750"/>
      <w:bookmarkStart w:id="5340" w:name="_Toc237767176"/>
      <w:bookmarkStart w:id="5341" w:name="_Toc363802981"/>
      <w:bookmarkStart w:id="5342" w:name="_Toc428454129"/>
      <w:bookmarkStart w:id="5343" w:name="_Toc487039271"/>
      <w:bookmarkStart w:id="5344" w:name="_Toc488068372"/>
      <w:bookmarkStart w:id="5345" w:name="_Toc488068805"/>
      <w:bookmarkStart w:id="5346" w:name="_Toc488075132"/>
      <w:bookmarkStart w:id="5347" w:name="_Toc13752506"/>
      <w:r w:rsidRPr="00BF0A93">
        <w:rPr>
          <w:bCs/>
          <w:noProof w:val="0"/>
        </w:rPr>
        <w:t>26.3 DSUB Required Actor Grouping</w:t>
      </w:r>
      <w:bookmarkEnd w:id="5338"/>
      <w:bookmarkEnd w:id="5339"/>
      <w:bookmarkEnd w:id="5340"/>
      <w:r w:rsidRPr="00BF0A93">
        <w:rPr>
          <w:bCs/>
          <w:noProof w:val="0"/>
        </w:rPr>
        <w:t>s</w:t>
      </w:r>
      <w:bookmarkEnd w:id="5341"/>
      <w:bookmarkEnd w:id="5342"/>
      <w:bookmarkEnd w:id="5343"/>
      <w:bookmarkEnd w:id="5344"/>
      <w:bookmarkEnd w:id="5345"/>
      <w:bookmarkEnd w:id="5346"/>
      <w:bookmarkEnd w:id="5347"/>
    </w:p>
    <w:p w14:paraId="1E3364DE" w14:textId="12966ED2" w:rsidR="00F71022" w:rsidRPr="00BF0A93" w:rsidRDefault="00F71022" w:rsidP="00367199">
      <w:pPr>
        <w:pStyle w:val="BodyText"/>
        <w:rPr>
          <w:b/>
        </w:rPr>
      </w:pPr>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34B16719" w14:textId="77777777" w:rsidR="00F71022" w:rsidRPr="00BF0A93" w:rsidRDefault="00F71022" w:rsidP="00AA50EB">
      <w:pPr>
        <w:pStyle w:val="TableTitle"/>
      </w:pPr>
      <w:bookmarkStart w:id="5348" w:name="_Toc487039272"/>
      <w:r w:rsidRPr="00BF0A93">
        <w:t>Table 26.3-1: DSUB - Required Actor Groupings</w:t>
      </w:r>
      <w:bookmarkEnd w:id="53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BF0A93" w14:paraId="60E331A9" w14:textId="77777777" w:rsidTr="00DF5024">
        <w:trPr>
          <w:cantSplit/>
          <w:tblHeader/>
          <w:jc w:val="center"/>
        </w:trPr>
        <w:tc>
          <w:tcPr>
            <w:tcW w:w="1973" w:type="dxa"/>
            <w:shd w:val="pct15" w:color="auto" w:fill="FFFFFF"/>
          </w:tcPr>
          <w:p w14:paraId="14CD0ABE" w14:textId="77777777" w:rsidR="00F71022" w:rsidRPr="00BF0A93" w:rsidRDefault="00F71022" w:rsidP="007F1D2D">
            <w:pPr>
              <w:pStyle w:val="TableEntryHeader"/>
            </w:pPr>
            <w:r w:rsidRPr="00BF0A93">
              <w:t>DSUB Actor</w:t>
            </w:r>
          </w:p>
        </w:tc>
        <w:tc>
          <w:tcPr>
            <w:tcW w:w="3150" w:type="dxa"/>
            <w:shd w:val="pct15" w:color="auto" w:fill="FFFFFF"/>
          </w:tcPr>
          <w:p w14:paraId="1921DAA4" w14:textId="77777777" w:rsidR="00F71022" w:rsidRPr="00BF0A93" w:rsidRDefault="00F71022" w:rsidP="007F1D2D">
            <w:pPr>
              <w:pStyle w:val="TableEntryHeader"/>
            </w:pPr>
            <w:r w:rsidRPr="00BF0A93">
              <w:t>Profile/Actor to be grouped with</w:t>
            </w:r>
          </w:p>
        </w:tc>
        <w:tc>
          <w:tcPr>
            <w:tcW w:w="1343" w:type="dxa"/>
            <w:shd w:val="pct15" w:color="auto" w:fill="FFFFFF"/>
          </w:tcPr>
          <w:p w14:paraId="42CD8139" w14:textId="77777777" w:rsidR="00F71022" w:rsidRPr="00BF0A93" w:rsidRDefault="00F71022" w:rsidP="007F1D2D">
            <w:pPr>
              <w:pStyle w:val="TableEntryHeader"/>
            </w:pPr>
            <w:r w:rsidRPr="00BF0A93">
              <w:t>Reference</w:t>
            </w:r>
          </w:p>
        </w:tc>
      </w:tr>
      <w:tr w:rsidR="00F71022" w:rsidRPr="00BF0A93" w14:paraId="4389CBC5" w14:textId="77777777" w:rsidTr="00DF5024">
        <w:trPr>
          <w:cantSplit/>
          <w:trHeight w:val="332"/>
          <w:jc w:val="center"/>
        </w:trPr>
        <w:tc>
          <w:tcPr>
            <w:tcW w:w="1973" w:type="dxa"/>
            <w:vMerge w:val="restart"/>
          </w:tcPr>
          <w:p w14:paraId="06F504F4" w14:textId="77777777" w:rsidR="00F71022" w:rsidRPr="00BF0A93" w:rsidRDefault="00F71022" w:rsidP="00A110FE">
            <w:pPr>
              <w:pStyle w:val="TableEntry"/>
              <w:rPr>
                <w:noProof w:val="0"/>
              </w:rPr>
            </w:pPr>
            <w:r w:rsidRPr="00BF0A93">
              <w:rPr>
                <w:noProof w:val="0"/>
              </w:rPr>
              <w:t>Document Metadata Notification Broker</w:t>
            </w:r>
          </w:p>
        </w:tc>
        <w:tc>
          <w:tcPr>
            <w:tcW w:w="3150" w:type="dxa"/>
          </w:tcPr>
          <w:p w14:paraId="00CBAEFB"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2104785A" w14:textId="30704898"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349" w:author="Lynn Felhofer" w:date="2020-03-20T18:10:00Z">
              <w:r w:rsidR="00DB26E6">
                <w:rPr>
                  <w:noProof w:val="0"/>
                </w:rPr>
                <w:t>1</w:t>
              </w:r>
            </w:ins>
            <w:del w:id="5350" w:author="Lynn Felhofer" w:date="2020-03-20T18:10:00Z">
              <w:r w:rsidRPr="00BF0A93" w:rsidDel="00DB26E6">
                <w:rPr>
                  <w:noProof w:val="0"/>
                </w:rPr>
                <w:delText>4</w:delText>
              </w:r>
            </w:del>
          </w:p>
        </w:tc>
      </w:tr>
      <w:tr w:rsidR="00F71022" w:rsidRPr="00BF0A93" w14:paraId="3021B296" w14:textId="77777777" w:rsidTr="00DF5024">
        <w:trPr>
          <w:cantSplit/>
          <w:trHeight w:val="332"/>
          <w:jc w:val="center"/>
        </w:trPr>
        <w:tc>
          <w:tcPr>
            <w:tcW w:w="1973" w:type="dxa"/>
            <w:vMerge/>
          </w:tcPr>
          <w:p w14:paraId="185B16F4" w14:textId="77777777" w:rsidR="00F71022" w:rsidRPr="00BF0A93" w:rsidRDefault="00F71022" w:rsidP="00A110FE">
            <w:pPr>
              <w:pStyle w:val="TableEntry"/>
              <w:rPr>
                <w:noProof w:val="0"/>
              </w:rPr>
            </w:pPr>
          </w:p>
        </w:tc>
        <w:tc>
          <w:tcPr>
            <w:tcW w:w="3150" w:type="dxa"/>
          </w:tcPr>
          <w:p w14:paraId="798C4A48" w14:textId="77777777" w:rsidR="00F71022" w:rsidRPr="00BF0A93" w:rsidRDefault="00F71022" w:rsidP="00A110FE">
            <w:pPr>
              <w:pStyle w:val="TableEntry"/>
              <w:rPr>
                <w:noProof w:val="0"/>
              </w:rPr>
            </w:pPr>
            <w:r w:rsidRPr="00BF0A93">
              <w:rPr>
                <w:noProof w:val="0"/>
              </w:rPr>
              <w:t>CT / Time Client</w:t>
            </w:r>
          </w:p>
        </w:tc>
        <w:tc>
          <w:tcPr>
            <w:tcW w:w="1343" w:type="dxa"/>
          </w:tcPr>
          <w:p w14:paraId="160A9C7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04A8562" w14:textId="77777777" w:rsidTr="00DF5024">
        <w:trPr>
          <w:cantSplit/>
          <w:trHeight w:val="332"/>
          <w:jc w:val="center"/>
        </w:trPr>
        <w:tc>
          <w:tcPr>
            <w:tcW w:w="1973" w:type="dxa"/>
            <w:vMerge w:val="restart"/>
          </w:tcPr>
          <w:p w14:paraId="17CCFC29" w14:textId="77777777" w:rsidR="00F71022" w:rsidRPr="00BF0A93" w:rsidRDefault="00F71022" w:rsidP="00A110FE">
            <w:pPr>
              <w:pStyle w:val="TableEntry"/>
              <w:rPr>
                <w:noProof w:val="0"/>
              </w:rPr>
            </w:pPr>
            <w:r w:rsidRPr="00BF0A93">
              <w:rPr>
                <w:noProof w:val="0"/>
              </w:rPr>
              <w:t>Document Metadata Subscriber</w:t>
            </w:r>
          </w:p>
        </w:tc>
        <w:tc>
          <w:tcPr>
            <w:tcW w:w="3150" w:type="dxa"/>
          </w:tcPr>
          <w:p w14:paraId="2DF2784D"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49FDFFC8" w14:textId="1230A5B3"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351" w:author="Lynn Felhofer" w:date="2020-03-20T18:10:00Z">
              <w:r w:rsidR="00DB26E6">
                <w:rPr>
                  <w:noProof w:val="0"/>
                </w:rPr>
                <w:t>1</w:t>
              </w:r>
            </w:ins>
            <w:del w:id="5352" w:author="Lynn Felhofer" w:date="2020-03-20T18:10:00Z">
              <w:r w:rsidRPr="00BF0A93" w:rsidDel="00DB26E6">
                <w:rPr>
                  <w:noProof w:val="0"/>
                </w:rPr>
                <w:delText>4</w:delText>
              </w:r>
            </w:del>
          </w:p>
        </w:tc>
      </w:tr>
      <w:tr w:rsidR="00F71022" w:rsidRPr="00BF0A93" w14:paraId="56F6AE9C" w14:textId="77777777" w:rsidTr="00DF5024">
        <w:trPr>
          <w:cantSplit/>
          <w:trHeight w:val="332"/>
          <w:jc w:val="center"/>
        </w:trPr>
        <w:tc>
          <w:tcPr>
            <w:tcW w:w="1973" w:type="dxa"/>
            <w:vMerge/>
          </w:tcPr>
          <w:p w14:paraId="35EBBF64" w14:textId="77777777" w:rsidR="00F71022" w:rsidRPr="00BF0A93" w:rsidRDefault="00F71022" w:rsidP="00A110FE">
            <w:pPr>
              <w:pStyle w:val="TableEntry"/>
              <w:rPr>
                <w:noProof w:val="0"/>
              </w:rPr>
            </w:pPr>
          </w:p>
        </w:tc>
        <w:tc>
          <w:tcPr>
            <w:tcW w:w="3150" w:type="dxa"/>
          </w:tcPr>
          <w:p w14:paraId="301A4169" w14:textId="77777777" w:rsidR="00F71022" w:rsidRPr="00BF0A93" w:rsidRDefault="00F71022" w:rsidP="00A110FE">
            <w:pPr>
              <w:pStyle w:val="TableEntry"/>
              <w:rPr>
                <w:noProof w:val="0"/>
              </w:rPr>
            </w:pPr>
            <w:r w:rsidRPr="00BF0A93">
              <w:rPr>
                <w:noProof w:val="0"/>
              </w:rPr>
              <w:t>CT / Time Client</w:t>
            </w:r>
          </w:p>
        </w:tc>
        <w:tc>
          <w:tcPr>
            <w:tcW w:w="1343" w:type="dxa"/>
          </w:tcPr>
          <w:p w14:paraId="7A4C2A1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0A636EA4" w14:textId="77777777" w:rsidTr="00DF5024">
        <w:trPr>
          <w:cantSplit/>
          <w:trHeight w:val="332"/>
          <w:jc w:val="center"/>
        </w:trPr>
        <w:tc>
          <w:tcPr>
            <w:tcW w:w="1973" w:type="dxa"/>
            <w:vMerge w:val="restart"/>
          </w:tcPr>
          <w:p w14:paraId="509567D2" w14:textId="77777777" w:rsidR="00F71022" w:rsidRPr="00BF0A93" w:rsidRDefault="00F71022" w:rsidP="00A110FE">
            <w:pPr>
              <w:pStyle w:val="TableEntry"/>
              <w:rPr>
                <w:noProof w:val="0"/>
              </w:rPr>
            </w:pPr>
            <w:r w:rsidRPr="00BF0A93">
              <w:rPr>
                <w:noProof w:val="0"/>
              </w:rPr>
              <w:t>Document Metadata Publisher</w:t>
            </w:r>
          </w:p>
        </w:tc>
        <w:tc>
          <w:tcPr>
            <w:tcW w:w="3150" w:type="dxa"/>
          </w:tcPr>
          <w:p w14:paraId="0EBCB244"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80F9F69" w14:textId="296931D0"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353" w:author="Lynn Felhofer" w:date="2020-03-20T18:10:00Z">
              <w:r w:rsidR="00DB26E6">
                <w:rPr>
                  <w:noProof w:val="0"/>
                </w:rPr>
                <w:t>1</w:t>
              </w:r>
            </w:ins>
            <w:del w:id="5354" w:author="Lynn Felhofer" w:date="2020-03-20T18:10:00Z">
              <w:r w:rsidRPr="00BF0A93" w:rsidDel="00DB26E6">
                <w:rPr>
                  <w:noProof w:val="0"/>
                </w:rPr>
                <w:delText>4</w:delText>
              </w:r>
            </w:del>
          </w:p>
        </w:tc>
      </w:tr>
      <w:tr w:rsidR="00F71022" w:rsidRPr="00BF0A93" w14:paraId="4D507A12" w14:textId="77777777" w:rsidTr="00DF5024">
        <w:trPr>
          <w:cantSplit/>
          <w:trHeight w:val="332"/>
          <w:jc w:val="center"/>
        </w:trPr>
        <w:tc>
          <w:tcPr>
            <w:tcW w:w="1973" w:type="dxa"/>
            <w:vMerge/>
          </w:tcPr>
          <w:p w14:paraId="239847D8" w14:textId="77777777" w:rsidR="00F71022" w:rsidRPr="00BF0A93" w:rsidRDefault="00F71022" w:rsidP="00A110FE">
            <w:pPr>
              <w:pStyle w:val="TableEntry"/>
              <w:ind w:left="0"/>
              <w:rPr>
                <w:noProof w:val="0"/>
              </w:rPr>
            </w:pPr>
          </w:p>
        </w:tc>
        <w:tc>
          <w:tcPr>
            <w:tcW w:w="3150" w:type="dxa"/>
          </w:tcPr>
          <w:p w14:paraId="24090123" w14:textId="77777777" w:rsidR="00F71022" w:rsidRPr="00BF0A93" w:rsidRDefault="00F71022" w:rsidP="00A110FE">
            <w:pPr>
              <w:pStyle w:val="TableEntry"/>
              <w:rPr>
                <w:noProof w:val="0"/>
              </w:rPr>
            </w:pPr>
            <w:r w:rsidRPr="00BF0A93">
              <w:rPr>
                <w:noProof w:val="0"/>
              </w:rPr>
              <w:t>CT / Time Client</w:t>
            </w:r>
          </w:p>
        </w:tc>
        <w:tc>
          <w:tcPr>
            <w:tcW w:w="1343" w:type="dxa"/>
          </w:tcPr>
          <w:p w14:paraId="087D632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E15C67B" w14:textId="77777777" w:rsidTr="00DF5024">
        <w:trPr>
          <w:cantSplit/>
          <w:trHeight w:val="332"/>
          <w:jc w:val="center"/>
        </w:trPr>
        <w:tc>
          <w:tcPr>
            <w:tcW w:w="1973" w:type="dxa"/>
            <w:vMerge w:val="restart"/>
          </w:tcPr>
          <w:p w14:paraId="2367EE44" w14:textId="77777777" w:rsidR="00F71022" w:rsidRPr="00BF0A93" w:rsidRDefault="00F71022" w:rsidP="00A110FE">
            <w:pPr>
              <w:pStyle w:val="TableEntry"/>
              <w:rPr>
                <w:noProof w:val="0"/>
              </w:rPr>
            </w:pPr>
            <w:r w:rsidRPr="00BF0A93">
              <w:rPr>
                <w:noProof w:val="0"/>
              </w:rPr>
              <w:t>Document Metadata Notification Recipient</w:t>
            </w:r>
          </w:p>
        </w:tc>
        <w:tc>
          <w:tcPr>
            <w:tcW w:w="3150" w:type="dxa"/>
          </w:tcPr>
          <w:p w14:paraId="652C657E"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33E74DA" w14:textId="1B93D979"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355" w:author="Lynn Felhofer" w:date="2020-03-20T18:11:00Z">
              <w:r w:rsidR="00D7179E">
                <w:rPr>
                  <w:noProof w:val="0"/>
                </w:rPr>
                <w:t>1</w:t>
              </w:r>
            </w:ins>
            <w:del w:id="5356" w:author="Lynn Felhofer" w:date="2020-03-20T18:11:00Z">
              <w:r w:rsidRPr="00BF0A93" w:rsidDel="00D7179E">
                <w:rPr>
                  <w:noProof w:val="0"/>
                </w:rPr>
                <w:delText>4</w:delText>
              </w:r>
            </w:del>
          </w:p>
        </w:tc>
      </w:tr>
      <w:tr w:rsidR="00F71022" w:rsidRPr="00BF0A93" w14:paraId="31908E10" w14:textId="77777777" w:rsidTr="00DF5024">
        <w:trPr>
          <w:cantSplit/>
          <w:trHeight w:val="332"/>
          <w:jc w:val="center"/>
        </w:trPr>
        <w:tc>
          <w:tcPr>
            <w:tcW w:w="1973" w:type="dxa"/>
            <w:vMerge/>
          </w:tcPr>
          <w:p w14:paraId="646C3D1D" w14:textId="77777777" w:rsidR="00F71022" w:rsidRPr="00BF0A93" w:rsidRDefault="00F71022" w:rsidP="00A110FE">
            <w:pPr>
              <w:pStyle w:val="TableEntry"/>
              <w:rPr>
                <w:noProof w:val="0"/>
              </w:rPr>
            </w:pPr>
          </w:p>
        </w:tc>
        <w:tc>
          <w:tcPr>
            <w:tcW w:w="3150" w:type="dxa"/>
          </w:tcPr>
          <w:p w14:paraId="277178F9" w14:textId="77777777" w:rsidR="00F71022" w:rsidRPr="00BF0A93" w:rsidRDefault="00F71022" w:rsidP="00A110FE">
            <w:pPr>
              <w:pStyle w:val="TableEntry"/>
              <w:rPr>
                <w:noProof w:val="0"/>
              </w:rPr>
            </w:pPr>
            <w:r w:rsidRPr="00BF0A93">
              <w:rPr>
                <w:noProof w:val="0"/>
              </w:rPr>
              <w:t>CT / Time Client</w:t>
            </w:r>
          </w:p>
        </w:tc>
        <w:tc>
          <w:tcPr>
            <w:tcW w:w="1343" w:type="dxa"/>
          </w:tcPr>
          <w:p w14:paraId="473AB077"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bl>
    <w:p w14:paraId="14502905" w14:textId="77777777" w:rsidR="00D7179E" w:rsidRDefault="00D7179E" w:rsidP="00D7179E">
      <w:pPr>
        <w:pStyle w:val="BodyText"/>
        <w:rPr>
          <w:ins w:id="5357" w:author="Lynn Felhofer" w:date="2020-03-20T18:14:00Z"/>
        </w:rPr>
      </w:pPr>
      <w:bookmarkStart w:id="5358" w:name="_Toc363802982"/>
      <w:bookmarkStart w:id="5359" w:name="_Toc428454130"/>
      <w:bookmarkStart w:id="5360" w:name="_Toc487039273"/>
      <w:bookmarkStart w:id="5361" w:name="_Toc488068373"/>
      <w:bookmarkStart w:id="5362" w:name="_Toc488068806"/>
      <w:bookmarkStart w:id="5363" w:name="_Toc488075133"/>
      <w:bookmarkStart w:id="5364" w:name="_Toc13752507"/>
      <w:bookmarkStart w:id="5365" w:name="_Toc231117681"/>
      <w:bookmarkStart w:id="5366" w:name="_Toc237684751"/>
      <w:bookmarkStart w:id="5367" w:name="_Toc237767177"/>
    </w:p>
    <w:p w14:paraId="79418944" w14:textId="72111499" w:rsidR="00D7179E" w:rsidRPr="00D7179E" w:rsidRDefault="00D7179E">
      <w:pPr>
        <w:pStyle w:val="BodyText"/>
        <w:rPr>
          <w:ins w:id="5368" w:author="Lynn Felhofer" w:date="2020-03-20T18:13:00Z"/>
        </w:rPr>
        <w:pPrChange w:id="5369" w:author="Lynn Felhofer" w:date="2020-03-20T18:13:00Z">
          <w:pPr>
            <w:pStyle w:val="Heading2"/>
            <w:numPr>
              <w:ilvl w:val="0"/>
              <w:numId w:val="0"/>
            </w:numPr>
            <w:tabs>
              <w:tab w:val="clear" w:pos="576"/>
            </w:tabs>
            <w:ind w:left="0" w:firstLine="0"/>
          </w:pPr>
        </w:pPrChange>
      </w:pPr>
      <w:ins w:id="5370" w:author="Lynn Felhofer" w:date="2020-03-20T18:13:00Z">
        <w:r w:rsidRPr="00D26514">
          <w:t xml:space="preserve">Section </w:t>
        </w:r>
        <w:r>
          <w:t>24</w:t>
        </w:r>
        <w:r w:rsidRPr="00D26514">
          <w:t xml:space="preserve">.5 describes some optional groupings that may be of interest for security considerations and Section </w:t>
        </w:r>
        <w:r>
          <w:t>2</w:t>
        </w:r>
      </w:ins>
      <w:ins w:id="5371" w:author="Lynn Felhofer" w:date="2020-03-20T18:14:00Z">
        <w:r>
          <w:t>4</w:t>
        </w:r>
      </w:ins>
      <w:ins w:id="5372" w:author="Lynn Felhofer" w:date="2020-03-20T18:13:00Z">
        <w:r w:rsidRPr="00D26514">
          <w:t>.6 describes some optional groupings in other related profiles.</w:t>
        </w:r>
      </w:ins>
    </w:p>
    <w:p w14:paraId="11A6C492" w14:textId="1CA4CC62" w:rsidR="00F71022" w:rsidRPr="00BF0A93" w:rsidRDefault="00F71022" w:rsidP="00367199">
      <w:pPr>
        <w:pStyle w:val="Heading2"/>
        <w:numPr>
          <w:ilvl w:val="0"/>
          <w:numId w:val="0"/>
        </w:numPr>
        <w:rPr>
          <w:bCs/>
          <w:noProof w:val="0"/>
        </w:rPr>
      </w:pPr>
      <w:r w:rsidRPr="00BF0A93">
        <w:rPr>
          <w:bCs/>
          <w:noProof w:val="0"/>
        </w:rPr>
        <w:t>26.4 DSUB Overview</w:t>
      </w:r>
      <w:bookmarkStart w:id="5373" w:name="_Toc353971788"/>
      <w:bookmarkEnd w:id="5358"/>
      <w:bookmarkEnd w:id="5359"/>
      <w:bookmarkEnd w:id="5360"/>
      <w:bookmarkEnd w:id="5361"/>
      <w:bookmarkEnd w:id="5362"/>
      <w:bookmarkEnd w:id="5363"/>
      <w:bookmarkEnd w:id="5364"/>
    </w:p>
    <w:p w14:paraId="45CFD6D3" w14:textId="77777777" w:rsidR="00F71022" w:rsidRPr="00BF0A93" w:rsidRDefault="00F71022" w:rsidP="00367199">
      <w:pPr>
        <w:pStyle w:val="Heading3"/>
        <w:keepNext w:val="0"/>
        <w:numPr>
          <w:ilvl w:val="0"/>
          <w:numId w:val="0"/>
        </w:numPr>
        <w:rPr>
          <w:bCs/>
          <w:noProof w:val="0"/>
        </w:rPr>
      </w:pPr>
      <w:bookmarkStart w:id="5374" w:name="_Toc363802983"/>
      <w:bookmarkStart w:id="5375" w:name="_Toc428454131"/>
      <w:bookmarkStart w:id="5376" w:name="_Toc487039274"/>
      <w:bookmarkStart w:id="5377" w:name="_Toc488068374"/>
      <w:bookmarkStart w:id="5378" w:name="_Toc488068807"/>
      <w:bookmarkStart w:id="5379" w:name="_Toc488075134"/>
      <w:bookmarkStart w:id="5380" w:name="_Toc13752508"/>
      <w:r w:rsidRPr="00BF0A93">
        <w:rPr>
          <w:noProof w:val="0"/>
        </w:rPr>
        <w:t>26.4.1 Concepts</w:t>
      </w:r>
      <w:bookmarkEnd w:id="5373"/>
      <w:bookmarkEnd w:id="5374"/>
      <w:bookmarkEnd w:id="5375"/>
      <w:bookmarkEnd w:id="5376"/>
      <w:bookmarkEnd w:id="5377"/>
      <w:bookmarkEnd w:id="5378"/>
      <w:bookmarkEnd w:id="5379"/>
      <w:bookmarkEnd w:id="5380"/>
    </w:p>
    <w:p w14:paraId="517148EC" w14:textId="77777777" w:rsidR="00F71022" w:rsidRPr="00BF0A93" w:rsidRDefault="00F71022" w:rsidP="00367199">
      <w:pPr>
        <w:pStyle w:val="BodyText"/>
      </w:pPr>
      <w:r w:rsidRPr="00BF0A93">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BF0A93" w:rsidRDefault="00F71022" w:rsidP="00367199">
      <w:pPr>
        <w:pStyle w:val="BodyText"/>
      </w:pPr>
      <w:r w:rsidRPr="00BF0A93">
        <w:t>If a system can implement the Document Metadata Notification Recipient, it can be directly notified using a push-style method.</w:t>
      </w:r>
    </w:p>
    <w:p w14:paraId="729F1CE7" w14:textId="77777777" w:rsidR="00F71022" w:rsidRPr="00BF0A93" w:rsidRDefault="00F71022" w:rsidP="00367199">
      <w:pPr>
        <w:pStyle w:val="Heading3"/>
        <w:numPr>
          <w:ilvl w:val="0"/>
          <w:numId w:val="0"/>
        </w:numPr>
        <w:rPr>
          <w:bCs/>
          <w:noProof w:val="0"/>
        </w:rPr>
      </w:pPr>
      <w:bookmarkStart w:id="5381" w:name="_Toc363802984"/>
      <w:bookmarkStart w:id="5382" w:name="_Toc428454132"/>
      <w:bookmarkStart w:id="5383" w:name="_Toc487039275"/>
      <w:bookmarkStart w:id="5384" w:name="_Toc488068375"/>
      <w:bookmarkStart w:id="5385" w:name="_Toc488068808"/>
      <w:bookmarkStart w:id="5386" w:name="_Toc488075135"/>
      <w:bookmarkStart w:id="5387" w:name="_Toc13752509"/>
      <w:bookmarkStart w:id="5388" w:name="_Toc200785839"/>
      <w:bookmarkStart w:id="5389" w:name="_Toc200785886"/>
      <w:bookmarkStart w:id="5390" w:name="_Toc206763637"/>
      <w:bookmarkStart w:id="5391" w:name="_Toc206820760"/>
      <w:bookmarkStart w:id="5392" w:name="_Toc207203299"/>
      <w:bookmarkStart w:id="5393" w:name="_Toc207206352"/>
      <w:bookmarkStart w:id="5394" w:name="_Toc231117682"/>
      <w:bookmarkStart w:id="5395" w:name="_Toc237684752"/>
      <w:bookmarkStart w:id="5396" w:name="_Toc237767178"/>
      <w:bookmarkEnd w:id="5365"/>
      <w:bookmarkEnd w:id="5366"/>
      <w:bookmarkEnd w:id="5367"/>
      <w:r w:rsidRPr="00BF0A93">
        <w:rPr>
          <w:noProof w:val="0"/>
        </w:rPr>
        <w:t>26.4.2 Use Cases</w:t>
      </w:r>
      <w:bookmarkEnd w:id="5381"/>
      <w:bookmarkEnd w:id="5382"/>
      <w:bookmarkEnd w:id="5383"/>
      <w:bookmarkEnd w:id="5384"/>
      <w:bookmarkEnd w:id="5385"/>
      <w:bookmarkEnd w:id="5386"/>
      <w:bookmarkEnd w:id="5387"/>
      <w:r w:rsidRPr="00BF0A93">
        <w:rPr>
          <w:noProof w:val="0"/>
        </w:rPr>
        <w:t xml:space="preserve"> </w:t>
      </w:r>
    </w:p>
    <w:p w14:paraId="5D24CDF1" w14:textId="77777777" w:rsidR="00F71022" w:rsidRPr="00BF0A93" w:rsidRDefault="00F71022" w:rsidP="00367199">
      <w:pPr>
        <w:pStyle w:val="Heading4"/>
        <w:numPr>
          <w:ilvl w:val="0"/>
          <w:numId w:val="0"/>
        </w:numPr>
        <w:rPr>
          <w:noProof w:val="0"/>
        </w:rPr>
      </w:pPr>
      <w:bookmarkStart w:id="5397" w:name="_Toc363802985"/>
      <w:bookmarkStart w:id="5398" w:name="_Toc428454133"/>
      <w:r w:rsidRPr="00BF0A93">
        <w:rPr>
          <w:noProof w:val="0"/>
        </w:rPr>
        <w:t>26.4.2.1 Use Case #1:  Unexpected Notification</w:t>
      </w:r>
      <w:bookmarkEnd w:id="5397"/>
      <w:bookmarkEnd w:id="5398"/>
    </w:p>
    <w:p w14:paraId="67FD896A" w14:textId="77777777" w:rsidR="00F71022" w:rsidRPr="00BF0A93" w:rsidRDefault="00F71022" w:rsidP="00367199">
      <w:pPr>
        <w:pStyle w:val="Heading5"/>
        <w:numPr>
          <w:ilvl w:val="0"/>
          <w:numId w:val="0"/>
        </w:numPr>
        <w:rPr>
          <w:noProof w:val="0"/>
        </w:rPr>
      </w:pPr>
      <w:bookmarkStart w:id="5399" w:name="_Toc363802986"/>
      <w:r w:rsidRPr="00BF0A93">
        <w:rPr>
          <w:noProof w:val="0"/>
        </w:rPr>
        <w:t>26.4.2.1.1 Unexpected Notification</w:t>
      </w:r>
      <w:bookmarkEnd w:id="5388"/>
      <w:bookmarkEnd w:id="5389"/>
      <w:bookmarkEnd w:id="5390"/>
      <w:bookmarkEnd w:id="5391"/>
      <w:bookmarkEnd w:id="5392"/>
      <w:bookmarkEnd w:id="5393"/>
      <w:r w:rsidRPr="00BF0A93">
        <w:rPr>
          <w:noProof w:val="0"/>
        </w:rPr>
        <w:t xml:space="preserve"> Use Case</w:t>
      </w:r>
      <w:bookmarkEnd w:id="5394"/>
      <w:bookmarkEnd w:id="5395"/>
      <w:bookmarkEnd w:id="5396"/>
      <w:r w:rsidRPr="00BF0A93">
        <w:rPr>
          <w:noProof w:val="0"/>
        </w:rPr>
        <w:t xml:space="preserve"> Description</w:t>
      </w:r>
      <w:bookmarkEnd w:id="5399"/>
    </w:p>
    <w:p w14:paraId="048D92CF" w14:textId="77777777" w:rsidR="00F71022" w:rsidRPr="00BF0A93" w:rsidRDefault="00F71022" w:rsidP="00367199">
      <w:pPr>
        <w:pStyle w:val="BodyText"/>
      </w:pPr>
      <w:r w:rsidRPr="00BF0A93">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as a result of which a notification would be sent to the emergency department. The subscription will be terminated once the patient is no longer under the care of the emergency department's institution. </w:t>
      </w:r>
    </w:p>
    <w:p w14:paraId="4645C6DF" w14:textId="77777777" w:rsidR="00F71022" w:rsidRPr="00BF0A93" w:rsidRDefault="00F71022" w:rsidP="00367199">
      <w:pPr>
        <w:pStyle w:val="Heading5"/>
        <w:numPr>
          <w:ilvl w:val="0"/>
          <w:numId w:val="0"/>
        </w:numPr>
        <w:rPr>
          <w:noProof w:val="0"/>
        </w:rPr>
      </w:pPr>
      <w:bookmarkStart w:id="5400" w:name="_Toc363802987"/>
      <w:r w:rsidRPr="00BF0A93">
        <w:rPr>
          <w:noProof w:val="0"/>
        </w:rPr>
        <w:lastRenderedPageBreak/>
        <w:t>26.4.2.1.2 Unexpected Notification Process Flow</w:t>
      </w:r>
      <w:bookmarkEnd w:id="5400"/>
    </w:p>
    <w:p w14:paraId="7DEB3146" w14:textId="535CC5F9" w:rsidR="00F71022" w:rsidRPr="00BF0A93" w:rsidRDefault="00A838CA" w:rsidP="00367199">
      <w:pPr>
        <w:pStyle w:val="BodyText"/>
      </w:pPr>
      <w:r>
        <w:rPr>
          <w:noProof/>
          <w:lang w:val="fr-FR" w:eastAsia="fr-FR"/>
        </w:rPr>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192">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p>
    <w:p w14:paraId="42CE4995" w14:textId="77777777" w:rsidR="00F71022" w:rsidRPr="00BF0A93" w:rsidRDefault="00F71022" w:rsidP="00AA50EB">
      <w:pPr>
        <w:pStyle w:val="FigureTitle"/>
      </w:pPr>
      <w:r w:rsidRPr="00BF0A93">
        <w:t>Figure 26.4.2.1.2-1: Interaction Diagram for Unexpected Notification Use Case</w:t>
      </w:r>
    </w:p>
    <w:tbl>
      <w:tblPr>
        <w:tblStyle w:val="TableGrid"/>
        <w:tblW w:w="0" w:type="auto"/>
        <w:tblLook w:val="04A0" w:firstRow="1" w:lastRow="0" w:firstColumn="1" w:lastColumn="0" w:noHBand="0" w:noVBand="1"/>
      </w:tblPr>
      <w:tblGrid>
        <w:gridCol w:w="9350"/>
      </w:tblGrid>
      <w:tr w:rsidR="00A838CA" w:rsidRPr="00E47760" w14:paraId="16F288B1" w14:textId="77777777" w:rsidTr="001B4965">
        <w:tc>
          <w:tcPr>
            <w:tcW w:w="9500" w:type="dxa"/>
          </w:tcPr>
          <w:p w14:paraId="548CED86" w14:textId="77777777" w:rsidR="00A838CA" w:rsidRPr="00E47760" w:rsidRDefault="00A838CA" w:rsidP="001B4965">
            <w:pPr>
              <w:pStyle w:val="BodyText"/>
              <w:rPr>
                <w:rFonts w:ascii="Courier New" w:hAnsi="Courier New" w:cs="Courier New"/>
                <w:sz w:val="20"/>
              </w:rPr>
            </w:pPr>
            <w:bookmarkStart w:id="5401" w:name="Long-term_subscription"/>
            <w:bookmarkStart w:id="5402" w:name="_Toc200785840"/>
            <w:bookmarkStart w:id="5403" w:name="_Toc200785887"/>
            <w:bookmarkStart w:id="5404" w:name="_Toc206763638"/>
            <w:bookmarkStart w:id="5405" w:name="_Toc206820761"/>
            <w:bookmarkStart w:id="5406" w:name="_Toc207203300"/>
            <w:bookmarkStart w:id="5407" w:name="_Toc207206353"/>
            <w:bookmarkStart w:id="5408" w:name="_Toc363802988"/>
            <w:bookmarkStart w:id="5409" w:name="_Toc428454134"/>
            <w:bookmarkStart w:id="5410" w:name="_Toc231117683"/>
            <w:bookmarkStart w:id="5411" w:name="_Toc237684753"/>
            <w:bookmarkStart w:id="5412" w:name="_Toc237767179"/>
            <w:bookmarkEnd w:id="5401"/>
            <w:r w:rsidRPr="00E47760">
              <w:rPr>
                <w:rFonts w:ascii="Courier New" w:hAnsi="Courier New" w:cs="Courier New"/>
                <w:sz w:val="20"/>
              </w:rPr>
              <w:t>participant "Document \n Metadata \n Publisher" as publisher</w:t>
            </w:r>
          </w:p>
          <w:p w14:paraId="3D81138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participant "Document \n Metadata \n Subscriber" as subscriber</w:t>
            </w:r>
          </w:p>
          <w:p w14:paraId="1BD6364C"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participant "Document \n Metadata \n Notification \n Broker" as notificationbroker</w:t>
            </w:r>
          </w:p>
          <w:p w14:paraId="03EDD3C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participant "Document \n Metadata \n Notification \n Recipient" as recipient</w:t>
            </w:r>
          </w:p>
          <w:p w14:paraId="55E369A4" w14:textId="77777777" w:rsidR="00A838CA" w:rsidRPr="00E47760" w:rsidRDefault="00A838CA" w:rsidP="001B4965">
            <w:pPr>
              <w:pStyle w:val="BodyText"/>
              <w:rPr>
                <w:rFonts w:ascii="Courier New" w:hAnsi="Courier New" w:cs="Courier New"/>
                <w:sz w:val="20"/>
              </w:rPr>
            </w:pPr>
          </w:p>
          <w:p w14:paraId="10589053"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subscriber-&gt;+notificationbroker:Subscribe</w:t>
            </w:r>
          </w:p>
          <w:p w14:paraId="30A5682A"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notificationbroker</w:t>
            </w:r>
          </w:p>
          <w:p w14:paraId="5499ECF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publisher-&gt;+notificationbroker:Publish</w:t>
            </w:r>
          </w:p>
          <w:p w14:paraId="3023EA04"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notificationbroker-&gt;+recipient:Notify</w:t>
            </w:r>
          </w:p>
          <w:p w14:paraId="6CD556B8"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notificationbroker</w:t>
            </w:r>
          </w:p>
          <w:p w14:paraId="4F6CC4A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recipient</w:t>
            </w:r>
          </w:p>
          <w:p w14:paraId="1AC24086"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lastRenderedPageBreak/>
              <w:t>publisher-&gt;+notificationbroker:Publish</w:t>
            </w:r>
          </w:p>
          <w:p w14:paraId="29320B14"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notificationbroker-&gt;+recipient:Notify</w:t>
            </w:r>
          </w:p>
          <w:p w14:paraId="7FDFD328"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notificationbroker</w:t>
            </w:r>
          </w:p>
          <w:p w14:paraId="48B49E04"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recipient</w:t>
            </w:r>
          </w:p>
          <w:p w14:paraId="541EDC4A"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subscriber-&gt;+notificationbroker:Unsubscribe</w:t>
            </w:r>
          </w:p>
          <w:p w14:paraId="3EF5DEB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notificationbroker</w:t>
            </w:r>
          </w:p>
          <w:p w14:paraId="796F136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publisher-&gt;+notificationbroker:Publish</w:t>
            </w:r>
          </w:p>
          <w:p w14:paraId="35479A2D" w14:textId="77777777" w:rsidR="00A838CA" w:rsidRPr="00E47760" w:rsidRDefault="00A838CA" w:rsidP="0063458A">
            <w:pPr>
              <w:pStyle w:val="BodyText"/>
              <w:keepNext/>
              <w:rPr>
                <w:sz w:val="20"/>
              </w:rPr>
            </w:pPr>
            <w:r w:rsidRPr="00E47760">
              <w:rPr>
                <w:rFonts w:ascii="Courier New" w:hAnsi="Courier New" w:cs="Courier New"/>
                <w:sz w:val="20"/>
              </w:rPr>
              <w:t>deactivate notificationbroker</w:t>
            </w:r>
          </w:p>
        </w:tc>
      </w:tr>
    </w:tbl>
    <w:p w14:paraId="51F08CA5" w14:textId="64E557F7" w:rsidR="00A838CA" w:rsidRDefault="00A838CA" w:rsidP="004C2565">
      <w:pPr>
        <w:pStyle w:val="FigureTitle"/>
      </w:pPr>
      <w:r>
        <w:lastRenderedPageBreak/>
        <w:t>Figure 26.4.2.1.2-</w:t>
      </w:r>
      <w:r w:rsidR="006027A5">
        <w:t>2</w:t>
      </w:r>
      <w:r>
        <w:t>: Websequence</w:t>
      </w:r>
      <w:r w:rsidR="006027A5">
        <w:t xml:space="preserve"> </w:t>
      </w:r>
      <w:r>
        <w:t>diagrams code related to Figure 26.4.2.1.2-1</w:t>
      </w:r>
    </w:p>
    <w:p w14:paraId="67EDD578" w14:textId="5A6AE56E" w:rsidR="00F71022" w:rsidRPr="00BF0A93" w:rsidRDefault="00F71022" w:rsidP="00367199">
      <w:pPr>
        <w:pStyle w:val="Heading4"/>
        <w:numPr>
          <w:ilvl w:val="0"/>
          <w:numId w:val="0"/>
        </w:numPr>
        <w:rPr>
          <w:noProof w:val="0"/>
        </w:rPr>
      </w:pPr>
      <w:r w:rsidRPr="00BF0A93">
        <w:rPr>
          <w:noProof w:val="0"/>
        </w:rPr>
        <w:t>26.4.2.2 Use Case #2: Long-term Subscription</w:t>
      </w:r>
      <w:bookmarkEnd w:id="5402"/>
      <w:bookmarkEnd w:id="5403"/>
      <w:bookmarkEnd w:id="5404"/>
      <w:bookmarkEnd w:id="5405"/>
      <w:bookmarkEnd w:id="5406"/>
      <w:bookmarkEnd w:id="5407"/>
      <w:bookmarkEnd w:id="5408"/>
      <w:bookmarkEnd w:id="5409"/>
      <w:r w:rsidRPr="00BF0A93">
        <w:rPr>
          <w:noProof w:val="0"/>
        </w:rPr>
        <w:t xml:space="preserve"> </w:t>
      </w:r>
    </w:p>
    <w:p w14:paraId="2A2347D1" w14:textId="77777777" w:rsidR="00F71022" w:rsidRPr="00BF0A93" w:rsidRDefault="00F71022" w:rsidP="00367199">
      <w:pPr>
        <w:pStyle w:val="Heading5"/>
        <w:numPr>
          <w:ilvl w:val="0"/>
          <w:numId w:val="0"/>
        </w:numPr>
        <w:rPr>
          <w:noProof w:val="0"/>
        </w:rPr>
      </w:pPr>
      <w:bookmarkStart w:id="5413" w:name="_Toc363802989"/>
      <w:r w:rsidRPr="00BF0A93">
        <w:rPr>
          <w:noProof w:val="0"/>
        </w:rPr>
        <w:t>26.4.2.2.1 Long-term Subscription Use Case Description</w:t>
      </w:r>
      <w:bookmarkEnd w:id="5413"/>
      <w:r w:rsidRPr="00BF0A93" w:rsidDel="001D4B34">
        <w:rPr>
          <w:noProof w:val="0"/>
        </w:rPr>
        <w:t xml:space="preserve"> </w:t>
      </w:r>
      <w:bookmarkEnd w:id="5410"/>
      <w:bookmarkEnd w:id="5411"/>
      <w:bookmarkEnd w:id="5412"/>
    </w:p>
    <w:p w14:paraId="2686F3FF" w14:textId="77777777" w:rsidR="00F71022" w:rsidRPr="00BF0A93" w:rsidRDefault="00F71022" w:rsidP="00367199">
      <w:pPr>
        <w:pStyle w:val="BodyText"/>
      </w:pPr>
      <w:r w:rsidRPr="00BF0A93">
        <w:t xml:space="preserve">A patient visits his PCP after being discharged from a hospital that belongs to the same XDS Affinity Domain as the provider's organization. The provider sends a query to the XDS Document Registry, and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in order to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BF0A93" w:rsidRDefault="00F71022" w:rsidP="00367199">
      <w:pPr>
        <w:pStyle w:val="Heading5"/>
        <w:numPr>
          <w:ilvl w:val="0"/>
          <w:numId w:val="0"/>
        </w:numPr>
        <w:rPr>
          <w:noProof w:val="0"/>
        </w:rPr>
      </w:pPr>
      <w:bookmarkStart w:id="5414" w:name="_Toc363802990"/>
      <w:r w:rsidRPr="00BF0A93">
        <w:rPr>
          <w:noProof w:val="0"/>
        </w:rPr>
        <w:t>26.4.2.2.2 Long-term Subscription Process Flow</w:t>
      </w:r>
      <w:bookmarkEnd w:id="5414"/>
    </w:p>
    <w:p w14:paraId="3A09B2D0" w14:textId="77777777" w:rsidR="00C3719E" w:rsidRPr="00BF0A93" w:rsidRDefault="00C3719E" w:rsidP="00AA50EB">
      <w:pPr>
        <w:pStyle w:val="BodyText"/>
      </w:pPr>
    </w:p>
    <w:p w14:paraId="211D95EE" w14:textId="11C55025" w:rsidR="00F71022" w:rsidRPr="00BF0A93" w:rsidRDefault="00A838CA" w:rsidP="00367199">
      <w:pPr>
        <w:pStyle w:val="BodyText"/>
        <w:jc w:val="center"/>
      </w:pPr>
      <w:bookmarkStart w:id="5415" w:name="_MON_1431241059"/>
      <w:bookmarkEnd w:id="5415"/>
      <w:r>
        <w:rPr>
          <w:noProof/>
          <w:lang w:val="fr-FR" w:eastAsia="fr-FR"/>
        </w:rPr>
        <w:lastRenderedPageBreak/>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193">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p>
    <w:p w14:paraId="070D8010" w14:textId="5CF1FD3F" w:rsidR="00F71022" w:rsidRDefault="00F71022" w:rsidP="00AA50EB">
      <w:pPr>
        <w:pStyle w:val="FigureTitle"/>
      </w:pPr>
      <w:r w:rsidRPr="00BF0A93">
        <w:t xml:space="preserve">Figure 26.4.2.2.2-1: Interaction Diagram for Long-term Subscription Use Case </w:t>
      </w:r>
    </w:p>
    <w:p w14:paraId="4A8D35F9" w14:textId="6DEBC259" w:rsidR="00AF7588" w:rsidRDefault="00AF7588" w:rsidP="00AF7588">
      <w:pPr>
        <w:pStyle w:val="BodyText"/>
      </w:pPr>
    </w:p>
    <w:p w14:paraId="088BBE41" w14:textId="0B94DD25" w:rsidR="00AF7588" w:rsidRDefault="00AF7588" w:rsidP="00AF7588">
      <w:pPr>
        <w:pStyle w:val="BodyText"/>
      </w:pPr>
    </w:p>
    <w:p w14:paraId="68F47D80" w14:textId="58C20991" w:rsidR="00AF7588" w:rsidRDefault="00AF7588" w:rsidP="00AF7588">
      <w:pPr>
        <w:pStyle w:val="BodyText"/>
      </w:pPr>
    </w:p>
    <w:p w14:paraId="26F5E8BA" w14:textId="6D99C75E" w:rsidR="00AF7588" w:rsidRDefault="00AF7588" w:rsidP="00AF7588">
      <w:pPr>
        <w:pStyle w:val="BodyText"/>
      </w:pPr>
    </w:p>
    <w:p w14:paraId="3F825237" w14:textId="7F935ED6" w:rsidR="00AF7588" w:rsidRDefault="00AF7588" w:rsidP="00AF7588">
      <w:pPr>
        <w:pStyle w:val="BodyText"/>
      </w:pPr>
    </w:p>
    <w:p w14:paraId="53AA3998" w14:textId="272D2B97" w:rsidR="00AF7588" w:rsidRDefault="00AF7588" w:rsidP="00AF7588">
      <w:pPr>
        <w:pStyle w:val="BodyText"/>
      </w:pPr>
    </w:p>
    <w:p w14:paraId="0AEE0F5C" w14:textId="0599CE1A" w:rsidR="00AF7588" w:rsidRDefault="00AF7588" w:rsidP="00AF7588">
      <w:pPr>
        <w:pStyle w:val="BodyText"/>
      </w:pPr>
    </w:p>
    <w:p w14:paraId="788465B4" w14:textId="7F92C0DF" w:rsidR="00AF7588" w:rsidRDefault="00AF7588" w:rsidP="00AF7588">
      <w:pPr>
        <w:pStyle w:val="BodyText"/>
      </w:pPr>
    </w:p>
    <w:p w14:paraId="3BFE2033" w14:textId="6169FDDE" w:rsidR="00AF7588" w:rsidRDefault="00AF7588" w:rsidP="00AF7588">
      <w:pPr>
        <w:pStyle w:val="BodyText"/>
      </w:pPr>
    </w:p>
    <w:p w14:paraId="3A3D0C5C" w14:textId="4F2165BC" w:rsidR="00AF7588" w:rsidRDefault="00AF7588" w:rsidP="00AF7588">
      <w:pPr>
        <w:pStyle w:val="BodyText"/>
      </w:pPr>
    </w:p>
    <w:p w14:paraId="4F48ACA5" w14:textId="3A4B1F9D" w:rsidR="00AF7588" w:rsidRDefault="00AF7588" w:rsidP="00AF7588">
      <w:pPr>
        <w:pStyle w:val="BodyText"/>
      </w:pPr>
    </w:p>
    <w:p w14:paraId="6F089D94" w14:textId="5C17615B" w:rsidR="00AF7588" w:rsidRDefault="00AF7588" w:rsidP="00AF7588">
      <w:pPr>
        <w:pStyle w:val="BodyText"/>
      </w:pPr>
    </w:p>
    <w:p w14:paraId="07FED7A6" w14:textId="2B439AF7" w:rsidR="00AF7588" w:rsidRDefault="00AF7588" w:rsidP="00AF7588">
      <w:pPr>
        <w:pStyle w:val="BodyText"/>
      </w:pPr>
    </w:p>
    <w:p w14:paraId="5B9CB8CA" w14:textId="77777777" w:rsidR="00AF7588" w:rsidRPr="00BF0A93" w:rsidRDefault="00AF7588" w:rsidP="004C2565">
      <w:pPr>
        <w:pStyle w:val="BodyText"/>
      </w:pPr>
    </w:p>
    <w:tbl>
      <w:tblPr>
        <w:tblStyle w:val="TableGrid"/>
        <w:tblW w:w="0" w:type="auto"/>
        <w:tblLook w:val="04A0" w:firstRow="1" w:lastRow="0" w:firstColumn="1" w:lastColumn="0" w:noHBand="0" w:noVBand="1"/>
      </w:tblPr>
      <w:tblGrid>
        <w:gridCol w:w="9350"/>
      </w:tblGrid>
      <w:tr w:rsidR="00A838CA" w:rsidRPr="00E47760" w14:paraId="01A69D68" w14:textId="77777777" w:rsidTr="001B4965">
        <w:tc>
          <w:tcPr>
            <w:tcW w:w="9500" w:type="dxa"/>
          </w:tcPr>
          <w:p w14:paraId="5A6F5D11" w14:textId="77777777" w:rsidR="00A838CA" w:rsidRPr="00E05BE5" w:rsidRDefault="00A838CA" w:rsidP="001B4965">
            <w:pPr>
              <w:pStyle w:val="BodyText"/>
              <w:rPr>
                <w:rFonts w:ascii="Courier New" w:hAnsi="Courier New" w:cs="Courier New"/>
                <w:sz w:val="20"/>
              </w:rPr>
            </w:pPr>
            <w:bookmarkStart w:id="5416" w:name="Antepartum_Record_Availability"/>
            <w:bookmarkStart w:id="5417" w:name="_Toc200785841"/>
            <w:bookmarkStart w:id="5418" w:name="_Toc200785888"/>
            <w:bookmarkStart w:id="5419" w:name="_Toc206763639"/>
            <w:bookmarkStart w:id="5420" w:name="_Toc206820762"/>
            <w:bookmarkStart w:id="5421" w:name="_Toc207203301"/>
            <w:bookmarkStart w:id="5422" w:name="_Toc207206354"/>
            <w:bookmarkStart w:id="5423" w:name="_Toc363802991"/>
            <w:bookmarkStart w:id="5424" w:name="_Toc428454135"/>
            <w:bookmarkStart w:id="5425" w:name="_Toc231117684"/>
            <w:bookmarkStart w:id="5426" w:name="_Toc237684754"/>
            <w:bookmarkStart w:id="5427" w:name="_Toc237767180"/>
            <w:bookmarkEnd w:id="5416"/>
            <w:r w:rsidRPr="00E05BE5">
              <w:rPr>
                <w:rFonts w:ascii="Courier New" w:hAnsi="Courier New" w:cs="Courier New"/>
                <w:sz w:val="20"/>
              </w:rPr>
              <w:lastRenderedPageBreak/>
              <w:t>participant "Document \n Metadata \n Publisher" as publisher</w:t>
            </w:r>
          </w:p>
          <w:p w14:paraId="7D523E99"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participant "Document \n Metadata \n Subscriber" as subscriber</w:t>
            </w:r>
          </w:p>
          <w:p w14:paraId="57386339"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participant "Document \n Metadata \n Notification \n Broker" as notificationbroker</w:t>
            </w:r>
          </w:p>
          <w:p w14:paraId="2943746D"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participant "Document \n Metadata \n Notification \n Recipient" as recipient</w:t>
            </w:r>
          </w:p>
          <w:p w14:paraId="1BD63099" w14:textId="77777777" w:rsidR="00A838CA" w:rsidRPr="00E05BE5" w:rsidRDefault="00A838CA" w:rsidP="001B4965">
            <w:pPr>
              <w:pStyle w:val="BodyText"/>
              <w:rPr>
                <w:rFonts w:ascii="Courier New" w:hAnsi="Courier New" w:cs="Courier New"/>
                <w:sz w:val="20"/>
              </w:rPr>
            </w:pPr>
          </w:p>
          <w:p w14:paraId="03131D80"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subscriber-&gt;+notificationbroker:Subscribe</w:t>
            </w:r>
          </w:p>
          <w:p w14:paraId="0F5F68A8"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deactivate notificationbroker</w:t>
            </w:r>
          </w:p>
          <w:p w14:paraId="5A3EAE81"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publisher-&gt;+notificationbroker:Publish</w:t>
            </w:r>
          </w:p>
          <w:p w14:paraId="31B9618E"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notificationbroker-&gt;+recipient:Notify</w:t>
            </w:r>
          </w:p>
          <w:p w14:paraId="2FE0647F"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deactivate notificationbroker</w:t>
            </w:r>
          </w:p>
          <w:p w14:paraId="4E7C22CB"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deactivate recipient</w:t>
            </w:r>
          </w:p>
          <w:p w14:paraId="0B4FAA9A"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publisher-&gt;+notificationbroker:Publish</w:t>
            </w:r>
          </w:p>
          <w:p w14:paraId="0A509C28"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notificationbroker-&gt;+recipient:Notify</w:t>
            </w:r>
          </w:p>
          <w:p w14:paraId="51836593"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deactivate notificationbroker</w:t>
            </w:r>
          </w:p>
          <w:p w14:paraId="38DC9756" w14:textId="77777777" w:rsidR="00A838CA" w:rsidRPr="00E47760" w:rsidRDefault="00A838CA" w:rsidP="0063458A">
            <w:pPr>
              <w:pStyle w:val="BodyText"/>
              <w:keepNext/>
              <w:rPr>
                <w:sz w:val="20"/>
              </w:rPr>
            </w:pPr>
            <w:r w:rsidRPr="00E05BE5">
              <w:rPr>
                <w:rFonts w:ascii="Courier New" w:hAnsi="Courier New" w:cs="Courier New"/>
                <w:sz w:val="20"/>
              </w:rPr>
              <w:t>deactivate recipient</w:t>
            </w:r>
          </w:p>
        </w:tc>
      </w:tr>
    </w:tbl>
    <w:p w14:paraId="742097DC" w14:textId="17DD392A" w:rsidR="00A838CA" w:rsidRDefault="00A838CA" w:rsidP="004C2565">
      <w:pPr>
        <w:pStyle w:val="FigureTitle"/>
      </w:pPr>
      <w:r>
        <w:t>Figure 26.4.2.2.2-</w:t>
      </w:r>
      <w:r w:rsidR="006027A5">
        <w:t>2</w:t>
      </w:r>
      <w:r>
        <w:t>: W</w:t>
      </w:r>
      <w:r w:rsidRPr="007C6EFC">
        <w:t>ebsequence</w:t>
      </w:r>
      <w:r w:rsidR="004A46BF">
        <w:t xml:space="preserve"> </w:t>
      </w:r>
      <w:r w:rsidRPr="007C6EFC">
        <w:t>diagram</w:t>
      </w:r>
      <w:r>
        <w:t xml:space="preserve"> code related to Figure 26.4.2.2.2-1</w:t>
      </w:r>
    </w:p>
    <w:p w14:paraId="31549BAC" w14:textId="1E67186C" w:rsidR="00F71022" w:rsidRPr="00BF0A93" w:rsidRDefault="00F71022" w:rsidP="00367199">
      <w:pPr>
        <w:pStyle w:val="Heading4"/>
        <w:numPr>
          <w:ilvl w:val="0"/>
          <w:numId w:val="0"/>
        </w:numPr>
        <w:rPr>
          <w:noProof w:val="0"/>
        </w:rPr>
      </w:pPr>
      <w:r w:rsidRPr="00BF0A93">
        <w:rPr>
          <w:noProof w:val="0"/>
        </w:rPr>
        <w:t>26.4.2.3 Use Case #3: Antepartum Record Availability</w:t>
      </w:r>
      <w:bookmarkEnd w:id="5417"/>
      <w:bookmarkEnd w:id="5418"/>
      <w:bookmarkEnd w:id="5419"/>
      <w:bookmarkEnd w:id="5420"/>
      <w:bookmarkEnd w:id="5421"/>
      <w:bookmarkEnd w:id="5422"/>
      <w:bookmarkEnd w:id="5423"/>
      <w:bookmarkEnd w:id="5424"/>
      <w:r w:rsidRPr="00BF0A93">
        <w:rPr>
          <w:noProof w:val="0"/>
        </w:rPr>
        <w:t xml:space="preserve"> </w:t>
      </w:r>
    </w:p>
    <w:p w14:paraId="15E4E955" w14:textId="77777777" w:rsidR="00F71022" w:rsidRPr="00BF0A93" w:rsidRDefault="00F71022" w:rsidP="00367199">
      <w:pPr>
        <w:pStyle w:val="Heading5"/>
        <w:numPr>
          <w:ilvl w:val="0"/>
          <w:numId w:val="0"/>
        </w:numPr>
        <w:rPr>
          <w:noProof w:val="0"/>
        </w:rPr>
      </w:pPr>
      <w:bookmarkStart w:id="5428" w:name="_Toc363802992"/>
      <w:r w:rsidRPr="00BF0A93">
        <w:rPr>
          <w:noProof w:val="0"/>
        </w:rPr>
        <w:t>26.4.2.3.1 Long-term Subscription Use Case Description</w:t>
      </w:r>
      <w:bookmarkEnd w:id="5428"/>
      <w:r w:rsidRPr="00BF0A93" w:rsidDel="001D4B34">
        <w:rPr>
          <w:noProof w:val="0"/>
        </w:rPr>
        <w:t xml:space="preserve"> </w:t>
      </w:r>
      <w:bookmarkEnd w:id="5425"/>
      <w:bookmarkEnd w:id="5426"/>
      <w:bookmarkEnd w:id="5427"/>
    </w:p>
    <w:p w14:paraId="09D81F2D" w14:textId="33FFD4B0" w:rsidR="00F71022" w:rsidRPr="00BF0A93" w:rsidRDefault="00F71022" w:rsidP="00367199">
      <w:pPr>
        <w:pStyle w:val="BodyText"/>
      </w:pPr>
      <w:r w:rsidRPr="00BF0A93">
        <w:t xml:space="preserve">From the set of Antepartum Record </w:t>
      </w:r>
      <w:r w:rsidR="0010206F" w:rsidRPr="00BF0A93">
        <w:t>Profile</w:t>
      </w:r>
      <w:r w:rsidRPr="00BF0A93">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BF0A93"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BF0A93" w:rsidRDefault="00F71022" w:rsidP="00A110FE">
            <w:pPr>
              <w:pStyle w:val="BodyText"/>
              <w:rPr>
                <w:szCs w:val="24"/>
              </w:rPr>
            </w:pPr>
            <w:r w:rsidRPr="00BF0A93">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BF0A93" w:rsidRDefault="00F71022" w:rsidP="00367199">
      <w:pPr>
        <w:pStyle w:val="BodyText"/>
      </w:pPr>
      <w:r w:rsidRPr="00BF0A93">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BF0A93" w:rsidRDefault="00F71022" w:rsidP="00367199">
      <w:pPr>
        <w:pStyle w:val="Heading5"/>
        <w:numPr>
          <w:ilvl w:val="0"/>
          <w:numId w:val="0"/>
        </w:numPr>
        <w:rPr>
          <w:noProof w:val="0"/>
        </w:rPr>
      </w:pPr>
      <w:bookmarkStart w:id="5429" w:name="_Toc363802993"/>
      <w:r w:rsidRPr="00BF0A93">
        <w:rPr>
          <w:noProof w:val="0"/>
        </w:rPr>
        <w:lastRenderedPageBreak/>
        <w:t>26.4.2.3.2 Long-term Subscription Use Case Process Flow</w:t>
      </w:r>
      <w:bookmarkEnd w:id="5429"/>
      <w:r w:rsidRPr="00BF0A93" w:rsidDel="001D4B34">
        <w:rPr>
          <w:noProof w:val="0"/>
        </w:rPr>
        <w:t xml:space="preserve"> </w:t>
      </w:r>
    </w:p>
    <w:p w14:paraId="5544CAFE" w14:textId="77777777" w:rsidR="00F71022" w:rsidRPr="00BF0A93" w:rsidRDefault="00F71022" w:rsidP="00367199">
      <w:pPr>
        <w:pStyle w:val="BodyText"/>
      </w:pPr>
      <w:r w:rsidRPr="00BF0A93">
        <w:t>The following diagram illustrates the process flow within an XDS Affinity Domain reflecting the use case presented in Section 26.4.2.3.1:</w:t>
      </w:r>
    </w:p>
    <w:p w14:paraId="4B2C625E" w14:textId="77777777" w:rsidR="00F71022" w:rsidRPr="00BF0A93" w:rsidRDefault="00F71022" w:rsidP="00367199">
      <w:pPr>
        <w:pStyle w:val="BodyText"/>
      </w:pPr>
    </w:p>
    <w:p w14:paraId="00C67FCD" w14:textId="1D8B8CD6" w:rsidR="00F71022" w:rsidRPr="00BF0A93" w:rsidRDefault="00A838CA" w:rsidP="00367199">
      <w:pPr>
        <w:pStyle w:val="BodyText"/>
        <w:jc w:val="center"/>
      </w:pPr>
      <w:r>
        <w:rPr>
          <w:noProof/>
          <w:lang w:val="fr-FR" w:eastAsia="fr-FR"/>
        </w:rPr>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r w:rsidR="00F71022" w:rsidRPr="00BF0A93">
        <w:t xml:space="preserve"> </w:t>
      </w:r>
    </w:p>
    <w:p w14:paraId="5A21922B" w14:textId="77777777" w:rsidR="00F71022" w:rsidRPr="00BF0A93" w:rsidRDefault="00F71022" w:rsidP="00AA50EB">
      <w:pPr>
        <w:pStyle w:val="FigureTitle"/>
      </w:pPr>
      <w:r w:rsidRPr="00BF0A93">
        <w:t>Figure 26.4.2.3.2-1: Interaction diagram for Long-term Subscription Use Case</w:t>
      </w:r>
    </w:p>
    <w:tbl>
      <w:tblPr>
        <w:tblStyle w:val="TableGrid"/>
        <w:tblW w:w="0" w:type="auto"/>
        <w:tblLook w:val="04A0" w:firstRow="1" w:lastRow="0" w:firstColumn="1" w:lastColumn="0" w:noHBand="0" w:noVBand="1"/>
      </w:tblPr>
      <w:tblGrid>
        <w:gridCol w:w="9350"/>
      </w:tblGrid>
      <w:tr w:rsidR="00A838CA" w:rsidRPr="00B8150C" w14:paraId="15BCEF2E" w14:textId="77777777" w:rsidTr="001B4965">
        <w:tc>
          <w:tcPr>
            <w:tcW w:w="9500" w:type="dxa"/>
          </w:tcPr>
          <w:p w14:paraId="73778674"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participant "Do</w:t>
            </w:r>
            <w:r>
              <w:rPr>
                <w:rFonts w:ascii="Courier New" w:hAnsi="Courier New" w:cs="Courier New"/>
                <w:sz w:val="20"/>
              </w:rPr>
              <w:t>cument \n Consumer" as consumer</w:t>
            </w:r>
          </w:p>
          <w:p w14:paraId="4B6E0F98"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lastRenderedPageBreak/>
              <w:t>participant "Notifica</w:t>
            </w:r>
            <w:r>
              <w:rPr>
                <w:rFonts w:ascii="Courier New" w:hAnsi="Courier New" w:cs="Courier New"/>
                <w:sz w:val="20"/>
              </w:rPr>
              <w:t>tion \n Recipient" as recipient</w:t>
            </w:r>
          </w:p>
          <w:p w14:paraId="58591302"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participant "Subscriber" as subscriber</w:t>
            </w:r>
          </w:p>
          <w:p w14:paraId="6C3B16EE"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w:t>
            </w:r>
            <w:r>
              <w:rPr>
                <w:rFonts w:ascii="Courier New" w:hAnsi="Courier New" w:cs="Courier New"/>
                <w:sz w:val="20"/>
              </w:rPr>
              <w:t>pant "EHR" as ehr</w:t>
            </w:r>
          </w:p>
          <w:p w14:paraId="31EB952F"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participant "Integrated \n Publisher/ \n Notification \</w:t>
            </w:r>
            <w:r>
              <w:rPr>
                <w:rFonts w:ascii="Courier New" w:hAnsi="Courier New" w:cs="Courier New"/>
                <w:sz w:val="20"/>
              </w:rPr>
              <w:t>n Broker" as notificationbroker</w:t>
            </w:r>
          </w:p>
          <w:p w14:paraId="35C6F521"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participant "Do</w:t>
            </w:r>
            <w:r>
              <w:rPr>
                <w:rFonts w:ascii="Courier New" w:hAnsi="Courier New" w:cs="Courier New"/>
                <w:sz w:val="20"/>
              </w:rPr>
              <w:t>cument \n Registry" as registry</w:t>
            </w:r>
          </w:p>
          <w:p w14:paraId="2CB6D0A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participant "Docume</w:t>
            </w:r>
            <w:r>
              <w:rPr>
                <w:rFonts w:ascii="Courier New" w:hAnsi="Courier New" w:cs="Courier New"/>
                <w:sz w:val="20"/>
              </w:rPr>
              <w:t>nt \n Repository" as repository</w:t>
            </w:r>
          </w:p>
          <w:p w14:paraId="7C6F4C17" w14:textId="77777777" w:rsidR="00A838CA" w:rsidRDefault="00A838CA" w:rsidP="001B4965">
            <w:pPr>
              <w:pStyle w:val="BodyText"/>
              <w:rPr>
                <w:rFonts w:ascii="Courier New" w:hAnsi="Courier New" w:cs="Courier New"/>
                <w:sz w:val="20"/>
              </w:rPr>
            </w:pPr>
            <w:r w:rsidRPr="003E20F5">
              <w:rPr>
                <w:rFonts w:ascii="Courier New" w:hAnsi="Courier New" w:cs="Courier New"/>
                <w:sz w:val="20"/>
              </w:rPr>
              <w:t>participant "Document \n Source" as source</w:t>
            </w:r>
          </w:p>
          <w:p w14:paraId="54C6FBC0" w14:textId="77777777" w:rsidR="00A838CA" w:rsidRPr="003E20F5" w:rsidRDefault="00A838CA" w:rsidP="001B4965">
            <w:pPr>
              <w:pStyle w:val="BodyText"/>
              <w:rPr>
                <w:rFonts w:ascii="Courier New" w:hAnsi="Courier New" w:cs="Courier New"/>
                <w:sz w:val="20"/>
              </w:rPr>
            </w:pPr>
          </w:p>
          <w:p w14:paraId="70B4D614"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note over consu</w:t>
            </w:r>
            <w:r>
              <w:rPr>
                <w:rFonts w:ascii="Courier New" w:hAnsi="Courier New" w:cs="Courier New"/>
                <w:sz w:val="20"/>
              </w:rPr>
              <w:t>mer, recipient, subscriber,ehr:</w:t>
            </w:r>
          </w:p>
          <w:p w14:paraId="6485BB9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Hospital EHR - Dept. of</w:t>
            </w:r>
          </w:p>
          <w:p w14:paraId="797A99A5"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Labor and Delivery</w:t>
            </w:r>
          </w:p>
          <w:p w14:paraId="6F655091"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1CD0ADCF"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note over notificati</w:t>
            </w:r>
            <w:r>
              <w:rPr>
                <w:rFonts w:ascii="Courier New" w:hAnsi="Courier New" w:cs="Courier New"/>
                <w:sz w:val="20"/>
              </w:rPr>
              <w:t>onbroker, registry, repository:</w:t>
            </w:r>
          </w:p>
          <w:p w14:paraId="0CA89DAB"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HIE</w:t>
            </w:r>
          </w:p>
          <w:p w14:paraId="3BB556D4"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36D0D53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note over source:</w:t>
            </w:r>
          </w:p>
          <w:p w14:paraId="04905C6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OBGYN Office</w:t>
            </w:r>
          </w:p>
          <w:p w14:paraId="313672FA"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EHR</w:t>
            </w:r>
          </w:p>
          <w:p w14:paraId="10E5AF33"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567EEADA"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 xml:space="preserve">source-&gt;+repository:Initial ObGyn visit summary \n </w:t>
            </w:r>
            <w:r>
              <w:rPr>
                <w:rFonts w:ascii="Courier New" w:hAnsi="Courier New" w:cs="Courier New"/>
                <w:sz w:val="20"/>
              </w:rPr>
              <w:t>Provide an Register \n [ITI-41]</w:t>
            </w:r>
          </w:p>
          <w:p w14:paraId="5E04974B"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repository-</w:t>
            </w:r>
            <w:r>
              <w:rPr>
                <w:rFonts w:ascii="Courier New" w:hAnsi="Courier New" w:cs="Courier New"/>
                <w:sz w:val="20"/>
              </w:rPr>
              <w:t>&gt;+registry:Register \n [ITI-42]</w:t>
            </w:r>
          </w:p>
          <w:p w14:paraId="712CF9E0"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repository</w:t>
            </w:r>
          </w:p>
          <w:p w14:paraId="657AFA3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registry</w:t>
            </w:r>
          </w:p>
          <w:p w14:paraId="39DDE2E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ehr-&gt;+ehr:Future mother entered in \n system for upcoming \n labor and delivery</w:t>
            </w:r>
          </w:p>
          <w:p w14:paraId="10577AD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ehr</w:t>
            </w:r>
          </w:p>
          <w:p w14:paraId="07111ED2"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subscriber-&gt;+notificationbroker:Subscribe for this patient ID \n Document</w:t>
            </w:r>
            <w:r>
              <w:rPr>
                <w:rFonts w:ascii="Courier New" w:hAnsi="Courier New" w:cs="Courier New"/>
                <w:sz w:val="20"/>
              </w:rPr>
              <w:t xml:space="preserve"> Metadata Subscribe \n [ITI-52]</w:t>
            </w:r>
          </w:p>
          <w:p w14:paraId="36D80A0C"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notificationbroker</w:t>
            </w:r>
          </w:p>
          <w:p w14:paraId="19064B33"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consumer-&gt;+registry:Initial Stored Query for existing docum</w:t>
            </w:r>
            <w:r>
              <w:rPr>
                <w:rFonts w:ascii="Courier New" w:hAnsi="Courier New" w:cs="Courier New"/>
                <w:sz w:val="20"/>
              </w:rPr>
              <w:t>ent about this patient [ITI-18]</w:t>
            </w:r>
          </w:p>
          <w:p w14:paraId="217F9907"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registry</w:t>
            </w:r>
          </w:p>
          <w:p w14:paraId="371E6F8B"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consumer-&gt;+repository:Retrieve Document Set as a result of Initial Stored Query [ITI-43]</w:t>
            </w:r>
          </w:p>
          <w:p w14:paraId="25AA04B5"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repository</w:t>
            </w:r>
          </w:p>
          <w:p w14:paraId="06836C1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lastRenderedPageBreak/>
              <w:t>source-&gt;+repository:Subsequent ObGyn visit \n summary P</w:t>
            </w:r>
            <w:r>
              <w:rPr>
                <w:rFonts w:ascii="Courier New" w:hAnsi="Courier New" w:cs="Courier New"/>
                <w:sz w:val="20"/>
              </w:rPr>
              <w:t>rovide and \n Register [ITI-41]</w:t>
            </w:r>
          </w:p>
          <w:p w14:paraId="7AD6B47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reposito</w:t>
            </w:r>
            <w:r>
              <w:rPr>
                <w:rFonts w:ascii="Courier New" w:hAnsi="Courier New" w:cs="Courier New"/>
                <w:sz w:val="20"/>
              </w:rPr>
              <w:t>ry-&gt;+registry:Register [ITI-42]</w:t>
            </w:r>
          </w:p>
          <w:p w14:paraId="19D68B68"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registry--&gt;+notificationbroker:</w:t>
            </w:r>
            <w:r>
              <w:rPr>
                <w:rFonts w:ascii="Courier New" w:hAnsi="Courier New" w:cs="Courier New"/>
                <w:sz w:val="20"/>
              </w:rPr>
              <w:t>Internal \n interaction</w:t>
            </w:r>
          </w:p>
          <w:p w14:paraId="56AEDB9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notificationbroker-&gt;+recipient:Notification of new document(s) \n being available \n Do</w:t>
            </w:r>
            <w:r>
              <w:rPr>
                <w:rFonts w:ascii="Courier New" w:hAnsi="Courier New" w:cs="Courier New"/>
                <w:sz w:val="20"/>
              </w:rPr>
              <w:t>cument Metadata Notify [ITI-53]</w:t>
            </w:r>
          </w:p>
          <w:p w14:paraId="0D2AFC4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recipient--&gt;+c</w:t>
            </w:r>
            <w:r>
              <w:rPr>
                <w:rFonts w:ascii="Courier New" w:hAnsi="Courier New" w:cs="Courier New"/>
                <w:sz w:val="20"/>
              </w:rPr>
              <w:t>onsumer:Internal \n interaction</w:t>
            </w:r>
          </w:p>
          <w:p w14:paraId="451D3A7C"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consumer-&gt;repository:Retrieve Document Set as a result of the Notify [ITI-53] \n [ITI-43]</w:t>
            </w:r>
          </w:p>
          <w:p w14:paraId="0D598935" w14:textId="77777777" w:rsidR="00A838CA" w:rsidRPr="003E20F5" w:rsidRDefault="00A838CA" w:rsidP="001B4965">
            <w:pPr>
              <w:pStyle w:val="BodyText"/>
              <w:rPr>
                <w:rFonts w:ascii="Courier New" w:hAnsi="Courier New" w:cs="Courier New"/>
                <w:sz w:val="20"/>
              </w:rPr>
            </w:pPr>
          </w:p>
          <w:p w14:paraId="3EF167C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repository</w:t>
            </w:r>
          </w:p>
          <w:p w14:paraId="4E273FF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registry</w:t>
            </w:r>
          </w:p>
          <w:p w14:paraId="52CDDE8A"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notificationbroker</w:t>
            </w:r>
          </w:p>
          <w:p w14:paraId="3EDF3EFB"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recipient</w:t>
            </w:r>
          </w:p>
          <w:p w14:paraId="157FFDC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consumer</w:t>
            </w:r>
          </w:p>
          <w:p w14:paraId="6A375F8E"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note over consumer, recipient, subscriber, EHR, notificationbroke</w:t>
            </w:r>
            <w:r>
              <w:rPr>
                <w:rFonts w:ascii="Courier New" w:hAnsi="Courier New" w:cs="Courier New"/>
                <w:sz w:val="20"/>
              </w:rPr>
              <w:t>r, registry, repository, source</w:t>
            </w:r>
          </w:p>
          <w:p w14:paraId="6959C77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Multiple new documents may become a</w:t>
            </w:r>
            <w:r>
              <w:rPr>
                <w:rFonts w:ascii="Courier New" w:hAnsi="Courier New" w:cs="Courier New"/>
                <w:sz w:val="20"/>
              </w:rPr>
              <w:t>vailable, repeating these steps</w:t>
            </w:r>
          </w:p>
          <w:p w14:paraId="3446FEBF"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22A7B44A"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w:t>
            </w:r>
            <w:r>
              <w:rPr>
                <w:rFonts w:ascii="Courier New" w:hAnsi="Courier New" w:cs="Courier New"/>
                <w:sz w:val="20"/>
              </w:rPr>
              <w:t>hr-&gt;+ehr:Successful \n delivery</w:t>
            </w:r>
          </w:p>
          <w:p w14:paraId="16BC38A0"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ehr</w:t>
            </w:r>
          </w:p>
          <w:p w14:paraId="4DD51F60"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subscriber-&gt;+notifica</w:t>
            </w:r>
            <w:r>
              <w:rPr>
                <w:rFonts w:ascii="Courier New" w:hAnsi="Courier New" w:cs="Courier New"/>
                <w:sz w:val="20"/>
              </w:rPr>
              <w:t>tionbroker:Unsubscribe [ITI-52]</w:t>
            </w:r>
          </w:p>
          <w:p w14:paraId="04218A22" w14:textId="77777777" w:rsidR="00A838CA" w:rsidRPr="00B8150C" w:rsidRDefault="00A838CA" w:rsidP="001B4965">
            <w:pPr>
              <w:pStyle w:val="BodyText"/>
              <w:rPr>
                <w:rFonts w:ascii="Courier New" w:hAnsi="Courier New" w:cs="Courier New"/>
                <w:sz w:val="20"/>
              </w:rPr>
            </w:pPr>
            <w:r w:rsidRPr="003E20F5">
              <w:rPr>
                <w:rFonts w:ascii="Courier New" w:hAnsi="Courier New" w:cs="Courier New"/>
                <w:sz w:val="20"/>
              </w:rPr>
              <w:t>deactivate notificationbroker</w:t>
            </w:r>
          </w:p>
        </w:tc>
      </w:tr>
    </w:tbl>
    <w:p w14:paraId="54F16C63" w14:textId="2204A741" w:rsidR="00F71022" w:rsidRPr="00BF0A93" w:rsidRDefault="00A838CA" w:rsidP="004C2565">
      <w:pPr>
        <w:pStyle w:val="FigureTitle"/>
      </w:pPr>
      <w:r>
        <w:lastRenderedPageBreak/>
        <w:t xml:space="preserve">Figure </w:t>
      </w:r>
      <w:r w:rsidR="006D7E3F">
        <w:t>26.4.2.3.2-</w:t>
      </w:r>
      <w:r w:rsidR="004A46BF">
        <w:t>2</w:t>
      </w:r>
      <w:r w:rsidR="006D7E3F">
        <w:t>: W</w:t>
      </w:r>
      <w:r w:rsidR="006D7E3F" w:rsidRPr="007C6EFC">
        <w:t>ebsequence</w:t>
      </w:r>
      <w:r w:rsidR="004A46BF">
        <w:t xml:space="preserve"> </w:t>
      </w:r>
      <w:r w:rsidR="006D7E3F" w:rsidRPr="007C6EFC">
        <w:t>diagram</w:t>
      </w:r>
      <w:r w:rsidR="006D7E3F">
        <w:t xml:space="preserve"> code related to Figure 26.4.2.3.2-1</w:t>
      </w:r>
    </w:p>
    <w:p w14:paraId="4CD8056E" w14:textId="77777777" w:rsidR="00F71022" w:rsidRPr="00BF0A93" w:rsidRDefault="00F71022" w:rsidP="00367199">
      <w:pPr>
        <w:pStyle w:val="BodyText"/>
      </w:pPr>
      <w:r w:rsidRPr="00BF0A93">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BF0A93" w:rsidRDefault="00F71022" w:rsidP="00367199">
      <w:pPr>
        <w:pStyle w:val="Heading4"/>
        <w:numPr>
          <w:ilvl w:val="0"/>
          <w:numId w:val="0"/>
        </w:numPr>
        <w:rPr>
          <w:noProof w:val="0"/>
        </w:rPr>
      </w:pPr>
      <w:bookmarkStart w:id="5430" w:name="_Toc228781990"/>
      <w:bookmarkStart w:id="5431" w:name="_Toc363802994"/>
      <w:bookmarkStart w:id="5432" w:name="_Toc428454136"/>
      <w:r w:rsidRPr="00BF0A93">
        <w:rPr>
          <w:noProof w:val="0"/>
        </w:rPr>
        <w:t>26.4.2.4 Use Case #4: Targeted Document Publication</w:t>
      </w:r>
      <w:bookmarkEnd w:id="5430"/>
      <w:bookmarkEnd w:id="5431"/>
      <w:bookmarkEnd w:id="5432"/>
      <w:r w:rsidRPr="00BF0A93">
        <w:rPr>
          <w:noProof w:val="0"/>
        </w:rPr>
        <w:t xml:space="preserve"> </w:t>
      </w:r>
    </w:p>
    <w:p w14:paraId="5B373E39" w14:textId="77777777" w:rsidR="00F71022" w:rsidRPr="00BF0A93" w:rsidRDefault="00F71022" w:rsidP="00367199">
      <w:pPr>
        <w:pStyle w:val="BodyText"/>
      </w:pPr>
      <w:r w:rsidRPr="00BF0A93">
        <w:t>In this use case, a system desires to subscribe to a submissionSet with a specific intended recipient of clinical information. A source of clinical content can identify the intended target for a submissionSet using the XDSSubmissionSet.IntendedRecipient metadata attribute.</w:t>
      </w:r>
    </w:p>
    <w:p w14:paraId="715AEBF8" w14:textId="77777777" w:rsidR="00F71022" w:rsidRPr="00BF0A93" w:rsidRDefault="00F71022" w:rsidP="00367199">
      <w:pPr>
        <w:pStyle w:val="Heading5"/>
        <w:numPr>
          <w:ilvl w:val="0"/>
          <w:numId w:val="0"/>
        </w:numPr>
        <w:rPr>
          <w:noProof w:val="0"/>
        </w:rPr>
      </w:pPr>
      <w:bookmarkStart w:id="5433" w:name="_Toc228781991"/>
      <w:bookmarkStart w:id="5434" w:name="_Toc363802995"/>
      <w:r w:rsidRPr="00BF0A93">
        <w:rPr>
          <w:noProof w:val="0"/>
        </w:rPr>
        <w:lastRenderedPageBreak/>
        <w:t>26.4.2.4.1 Targeted Document Publication Use Case Description</w:t>
      </w:r>
      <w:bookmarkEnd w:id="5433"/>
      <w:bookmarkEnd w:id="5434"/>
    </w:p>
    <w:p w14:paraId="481B6C13" w14:textId="27913A5D" w:rsidR="00F71022" w:rsidRPr="00BF0A93" w:rsidRDefault="00F71022" w:rsidP="00367199">
      <w:pPr>
        <w:pStyle w:val="BodyText"/>
      </w:pPr>
      <w:r w:rsidRPr="00BF0A93">
        <w:t xml:space="preserve">Dr. Brown is a clinician and can request exams for many patients. His system can create a subscription for documents produced that are intended for him (the subscription created has the intendedRecipient as filter parameter). </w:t>
      </w:r>
    </w:p>
    <w:p w14:paraId="5F0DECCB" w14:textId="77777777" w:rsidR="00F71022" w:rsidRPr="00BF0A93" w:rsidRDefault="00F71022" w:rsidP="00367199">
      <w:pPr>
        <w:pStyle w:val="BodyText"/>
      </w:pPr>
      <w:r w:rsidRPr="00BF0A93">
        <w:t xml:space="preserve">Mr. White attends a consultation with Dr. Brown, who requests a Laboratory Report for the patient. The EMR system creates a subscription with an intendedRecipient of Dr. Brown. </w:t>
      </w:r>
    </w:p>
    <w:p w14:paraId="3442040F" w14:textId="77777777" w:rsidR="00F71022" w:rsidRPr="00BF0A93" w:rsidRDefault="00F71022" w:rsidP="00367199">
      <w:pPr>
        <w:pStyle w:val="BodyText"/>
      </w:pPr>
      <w:r w:rsidRPr="00BF0A93">
        <w:t xml:space="preserve">The patient receives the exam in a Clinical Laboratory. The Laboratory Information System produces a report and submits the document in the Document Sharing Infrastructure identifying Dr. Brown as intendedRecipient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BF0A93" w:rsidRDefault="00F71022" w:rsidP="00367199">
      <w:pPr>
        <w:pStyle w:val="BodyText"/>
      </w:pPr>
    </w:p>
    <w:p w14:paraId="6CD13009" w14:textId="77777777" w:rsidR="00F71022" w:rsidRPr="00BF0A93" w:rsidRDefault="00F71022" w:rsidP="00367199">
      <w:pPr>
        <w:pStyle w:val="Heading5"/>
        <w:numPr>
          <w:ilvl w:val="0"/>
          <w:numId w:val="0"/>
        </w:numPr>
        <w:rPr>
          <w:noProof w:val="0"/>
        </w:rPr>
      </w:pPr>
      <w:bookmarkStart w:id="5435" w:name="_Toc228781992"/>
      <w:bookmarkStart w:id="5436" w:name="_Toc363802996"/>
      <w:r w:rsidRPr="00BF0A93">
        <w:rPr>
          <w:noProof w:val="0"/>
        </w:rPr>
        <w:t>26.4.2.4.2 Targeted Document Publication</w:t>
      </w:r>
      <w:r w:rsidRPr="00BF0A93" w:rsidDel="00F55A0C">
        <w:rPr>
          <w:noProof w:val="0"/>
        </w:rPr>
        <w:t xml:space="preserve"> </w:t>
      </w:r>
      <w:r w:rsidRPr="00BF0A93">
        <w:rPr>
          <w:noProof w:val="0"/>
        </w:rPr>
        <w:t>Process Flow</w:t>
      </w:r>
      <w:bookmarkEnd w:id="5435"/>
      <w:bookmarkEnd w:id="5436"/>
    </w:p>
    <w:p w14:paraId="302CCA39" w14:textId="275FA051" w:rsidR="00F71022" w:rsidRPr="00BF0A93" w:rsidRDefault="006D7E3F" w:rsidP="00367199">
      <w:pPr>
        <w:pStyle w:val="BodyText"/>
        <w:jc w:val="center"/>
      </w:pPr>
      <w:r>
        <w:rPr>
          <w:noProof/>
          <w:lang w:val="fr-FR" w:eastAsia="fr-FR"/>
        </w:rPr>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4156B769" w14:textId="77777777" w:rsidR="00F71022" w:rsidRPr="00BF0A93" w:rsidRDefault="00F71022" w:rsidP="00367199">
      <w:pPr>
        <w:pStyle w:val="BodyText"/>
        <w:jc w:val="center"/>
      </w:pPr>
    </w:p>
    <w:p w14:paraId="36C714A8" w14:textId="77777777" w:rsidR="00F71022" w:rsidRPr="00BF0A93" w:rsidRDefault="00F71022" w:rsidP="00AA50EB">
      <w:pPr>
        <w:pStyle w:val="FigureTitle"/>
      </w:pPr>
      <w:r w:rsidRPr="00BF0A93">
        <w:t xml:space="preserve">Figure 26.4.2.4.2-1: Interaction Diagram for IntendedRecipient subscription </w:t>
      </w:r>
    </w:p>
    <w:tbl>
      <w:tblPr>
        <w:tblStyle w:val="TableGrid"/>
        <w:tblW w:w="0" w:type="auto"/>
        <w:tblLook w:val="04A0" w:firstRow="1" w:lastRow="0" w:firstColumn="1" w:lastColumn="0" w:noHBand="0" w:noVBand="1"/>
      </w:tblPr>
      <w:tblGrid>
        <w:gridCol w:w="9350"/>
      </w:tblGrid>
      <w:tr w:rsidR="006D7E3F" w:rsidRPr="00E47760" w14:paraId="60129692" w14:textId="77777777" w:rsidTr="001B4965">
        <w:tc>
          <w:tcPr>
            <w:tcW w:w="9500" w:type="dxa"/>
          </w:tcPr>
          <w:p w14:paraId="0C85C7C9" w14:textId="77777777" w:rsidR="006D7E3F" w:rsidRPr="001E2583" w:rsidRDefault="006D7E3F" w:rsidP="001B4965">
            <w:pPr>
              <w:pStyle w:val="BodyText"/>
              <w:rPr>
                <w:rFonts w:ascii="Courier New" w:hAnsi="Courier New" w:cs="Courier New"/>
                <w:sz w:val="20"/>
              </w:rPr>
            </w:pPr>
            <w:bookmarkStart w:id="5437" w:name="_Toc363803000"/>
            <w:bookmarkStart w:id="5438" w:name="_Toc428454138"/>
            <w:bookmarkStart w:id="5439" w:name="_Toc228781996"/>
            <w:r w:rsidRPr="001E2583">
              <w:rPr>
                <w:rFonts w:ascii="Courier New" w:hAnsi="Courier New" w:cs="Courier New"/>
                <w:sz w:val="20"/>
              </w:rPr>
              <w:lastRenderedPageBreak/>
              <w:t>participant "Document \n Metadata \n Subscriber" as subscriber</w:t>
            </w:r>
          </w:p>
          <w:p w14:paraId="034E2FE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"Document \n Metadata \n Notification \n Recipient" as recipient</w:t>
            </w:r>
          </w:p>
          <w:p w14:paraId="699182FE"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"Document \n Consumer" as consumer</w:t>
            </w:r>
          </w:p>
          <w:p w14:paraId="0E5B39B3"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"Document \n Source" as source</w:t>
            </w:r>
          </w:p>
          <w:p w14:paraId="5CC12FF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"Integrated \n Publisher/ \n Notification \n Broker" as notificationbroker</w:t>
            </w:r>
          </w:p>
          <w:p w14:paraId="7A59E973"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"XDS \n Document \n Registry" as registry</w:t>
            </w:r>
          </w:p>
          <w:p w14:paraId="665DCEF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"XDS \n Document \n Repository" as repository</w:t>
            </w:r>
          </w:p>
          <w:p w14:paraId="37DAEDF8" w14:textId="77777777" w:rsidR="006D7E3F" w:rsidRPr="001E2583" w:rsidRDefault="006D7E3F" w:rsidP="001B4965">
            <w:pPr>
              <w:pStyle w:val="BodyText"/>
              <w:rPr>
                <w:rFonts w:ascii="Courier New" w:hAnsi="Courier New" w:cs="Courier New"/>
                <w:sz w:val="20"/>
              </w:rPr>
            </w:pPr>
          </w:p>
          <w:p w14:paraId="64E81B0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note over subscriber, recipient, consumer:</w:t>
            </w:r>
          </w:p>
          <w:p w14:paraId="3762F1BB"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Clinician EMR</w:t>
            </w:r>
          </w:p>
          <w:p w14:paraId="69E06042"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5FD9AF33"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note over source:</w:t>
            </w:r>
          </w:p>
          <w:p w14:paraId="3D230E98"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Laboratory \n Information \n System</w:t>
            </w:r>
          </w:p>
          <w:p w14:paraId="04F3B99C"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152447BA"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note over notificationbroker, registry, repository:</w:t>
            </w:r>
          </w:p>
          <w:p w14:paraId="2BE06AE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RHIO</w:t>
            </w:r>
          </w:p>
          <w:p w14:paraId="5B732DC9"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6CB0657D"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subscriber-&gt;+notificationbroker:Document Metadata Subscribe [ITI-52] \n Parameters: PatientID=Mr.White, intendedRecipient=Dr.Brown</w:t>
            </w:r>
          </w:p>
          <w:p w14:paraId="463254B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notificationbroker</w:t>
            </w:r>
          </w:p>
          <w:p w14:paraId="13E89DF7"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source-&gt;+repository:Provide and Register Document Set-b [ITI-41] \n metadata: submissionSet.intendedRecipient=Dr.Brown</w:t>
            </w:r>
          </w:p>
          <w:p w14:paraId="5E00CA05"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repository-&gt;+registry:Register Document Set-b [ITI-42]</w:t>
            </w:r>
          </w:p>
          <w:p w14:paraId="5F5311FC"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registry--&gt;+notificationbroker:Internal transaction</w:t>
            </w:r>
          </w:p>
          <w:p w14:paraId="10E5C72B"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notificationbroker-&gt;+recipient:Document Metadata Notify [ITI-53]</w:t>
            </w:r>
          </w:p>
          <w:p w14:paraId="5A166F32"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recipient--&gt;+consumer:Internal transaction</w:t>
            </w:r>
          </w:p>
          <w:p w14:paraId="29B4C24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consumer-&gt;registry:Registry Stored Query [ITI-18]</w:t>
            </w:r>
          </w:p>
          <w:p w14:paraId="168F0ED1"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consumer-&gt;repository:Retrieve Document Set-b [ITI-43]</w:t>
            </w:r>
          </w:p>
          <w:p w14:paraId="093831A9"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repository</w:t>
            </w:r>
          </w:p>
          <w:p w14:paraId="4BD5C9AE"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deactivate registry </w:t>
            </w:r>
          </w:p>
          <w:p w14:paraId="63A6F545"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notificationbroker</w:t>
            </w:r>
          </w:p>
          <w:p w14:paraId="171C48D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recipient</w:t>
            </w:r>
          </w:p>
          <w:p w14:paraId="3322FB61" w14:textId="77777777" w:rsidR="006D7E3F" w:rsidRPr="00B8150C" w:rsidRDefault="006D7E3F" w:rsidP="0063458A">
            <w:pPr>
              <w:pStyle w:val="BodyText"/>
              <w:keepNext/>
              <w:rPr>
                <w:rFonts w:ascii="Courier New" w:hAnsi="Courier New" w:cs="Courier New"/>
                <w:sz w:val="20"/>
              </w:rPr>
            </w:pPr>
            <w:r w:rsidRPr="001E2583">
              <w:rPr>
                <w:rFonts w:ascii="Courier New" w:hAnsi="Courier New" w:cs="Courier New"/>
                <w:sz w:val="20"/>
              </w:rPr>
              <w:t>deactivate consumer</w:t>
            </w:r>
          </w:p>
        </w:tc>
      </w:tr>
    </w:tbl>
    <w:p w14:paraId="0C1EAD06" w14:textId="22DD15F8" w:rsidR="006D7E3F" w:rsidRDefault="006D7E3F" w:rsidP="004C2565">
      <w:pPr>
        <w:pStyle w:val="FigureTitle"/>
      </w:pPr>
      <w:r>
        <w:t xml:space="preserve">Figure </w:t>
      </w:r>
      <w:r w:rsidRPr="007B2020">
        <w:t>26.4.2.4.2-</w:t>
      </w:r>
      <w:r w:rsidR="004A46BF">
        <w:t>2</w:t>
      </w:r>
      <w:r w:rsidRPr="007B2020">
        <w:t>: Websequence</w:t>
      </w:r>
      <w:r w:rsidR="004A46BF">
        <w:t xml:space="preserve"> </w:t>
      </w:r>
      <w:r w:rsidRPr="007B2020">
        <w:t>diagra</w:t>
      </w:r>
      <w:r w:rsidR="004A46BF">
        <w:t>m</w:t>
      </w:r>
      <w:r w:rsidRPr="007B2020">
        <w:t xml:space="preserve"> code related to Figure 26.4.2.4.2-1</w:t>
      </w:r>
    </w:p>
    <w:p w14:paraId="5EA4CA75" w14:textId="0DB5A243" w:rsidR="00F71022" w:rsidRPr="00BF0A93" w:rsidRDefault="00F71022">
      <w:pPr>
        <w:pStyle w:val="Heading4"/>
        <w:numPr>
          <w:ilvl w:val="0"/>
          <w:numId w:val="0"/>
        </w:numPr>
        <w:rPr>
          <w:noProof w:val="0"/>
        </w:rPr>
      </w:pPr>
      <w:r w:rsidRPr="00BF0A93">
        <w:rPr>
          <w:noProof w:val="0"/>
        </w:rPr>
        <w:lastRenderedPageBreak/>
        <w:t>26.4.2.5 Use Case #5: Workflow Id subscription</w:t>
      </w:r>
      <w:bookmarkEnd w:id="5437"/>
      <w:bookmarkEnd w:id="5438"/>
      <w:r w:rsidRPr="00BF0A93">
        <w:rPr>
          <w:noProof w:val="0"/>
        </w:rPr>
        <w:t xml:space="preserve"> </w:t>
      </w:r>
      <w:bookmarkEnd w:id="5439"/>
    </w:p>
    <w:p w14:paraId="72F7C983" w14:textId="77777777" w:rsidR="00F71022" w:rsidRPr="00BF0A93" w:rsidRDefault="00F71022" w:rsidP="00367199">
      <w:pPr>
        <w:pStyle w:val="BodyText"/>
      </w:pPr>
      <w:r w:rsidRPr="00BF0A93">
        <w:t xml:space="preserve">In this use case a clinician creates a subscription for a specific instance of workflow (e.g., eReferral Workflow) because he wants to be notified of any updates that occurred to the workflow. The workflow Id is stored in the metadata XDSDocumentEntry.ReferenceIdList. </w:t>
      </w:r>
    </w:p>
    <w:p w14:paraId="26FAA3B9" w14:textId="77777777" w:rsidR="00F71022" w:rsidRPr="00BF0A93" w:rsidRDefault="00F71022" w:rsidP="00367199">
      <w:pPr>
        <w:pStyle w:val="Heading5"/>
        <w:numPr>
          <w:ilvl w:val="0"/>
          <w:numId w:val="0"/>
        </w:numPr>
        <w:ind w:left="1008" w:hanging="1008"/>
        <w:rPr>
          <w:noProof w:val="0"/>
        </w:rPr>
      </w:pPr>
      <w:bookmarkStart w:id="5440" w:name="_Toc228781997"/>
      <w:bookmarkStart w:id="5441" w:name="_Toc363803001"/>
      <w:r w:rsidRPr="00BF0A93">
        <w:rPr>
          <w:noProof w:val="0"/>
        </w:rPr>
        <w:t xml:space="preserve">26.4.2.5.1 Workflow Id subscription Use </w:t>
      </w:r>
      <w:bookmarkEnd w:id="5440"/>
      <w:r w:rsidRPr="00BF0A93">
        <w:rPr>
          <w:noProof w:val="0"/>
        </w:rPr>
        <w:t>Case Description</w:t>
      </w:r>
      <w:bookmarkEnd w:id="5441"/>
    </w:p>
    <w:p w14:paraId="7867B0DE" w14:textId="77777777" w:rsidR="00F71022" w:rsidRPr="00BF0A93" w:rsidRDefault="00F71022" w:rsidP="00367199">
      <w:pPr>
        <w:pStyle w:val="BodyText"/>
      </w:pPr>
      <w:r w:rsidRPr="00BF0A93">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BF0A93" w:rsidRDefault="00F71022" w:rsidP="00367199">
      <w:pPr>
        <w:pStyle w:val="BodyText"/>
      </w:pPr>
      <w:r w:rsidRPr="00BF0A93">
        <w:t xml:space="preserve">On the day of the visit, the patient is admitted in Dr. Green’s office. Dr. Green analyzes the referral request created by Dr. White and any useful Clinical Documents related to the request. When the visit is completed, Dr. Green publishes a report and Dr. Brown is notified of the completion of the eReferral process so that he can analyze the whole workflow and all related documents. </w:t>
      </w:r>
    </w:p>
    <w:p w14:paraId="3E06112F" w14:textId="77777777" w:rsidR="00F71022" w:rsidRPr="00BF0A93" w:rsidRDefault="00F71022" w:rsidP="00367199">
      <w:pPr>
        <w:pStyle w:val="Heading6"/>
        <w:numPr>
          <w:ilvl w:val="0"/>
          <w:numId w:val="0"/>
        </w:numPr>
        <w:ind w:left="1152" w:hanging="1152"/>
        <w:rPr>
          <w:noProof w:val="0"/>
        </w:rPr>
      </w:pPr>
      <w:bookmarkStart w:id="5442" w:name="_Toc363803002"/>
      <w:r w:rsidRPr="00BF0A93">
        <w:rPr>
          <w:noProof w:val="0"/>
        </w:rPr>
        <w:t>26.4.2.5.1.1 Technical Aspects (Workflow Id and XDSDocumentEntry ReferenceIdList subscription)</w:t>
      </w:r>
      <w:bookmarkEnd w:id="5442"/>
    </w:p>
    <w:p w14:paraId="09CE0973" w14:textId="77777777" w:rsidR="00F71022" w:rsidRPr="00BF0A93" w:rsidRDefault="00F71022" w:rsidP="00367199">
      <w:pPr>
        <w:pStyle w:val="BodyText"/>
      </w:pPr>
      <w:r w:rsidRPr="00BF0A93">
        <w:t xml:space="preserve">The eReferral process is managed and tracked by the creation of a specific Workflow Document (e.g., as defined in the IHE PCC Cross-enterprise Basic eReferral Workflow Definition Profile (XBeR-WD)). The Workflow Document has a unique fixed reference, the workflow Id, which is stored in the XDSDocumentEntry.ReferenceIdList metadata. </w:t>
      </w:r>
    </w:p>
    <w:p w14:paraId="404D3E4B" w14:textId="77777777" w:rsidR="00F71022" w:rsidRPr="00BF0A93" w:rsidRDefault="00F71022" w:rsidP="00367199">
      <w:pPr>
        <w:pStyle w:val="BodyText"/>
      </w:pPr>
      <w:r w:rsidRPr="00BF0A93">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BF0A93" w:rsidRDefault="00F71022" w:rsidP="00367199">
      <w:pPr>
        <w:pStyle w:val="BodyText"/>
      </w:pPr>
      <w:r w:rsidRPr="00BF0A93">
        <w:t xml:space="preserve">The execution of the visit involves another update of the workflow document and, as consequence, a new notification is sent to the GP. </w:t>
      </w:r>
    </w:p>
    <w:p w14:paraId="4C60FE42" w14:textId="77777777" w:rsidR="00F71022" w:rsidRPr="00BF0A93" w:rsidRDefault="00F71022" w:rsidP="00367199">
      <w:pPr>
        <w:pStyle w:val="BodyText"/>
      </w:pPr>
      <w:r w:rsidRPr="00BF0A93">
        <w:t xml:space="preserve">This notification framework allows the GP to be active participant in the process started by him. </w:t>
      </w:r>
    </w:p>
    <w:p w14:paraId="4007041E" w14:textId="77777777" w:rsidR="00F71022" w:rsidRPr="00BF0A93" w:rsidRDefault="00F71022" w:rsidP="00367199">
      <w:pPr>
        <w:pStyle w:val="Heading5"/>
        <w:numPr>
          <w:ilvl w:val="0"/>
          <w:numId w:val="0"/>
        </w:numPr>
        <w:ind w:left="1008" w:hanging="1008"/>
        <w:rPr>
          <w:noProof w:val="0"/>
        </w:rPr>
      </w:pPr>
      <w:bookmarkStart w:id="5443" w:name="_Toc228781998"/>
      <w:bookmarkStart w:id="5444" w:name="_Toc363803003"/>
      <w:r w:rsidRPr="00BF0A93">
        <w:rPr>
          <w:noProof w:val="0"/>
        </w:rPr>
        <w:lastRenderedPageBreak/>
        <w:t>26.4.2.5.2 Workflow Id subscription Process Flow</w:t>
      </w:r>
      <w:bookmarkEnd w:id="5443"/>
      <w:bookmarkEnd w:id="5444"/>
    </w:p>
    <w:p w14:paraId="6835BA14" w14:textId="3031DA2A" w:rsidR="00F71022" w:rsidRPr="00BF0A93" w:rsidRDefault="006D7E3F" w:rsidP="00367199">
      <w:pPr>
        <w:pStyle w:val="BodyText"/>
        <w:jc w:val="center"/>
      </w:pPr>
      <w:r>
        <w:rPr>
          <w:noProof/>
          <w:lang w:val="fr-FR" w:eastAsia="fr-FR"/>
        </w:rPr>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70308088" w14:textId="77777777" w:rsidR="00F71022" w:rsidRPr="00BF0A93" w:rsidRDefault="00F71022" w:rsidP="00AA50EB">
      <w:pPr>
        <w:pStyle w:val="FigureTitle"/>
      </w:pPr>
      <w:r w:rsidRPr="00BF0A93">
        <w:t>Figure 26.4.2.5.2-1: Interaction Diagram for Workflow Id subscription Use Case</w:t>
      </w:r>
    </w:p>
    <w:tbl>
      <w:tblPr>
        <w:tblStyle w:val="TableGrid"/>
        <w:tblW w:w="0" w:type="auto"/>
        <w:tblLook w:val="04A0" w:firstRow="1" w:lastRow="0" w:firstColumn="1" w:lastColumn="0" w:noHBand="0" w:noVBand="1"/>
      </w:tblPr>
      <w:tblGrid>
        <w:gridCol w:w="9350"/>
      </w:tblGrid>
      <w:tr w:rsidR="006D7E3F" w:rsidRPr="00E47760" w14:paraId="6485F1E9" w14:textId="77777777" w:rsidTr="001B4965">
        <w:tc>
          <w:tcPr>
            <w:tcW w:w="9500" w:type="dxa"/>
          </w:tcPr>
          <w:p w14:paraId="655FB528" w14:textId="77777777" w:rsidR="006D7E3F" w:rsidRPr="00DD00C2" w:rsidRDefault="006D7E3F" w:rsidP="001B4965">
            <w:pPr>
              <w:pStyle w:val="BodyText"/>
              <w:rPr>
                <w:rFonts w:ascii="Courier New" w:hAnsi="Courier New" w:cs="Courier New"/>
                <w:sz w:val="20"/>
              </w:rPr>
            </w:pPr>
            <w:bookmarkStart w:id="5445" w:name="Public_Health_Surveillance"/>
            <w:bookmarkStart w:id="5446" w:name="_Toc231117685"/>
            <w:bookmarkStart w:id="5447" w:name="_Toc237684755"/>
            <w:bookmarkStart w:id="5448" w:name="_Toc237767181"/>
            <w:bookmarkStart w:id="5449" w:name="_Toc363803007"/>
            <w:bookmarkStart w:id="5450" w:name="_Toc428454141"/>
            <w:bookmarkStart w:id="5451" w:name="_Toc487039276"/>
            <w:bookmarkStart w:id="5452" w:name="_Toc488068376"/>
            <w:bookmarkStart w:id="5453" w:name="_Toc488068809"/>
            <w:bookmarkStart w:id="5454" w:name="_Toc488075136"/>
            <w:bookmarkEnd w:id="5445"/>
            <w:r w:rsidRPr="00DD00C2">
              <w:rPr>
                <w:rFonts w:ascii="Courier New" w:hAnsi="Courier New" w:cs="Courier New"/>
                <w:sz w:val="20"/>
              </w:rPr>
              <w:t>participant "Document \n Metadata \n Subscriber \n ------------------ \n Document \n Metadata \n Notification \n Recipient" as subscriberrecipient</w:t>
            </w:r>
          </w:p>
          <w:p w14:paraId="23B5BF7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\n Consumer \n ------------------ \n XDW Content \n Consumer" as consumerXDW</w:t>
            </w:r>
          </w:p>
          <w:p w14:paraId="0E7DE17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\n Source \n (EHR)" as sourceEHR</w:t>
            </w:r>
          </w:p>
          <w:p w14:paraId="0E403BE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"XDW Content \n Creator" as XDWcreator</w:t>
            </w:r>
          </w:p>
          <w:p w14:paraId="5147997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\n Consumer" as documentconsumer</w:t>
            </w:r>
          </w:p>
          <w:p w14:paraId="42D71DB5"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"XDW Content \n Updater" as XDWupdater</w:t>
            </w:r>
          </w:p>
          <w:p w14:paraId="519B7A6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Source \n (HIS)" as sourceHIS</w:t>
            </w:r>
          </w:p>
          <w:p w14:paraId="54B480F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\n Repository" as documentrepository</w:t>
            </w:r>
          </w:p>
          <w:p w14:paraId="2BC53823"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participant "Document \n Registry \n ---------------- \n Document \n Metadata \n Notification \n Broker" as registrynotificationbroker</w:t>
            </w:r>
          </w:p>
          <w:p w14:paraId="48076278" w14:textId="77777777" w:rsidR="006D7E3F" w:rsidRPr="00DD00C2" w:rsidRDefault="006D7E3F" w:rsidP="001B4965">
            <w:pPr>
              <w:pStyle w:val="BodyText"/>
              <w:rPr>
                <w:rFonts w:ascii="Courier New" w:hAnsi="Courier New" w:cs="Courier New"/>
                <w:sz w:val="20"/>
              </w:rPr>
            </w:pPr>
          </w:p>
          <w:p w14:paraId="5E59619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note over subscriberrecipient, consumerXDW, sourceEHR, XDWcreator</w:t>
            </w:r>
          </w:p>
          <w:p w14:paraId="2600FEE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Clinician EHR</w:t>
            </w:r>
          </w:p>
          <w:p w14:paraId="0F40784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lastRenderedPageBreak/>
              <w:t>end note</w:t>
            </w:r>
          </w:p>
          <w:p w14:paraId="37522B4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note over documentconsumer, XDWupdater, sourceHIS</w:t>
            </w:r>
          </w:p>
          <w:p w14:paraId="66524E0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HIS</w:t>
            </w:r>
          </w:p>
          <w:p w14:paraId="7E89491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end note</w:t>
            </w:r>
          </w:p>
          <w:p w14:paraId="73C53D8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note over documentrepository, registrynotificationbroker</w:t>
            </w:r>
          </w:p>
          <w:p w14:paraId="70D59BB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Regional EHR</w:t>
            </w:r>
          </w:p>
          <w:p w14:paraId="4DC470B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end note</w:t>
            </w:r>
          </w:p>
          <w:p w14:paraId="0424C1E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XDWcreator--&gt;+sourceEHR:Internal Transaction</w:t>
            </w:r>
          </w:p>
          <w:p w14:paraId="112E53FE"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sourceEHR-&gt;+documentrepository:[ITI-41] Provide and Register Document Set-b \n (WD, eReferral)</w:t>
            </w:r>
          </w:p>
          <w:p w14:paraId="3958F1CB"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documentrepository-&gt;+registrynotificationbroker:[ITI-42] Register Document Set-b</w:t>
            </w:r>
          </w:p>
          <w:p w14:paraId="2440CD44"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subscriberrecipient-&gt;registrynotificationbroker:[ITI-52] Document Metadata Subscribe ($DocumentEntryReferenceIdList=workflow Id)</w:t>
            </w:r>
          </w:p>
          <w:p w14:paraId="650F7F58"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sourceEHR</w:t>
            </w:r>
          </w:p>
          <w:p w14:paraId="1E95446A"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documentrepository</w:t>
            </w:r>
          </w:p>
          <w:p w14:paraId="5F6E4A2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registrynotificationbroker</w:t>
            </w:r>
          </w:p>
          <w:p w14:paraId="251ED9F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XDWupdater--&gt;+sourceHIS:Internal Transaction</w:t>
            </w:r>
          </w:p>
          <w:p w14:paraId="2B9C8384"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sourceHIS-&gt;+documentrepository:[ITI-41] Provide and Register \n Document Set-b \n (WD, Report)</w:t>
            </w:r>
          </w:p>
          <w:p w14:paraId="2E6E2DEE"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documentrepository-&gt;+registrynotificationbroker:[ITI-42] Register Document Set-b</w:t>
            </w:r>
          </w:p>
          <w:p w14:paraId="53E4C82B"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registrynotificationbroker-&gt;+subscriberrecipient:[ITI-53] Document Metadata Notify</w:t>
            </w:r>
          </w:p>
          <w:p w14:paraId="0AE0091E"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sourceHIS</w:t>
            </w:r>
          </w:p>
          <w:p w14:paraId="4FCA822A"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documentrepository</w:t>
            </w:r>
          </w:p>
          <w:p w14:paraId="26F05CE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registrynotificationbroker</w:t>
            </w:r>
          </w:p>
          <w:p w14:paraId="6E29B78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subscriberrecipient</w:t>
            </w:r>
          </w:p>
          <w:p w14:paraId="5171ADA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consumerXDW-&gt;+registrynotificationbroker:[ITI-18] Registry Stored Query (FindDocumentsByReferenceId)</w:t>
            </w:r>
          </w:p>
          <w:p w14:paraId="1120893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registrynotificationbroker</w:t>
            </w:r>
          </w:p>
          <w:p w14:paraId="283C9B69"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consumerXDW-&gt;+documentrepository:[ITI-43] Retrieve Document Set-b</w:t>
            </w:r>
          </w:p>
          <w:p w14:paraId="3822C6D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documentrepository</w:t>
            </w:r>
          </w:p>
          <w:p w14:paraId="2933DD3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consumerXDW-&gt;+registrynotificationbroker:[ITI-18] Registry Stored Query (GetDocuments)</w:t>
            </w:r>
          </w:p>
          <w:p w14:paraId="45BA1AB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deactivate registrynotificationbroker</w:t>
            </w:r>
          </w:p>
          <w:p w14:paraId="0F9EA303"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consumerXDW-&gt;+documentrepository:[ITI-43] Retrieve Document Set-b</w:t>
            </w:r>
          </w:p>
          <w:p w14:paraId="53E07218" w14:textId="77777777" w:rsidR="006D7E3F" w:rsidRPr="00B8150C" w:rsidRDefault="006D7E3F" w:rsidP="0063458A">
            <w:pPr>
              <w:pStyle w:val="BodyText"/>
              <w:keepNext/>
              <w:rPr>
                <w:rFonts w:ascii="Courier New" w:hAnsi="Courier New" w:cs="Courier New"/>
                <w:sz w:val="20"/>
              </w:rPr>
            </w:pPr>
            <w:r w:rsidRPr="00DD00C2">
              <w:rPr>
                <w:rFonts w:ascii="Courier New" w:hAnsi="Courier New" w:cs="Courier New"/>
                <w:sz w:val="20"/>
              </w:rPr>
              <w:lastRenderedPageBreak/>
              <w:t>deactivate documentrepository</w:t>
            </w:r>
          </w:p>
        </w:tc>
      </w:tr>
    </w:tbl>
    <w:p w14:paraId="126672B4" w14:textId="7A2C3747" w:rsidR="006D7E3F" w:rsidRDefault="006D7E3F" w:rsidP="004C2565">
      <w:pPr>
        <w:pStyle w:val="FigureTitle"/>
        <w:rPr>
          <w:bCs/>
        </w:rPr>
      </w:pPr>
      <w:r>
        <w:lastRenderedPageBreak/>
        <w:t xml:space="preserve">Figure </w:t>
      </w:r>
      <w:r w:rsidRPr="00446C53">
        <w:t>26.4.2.5.2-</w:t>
      </w:r>
      <w:r w:rsidR="004A46BF">
        <w:t>2</w:t>
      </w:r>
      <w:r w:rsidRPr="00446C53">
        <w:t>: Websequence</w:t>
      </w:r>
      <w:r w:rsidR="004A46BF">
        <w:t xml:space="preserve"> </w:t>
      </w:r>
      <w:r w:rsidRPr="00446C53">
        <w:t>diagram code related to Figure 26.4.2.5.2-1</w:t>
      </w:r>
    </w:p>
    <w:p w14:paraId="154F051F" w14:textId="746644B3" w:rsidR="00F71022" w:rsidRPr="00BF0A93" w:rsidRDefault="00F71022" w:rsidP="00367199">
      <w:pPr>
        <w:pStyle w:val="Heading2"/>
        <w:numPr>
          <w:ilvl w:val="0"/>
          <w:numId w:val="0"/>
        </w:numPr>
        <w:rPr>
          <w:bCs/>
          <w:noProof w:val="0"/>
        </w:rPr>
      </w:pPr>
      <w:bookmarkStart w:id="5455" w:name="_Toc13752510"/>
      <w:r w:rsidRPr="00BF0A93">
        <w:rPr>
          <w:bCs/>
          <w:noProof w:val="0"/>
        </w:rPr>
        <w:t>26.5 DSUB Security Considerations</w:t>
      </w:r>
      <w:bookmarkEnd w:id="5446"/>
      <w:bookmarkEnd w:id="5447"/>
      <w:bookmarkEnd w:id="5448"/>
      <w:bookmarkEnd w:id="5449"/>
      <w:bookmarkEnd w:id="5450"/>
      <w:bookmarkEnd w:id="5451"/>
      <w:bookmarkEnd w:id="5452"/>
      <w:bookmarkEnd w:id="5453"/>
      <w:bookmarkEnd w:id="5454"/>
      <w:bookmarkEnd w:id="5455"/>
    </w:p>
    <w:p w14:paraId="13843847" w14:textId="77777777" w:rsidR="00F71022" w:rsidRPr="00BF0A93" w:rsidRDefault="00F71022" w:rsidP="00367199">
      <w:pPr>
        <w:pStyle w:val="BodyText"/>
        <w:rPr>
          <w:szCs w:val="24"/>
        </w:rPr>
      </w:pPr>
      <w:r w:rsidRPr="00BF0A93">
        <w:rPr>
          <w:szCs w:val="24"/>
        </w:rPr>
        <w:t xml:space="preserve">The risk analysis for this profile enumerates assets, threats, and mitigations. The risk assessment spreadsheet is stored and available from IHE at </w:t>
      </w:r>
      <w:hyperlink r:id="rId197" w:history="1">
        <w:r w:rsidRPr="00BF0A93">
          <w:rPr>
            <w:rStyle w:val="Hyperlink"/>
            <w:szCs w:val="24"/>
          </w:rPr>
          <w:t>http://wiki.ihe.net/images/4/46/DSUB_risk_assesment.xls</w:t>
        </w:r>
      </w:hyperlink>
      <w:r w:rsidRPr="00BF0A93">
        <w:rPr>
          <w:szCs w:val="24"/>
        </w:rPr>
        <w:t xml:space="preserve">. </w:t>
      </w:r>
    </w:p>
    <w:p w14:paraId="526FB03E" w14:textId="77777777" w:rsidR="00F71022" w:rsidRPr="00BF0A93" w:rsidRDefault="00F71022" w:rsidP="00367199">
      <w:pPr>
        <w:pStyle w:val="BodyText"/>
        <w:rPr>
          <w:szCs w:val="24"/>
        </w:rPr>
      </w:pPr>
      <w:r w:rsidRPr="00BF0A93">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BF0A93" w:rsidRDefault="00F71022" w:rsidP="00367199">
      <w:pPr>
        <w:pStyle w:val="BodyText"/>
        <w:rPr>
          <w:szCs w:val="24"/>
        </w:rPr>
      </w:pPr>
      <w:r w:rsidRPr="00BF0A93">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69D5A0F6" w:rsidR="00F71022" w:rsidRPr="00BF0A93" w:rsidRDefault="00F71022" w:rsidP="00367199">
      <w:pPr>
        <w:pStyle w:val="BodyText"/>
      </w:pPr>
      <w:r w:rsidRPr="00BF0A93">
        <w:t>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th</w:t>
      </w:r>
      <w:r w:rsidR="004A46BF">
        <w:t>e</w:t>
      </w:r>
      <w:r w:rsidRPr="00BF0A93">
        <w:t xml:space="preserve">n the control of access policies is in query/retrieve transactions of the Document Metadata Notification Recipient. </w:t>
      </w:r>
    </w:p>
    <w:p w14:paraId="1008A296" w14:textId="77777777" w:rsidR="00F71022" w:rsidRPr="00BF0A93" w:rsidRDefault="00F71022" w:rsidP="00367199">
      <w:pPr>
        <w:pStyle w:val="BodyText"/>
      </w:pPr>
      <w:r w:rsidRPr="00BF0A93">
        <w:t>Specific security considerations are presented in the Security Considerations section of each transaction in Volume 2.</w:t>
      </w:r>
    </w:p>
    <w:p w14:paraId="365218D4" w14:textId="77777777" w:rsidR="00F71022" w:rsidRPr="00BF0A93" w:rsidRDefault="00F71022" w:rsidP="00367199">
      <w:pPr>
        <w:pStyle w:val="Heading2"/>
        <w:numPr>
          <w:ilvl w:val="0"/>
          <w:numId w:val="0"/>
        </w:numPr>
        <w:rPr>
          <w:noProof w:val="0"/>
        </w:rPr>
      </w:pPr>
      <w:bookmarkStart w:id="5456" w:name="_Toc363803008"/>
      <w:bookmarkStart w:id="5457" w:name="_Toc428454142"/>
      <w:bookmarkStart w:id="5458" w:name="_Toc487039277"/>
      <w:bookmarkStart w:id="5459" w:name="_Toc488068377"/>
      <w:bookmarkStart w:id="5460" w:name="_Toc488068810"/>
      <w:bookmarkStart w:id="5461" w:name="_Toc488075137"/>
      <w:bookmarkStart w:id="5462" w:name="_Toc13752511"/>
      <w:r w:rsidRPr="00BF0A93">
        <w:rPr>
          <w:bCs/>
          <w:noProof w:val="0"/>
        </w:rPr>
        <w:t>26.6 DSUB Cross Profile Considerations</w:t>
      </w:r>
      <w:bookmarkEnd w:id="5456"/>
      <w:bookmarkEnd w:id="5457"/>
      <w:bookmarkEnd w:id="5458"/>
      <w:bookmarkEnd w:id="5459"/>
      <w:bookmarkEnd w:id="5460"/>
      <w:bookmarkEnd w:id="5461"/>
      <w:bookmarkEnd w:id="5462"/>
    </w:p>
    <w:p w14:paraId="068F49AC" w14:textId="77777777" w:rsidR="00F71022" w:rsidRPr="00BF0A93" w:rsidRDefault="00F71022" w:rsidP="00367199">
      <w:r w:rsidRPr="00BF0A93">
        <w:t>Within an XDS Affinity Domain:</w:t>
      </w:r>
    </w:p>
    <w:p w14:paraId="4209F7FE" w14:textId="77777777" w:rsidR="00F71022" w:rsidRPr="00BF0A93" w:rsidRDefault="00F71022" w:rsidP="00367199">
      <w:pPr>
        <w:pStyle w:val="ListBullet2"/>
        <w:numPr>
          <w:ilvl w:val="0"/>
          <w:numId w:val="40"/>
        </w:numPr>
      </w:pPr>
      <w:r w:rsidRPr="00BF0A93">
        <w:t>the Document Metadata Notification Broker will most likely be grouped with a Document Registry</w:t>
      </w:r>
    </w:p>
    <w:p w14:paraId="137BA112" w14:textId="77777777" w:rsidR="00F71022" w:rsidRPr="00BF0A93" w:rsidRDefault="00F71022" w:rsidP="00367199">
      <w:pPr>
        <w:pStyle w:val="ListBullet2"/>
        <w:numPr>
          <w:ilvl w:val="0"/>
          <w:numId w:val="40"/>
        </w:numPr>
      </w:pPr>
      <w:r w:rsidRPr="00BF0A93">
        <w:t>the Document Metadata Subscriber will most likely be grouped with a Document Consumer</w:t>
      </w:r>
    </w:p>
    <w:p w14:paraId="08DEE232" w14:textId="77777777" w:rsidR="00F71022" w:rsidRPr="00BF0A93" w:rsidRDefault="00F71022" w:rsidP="00367199">
      <w:pPr>
        <w:pStyle w:val="ListBullet2"/>
        <w:numPr>
          <w:ilvl w:val="0"/>
          <w:numId w:val="40"/>
        </w:numPr>
      </w:pPr>
      <w:r w:rsidRPr="00BF0A93">
        <w:t>the Document Metadata Publisher will most likely be grouped with a Document Registry</w:t>
      </w:r>
    </w:p>
    <w:p w14:paraId="11643238" w14:textId="436FC847" w:rsidR="00F71022" w:rsidRPr="00BF0A93" w:rsidRDefault="00F71022" w:rsidP="00AA50EB">
      <w:pPr>
        <w:pStyle w:val="ListBullet2"/>
        <w:numPr>
          <w:ilvl w:val="0"/>
          <w:numId w:val="40"/>
        </w:numPr>
      </w:pPr>
      <w:r w:rsidRPr="00BF0A93">
        <w:t>the Document Metadata Notification Recipient will likely be grouped with a Document Consumer</w:t>
      </w:r>
    </w:p>
    <w:p w14:paraId="4BE75873" w14:textId="77777777" w:rsidR="00F71022" w:rsidRPr="00BF0A93" w:rsidRDefault="00F71022" w:rsidP="003018AE">
      <w:pPr>
        <w:pStyle w:val="Heading1"/>
        <w:pageBreakBefore w:val="0"/>
        <w:numPr>
          <w:ilvl w:val="0"/>
          <w:numId w:val="0"/>
        </w:numPr>
        <w:rPr>
          <w:noProof w:val="0"/>
        </w:rPr>
      </w:pPr>
      <w:bookmarkStart w:id="5463" w:name="_Toc394657699"/>
      <w:bookmarkStart w:id="5464" w:name="_Toc487039278"/>
      <w:bookmarkStart w:id="5465" w:name="_Toc488068378"/>
      <w:bookmarkStart w:id="5466" w:name="_Toc488068811"/>
      <w:bookmarkStart w:id="5467" w:name="_Toc488075138"/>
      <w:bookmarkStart w:id="5468" w:name="_Toc13752512"/>
      <w:r w:rsidRPr="00BF0A93">
        <w:rPr>
          <w:noProof w:val="0"/>
        </w:rPr>
        <w:lastRenderedPageBreak/>
        <w:t>27 Cross-Community Patient Discovery (XCPD)</w:t>
      </w:r>
      <w:bookmarkEnd w:id="5463"/>
      <w:bookmarkEnd w:id="5464"/>
      <w:bookmarkEnd w:id="5465"/>
      <w:bookmarkEnd w:id="5466"/>
      <w:bookmarkEnd w:id="5467"/>
      <w:bookmarkEnd w:id="5468"/>
    </w:p>
    <w:p w14:paraId="0538FFE9" w14:textId="77777777" w:rsidR="00F71022" w:rsidRPr="00BF0A93" w:rsidRDefault="00F71022" w:rsidP="0042517E">
      <w:pPr>
        <w:pStyle w:val="BodyText"/>
      </w:pPr>
      <w:r w:rsidRPr="00BF0A93">
        <w:t>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A764578" w:rsidR="00F71022" w:rsidRPr="00BF0A93" w:rsidRDefault="00F71022" w:rsidP="003018AE">
      <w:pPr>
        <w:pStyle w:val="Heading2"/>
        <w:numPr>
          <w:ilvl w:val="0"/>
          <w:numId w:val="0"/>
        </w:numPr>
        <w:rPr>
          <w:noProof w:val="0"/>
        </w:rPr>
      </w:pPr>
      <w:bookmarkStart w:id="5469" w:name="_Toc394657700"/>
      <w:bookmarkStart w:id="5470" w:name="_Toc487039279"/>
      <w:bookmarkStart w:id="5471" w:name="_Toc488068379"/>
      <w:bookmarkStart w:id="5472" w:name="_Toc488068812"/>
      <w:bookmarkStart w:id="5473" w:name="_Toc488075139"/>
      <w:bookmarkStart w:id="5474" w:name="_Toc13752513"/>
      <w:r w:rsidRPr="00BF0A93">
        <w:rPr>
          <w:noProof w:val="0"/>
        </w:rPr>
        <w:t xml:space="preserve">27.1 </w:t>
      </w:r>
      <w:bookmarkEnd w:id="5469"/>
      <w:bookmarkEnd w:id="5470"/>
      <w:bookmarkEnd w:id="5471"/>
      <w:bookmarkEnd w:id="5472"/>
      <w:bookmarkEnd w:id="5473"/>
      <w:r w:rsidR="00AD07C4">
        <w:rPr>
          <w:noProof w:val="0"/>
        </w:rPr>
        <w:t xml:space="preserve">XCPD </w:t>
      </w:r>
      <w:r w:rsidR="002E55D5">
        <w:rPr>
          <w:noProof w:val="0"/>
        </w:rPr>
        <w:t>Actors/Transactions</w:t>
      </w:r>
      <w:bookmarkEnd w:id="5474"/>
    </w:p>
    <w:p w14:paraId="489A9ABB" w14:textId="5A9D6CE7" w:rsidR="00F71022" w:rsidRPr="00BF0A93" w:rsidRDefault="00F71022" w:rsidP="003018AE">
      <w:pPr>
        <w:pStyle w:val="BodyText"/>
      </w:pPr>
      <w:r w:rsidRPr="00BF0A93">
        <w:t>Figure 27.1-1 shows the actors directly involved in the XCPD Integration Profile and the relevant transactions between them. Other actors that may be indirectly involved due to their participation in XCA, XDS, PIX, PDQ, etc. are not necessarily shown.</w:t>
      </w:r>
    </w:p>
    <w:bookmarkStart w:id="5475" w:name="_MON_1298182717"/>
    <w:bookmarkStart w:id="5476" w:name="_MON_1298182727"/>
    <w:bookmarkStart w:id="5477" w:name="_MON_1298182755"/>
    <w:bookmarkStart w:id="5478" w:name="_MON_1298182772"/>
    <w:bookmarkStart w:id="5479" w:name="_MON_1298182795"/>
    <w:bookmarkStart w:id="5480" w:name="_MON_1298182815"/>
    <w:bookmarkStart w:id="5481" w:name="_MON_1298182881"/>
    <w:bookmarkStart w:id="5482" w:name="_MON_1298182892"/>
    <w:bookmarkStart w:id="5483" w:name="_MON_1298182908"/>
    <w:bookmarkStart w:id="5484" w:name="_MON_1298182915"/>
    <w:bookmarkStart w:id="5485" w:name="_MON_1298801020"/>
    <w:bookmarkStart w:id="5486" w:name="_MON_1300081536"/>
    <w:bookmarkStart w:id="5487" w:name="_MON_1300081574"/>
    <w:bookmarkStart w:id="5488" w:name="_MON_1300081582"/>
    <w:bookmarkStart w:id="5489" w:name="_MON_1300081596"/>
    <w:bookmarkStart w:id="5490" w:name="_MON_1300081609"/>
    <w:bookmarkStart w:id="5491" w:name="_MON_1301483514"/>
    <w:bookmarkStart w:id="5492" w:name="_MON_1302938794"/>
    <w:bookmarkStart w:id="5493" w:name="_MON_1302970442"/>
    <w:bookmarkStart w:id="5494" w:name="_MON_1302970452"/>
    <w:bookmarkStart w:id="5495" w:name="_MON_1302970472"/>
    <w:bookmarkStart w:id="5496" w:name="_MON_1303718920"/>
    <w:bookmarkStart w:id="5497" w:name="_MON_1303718955"/>
    <w:bookmarkStart w:id="5498" w:name="_MON_1304139888"/>
    <w:bookmarkStart w:id="5499" w:name="_MON_1304140011"/>
    <w:bookmarkStart w:id="5500" w:name="_MON_1304140020"/>
    <w:bookmarkStart w:id="5501" w:name="_MON_1304140032"/>
    <w:bookmarkStart w:id="5502" w:name="_MON_1304140036"/>
    <w:bookmarkStart w:id="5503" w:name="_MON_1309235390"/>
    <w:bookmarkStart w:id="5504" w:name="_MON_1309235482"/>
    <w:bookmarkStart w:id="5505" w:name="_MON_1309235488"/>
    <w:bookmarkStart w:id="5506" w:name="_MON_1309687931"/>
    <w:bookmarkStart w:id="5507" w:name="_MON_1310380511"/>
    <w:bookmarkStart w:id="5508" w:name="_MON_1311049163"/>
    <w:bookmarkStart w:id="5509" w:name="_MON_1246699207"/>
    <w:bookmarkStart w:id="5510" w:name="_MON_1246785565"/>
    <w:bookmarkStart w:id="5511" w:name="_MON_1246990142"/>
    <w:bookmarkStart w:id="5512" w:name="_MON_1246990249"/>
    <w:bookmarkStart w:id="5513" w:name="_MON_1247473422"/>
    <w:bookmarkStart w:id="5514" w:name="_MON_1247473444"/>
    <w:bookmarkStart w:id="5515" w:name="_MON_1247473504"/>
    <w:bookmarkStart w:id="5516" w:name="_MON_1293340861"/>
    <w:bookmarkStart w:id="5517" w:name="_MON_1294218422"/>
    <w:bookmarkStart w:id="5518" w:name="_MON_1294495532"/>
    <w:bookmarkStart w:id="5519" w:name="_MON_1297506119"/>
    <w:bookmarkStart w:id="5520" w:name="_MON_1297506378"/>
    <w:bookmarkStart w:id="5521" w:name="_MON_1297506727"/>
    <w:bookmarkStart w:id="5522" w:name="_MON_1297506737"/>
    <w:bookmarkStart w:id="5523" w:name="_MON_1297506771"/>
    <w:bookmarkStart w:id="5524" w:name="_MON_1297506778"/>
    <w:bookmarkStart w:id="5525" w:name="_MON_1297506794"/>
    <w:bookmarkStart w:id="5526" w:name="_MON_1297506806"/>
    <w:bookmarkStart w:id="5527" w:name="_MON_1297506816"/>
    <w:bookmarkStart w:id="5528" w:name="_MON_1297506819"/>
    <w:bookmarkStart w:id="5529" w:name="_MON_1297507163"/>
    <w:bookmarkStart w:id="5530" w:name="_MON_1297507218"/>
    <w:bookmarkStart w:id="5531" w:name="_MON_1297507222"/>
    <w:bookmarkStart w:id="5532" w:name="_MON_1297507335"/>
    <w:bookmarkStart w:id="5533" w:name="_MON_1297507347"/>
    <w:bookmarkStart w:id="5534" w:name="_MON_1297507373"/>
    <w:bookmarkStart w:id="5535" w:name="_MON_1297507381"/>
    <w:bookmarkStart w:id="5536" w:name="_MON_1297507420"/>
    <w:bookmarkStart w:id="5537" w:name="_MON_1297507469"/>
    <w:bookmarkStart w:id="5538" w:name="_MON_1297507517"/>
    <w:bookmarkStart w:id="5539" w:name="_MON_1297507523"/>
    <w:bookmarkStart w:id="5540" w:name="_MON_1298182200"/>
    <w:bookmarkStart w:id="5541" w:name="_MON_1298182377"/>
    <w:bookmarkStart w:id="5542" w:name="_MON_1298182383"/>
    <w:bookmarkStart w:id="5543" w:name="_MON_1298182500"/>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Start w:id="5544" w:name="_MON_1298182509"/>
    <w:bookmarkEnd w:id="5544"/>
    <w:p w14:paraId="6E2EC9FA" w14:textId="77777777" w:rsidR="00F71022" w:rsidRPr="00BF0A93" w:rsidRDefault="008105ED" w:rsidP="0042517E">
      <w:pPr>
        <w:pStyle w:val="BodyText"/>
        <w:jc w:val="center"/>
      </w:pPr>
      <w:r w:rsidRPr="00BF0A93">
        <w:rPr>
          <w:noProof/>
        </w:rPr>
        <w:object w:dxaOrig="6930" w:dyaOrig="4875" w14:anchorId="68CCEB58">
          <v:shape id="_x0000_i1040" type="#_x0000_t75" alt="" style="width:281.2pt;height:178.65pt;mso-width-percent:0;mso-height-percent:0;mso-width-percent:0;mso-height-percent:0" o:ole="" fillcolor="window">
            <v:imagedata r:id="rId198" o:title="" cropbottom="-17422f" cropright="-30640f"/>
          </v:shape>
          <o:OLEObject Type="Embed" ProgID="Word.Picture.8" ShapeID="_x0000_i1040" DrawAspect="Content" ObjectID="_1646729232" r:id="rId199"/>
        </w:object>
      </w:r>
    </w:p>
    <w:p w14:paraId="1407780E" w14:textId="77777777" w:rsidR="00F71022" w:rsidRPr="00BF0A93" w:rsidRDefault="00F71022" w:rsidP="004E7A3D">
      <w:pPr>
        <w:pStyle w:val="FigureTitle"/>
      </w:pPr>
      <w:r w:rsidRPr="00BF0A93">
        <w:t>Figure 27.1-1: XCPD Actor Diagram</w:t>
      </w:r>
    </w:p>
    <w:p w14:paraId="41E990E7" w14:textId="6467CE5B" w:rsidR="00F71022" w:rsidRPr="00BF0A93" w:rsidRDefault="00F71022" w:rsidP="003018AE">
      <w:pPr>
        <w:pStyle w:val="BodyText"/>
      </w:pPr>
      <w:r w:rsidRPr="00BF0A93">
        <w:t>Table 27.1-1 lists the transactions for each actor directly involved in the XCPD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BF0A93" w:rsidRDefault="00F71022" w:rsidP="003018AE">
      <w:pPr>
        <w:pStyle w:val="TableTitle"/>
      </w:pPr>
      <w:r w:rsidRPr="00BF0A93">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BF0A93" w14:paraId="508D6A50" w14:textId="77777777" w:rsidTr="00067A2C">
        <w:tc>
          <w:tcPr>
            <w:tcW w:w="2268" w:type="dxa"/>
            <w:shd w:val="pct15" w:color="auto" w:fill="FFFFFF"/>
          </w:tcPr>
          <w:p w14:paraId="2614D70A" w14:textId="77777777" w:rsidR="00F71022" w:rsidRPr="00BF0A93" w:rsidRDefault="00F71022" w:rsidP="007F1D2D">
            <w:pPr>
              <w:pStyle w:val="TableEntryHeader"/>
            </w:pPr>
            <w:r w:rsidRPr="00BF0A93">
              <w:t>Actors</w:t>
            </w:r>
          </w:p>
        </w:tc>
        <w:tc>
          <w:tcPr>
            <w:tcW w:w="3510" w:type="dxa"/>
            <w:shd w:val="pct15" w:color="auto" w:fill="FFFFFF"/>
          </w:tcPr>
          <w:p w14:paraId="088A62DE" w14:textId="77777777" w:rsidR="00F71022" w:rsidRPr="00BF0A93" w:rsidRDefault="00F71022" w:rsidP="007F1D2D">
            <w:pPr>
              <w:pStyle w:val="TableEntryHeader"/>
            </w:pPr>
            <w:r w:rsidRPr="00BF0A93">
              <w:t xml:space="preserve">Transactions </w:t>
            </w:r>
          </w:p>
        </w:tc>
        <w:tc>
          <w:tcPr>
            <w:tcW w:w="1440" w:type="dxa"/>
            <w:shd w:val="pct15" w:color="auto" w:fill="FFFFFF"/>
          </w:tcPr>
          <w:p w14:paraId="3FFF9605" w14:textId="77777777" w:rsidR="00F71022" w:rsidRPr="00BF0A93" w:rsidRDefault="00F71022" w:rsidP="007F1D2D">
            <w:pPr>
              <w:pStyle w:val="TableEntryHeader"/>
            </w:pPr>
            <w:r w:rsidRPr="00BF0A93">
              <w:t>Optionality</w:t>
            </w:r>
          </w:p>
        </w:tc>
        <w:tc>
          <w:tcPr>
            <w:tcW w:w="1710" w:type="dxa"/>
            <w:shd w:val="pct15" w:color="auto" w:fill="FFFFFF"/>
          </w:tcPr>
          <w:p w14:paraId="4B2B2092" w14:textId="77777777" w:rsidR="00F71022" w:rsidRPr="00BF0A93" w:rsidRDefault="00F71022" w:rsidP="007F1D2D">
            <w:pPr>
              <w:pStyle w:val="TableEntryHeader"/>
            </w:pPr>
            <w:r w:rsidRPr="00BF0A93">
              <w:t>Section</w:t>
            </w:r>
          </w:p>
        </w:tc>
      </w:tr>
      <w:tr w:rsidR="00F71022" w:rsidRPr="00BF0A93" w14:paraId="672E2A1B" w14:textId="77777777" w:rsidTr="00067A2C">
        <w:trPr>
          <w:cantSplit/>
        </w:trPr>
        <w:tc>
          <w:tcPr>
            <w:tcW w:w="2268" w:type="dxa"/>
          </w:tcPr>
          <w:p w14:paraId="5C3460C5" w14:textId="77777777" w:rsidR="00F71022" w:rsidRPr="00BF0A93" w:rsidRDefault="00F71022" w:rsidP="00067A2C">
            <w:pPr>
              <w:pStyle w:val="TableEntry"/>
              <w:rPr>
                <w:noProof w:val="0"/>
              </w:rPr>
            </w:pPr>
            <w:r w:rsidRPr="00BF0A93">
              <w:rPr>
                <w:noProof w:val="0"/>
              </w:rPr>
              <w:t>Initiating Gateway</w:t>
            </w:r>
          </w:p>
        </w:tc>
        <w:tc>
          <w:tcPr>
            <w:tcW w:w="3510" w:type="dxa"/>
          </w:tcPr>
          <w:p w14:paraId="60713A02"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72CB53C3"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D595566" w14:textId="03D7151D"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r w:rsidR="00F71022" w:rsidRPr="00BF0A93" w14:paraId="3AD1DDAA" w14:textId="77777777" w:rsidTr="00067A2C">
        <w:trPr>
          <w:cantSplit/>
        </w:trPr>
        <w:tc>
          <w:tcPr>
            <w:tcW w:w="2268" w:type="dxa"/>
          </w:tcPr>
          <w:p w14:paraId="711237FB" w14:textId="77777777" w:rsidR="00F71022" w:rsidRPr="00BF0A93" w:rsidRDefault="00F71022" w:rsidP="00067A2C">
            <w:pPr>
              <w:pStyle w:val="TableEntry"/>
              <w:rPr>
                <w:noProof w:val="0"/>
              </w:rPr>
            </w:pPr>
            <w:r w:rsidRPr="00BF0A93">
              <w:rPr>
                <w:noProof w:val="0"/>
              </w:rPr>
              <w:t>Responding Gateway</w:t>
            </w:r>
          </w:p>
        </w:tc>
        <w:tc>
          <w:tcPr>
            <w:tcW w:w="3510" w:type="dxa"/>
          </w:tcPr>
          <w:p w14:paraId="62FA80C8"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3F2B6860"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F4FFE0B" w14:textId="392FA6D4"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bl>
    <w:p w14:paraId="20318B5E" w14:textId="77777777" w:rsidR="00F71022" w:rsidRPr="00BF0A93" w:rsidRDefault="00F71022" w:rsidP="006720E8">
      <w:pPr>
        <w:pStyle w:val="BodyText"/>
      </w:pPr>
    </w:p>
    <w:p w14:paraId="27BC4900" w14:textId="77777777" w:rsidR="00F71022" w:rsidRPr="00BF0A93" w:rsidRDefault="00F71022" w:rsidP="004E7A3D">
      <w:pPr>
        <w:pStyle w:val="Heading3"/>
        <w:numPr>
          <w:ilvl w:val="0"/>
          <w:numId w:val="0"/>
        </w:numPr>
        <w:rPr>
          <w:noProof w:val="0"/>
        </w:rPr>
      </w:pPr>
      <w:bookmarkStart w:id="5545" w:name="_Toc394657701"/>
      <w:bookmarkStart w:id="5546" w:name="_Toc487039280"/>
      <w:bookmarkStart w:id="5547" w:name="_Toc488068380"/>
      <w:bookmarkStart w:id="5548" w:name="_Toc488068813"/>
      <w:bookmarkStart w:id="5549" w:name="_Toc488075140"/>
      <w:bookmarkStart w:id="5550" w:name="_Toc13752514"/>
      <w:r w:rsidRPr="00BF0A93">
        <w:rPr>
          <w:noProof w:val="0"/>
        </w:rPr>
        <w:t>27.1.1 Actors</w:t>
      </w:r>
      <w:bookmarkEnd w:id="5545"/>
      <w:bookmarkEnd w:id="5546"/>
      <w:bookmarkEnd w:id="5547"/>
      <w:bookmarkEnd w:id="5548"/>
      <w:bookmarkEnd w:id="5549"/>
      <w:bookmarkEnd w:id="5550"/>
    </w:p>
    <w:p w14:paraId="7D495326" w14:textId="77777777" w:rsidR="00F71022" w:rsidRPr="00BF0A93" w:rsidRDefault="00F71022" w:rsidP="006720E8">
      <w:pPr>
        <w:pStyle w:val="Heading4"/>
        <w:numPr>
          <w:ilvl w:val="0"/>
          <w:numId w:val="0"/>
        </w:numPr>
        <w:rPr>
          <w:noProof w:val="0"/>
        </w:rPr>
      </w:pPr>
      <w:r w:rsidRPr="00BF0A93">
        <w:rPr>
          <w:noProof w:val="0"/>
        </w:rPr>
        <w:t>27.1.1.1 Initiating Gateway</w:t>
      </w:r>
    </w:p>
    <w:p w14:paraId="0107C3F5" w14:textId="77777777" w:rsidR="00F71022" w:rsidRPr="00BF0A93" w:rsidRDefault="00F71022" w:rsidP="003018AE">
      <w:pPr>
        <w:pStyle w:val="BodyText"/>
      </w:pPr>
      <w:r w:rsidRPr="00BF0A93">
        <w:t>The Initiating Gateway supports all outgoing inter-community communications. XCPD uses this actor to initiate the Cross Gateway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BF0A93" w:rsidRDefault="00F71022" w:rsidP="004E7A3D">
      <w:pPr>
        <w:pStyle w:val="Heading4"/>
        <w:numPr>
          <w:ilvl w:val="0"/>
          <w:numId w:val="0"/>
        </w:numPr>
        <w:rPr>
          <w:noProof w:val="0"/>
        </w:rPr>
      </w:pPr>
      <w:r w:rsidRPr="00BF0A93">
        <w:rPr>
          <w:noProof w:val="0"/>
        </w:rPr>
        <w:t>27.1.1.2 Responding Gateway</w:t>
      </w:r>
    </w:p>
    <w:p w14:paraId="7FBD37FD" w14:textId="0313E59A" w:rsidR="00D7179E" w:rsidRPr="00BF0A93" w:rsidRDefault="00F71022" w:rsidP="003018AE">
      <w:pPr>
        <w:pStyle w:val="BodyText"/>
      </w:pPr>
      <w:r w:rsidRPr="00BF0A93">
        <w:t>The Responding Gateway supports all incoming inter-community communications. XCPD uses this actor to receive the Cross Gateway Patient Discovery [ITI-55]</w:t>
      </w:r>
      <w:r w:rsidR="00B804A4">
        <w:t xml:space="preserve"> transaction</w:t>
      </w:r>
      <w:r w:rsidRPr="00BF0A93">
        <w:t xml:space="preserve">. The Responding Gateway is required to support Asynchronous Web Services Exchange on all implemented transactions. This allows the Initiating Gateway to choose the </w:t>
      </w:r>
      <w:r w:rsidR="0043378F" w:rsidRPr="00BF0A93">
        <w:t>better</w:t>
      </w:r>
      <w:r w:rsidRPr="00BF0A93">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BF0A93" w:rsidRDefault="00F71022" w:rsidP="004E7A3D">
      <w:pPr>
        <w:pStyle w:val="Heading3"/>
        <w:numPr>
          <w:ilvl w:val="0"/>
          <w:numId w:val="0"/>
        </w:numPr>
        <w:rPr>
          <w:noProof w:val="0"/>
        </w:rPr>
      </w:pPr>
      <w:bookmarkStart w:id="5551" w:name="_Toc394657702"/>
      <w:bookmarkStart w:id="5552" w:name="_Toc487039281"/>
      <w:bookmarkStart w:id="5553" w:name="_Toc488068381"/>
      <w:bookmarkStart w:id="5554" w:name="_Toc488068814"/>
      <w:bookmarkStart w:id="5555" w:name="_Toc488075141"/>
      <w:bookmarkStart w:id="5556" w:name="_Toc13752515"/>
      <w:r w:rsidRPr="00BF0A93">
        <w:rPr>
          <w:noProof w:val="0"/>
        </w:rPr>
        <w:t>27.1.2 Transactions</w:t>
      </w:r>
      <w:bookmarkEnd w:id="5551"/>
      <w:bookmarkEnd w:id="5552"/>
      <w:bookmarkEnd w:id="5553"/>
      <w:bookmarkEnd w:id="5554"/>
      <w:bookmarkEnd w:id="5555"/>
      <w:bookmarkEnd w:id="5556"/>
    </w:p>
    <w:p w14:paraId="3311BD3C" w14:textId="77777777" w:rsidR="00F71022" w:rsidRPr="00BF0A93" w:rsidRDefault="00F71022" w:rsidP="006720E8">
      <w:pPr>
        <w:pStyle w:val="Heading4"/>
        <w:numPr>
          <w:ilvl w:val="0"/>
          <w:numId w:val="0"/>
        </w:numPr>
        <w:rPr>
          <w:noProof w:val="0"/>
        </w:rPr>
      </w:pPr>
      <w:r w:rsidRPr="00BF0A93">
        <w:rPr>
          <w:noProof w:val="0"/>
        </w:rPr>
        <w:t>27.1.2.1 Cross Gateway Patient Discovery [ITI-55]</w:t>
      </w:r>
    </w:p>
    <w:p w14:paraId="4A958009" w14:textId="438CE12C" w:rsidR="00F71022" w:rsidRPr="00BF0A93" w:rsidRDefault="00F71022" w:rsidP="003018AE">
      <w:pPr>
        <w:pStyle w:val="BodyText"/>
      </w:pPr>
      <w:r w:rsidRPr="00BF0A93">
        <w:t>The Cross Gateway Patient Discovery transaction supports the ability for Initiating Gateways and Responding Gateways to discover mutually known patients. This transaction assumes an environment where patient data is well described and high</w:t>
      </w:r>
      <w:r w:rsidR="004A46BF">
        <w:t>-</w:t>
      </w:r>
      <w:r w:rsidRPr="00BF0A93">
        <w:t>quality demographic data is available.</w:t>
      </w:r>
    </w:p>
    <w:p w14:paraId="645DBFEB" w14:textId="77777777" w:rsidR="00F71022" w:rsidRPr="00BF0A93" w:rsidRDefault="00F71022" w:rsidP="003018AE">
      <w:pPr>
        <w:pStyle w:val="BodyText"/>
      </w:pPr>
      <w:r w:rsidRPr="00BF0A93">
        <w:t>Because the transaction supports the mutual discovery of patients it can be seen as having dual purposes.</w:t>
      </w:r>
    </w:p>
    <w:p w14:paraId="7B9894BA" w14:textId="77777777" w:rsidR="00F71022" w:rsidRPr="00BF0A93" w:rsidRDefault="00F71022" w:rsidP="00AA50EB">
      <w:pPr>
        <w:pStyle w:val="ListBullet2"/>
      </w:pPr>
      <w:r w:rsidRPr="00BF0A93">
        <w:t>To support a query by the Initiating Gateway requesting a demographically matching patient from within the Responding Gateway’s community.</w:t>
      </w:r>
    </w:p>
    <w:p w14:paraId="278E952A" w14:textId="77777777" w:rsidR="00F71022" w:rsidRPr="00BF0A93" w:rsidRDefault="00F71022" w:rsidP="00AA50EB">
      <w:pPr>
        <w:pStyle w:val="ListBullet2"/>
      </w:pPr>
      <w:r w:rsidRPr="00BF0A93">
        <w:t>To support a feed to Responding Gateway announcing that the patient is known by the Initiating Gateway’s community.</w:t>
      </w:r>
    </w:p>
    <w:p w14:paraId="23FD2DD2" w14:textId="77777777" w:rsidR="00F71022" w:rsidRPr="00BF0A93" w:rsidRDefault="00F71022" w:rsidP="003018AE">
      <w:pPr>
        <w:pStyle w:val="BodyText"/>
      </w:pPr>
      <w:r w:rsidRPr="00BF0A93">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BF0A93" w:rsidRDefault="00F71022" w:rsidP="003018AE">
      <w:pPr>
        <w:pStyle w:val="BodyText"/>
      </w:pPr>
      <w:r w:rsidRPr="00BF0A93">
        <w:t>The Cross Gateway Patient Discovery transaction has several modes, useful in different environments:</w:t>
      </w:r>
    </w:p>
    <w:p w14:paraId="4CFA06ED" w14:textId="77777777" w:rsidR="00F71022" w:rsidRPr="00BF0A93" w:rsidRDefault="00F71022" w:rsidP="00AA50EB">
      <w:pPr>
        <w:pStyle w:val="ListBullet2"/>
      </w:pPr>
      <w:r w:rsidRPr="00BF0A93">
        <w:lastRenderedPageBreak/>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BF0A93" w:rsidRDefault="00F71022" w:rsidP="00AA50EB">
      <w:pPr>
        <w:pStyle w:val="ListBullet2"/>
      </w:pPr>
      <w:r w:rsidRPr="00BF0A93">
        <w:t>Demographic Query and Feed – in this mode both the demographic and initiating community identifier are included in the request.</w:t>
      </w:r>
    </w:p>
    <w:p w14:paraId="2D5E048E" w14:textId="77777777" w:rsidR="00F71022" w:rsidRPr="00D03BAD" w:rsidRDefault="00F71022" w:rsidP="00AB4C28">
      <w:pPr>
        <w:pStyle w:val="ListBullet3"/>
      </w:pPr>
      <w:r w:rsidRPr="00D03BAD">
        <w:t xml:space="preserve">Shared/national Patient Identifier Query and Feed – in this mode only a shared/national identifier is specified. Demographics are not necessary because matching can be done on the identifier alone. </w:t>
      </w:r>
    </w:p>
    <w:p w14:paraId="0AE18877" w14:textId="3B23B412" w:rsidR="00F71022" w:rsidRDefault="00F71022" w:rsidP="003018AE">
      <w:pPr>
        <w:rPr>
          <w:ins w:id="5557" w:author="Lynn Felhofer" w:date="2020-03-20T18:15:00Z"/>
        </w:rPr>
      </w:pPr>
      <w:r w:rsidRPr="00BF0A93">
        <w:t>This transaction can be used synchronously and asynchronously.</w:t>
      </w:r>
    </w:p>
    <w:p w14:paraId="46D85DC1" w14:textId="268E5390" w:rsidR="00BD64A4" w:rsidRPr="00BF0A93" w:rsidRDefault="00BD64A4">
      <w:pPr>
        <w:pStyle w:val="Heading3"/>
        <w:numPr>
          <w:ilvl w:val="0"/>
          <w:numId w:val="0"/>
        </w:numPr>
        <w:rPr>
          <w:ins w:id="5558" w:author="Lynn Felhofer" w:date="2020-03-20T18:16:00Z"/>
        </w:rPr>
        <w:pPrChange w:id="5559" w:author="Lynn Felhofer" w:date="2020-03-20T18:16:00Z">
          <w:pPr>
            <w:pStyle w:val="Heading2"/>
            <w:numPr>
              <w:ilvl w:val="0"/>
              <w:numId w:val="0"/>
            </w:numPr>
            <w:tabs>
              <w:tab w:val="clear" w:pos="576"/>
            </w:tabs>
            <w:ind w:left="0" w:firstLine="0"/>
          </w:pPr>
        </w:pPrChange>
      </w:pPr>
      <w:ins w:id="5560" w:author="Lynn Felhofer" w:date="2020-03-20T18:16:00Z">
        <w:r>
          <w:t>27.1.3 XCPD</w:t>
        </w:r>
        <w:r w:rsidRPr="00BF0A93">
          <w:t xml:space="preserve"> Required Actor Groupings</w:t>
        </w:r>
      </w:ins>
    </w:p>
    <w:p w14:paraId="7591911F" w14:textId="77777777" w:rsidR="00BD64A4" w:rsidRPr="00BF0A93" w:rsidRDefault="00BD64A4" w:rsidP="00BD64A4">
      <w:pPr>
        <w:pStyle w:val="BodyText"/>
        <w:rPr>
          <w:ins w:id="5561" w:author="Lynn Felhofer" w:date="2020-03-20T18:16:00Z"/>
          <w:b/>
        </w:rPr>
      </w:pPr>
      <w:ins w:id="5562" w:author="Lynn Felhofer" w:date="2020-03-20T18:16:00Z">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ins>
    </w:p>
    <w:p w14:paraId="6C79548F" w14:textId="670F03E1" w:rsidR="00BD64A4" w:rsidRPr="00BF0A93" w:rsidRDefault="00BD64A4" w:rsidP="00BD64A4">
      <w:pPr>
        <w:pStyle w:val="TableTitle"/>
        <w:rPr>
          <w:ins w:id="5563" w:author="Lynn Felhofer" w:date="2020-03-20T18:16:00Z"/>
        </w:rPr>
      </w:pPr>
      <w:ins w:id="5564" w:author="Lynn Felhofer" w:date="2020-03-20T18:16:00Z">
        <w:r w:rsidRPr="00BF0A93">
          <w:t>Table 2</w:t>
        </w:r>
        <w:r>
          <w:t>7</w:t>
        </w:r>
      </w:ins>
      <w:ins w:id="5565" w:author="Lynn Felhofer" w:date="2020-03-20T18:17:00Z">
        <w:r>
          <w:t>.1</w:t>
        </w:r>
      </w:ins>
      <w:ins w:id="5566" w:author="Lynn Felhofer" w:date="2020-03-20T18:16:00Z">
        <w:r w:rsidRPr="00BF0A93">
          <w:t xml:space="preserve">.3-1: </w:t>
        </w:r>
      </w:ins>
      <w:ins w:id="5567" w:author="Lynn Felhofer" w:date="2020-03-20T18:17:00Z">
        <w:r>
          <w:t>XCPD</w:t>
        </w:r>
      </w:ins>
      <w:ins w:id="5568" w:author="Lynn Felhofer" w:date="2020-03-20T18:16:00Z">
        <w:r w:rsidRPr="00BF0A93">
          <w:t xml:space="preserve">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692"/>
        <w:gridCol w:w="1620"/>
      </w:tblGrid>
      <w:tr w:rsidR="00BD64A4" w:rsidRPr="00BF0A93" w14:paraId="5D18CB6D" w14:textId="77777777" w:rsidTr="00BD64A4">
        <w:trPr>
          <w:cantSplit/>
          <w:tblHeader/>
          <w:jc w:val="center"/>
          <w:ins w:id="5569" w:author="Lynn Felhofer" w:date="2020-03-20T18:16:00Z"/>
        </w:trPr>
        <w:tc>
          <w:tcPr>
            <w:tcW w:w="1973" w:type="dxa"/>
            <w:shd w:val="pct15" w:color="auto" w:fill="FFFFFF"/>
          </w:tcPr>
          <w:p w14:paraId="05ADED5C" w14:textId="694A5AE5" w:rsidR="00BD64A4" w:rsidRPr="00BF0A93" w:rsidRDefault="00BD64A4" w:rsidP="007F1D2D">
            <w:pPr>
              <w:pStyle w:val="TableEntryHeader"/>
              <w:rPr>
                <w:ins w:id="5570" w:author="Lynn Felhofer" w:date="2020-03-20T18:16:00Z"/>
              </w:rPr>
            </w:pPr>
            <w:ins w:id="5571" w:author="Lynn Felhofer" w:date="2020-03-20T18:17:00Z">
              <w:r>
                <w:t>XCPD</w:t>
              </w:r>
            </w:ins>
            <w:ins w:id="5572" w:author="Lynn Felhofer" w:date="2020-03-20T18:16:00Z">
              <w:r w:rsidRPr="00BF0A93">
                <w:t xml:space="preserve"> Actor</w:t>
              </w:r>
            </w:ins>
          </w:p>
        </w:tc>
        <w:tc>
          <w:tcPr>
            <w:tcW w:w="3692" w:type="dxa"/>
            <w:shd w:val="pct15" w:color="auto" w:fill="FFFFFF"/>
          </w:tcPr>
          <w:p w14:paraId="7C779C30" w14:textId="77777777" w:rsidR="00BD64A4" w:rsidRPr="00BF0A93" w:rsidRDefault="00BD64A4" w:rsidP="007F1D2D">
            <w:pPr>
              <w:pStyle w:val="TableEntryHeader"/>
              <w:rPr>
                <w:ins w:id="5573" w:author="Lynn Felhofer" w:date="2020-03-20T18:16:00Z"/>
              </w:rPr>
            </w:pPr>
            <w:ins w:id="5574" w:author="Lynn Felhofer" w:date="2020-03-20T18:16:00Z">
              <w:r w:rsidRPr="00BF0A93">
                <w:t>Profile/Actor to be grouped with</w:t>
              </w:r>
            </w:ins>
          </w:p>
        </w:tc>
        <w:tc>
          <w:tcPr>
            <w:tcW w:w="1620" w:type="dxa"/>
            <w:shd w:val="pct15" w:color="auto" w:fill="FFFFFF"/>
          </w:tcPr>
          <w:p w14:paraId="13AFDF5E" w14:textId="77777777" w:rsidR="00BD64A4" w:rsidRPr="00BF0A93" w:rsidRDefault="00BD64A4" w:rsidP="007F1D2D">
            <w:pPr>
              <w:pStyle w:val="TableEntryHeader"/>
              <w:rPr>
                <w:ins w:id="5575" w:author="Lynn Felhofer" w:date="2020-03-20T18:16:00Z"/>
              </w:rPr>
            </w:pPr>
            <w:ins w:id="5576" w:author="Lynn Felhofer" w:date="2020-03-20T18:16:00Z">
              <w:r w:rsidRPr="00BF0A93">
                <w:t>Reference</w:t>
              </w:r>
            </w:ins>
          </w:p>
        </w:tc>
      </w:tr>
      <w:tr w:rsidR="00BD64A4" w:rsidRPr="00BF0A93" w14:paraId="15DA476C" w14:textId="77777777" w:rsidTr="00BD64A4">
        <w:trPr>
          <w:cantSplit/>
          <w:trHeight w:val="332"/>
          <w:jc w:val="center"/>
          <w:ins w:id="5577" w:author="Lynn Felhofer" w:date="2020-03-20T18:16:00Z"/>
        </w:trPr>
        <w:tc>
          <w:tcPr>
            <w:tcW w:w="1973" w:type="dxa"/>
            <w:vMerge w:val="restart"/>
          </w:tcPr>
          <w:p w14:paraId="1B40E9DE" w14:textId="34E634FA" w:rsidR="00BD64A4" w:rsidRPr="00BF0A93" w:rsidRDefault="00BD64A4" w:rsidP="007179A0">
            <w:pPr>
              <w:pStyle w:val="TableEntry"/>
              <w:rPr>
                <w:ins w:id="5578" w:author="Lynn Felhofer" w:date="2020-03-20T18:16:00Z"/>
                <w:noProof w:val="0"/>
              </w:rPr>
            </w:pPr>
            <w:ins w:id="5579" w:author="Lynn Felhofer" w:date="2020-03-20T18:17:00Z">
              <w:r>
                <w:rPr>
                  <w:noProof w:val="0"/>
                </w:rPr>
                <w:t>Initiating Gateway</w:t>
              </w:r>
            </w:ins>
          </w:p>
        </w:tc>
        <w:tc>
          <w:tcPr>
            <w:tcW w:w="3692" w:type="dxa"/>
          </w:tcPr>
          <w:p w14:paraId="2458B840" w14:textId="53C750D3" w:rsidR="00BD64A4" w:rsidRPr="00BF0A93" w:rsidRDefault="00BD64A4" w:rsidP="007179A0">
            <w:pPr>
              <w:pStyle w:val="TableEntry"/>
              <w:rPr>
                <w:ins w:id="5580" w:author="Lynn Felhofer" w:date="2020-03-20T18:16:00Z"/>
                <w:noProof w:val="0"/>
              </w:rPr>
            </w:pPr>
            <w:ins w:id="5581" w:author="Lynn Felhofer" w:date="2020-03-20T18:16:00Z">
              <w:r w:rsidRPr="00BF0A93">
                <w:rPr>
                  <w:noProof w:val="0"/>
                </w:rPr>
                <w:t>CT / Time Client</w:t>
              </w:r>
            </w:ins>
          </w:p>
        </w:tc>
        <w:tc>
          <w:tcPr>
            <w:tcW w:w="1620" w:type="dxa"/>
          </w:tcPr>
          <w:p w14:paraId="7AA1377A" w14:textId="0567CA99" w:rsidR="00BD64A4" w:rsidRPr="00BF0A93" w:rsidRDefault="00BD64A4" w:rsidP="007179A0">
            <w:pPr>
              <w:pStyle w:val="TableEntry"/>
              <w:rPr>
                <w:ins w:id="5582" w:author="Lynn Felhofer" w:date="2020-03-20T18:16:00Z"/>
                <w:noProof w:val="0"/>
              </w:rPr>
            </w:pPr>
            <w:ins w:id="5583" w:author="Lynn Felhofer" w:date="2020-03-20T18:16:00Z">
              <w:r w:rsidRPr="00BF0A93">
                <w:rPr>
                  <w:noProof w:val="0"/>
                </w:rPr>
                <w:t xml:space="preserve">ITI TF-1: </w:t>
              </w:r>
            </w:ins>
            <w:r>
              <w:rPr>
                <w:noProof w:val="0"/>
              </w:rPr>
              <w:t>7</w:t>
            </w:r>
            <w:ins w:id="5584" w:author="Lynn Felhofer" w:date="2020-03-20T18:16:00Z">
              <w:r w:rsidRPr="00BF0A93">
                <w:rPr>
                  <w:noProof w:val="0"/>
                </w:rPr>
                <w:t>.</w:t>
              </w:r>
              <w:r>
                <w:rPr>
                  <w:noProof w:val="0"/>
                </w:rPr>
                <w:t>1</w:t>
              </w:r>
            </w:ins>
          </w:p>
        </w:tc>
      </w:tr>
      <w:tr w:rsidR="00BD64A4" w:rsidRPr="00BF0A93" w14:paraId="686E283A" w14:textId="77777777" w:rsidTr="00BD64A4">
        <w:trPr>
          <w:cantSplit/>
          <w:trHeight w:val="332"/>
          <w:jc w:val="center"/>
          <w:ins w:id="5585" w:author="Lynn Felhofer" w:date="2020-03-20T18:16:00Z"/>
        </w:trPr>
        <w:tc>
          <w:tcPr>
            <w:tcW w:w="1973" w:type="dxa"/>
            <w:vMerge/>
          </w:tcPr>
          <w:p w14:paraId="71F2B6B3" w14:textId="77777777" w:rsidR="00BD64A4" w:rsidRPr="00BF0A93" w:rsidRDefault="00BD64A4" w:rsidP="00BD64A4">
            <w:pPr>
              <w:pStyle w:val="TableEntry"/>
              <w:rPr>
                <w:ins w:id="5586" w:author="Lynn Felhofer" w:date="2020-03-20T18:16:00Z"/>
                <w:noProof w:val="0"/>
              </w:rPr>
            </w:pPr>
          </w:p>
        </w:tc>
        <w:tc>
          <w:tcPr>
            <w:tcW w:w="3692" w:type="dxa"/>
          </w:tcPr>
          <w:p w14:paraId="0757E146" w14:textId="6BD5ECAA" w:rsidR="00BD64A4" w:rsidRPr="00BF0A93" w:rsidRDefault="00BD64A4" w:rsidP="00BD64A4">
            <w:pPr>
              <w:pStyle w:val="TableEntry"/>
              <w:rPr>
                <w:ins w:id="5587" w:author="Lynn Felhofer" w:date="2020-03-20T18:16:00Z"/>
                <w:noProof w:val="0"/>
              </w:rPr>
            </w:pPr>
            <w:ins w:id="5588" w:author="Lynn Felhofer" w:date="2020-03-20T18:16:00Z">
              <w:r w:rsidRPr="00BF0A93">
                <w:rPr>
                  <w:noProof w:val="0"/>
                </w:rPr>
                <w:t>ATNA / Secure Node or Secure Application</w:t>
              </w:r>
            </w:ins>
          </w:p>
        </w:tc>
        <w:tc>
          <w:tcPr>
            <w:tcW w:w="1620" w:type="dxa"/>
          </w:tcPr>
          <w:p w14:paraId="5169F1CD" w14:textId="50B05E63" w:rsidR="00BD64A4" w:rsidRPr="00BF0A93" w:rsidRDefault="00BD64A4" w:rsidP="00BD64A4">
            <w:pPr>
              <w:pStyle w:val="TableEntry"/>
              <w:rPr>
                <w:ins w:id="5589" w:author="Lynn Felhofer" w:date="2020-03-20T18:16:00Z"/>
                <w:noProof w:val="0"/>
              </w:rPr>
            </w:pPr>
            <w:ins w:id="5590" w:author="Lynn Felhofer" w:date="2020-03-20T18:16:00Z">
              <w:r w:rsidRPr="00BF0A93">
                <w:rPr>
                  <w:noProof w:val="0"/>
                </w:rPr>
                <w:t xml:space="preserve">ITI TF-1: </w:t>
              </w:r>
            </w:ins>
            <w:ins w:id="5591" w:author="Lynn Felhofer" w:date="2020-03-20T18:19:00Z">
              <w:r>
                <w:rPr>
                  <w:noProof w:val="0"/>
                </w:rPr>
                <w:t>9</w:t>
              </w:r>
            </w:ins>
            <w:ins w:id="5592" w:author="Lynn Felhofer" w:date="2020-03-20T18:16:00Z">
              <w:r w:rsidRPr="00BF0A93">
                <w:rPr>
                  <w:noProof w:val="0"/>
                </w:rPr>
                <w:t>.1</w:t>
              </w:r>
            </w:ins>
          </w:p>
        </w:tc>
      </w:tr>
      <w:tr w:rsidR="00BD64A4" w:rsidRPr="00BF0A93" w14:paraId="57992BEB" w14:textId="77777777" w:rsidTr="00BD64A4">
        <w:trPr>
          <w:cantSplit/>
          <w:trHeight w:val="332"/>
          <w:jc w:val="center"/>
          <w:ins w:id="5593" w:author="Lynn Felhofer" w:date="2020-03-20T18:16:00Z"/>
        </w:trPr>
        <w:tc>
          <w:tcPr>
            <w:tcW w:w="1973" w:type="dxa"/>
            <w:vMerge w:val="restart"/>
          </w:tcPr>
          <w:p w14:paraId="650A2258" w14:textId="1191D346" w:rsidR="00BD64A4" w:rsidRPr="00BF0A93" w:rsidRDefault="00BD64A4" w:rsidP="00BD64A4">
            <w:pPr>
              <w:pStyle w:val="TableEntry"/>
              <w:rPr>
                <w:ins w:id="5594" w:author="Lynn Felhofer" w:date="2020-03-20T18:16:00Z"/>
                <w:noProof w:val="0"/>
              </w:rPr>
            </w:pPr>
            <w:ins w:id="5595" w:author="Lynn Felhofer" w:date="2020-03-20T18:17:00Z">
              <w:r>
                <w:rPr>
                  <w:noProof w:val="0"/>
                </w:rPr>
                <w:t>Responding Gateway</w:t>
              </w:r>
            </w:ins>
          </w:p>
        </w:tc>
        <w:tc>
          <w:tcPr>
            <w:tcW w:w="3692" w:type="dxa"/>
          </w:tcPr>
          <w:p w14:paraId="50D46BAD" w14:textId="5115608A" w:rsidR="00BD64A4" w:rsidRPr="00BF0A93" w:rsidRDefault="00BD64A4" w:rsidP="00BD64A4">
            <w:pPr>
              <w:pStyle w:val="TableEntry"/>
              <w:rPr>
                <w:ins w:id="5596" w:author="Lynn Felhofer" w:date="2020-03-20T18:16:00Z"/>
                <w:noProof w:val="0"/>
              </w:rPr>
            </w:pPr>
            <w:ins w:id="5597" w:author="Lynn Felhofer" w:date="2020-03-20T18:19:00Z">
              <w:r w:rsidRPr="00BF0A93">
                <w:rPr>
                  <w:noProof w:val="0"/>
                </w:rPr>
                <w:t>CT / Time Client</w:t>
              </w:r>
            </w:ins>
          </w:p>
        </w:tc>
        <w:tc>
          <w:tcPr>
            <w:tcW w:w="1620" w:type="dxa"/>
          </w:tcPr>
          <w:p w14:paraId="0033A04C" w14:textId="3F876435" w:rsidR="00BD64A4" w:rsidRPr="00BF0A93" w:rsidRDefault="00BD64A4" w:rsidP="00BD64A4">
            <w:pPr>
              <w:pStyle w:val="TableEntry"/>
              <w:rPr>
                <w:ins w:id="5598" w:author="Lynn Felhofer" w:date="2020-03-20T18:16:00Z"/>
                <w:noProof w:val="0"/>
              </w:rPr>
            </w:pPr>
            <w:ins w:id="5599" w:author="Lynn Felhofer" w:date="2020-03-20T18:19:00Z">
              <w:r w:rsidRPr="00BF0A93">
                <w:rPr>
                  <w:noProof w:val="0"/>
                </w:rPr>
                <w:t xml:space="preserve">ITI TF-1: </w:t>
              </w:r>
              <w:r>
                <w:rPr>
                  <w:noProof w:val="0"/>
                </w:rPr>
                <w:t>7</w:t>
              </w:r>
              <w:r w:rsidRPr="00BF0A93">
                <w:rPr>
                  <w:noProof w:val="0"/>
                </w:rPr>
                <w:t>.</w:t>
              </w:r>
              <w:r>
                <w:rPr>
                  <w:noProof w:val="0"/>
                </w:rPr>
                <w:t>1</w:t>
              </w:r>
            </w:ins>
          </w:p>
        </w:tc>
      </w:tr>
      <w:tr w:rsidR="00BD64A4" w:rsidRPr="00BF0A93" w14:paraId="208632B0" w14:textId="77777777" w:rsidTr="00BD64A4">
        <w:trPr>
          <w:cantSplit/>
          <w:trHeight w:val="332"/>
          <w:jc w:val="center"/>
          <w:ins w:id="5600" w:author="Lynn Felhofer" w:date="2020-03-20T18:16:00Z"/>
        </w:trPr>
        <w:tc>
          <w:tcPr>
            <w:tcW w:w="1973" w:type="dxa"/>
            <w:vMerge/>
          </w:tcPr>
          <w:p w14:paraId="2A36CBF0" w14:textId="77777777" w:rsidR="00BD64A4" w:rsidRPr="00BF0A93" w:rsidRDefault="00BD64A4" w:rsidP="00BD64A4">
            <w:pPr>
              <w:pStyle w:val="TableEntry"/>
              <w:rPr>
                <w:ins w:id="5601" w:author="Lynn Felhofer" w:date="2020-03-20T18:16:00Z"/>
                <w:noProof w:val="0"/>
              </w:rPr>
            </w:pPr>
          </w:p>
        </w:tc>
        <w:tc>
          <w:tcPr>
            <w:tcW w:w="3692" w:type="dxa"/>
          </w:tcPr>
          <w:p w14:paraId="133A77D4" w14:textId="481C0924" w:rsidR="00BD64A4" w:rsidRPr="00BF0A93" w:rsidRDefault="00BD64A4" w:rsidP="00BD64A4">
            <w:pPr>
              <w:pStyle w:val="TableEntry"/>
              <w:rPr>
                <w:ins w:id="5602" w:author="Lynn Felhofer" w:date="2020-03-20T18:16:00Z"/>
                <w:noProof w:val="0"/>
              </w:rPr>
            </w:pPr>
            <w:ins w:id="5603" w:author="Lynn Felhofer" w:date="2020-03-20T18:19:00Z">
              <w:r w:rsidRPr="00BF0A93">
                <w:rPr>
                  <w:noProof w:val="0"/>
                </w:rPr>
                <w:t>ATNA / Secure Node or Secure Application</w:t>
              </w:r>
            </w:ins>
          </w:p>
        </w:tc>
        <w:tc>
          <w:tcPr>
            <w:tcW w:w="1620" w:type="dxa"/>
          </w:tcPr>
          <w:p w14:paraId="4513B7FD" w14:textId="5D3CE84B" w:rsidR="00BD64A4" w:rsidRPr="00BF0A93" w:rsidRDefault="00BD64A4" w:rsidP="00BD64A4">
            <w:pPr>
              <w:pStyle w:val="TableEntry"/>
              <w:rPr>
                <w:ins w:id="5604" w:author="Lynn Felhofer" w:date="2020-03-20T18:16:00Z"/>
                <w:noProof w:val="0"/>
              </w:rPr>
            </w:pPr>
            <w:ins w:id="5605" w:author="Lynn Felhofer" w:date="2020-03-20T18:19:00Z">
              <w:r w:rsidRPr="00BF0A93">
                <w:rPr>
                  <w:noProof w:val="0"/>
                </w:rPr>
                <w:t xml:space="preserve">ITI TF-1: </w:t>
              </w:r>
              <w:r>
                <w:rPr>
                  <w:noProof w:val="0"/>
                </w:rPr>
                <w:t>9</w:t>
              </w:r>
              <w:r w:rsidRPr="00BF0A93">
                <w:rPr>
                  <w:noProof w:val="0"/>
                </w:rPr>
                <w:t>.1</w:t>
              </w:r>
            </w:ins>
          </w:p>
        </w:tc>
      </w:tr>
    </w:tbl>
    <w:p w14:paraId="093CFEA6" w14:textId="4AB48064" w:rsidR="00F71022" w:rsidRPr="00BF0A93" w:rsidRDefault="00F71022" w:rsidP="003018AE">
      <w:pPr>
        <w:pStyle w:val="Heading2"/>
        <w:numPr>
          <w:ilvl w:val="0"/>
          <w:numId w:val="0"/>
        </w:numPr>
        <w:rPr>
          <w:noProof w:val="0"/>
        </w:rPr>
      </w:pPr>
      <w:bookmarkStart w:id="5606" w:name="_Toc394657703"/>
      <w:bookmarkStart w:id="5607" w:name="_Toc487039282"/>
      <w:bookmarkStart w:id="5608" w:name="_Toc488068382"/>
      <w:bookmarkStart w:id="5609" w:name="_Toc488068815"/>
      <w:bookmarkStart w:id="5610" w:name="_Toc488075142"/>
      <w:bookmarkStart w:id="5611" w:name="_Toc13752516"/>
      <w:r w:rsidRPr="00BF0A93">
        <w:rPr>
          <w:noProof w:val="0"/>
        </w:rPr>
        <w:t xml:space="preserve">27.2 XCPD </w:t>
      </w:r>
      <w:r w:rsidR="00AD07C4">
        <w:rPr>
          <w:noProof w:val="0"/>
        </w:rPr>
        <w:t>Actor</w:t>
      </w:r>
      <w:r w:rsidRPr="00BF0A93">
        <w:rPr>
          <w:noProof w:val="0"/>
        </w:rPr>
        <w:t xml:space="preserve"> Options</w:t>
      </w:r>
      <w:bookmarkEnd w:id="5606"/>
      <w:bookmarkEnd w:id="5607"/>
      <w:bookmarkEnd w:id="5608"/>
      <w:bookmarkEnd w:id="5609"/>
      <w:bookmarkEnd w:id="5610"/>
      <w:bookmarkEnd w:id="5611"/>
    </w:p>
    <w:p w14:paraId="53971BA6" w14:textId="0EA72CBB" w:rsidR="00F71022" w:rsidRPr="00BF0A93" w:rsidRDefault="00F71022" w:rsidP="003018AE">
      <w:r w:rsidRPr="00BF0A93">
        <w:t>Options that may be selected for this Integration Profile are listed in Table 27.2-1 along with the Actors to which they apply. Dependencies between options when applicable are specified in notes.</w:t>
      </w:r>
    </w:p>
    <w:p w14:paraId="670C9CD9" w14:textId="77777777" w:rsidR="00F71022" w:rsidRPr="00BF0A93" w:rsidRDefault="00F71022" w:rsidP="003018AE">
      <w:pPr>
        <w:pStyle w:val="TableTitle"/>
      </w:pPr>
      <w:r w:rsidRPr="00BF0A93">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4B1B6AF3" w14:textId="77777777" w:rsidTr="00067A2C">
        <w:trPr>
          <w:cantSplit/>
          <w:tblHeader/>
          <w:jc w:val="center"/>
        </w:trPr>
        <w:tc>
          <w:tcPr>
            <w:tcW w:w="0" w:type="auto"/>
            <w:shd w:val="pct15" w:color="auto" w:fill="FFFFFF"/>
          </w:tcPr>
          <w:p w14:paraId="69EA2019" w14:textId="77777777" w:rsidR="00F71022" w:rsidRPr="00BF0A93" w:rsidRDefault="00F71022" w:rsidP="007F1D2D">
            <w:pPr>
              <w:pStyle w:val="TableEntryHeader"/>
            </w:pPr>
            <w:r w:rsidRPr="00BF0A93">
              <w:t>Actor</w:t>
            </w:r>
          </w:p>
        </w:tc>
        <w:tc>
          <w:tcPr>
            <w:tcW w:w="0" w:type="auto"/>
            <w:shd w:val="pct15" w:color="auto" w:fill="FFFFFF"/>
          </w:tcPr>
          <w:p w14:paraId="55DE552B" w14:textId="77777777" w:rsidR="00F71022" w:rsidRPr="00BF0A93" w:rsidRDefault="00F71022" w:rsidP="007F1D2D">
            <w:pPr>
              <w:pStyle w:val="TableEntryHeader"/>
            </w:pPr>
            <w:r w:rsidRPr="00BF0A93">
              <w:t>Options</w:t>
            </w:r>
          </w:p>
        </w:tc>
        <w:tc>
          <w:tcPr>
            <w:tcW w:w="0" w:type="auto"/>
            <w:shd w:val="pct15" w:color="auto" w:fill="FFFFFF"/>
          </w:tcPr>
          <w:p w14:paraId="4D7636A6" w14:textId="77777777" w:rsidR="00F71022" w:rsidRPr="00BF0A93" w:rsidRDefault="00F71022" w:rsidP="007F1D2D">
            <w:pPr>
              <w:pStyle w:val="TableEntryHeader"/>
            </w:pPr>
            <w:r w:rsidRPr="00BF0A93">
              <w:t>Vol</w:t>
            </w:r>
            <w:r w:rsidR="00172406" w:rsidRPr="00BF0A93">
              <w:t xml:space="preserve">. </w:t>
            </w:r>
            <w:r w:rsidRPr="00BF0A93">
              <w:t>&amp; Section</w:t>
            </w:r>
          </w:p>
        </w:tc>
      </w:tr>
      <w:tr w:rsidR="00F71022" w:rsidRPr="00BF0A93" w14:paraId="44D154C6" w14:textId="77777777" w:rsidTr="00067A2C">
        <w:trPr>
          <w:cantSplit/>
          <w:trHeight w:val="332"/>
          <w:jc w:val="center"/>
        </w:trPr>
        <w:tc>
          <w:tcPr>
            <w:tcW w:w="0" w:type="auto"/>
            <w:vMerge w:val="restart"/>
          </w:tcPr>
          <w:p w14:paraId="75E2D4A6" w14:textId="77777777" w:rsidR="00F71022" w:rsidRPr="00BF0A93" w:rsidRDefault="00F71022" w:rsidP="00067A2C">
            <w:pPr>
              <w:pStyle w:val="TableEntry"/>
              <w:rPr>
                <w:noProof w:val="0"/>
              </w:rPr>
            </w:pPr>
            <w:r w:rsidRPr="00BF0A93">
              <w:rPr>
                <w:noProof w:val="0"/>
              </w:rPr>
              <w:t>Initiating Gateway</w:t>
            </w:r>
          </w:p>
        </w:tc>
        <w:tc>
          <w:tcPr>
            <w:tcW w:w="0" w:type="auto"/>
          </w:tcPr>
          <w:p w14:paraId="1A04E57C" w14:textId="77777777" w:rsidR="00F71022" w:rsidRPr="00BF0A93" w:rsidRDefault="00F71022" w:rsidP="00DB1659">
            <w:pPr>
              <w:pStyle w:val="TableEntry"/>
              <w:rPr>
                <w:noProof w:val="0"/>
                <w:highlight w:val="cyan"/>
              </w:rPr>
            </w:pPr>
            <w:r w:rsidRPr="00BF0A93">
              <w:rPr>
                <w:noProof w:val="0"/>
              </w:rPr>
              <w:t>Asynchronous Web Services Exchange</w:t>
            </w:r>
            <w:r w:rsidRPr="00BF0A93" w:rsidDel="00DD79BD">
              <w:rPr>
                <w:noProof w:val="0"/>
                <w:highlight w:val="cyan"/>
              </w:rPr>
              <w:t xml:space="preserve"> </w:t>
            </w:r>
          </w:p>
        </w:tc>
        <w:tc>
          <w:tcPr>
            <w:tcW w:w="0" w:type="auto"/>
          </w:tcPr>
          <w:p w14:paraId="48E47F38" w14:textId="77777777" w:rsidR="00F71022" w:rsidRPr="00BF0A93" w:rsidRDefault="00F71022" w:rsidP="00067A2C">
            <w:pPr>
              <w:pStyle w:val="TableEntry"/>
              <w:rPr>
                <w:noProof w:val="0"/>
                <w:highlight w:val="cyan"/>
              </w:rPr>
            </w:pPr>
            <w:r w:rsidRPr="00BF0A93">
              <w:rPr>
                <w:noProof w:val="0"/>
              </w:rPr>
              <w:t>ITI TF-1: 27.2.1</w:t>
            </w:r>
          </w:p>
          <w:p w14:paraId="00F15187" w14:textId="77777777" w:rsidR="00F71022" w:rsidRPr="00BF0A93" w:rsidRDefault="00F71022" w:rsidP="00067A2C">
            <w:pPr>
              <w:pStyle w:val="TableEntry"/>
              <w:rPr>
                <w:noProof w:val="0"/>
                <w:highlight w:val="cyan"/>
              </w:rPr>
            </w:pPr>
          </w:p>
        </w:tc>
      </w:tr>
      <w:tr w:rsidR="00F71022" w:rsidRPr="00BF0A93" w14:paraId="378F31CA" w14:textId="77777777" w:rsidTr="00067A2C">
        <w:trPr>
          <w:cantSplit/>
          <w:trHeight w:val="332"/>
          <w:jc w:val="center"/>
        </w:trPr>
        <w:tc>
          <w:tcPr>
            <w:tcW w:w="0" w:type="auto"/>
            <w:vMerge/>
          </w:tcPr>
          <w:p w14:paraId="2DAE1AA1" w14:textId="77777777" w:rsidR="00F71022" w:rsidRPr="00BF0A93" w:rsidRDefault="00F71022" w:rsidP="00067A2C">
            <w:pPr>
              <w:pStyle w:val="TableEntry"/>
              <w:rPr>
                <w:noProof w:val="0"/>
              </w:rPr>
            </w:pPr>
          </w:p>
        </w:tc>
        <w:tc>
          <w:tcPr>
            <w:tcW w:w="0" w:type="auto"/>
          </w:tcPr>
          <w:p w14:paraId="0B406A9C" w14:textId="77777777" w:rsidR="00F71022" w:rsidRPr="00BF0A93" w:rsidRDefault="00F71022" w:rsidP="00DB1659">
            <w:pPr>
              <w:pStyle w:val="TableEntry"/>
              <w:rPr>
                <w:noProof w:val="0"/>
                <w:highlight w:val="cyan"/>
              </w:rPr>
            </w:pPr>
            <w:r w:rsidRPr="00BF0A93">
              <w:rPr>
                <w:noProof w:val="0"/>
              </w:rPr>
              <w:t>Deferred Response</w:t>
            </w:r>
            <w:r w:rsidRPr="00BF0A93" w:rsidDel="00DD79BD">
              <w:rPr>
                <w:noProof w:val="0"/>
                <w:highlight w:val="cyan"/>
              </w:rPr>
              <w:t xml:space="preserve"> </w:t>
            </w:r>
          </w:p>
          <w:p w14:paraId="4146872A" w14:textId="77777777" w:rsidR="00F71022" w:rsidRPr="00BF0A93" w:rsidRDefault="00F71022" w:rsidP="00DB1659">
            <w:pPr>
              <w:pStyle w:val="TableEntry"/>
              <w:rPr>
                <w:noProof w:val="0"/>
                <w:highlight w:val="cyan"/>
              </w:rPr>
            </w:pPr>
          </w:p>
        </w:tc>
        <w:tc>
          <w:tcPr>
            <w:tcW w:w="0" w:type="auto"/>
          </w:tcPr>
          <w:p w14:paraId="49BC1B57" w14:textId="77777777" w:rsidR="00F71022" w:rsidRPr="00BF0A93" w:rsidRDefault="00F71022" w:rsidP="00067A2C">
            <w:pPr>
              <w:pStyle w:val="TableEntry"/>
              <w:rPr>
                <w:noProof w:val="0"/>
                <w:highlight w:val="cyan"/>
              </w:rPr>
            </w:pPr>
            <w:r w:rsidRPr="00BF0A93">
              <w:rPr>
                <w:noProof w:val="0"/>
              </w:rPr>
              <w:t>ITI TF-1: 27.2.2</w:t>
            </w:r>
          </w:p>
          <w:p w14:paraId="5071C494" w14:textId="77777777" w:rsidR="00F71022" w:rsidRPr="00BF0A93" w:rsidRDefault="00F71022" w:rsidP="00067A2C">
            <w:pPr>
              <w:pStyle w:val="TableEntry"/>
              <w:rPr>
                <w:noProof w:val="0"/>
                <w:highlight w:val="cyan"/>
              </w:rPr>
            </w:pPr>
          </w:p>
        </w:tc>
      </w:tr>
      <w:tr w:rsidR="00F71022" w:rsidRPr="00BF0A93" w14:paraId="4EC1BAC2" w14:textId="77777777" w:rsidTr="00067A2C">
        <w:trPr>
          <w:cantSplit/>
          <w:trHeight w:val="233"/>
          <w:jc w:val="center"/>
        </w:trPr>
        <w:tc>
          <w:tcPr>
            <w:tcW w:w="0" w:type="auto"/>
          </w:tcPr>
          <w:p w14:paraId="0B75EBED" w14:textId="77777777" w:rsidR="00F71022" w:rsidRPr="00BF0A93" w:rsidRDefault="00F71022" w:rsidP="00067A2C">
            <w:pPr>
              <w:pStyle w:val="TableEntry"/>
              <w:rPr>
                <w:noProof w:val="0"/>
              </w:rPr>
            </w:pPr>
            <w:r w:rsidRPr="00BF0A93">
              <w:rPr>
                <w:noProof w:val="0"/>
              </w:rPr>
              <w:t>Responding Gateway</w:t>
            </w:r>
          </w:p>
        </w:tc>
        <w:tc>
          <w:tcPr>
            <w:tcW w:w="0" w:type="auto"/>
          </w:tcPr>
          <w:p w14:paraId="45E898E5" w14:textId="77777777" w:rsidR="00F71022" w:rsidRPr="00BF0A93" w:rsidRDefault="00F71022" w:rsidP="00DB1659">
            <w:pPr>
              <w:pStyle w:val="TableEntry"/>
              <w:rPr>
                <w:noProof w:val="0"/>
                <w:highlight w:val="cyan"/>
              </w:rPr>
            </w:pPr>
            <w:r w:rsidRPr="00BF0A93">
              <w:rPr>
                <w:noProof w:val="0"/>
              </w:rPr>
              <w:t>Deferred Response</w:t>
            </w:r>
          </w:p>
        </w:tc>
        <w:tc>
          <w:tcPr>
            <w:tcW w:w="0" w:type="auto"/>
          </w:tcPr>
          <w:p w14:paraId="073E7312" w14:textId="77777777" w:rsidR="00F71022" w:rsidRPr="00BF0A93" w:rsidRDefault="00F71022" w:rsidP="00067A2C">
            <w:pPr>
              <w:pStyle w:val="TableEntry"/>
              <w:rPr>
                <w:noProof w:val="0"/>
                <w:highlight w:val="cyan"/>
              </w:rPr>
            </w:pPr>
            <w:r w:rsidRPr="00BF0A93">
              <w:rPr>
                <w:noProof w:val="0"/>
              </w:rPr>
              <w:t>ITI TF-1: 27.2.2</w:t>
            </w:r>
          </w:p>
          <w:p w14:paraId="01D11FE8" w14:textId="77777777" w:rsidR="00F71022" w:rsidRPr="00BF0A93" w:rsidRDefault="00F71022" w:rsidP="00067A2C">
            <w:pPr>
              <w:pStyle w:val="TableEntry"/>
              <w:rPr>
                <w:noProof w:val="0"/>
                <w:highlight w:val="cyan"/>
              </w:rPr>
            </w:pPr>
          </w:p>
        </w:tc>
      </w:tr>
    </w:tbl>
    <w:p w14:paraId="79267626" w14:textId="77777777" w:rsidR="00F71022" w:rsidRPr="00BF0A93" w:rsidRDefault="00F71022" w:rsidP="004E7A3D">
      <w:pPr>
        <w:pStyle w:val="Heading3"/>
        <w:numPr>
          <w:ilvl w:val="0"/>
          <w:numId w:val="0"/>
        </w:numPr>
        <w:rPr>
          <w:noProof w:val="0"/>
        </w:rPr>
      </w:pPr>
      <w:bookmarkStart w:id="5612" w:name="_Toc394657704"/>
      <w:bookmarkStart w:id="5613" w:name="_Toc487039283"/>
      <w:bookmarkStart w:id="5614" w:name="_Toc488068383"/>
      <w:bookmarkStart w:id="5615" w:name="_Toc488068816"/>
      <w:bookmarkStart w:id="5616" w:name="_Toc488075143"/>
      <w:bookmarkStart w:id="5617" w:name="_Toc13752517"/>
      <w:r w:rsidRPr="00BF0A93">
        <w:rPr>
          <w:noProof w:val="0"/>
        </w:rPr>
        <w:t>27.2.1 Asynchronous Web Services Exchange Option</w:t>
      </w:r>
      <w:bookmarkEnd w:id="5612"/>
      <w:bookmarkEnd w:id="5613"/>
      <w:bookmarkEnd w:id="5614"/>
      <w:bookmarkEnd w:id="5615"/>
      <w:bookmarkEnd w:id="5616"/>
      <w:bookmarkEnd w:id="5617"/>
      <w:r w:rsidRPr="00BF0A93">
        <w:rPr>
          <w:noProof w:val="0"/>
        </w:rPr>
        <w:t xml:space="preserve"> </w:t>
      </w:r>
    </w:p>
    <w:p w14:paraId="538F8032" w14:textId="77777777" w:rsidR="00F71022" w:rsidRPr="00BF0A93" w:rsidRDefault="00F71022" w:rsidP="003018AE">
      <w:pPr>
        <w:pStyle w:val="BodyText"/>
      </w:pPr>
      <w:r w:rsidRPr="00BF0A93">
        <w:t xml:space="preserve">Initiating Gateways which support Asynchronous Web Services Exchange shall support Asynchronous Web Services Exchange on the Cross Gateway Patient Discovery [ITI-55]. </w:t>
      </w:r>
      <w:r w:rsidRPr="00BF0A93">
        <w:lastRenderedPageBreak/>
        <w:t>Asynchronous processing is necessary to support scaling to large numbers of communities because Asynchronous Web Services Exchange allows for more efficient handling of latency and scale.</w:t>
      </w:r>
    </w:p>
    <w:p w14:paraId="4335E9B0" w14:textId="77777777" w:rsidR="00F71022" w:rsidRPr="00BF0A93" w:rsidRDefault="00F71022" w:rsidP="004E7A3D">
      <w:pPr>
        <w:pStyle w:val="Heading3"/>
        <w:numPr>
          <w:ilvl w:val="0"/>
          <w:numId w:val="0"/>
        </w:numPr>
        <w:rPr>
          <w:noProof w:val="0"/>
        </w:rPr>
      </w:pPr>
      <w:bookmarkStart w:id="5618" w:name="_Toc271642328"/>
      <w:bookmarkStart w:id="5619" w:name="_Toc394657705"/>
      <w:bookmarkStart w:id="5620" w:name="_Toc487039284"/>
      <w:bookmarkStart w:id="5621" w:name="_Toc488068384"/>
      <w:bookmarkStart w:id="5622" w:name="_Toc488068817"/>
      <w:bookmarkStart w:id="5623" w:name="_Toc488075144"/>
      <w:bookmarkStart w:id="5624" w:name="_Toc13752518"/>
      <w:r w:rsidRPr="00BF0A93">
        <w:rPr>
          <w:noProof w:val="0"/>
        </w:rPr>
        <w:t>27.2.2 Deferred Response Option</w:t>
      </w:r>
      <w:bookmarkEnd w:id="5618"/>
      <w:bookmarkEnd w:id="5619"/>
      <w:bookmarkEnd w:id="5620"/>
      <w:bookmarkEnd w:id="5621"/>
      <w:bookmarkEnd w:id="5622"/>
      <w:bookmarkEnd w:id="5623"/>
      <w:bookmarkEnd w:id="5624"/>
      <w:r w:rsidRPr="00BF0A93">
        <w:rPr>
          <w:noProof w:val="0"/>
        </w:rPr>
        <w:t xml:space="preserve"> </w:t>
      </w:r>
    </w:p>
    <w:p w14:paraId="0652D185" w14:textId="77777777" w:rsidR="00F71022" w:rsidRPr="00BF0A93" w:rsidRDefault="00F71022" w:rsidP="003018AE">
      <w:pPr>
        <w:pStyle w:val="BodyText"/>
      </w:pPr>
      <w:r w:rsidRPr="00BF0A93">
        <w:t>Responding Gateways which support the Deferred Response Option shall support Deferred Response as described in ITI TF-2b: 3.55.6.2 on the Cross Gateway Patient Discovery [ITI-55] transaction.</w:t>
      </w:r>
    </w:p>
    <w:p w14:paraId="323C80DB" w14:textId="77777777" w:rsidR="00F71022" w:rsidRPr="00BF0A93" w:rsidRDefault="00F71022" w:rsidP="003018AE">
      <w:pPr>
        <w:pStyle w:val="BodyText"/>
      </w:pPr>
      <w:r w:rsidRPr="00BF0A93">
        <w:t xml:space="preserve">Initiating Gateways which support the Deferred Response Option shall support Deferred Response as described in ITI TF-2b: 3.55.6.2 on the Cross Gateway Patient Discovery [ITI-55] transaction. </w:t>
      </w:r>
    </w:p>
    <w:p w14:paraId="56282B79" w14:textId="3E6BA9F2" w:rsidR="00F71022" w:rsidRPr="00BF0A93" w:rsidRDefault="00F71022" w:rsidP="003018AE">
      <w:pPr>
        <w:pStyle w:val="BodyText"/>
      </w:pPr>
      <w:r w:rsidRPr="00BF0A93">
        <w:t>The Deferred Response Option reflects the more detailed understanding and feedback from implementers regarding processing that may result in significant delay. The Asynchronous Web Services Exchange Option</w:t>
      </w:r>
      <w:r w:rsidR="003D7E76">
        <w:t xml:space="preserve"> (WS-Addressing based)</w:t>
      </w:r>
      <w:r w:rsidRPr="00BF0A93">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in particular for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200" w:history="1">
        <w:r w:rsidRPr="00BF0A93">
          <w:rPr>
            <w:rStyle w:val="Hyperlink"/>
          </w:rPr>
          <w:t>http://wiki.ihe.net/index.php?title=Asynchronous_Messaging</w:t>
        </w:r>
      </w:hyperlink>
      <w:r w:rsidRPr="00BF0A93">
        <w:t>.</w:t>
      </w:r>
    </w:p>
    <w:p w14:paraId="5E189998" w14:textId="77777777" w:rsidR="00F71022" w:rsidRPr="00BF0A93" w:rsidRDefault="00F71022" w:rsidP="003018AE">
      <w:pPr>
        <w:pStyle w:val="Heading2"/>
        <w:numPr>
          <w:ilvl w:val="0"/>
          <w:numId w:val="0"/>
        </w:numPr>
        <w:rPr>
          <w:noProof w:val="0"/>
        </w:rPr>
      </w:pPr>
      <w:bookmarkStart w:id="5625" w:name="_Toc394657706"/>
      <w:bookmarkStart w:id="5626" w:name="_Toc487039285"/>
      <w:bookmarkStart w:id="5627" w:name="_Toc488068385"/>
      <w:bookmarkStart w:id="5628" w:name="_Toc488068818"/>
      <w:bookmarkStart w:id="5629" w:name="_Toc488075145"/>
      <w:bookmarkStart w:id="5630" w:name="_Toc13752519"/>
      <w:r w:rsidRPr="00BF0A93">
        <w:rPr>
          <w:noProof w:val="0"/>
        </w:rPr>
        <w:t>27.3 XCPD Process Flow</w:t>
      </w:r>
      <w:bookmarkEnd w:id="5625"/>
      <w:bookmarkEnd w:id="5626"/>
      <w:bookmarkEnd w:id="5627"/>
      <w:bookmarkEnd w:id="5628"/>
      <w:bookmarkEnd w:id="5629"/>
      <w:bookmarkEnd w:id="5630"/>
    </w:p>
    <w:p w14:paraId="70C957D9" w14:textId="77777777" w:rsidR="00F71022" w:rsidRPr="00BF0A93" w:rsidRDefault="00F71022" w:rsidP="004E7A3D">
      <w:pPr>
        <w:pStyle w:val="Heading3"/>
        <w:numPr>
          <w:ilvl w:val="0"/>
          <w:numId w:val="0"/>
        </w:numPr>
        <w:rPr>
          <w:noProof w:val="0"/>
        </w:rPr>
      </w:pPr>
      <w:bookmarkStart w:id="5631" w:name="_Toc394657707"/>
      <w:bookmarkStart w:id="5632" w:name="_Toc487039286"/>
      <w:bookmarkStart w:id="5633" w:name="_Toc488068386"/>
      <w:bookmarkStart w:id="5634" w:name="_Toc488068819"/>
      <w:bookmarkStart w:id="5635" w:name="_Toc488075146"/>
      <w:bookmarkStart w:id="5636" w:name="_Toc13752520"/>
      <w:r w:rsidRPr="00BF0A93">
        <w:rPr>
          <w:noProof w:val="0"/>
        </w:rPr>
        <w:t>27.3.1 Use Cases</w:t>
      </w:r>
      <w:bookmarkEnd w:id="5631"/>
      <w:bookmarkEnd w:id="5632"/>
      <w:bookmarkEnd w:id="5633"/>
      <w:bookmarkEnd w:id="5634"/>
      <w:bookmarkEnd w:id="5635"/>
      <w:bookmarkEnd w:id="5636"/>
    </w:p>
    <w:p w14:paraId="773C14CB" w14:textId="77777777" w:rsidR="00F71022" w:rsidRPr="00BF0A93" w:rsidRDefault="00F71022" w:rsidP="003018AE">
      <w:pPr>
        <w:pStyle w:val="BodyText"/>
      </w:pPr>
      <w:r w:rsidRPr="00BF0A93">
        <w:t xml:space="preserve">This section lists the use cases considered in developing this profile. </w:t>
      </w:r>
    </w:p>
    <w:p w14:paraId="56F69E6A" w14:textId="77777777" w:rsidR="00F71022" w:rsidRPr="00BF0A93" w:rsidRDefault="00F71022" w:rsidP="00AA50EB">
      <w:pPr>
        <w:pStyle w:val="BodyText"/>
        <w:keepNext/>
        <w:rPr>
          <w:b/>
        </w:rPr>
      </w:pPr>
      <w:r w:rsidRPr="00BF0A93">
        <w:rPr>
          <w:b/>
        </w:rPr>
        <w:t>Use Case: Multiple primary residences</w:t>
      </w:r>
    </w:p>
    <w:p w14:paraId="4E282D49" w14:textId="017BA69B" w:rsidR="00F71022" w:rsidRPr="00BF0A93" w:rsidRDefault="00F71022" w:rsidP="003018AE">
      <w:pPr>
        <w:pStyle w:val="BodyText"/>
      </w:pPr>
      <w:r w:rsidRPr="00BF0A93">
        <w:t>This use case describes the situation where a patient maintains more than one principal residence. Generally</w:t>
      </w:r>
      <w:r w:rsidR="00AF1F83">
        <w:t>,</w:t>
      </w:r>
      <w:r w:rsidRPr="00BF0A93">
        <w:t xml:space="preserve"> the principal residences are not geographically close so the medical data generated while in each residence would be created by separate institutions.</w:t>
      </w:r>
    </w:p>
    <w:p w14:paraId="765E2F1F" w14:textId="4363829A" w:rsidR="00F71022" w:rsidRPr="00BF0A93" w:rsidRDefault="00F71022" w:rsidP="003018AE">
      <w:pPr>
        <w:pStyle w:val="BodyText"/>
      </w:pPr>
      <w:r w:rsidRPr="00BF0A93">
        <w:t>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long</w:t>
      </w:r>
      <w:r w:rsidR="00AF1F83">
        <w:t>-</w:t>
      </w:r>
      <w:r w:rsidRPr="00BF0A93">
        <w:t>term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BF0A93" w:rsidRDefault="00F71022" w:rsidP="003018AE">
      <w:pPr>
        <w:pStyle w:val="BodyText"/>
        <w:rPr>
          <w:b/>
        </w:rPr>
      </w:pPr>
      <w:r w:rsidRPr="00BF0A93">
        <w:rPr>
          <w:b/>
        </w:rPr>
        <w:lastRenderedPageBreak/>
        <w:t>Use Case: Border towns</w:t>
      </w:r>
    </w:p>
    <w:p w14:paraId="14AC2D05" w14:textId="77777777" w:rsidR="00F71022" w:rsidRPr="00BF0A93" w:rsidRDefault="00F71022" w:rsidP="003018AE">
      <w:pPr>
        <w:pStyle w:val="BodyText"/>
      </w:pPr>
      <w:r w:rsidRPr="00BF0A93">
        <w:t>A variation of the multiple primary residence use case involves a patient who lives on the border between two communities or works and lives at some distance. A patient who lives in Longwy, France, which is on the border between the France and Belgium, may access health facilities both in France and Belgium. If that patient works in the European Investment Fund, he might also access health organizations in Luxembourg. All of these disparate areas, although closer geographically than the two French cities Longwy and Toulouse would probably hold patient information in separate domains thereby requiring the same kind of cross domain sharing as the snowbird case described above.</w:t>
      </w:r>
    </w:p>
    <w:p w14:paraId="2C47DC1B" w14:textId="77777777" w:rsidR="00F71022" w:rsidRPr="00BF0A93" w:rsidRDefault="00F71022" w:rsidP="003018AE">
      <w:pPr>
        <w:pStyle w:val="BodyText"/>
        <w:rPr>
          <w:b/>
        </w:rPr>
      </w:pPr>
      <w:r w:rsidRPr="00BF0A93">
        <w:rPr>
          <w:b/>
        </w:rPr>
        <w:t>Use Case: Patient Move</w:t>
      </w:r>
    </w:p>
    <w:p w14:paraId="5BD3AFA1" w14:textId="26983503" w:rsidR="00F71022" w:rsidRPr="00BF0A93" w:rsidRDefault="00F71022" w:rsidP="003018AE">
      <w:pPr>
        <w:pStyle w:val="BodyText"/>
      </w:pPr>
      <w:r w:rsidRPr="00BF0A93">
        <w:t xml:space="preserve">A patient moves from one region to a different, remote region. The new region needs to access records from the </w:t>
      </w:r>
      <w:r w:rsidR="00D03BAD" w:rsidRPr="00BF0A93">
        <w:t>patient’s</w:t>
      </w:r>
      <w:r w:rsidRPr="00BF0A93">
        <w:t xml:space="preserve"> prior location.</w:t>
      </w:r>
    </w:p>
    <w:p w14:paraId="630599B0" w14:textId="77777777" w:rsidR="00F71022" w:rsidRPr="00BF0A93" w:rsidRDefault="00F71022" w:rsidP="003018AE">
      <w:pPr>
        <w:pStyle w:val="BodyText"/>
        <w:rPr>
          <w:b/>
        </w:rPr>
      </w:pPr>
      <w:r w:rsidRPr="00BF0A93">
        <w:rPr>
          <w:b/>
        </w:rPr>
        <w:t>Use Case: Vacationer</w:t>
      </w:r>
    </w:p>
    <w:p w14:paraId="68E5EBD9" w14:textId="77777777" w:rsidR="00F71022" w:rsidRPr="00BF0A93" w:rsidRDefault="00F71022" w:rsidP="003018AE">
      <w:pPr>
        <w:pStyle w:val="BodyText"/>
      </w:pPr>
      <w:r w:rsidRPr="00BF0A93">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BF0A93" w:rsidRDefault="00F71022" w:rsidP="003018AE">
      <w:pPr>
        <w:pStyle w:val="BodyText"/>
        <w:rPr>
          <w:b/>
        </w:rPr>
      </w:pPr>
      <w:r w:rsidRPr="00BF0A93">
        <w:rPr>
          <w:b/>
        </w:rPr>
        <w:t>Use Case: Regional coalition</w:t>
      </w:r>
    </w:p>
    <w:p w14:paraId="281E4FB3" w14:textId="77777777" w:rsidR="00F71022" w:rsidRPr="00BF0A93" w:rsidRDefault="00F71022" w:rsidP="003018AE">
      <w:pPr>
        <w:pStyle w:val="BodyText"/>
      </w:pPr>
      <w:r w:rsidRPr="00BF0A93">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BF0A93" w:rsidRDefault="00F71022" w:rsidP="003018AE">
      <w:pPr>
        <w:pStyle w:val="BodyText"/>
        <w:rPr>
          <w:b/>
        </w:rPr>
      </w:pPr>
      <w:r w:rsidRPr="00BF0A93">
        <w:rPr>
          <w:b/>
        </w:rPr>
        <w:t>Use Case: Specialized treatment in different region</w:t>
      </w:r>
    </w:p>
    <w:p w14:paraId="2A4A9B56" w14:textId="77777777" w:rsidR="00F71022" w:rsidRPr="00BF0A93" w:rsidRDefault="00F71022" w:rsidP="003018AE">
      <w:pPr>
        <w:pStyle w:val="BodyText"/>
      </w:pPr>
      <w:r w:rsidRPr="00BF0A93">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BF0A93" w:rsidRDefault="00F71022" w:rsidP="003018AE">
      <w:pPr>
        <w:pStyle w:val="BodyText"/>
        <w:rPr>
          <w:b/>
        </w:rPr>
      </w:pPr>
      <w:r w:rsidRPr="00BF0A93">
        <w:rPr>
          <w:b/>
        </w:rPr>
        <w:t>Use Case: Patient changes last name</w:t>
      </w:r>
    </w:p>
    <w:p w14:paraId="2F1C259C" w14:textId="77777777" w:rsidR="00F71022" w:rsidRPr="00BF0A93" w:rsidRDefault="00F71022" w:rsidP="003018AE">
      <w:pPr>
        <w:pStyle w:val="BodyText"/>
      </w:pPr>
      <w:r w:rsidRPr="00BF0A93">
        <w:t xml:space="preserve">The patient changes her last name as a result of marriage. </w:t>
      </w:r>
    </w:p>
    <w:p w14:paraId="65DBA2E4" w14:textId="77777777" w:rsidR="00F71022" w:rsidRPr="00BF0A93" w:rsidRDefault="00F71022" w:rsidP="004E7A3D">
      <w:pPr>
        <w:pStyle w:val="Heading3"/>
        <w:numPr>
          <w:ilvl w:val="0"/>
          <w:numId w:val="0"/>
        </w:numPr>
        <w:rPr>
          <w:noProof w:val="0"/>
        </w:rPr>
      </w:pPr>
      <w:bookmarkStart w:id="5637" w:name="_Toc394657708"/>
      <w:bookmarkStart w:id="5638" w:name="_Toc487039287"/>
      <w:bookmarkStart w:id="5639" w:name="_Toc488068387"/>
      <w:bookmarkStart w:id="5640" w:name="_Toc488068820"/>
      <w:bookmarkStart w:id="5641" w:name="_Toc488075147"/>
      <w:bookmarkStart w:id="5642" w:name="_Toc13752521"/>
      <w:r w:rsidRPr="00BF0A93">
        <w:rPr>
          <w:noProof w:val="0"/>
        </w:rPr>
        <w:t>27.3.2 Detailed Interactions (Informative)</w:t>
      </w:r>
      <w:bookmarkEnd w:id="5637"/>
      <w:bookmarkEnd w:id="5638"/>
      <w:bookmarkEnd w:id="5639"/>
      <w:bookmarkEnd w:id="5640"/>
      <w:bookmarkEnd w:id="5641"/>
      <w:bookmarkEnd w:id="5642"/>
    </w:p>
    <w:p w14:paraId="36050123" w14:textId="77777777" w:rsidR="00F71022" w:rsidRPr="00BF0A93" w:rsidRDefault="00F71022" w:rsidP="003018AE">
      <w:pPr>
        <w:pStyle w:val="BodyText"/>
      </w:pPr>
      <w:r w:rsidRPr="00BF0A93">
        <w:t xml:space="preserve">This section details some of the likely interactions when using XDS, XCA and XCPD to share health data across communities. </w:t>
      </w:r>
    </w:p>
    <w:p w14:paraId="79095C4D" w14:textId="77777777" w:rsidR="00F71022" w:rsidRPr="00BF0A93" w:rsidRDefault="00F71022" w:rsidP="003018AE">
      <w:pPr>
        <w:pStyle w:val="BodyText"/>
      </w:pPr>
      <w:r w:rsidRPr="00BF0A93">
        <w:t>Due to the peer-to-peer nature of XCPD interactions the Initiating Gateway must determine which communities to contact. XCPD does not address this question directly. Some possible approaches are:</w:t>
      </w:r>
    </w:p>
    <w:p w14:paraId="7726E5D6" w14:textId="77777777" w:rsidR="00F71022" w:rsidRPr="00BF0A93" w:rsidRDefault="00F71022" w:rsidP="00A9747B">
      <w:pPr>
        <w:pStyle w:val="List2"/>
      </w:pPr>
      <w:r w:rsidRPr="00BF0A93">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BF0A93" w:rsidRDefault="00F71022" w:rsidP="00A9747B">
      <w:pPr>
        <w:pStyle w:val="List2"/>
      </w:pPr>
      <w:r w:rsidRPr="00BF0A93">
        <w:lastRenderedPageBreak/>
        <w:t>A nation supports a registry of communities which can be searched using keys like homeCommunityId,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BF0A93" w:rsidRDefault="00F71022" w:rsidP="00A9747B">
      <w:pPr>
        <w:pStyle w:val="List2"/>
      </w:pPr>
      <w:r w:rsidRPr="00BF0A93">
        <w:t>A nation would have a set of recognized communities that is accessible either through the registry or via configuration.</w:t>
      </w:r>
    </w:p>
    <w:p w14:paraId="3CA7300A" w14:textId="77777777" w:rsidR="00F71022" w:rsidRPr="00BF0A93" w:rsidRDefault="00F71022" w:rsidP="003018AE">
      <w:r w:rsidRPr="00BF0A93">
        <w:t>Prior to any point-to-point sharing of protected health data the initiating and responding communities will need to agree to policies regarding the use of the data being shared. Those agreements may be:</w:t>
      </w:r>
    </w:p>
    <w:p w14:paraId="74EAB816" w14:textId="77777777" w:rsidR="00F71022" w:rsidRPr="00BF0A93" w:rsidRDefault="00F71022" w:rsidP="00A9747B">
      <w:pPr>
        <w:pStyle w:val="List2"/>
      </w:pPr>
      <w:r w:rsidRPr="00BF0A93">
        <w:t>Peer-to-Peer – each community negotiates with each other community in a one-to-one method.</w:t>
      </w:r>
    </w:p>
    <w:p w14:paraId="6BA516A1" w14:textId="77777777" w:rsidR="00F71022" w:rsidRPr="00BF0A93" w:rsidRDefault="00F71022" w:rsidP="00A9747B">
      <w:pPr>
        <w:pStyle w:val="List2"/>
      </w:pPr>
      <w:r w:rsidRPr="00BF0A93">
        <w:t>Regional – a regional government or regional organization creates an agreement that all within the region may agree to and by doing so join sharing within that region.</w:t>
      </w:r>
    </w:p>
    <w:p w14:paraId="37621B65" w14:textId="77777777" w:rsidR="00F71022" w:rsidRPr="00BF0A93" w:rsidRDefault="00F71022" w:rsidP="00A9747B">
      <w:pPr>
        <w:pStyle w:val="List2"/>
      </w:pPr>
      <w:r w:rsidRPr="00BF0A93">
        <w:t xml:space="preserve">Across Region – A super regional (e.g., national) brings together sharing across regional sets of communities. </w:t>
      </w:r>
    </w:p>
    <w:p w14:paraId="49C1C3BD" w14:textId="77777777" w:rsidR="00F71022" w:rsidRPr="00BF0A93" w:rsidRDefault="00F71022" w:rsidP="00A9747B">
      <w:pPr>
        <w:pStyle w:val="List2"/>
      </w:pPr>
      <w:r w:rsidRPr="00BF0A93">
        <w:t xml:space="preserve">Across Nation – At some point in the future nations may develop agreements for sharing across national boundaries, and as such will enable regions to share at a much larger scale. </w:t>
      </w:r>
    </w:p>
    <w:p w14:paraId="297EFF88" w14:textId="77777777" w:rsidR="00F71022" w:rsidRPr="00BF0A93" w:rsidRDefault="00F71022" w:rsidP="006720E8">
      <w:pPr>
        <w:pStyle w:val="Heading4"/>
        <w:numPr>
          <w:ilvl w:val="0"/>
          <w:numId w:val="0"/>
        </w:numPr>
        <w:rPr>
          <w:noProof w:val="0"/>
        </w:rPr>
      </w:pPr>
      <w:r w:rsidRPr="00BF0A93">
        <w:rPr>
          <w:noProof w:val="0"/>
        </w:rPr>
        <w:t>27.3.2.1 Illustration of use of Transactions (Informative)</w:t>
      </w:r>
    </w:p>
    <w:p w14:paraId="081DBE08" w14:textId="77777777" w:rsidR="00F71022" w:rsidRPr="00BF0A93" w:rsidRDefault="00F71022" w:rsidP="003018AE">
      <w:r w:rsidRPr="00BF0A93">
        <w:t>The following sections illustrate scenarios for use of XCPD transactions. The illustrations assume grouping of XCPD Initiating and Responding Gateways and XCA Initiating and Responding Gateways</w:t>
      </w:r>
      <w:r w:rsidRPr="00BF0A93">
        <w:rPr>
          <w:rStyle w:val="FootnoteReference"/>
        </w:rPr>
        <w:footnoteReference w:id="11"/>
      </w:r>
      <w:r w:rsidRPr="00BF0A93">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BF0A93" w:rsidRDefault="00F71022" w:rsidP="003018AE">
      <w:pPr>
        <w:rPr>
          <w:rStyle w:val="Strong"/>
          <w:bCs/>
        </w:rPr>
      </w:pPr>
      <w:r w:rsidRPr="00BF0A93">
        <w:rPr>
          <w:rStyle w:val="Strong"/>
          <w:bCs/>
        </w:rPr>
        <w:t>Scenario # 1: Peer-to-peer</w:t>
      </w:r>
    </w:p>
    <w:p w14:paraId="1417B25B" w14:textId="77777777" w:rsidR="00F71022" w:rsidRPr="00BF0A93" w:rsidRDefault="00F71022" w:rsidP="003018AE">
      <w:r w:rsidRPr="00BF0A93">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BF0A93" w:rsidRDefault="00F71022" w:rsidP="006720E8">
      <w:pPr>
        <w:pStyle w:val="BodyText"/>
      </w:pPr>
    </w:p>
    <w:bookmarkStart w:id="5643" w:name="_MON_1303223522"/>
    <w:bookmarkStart w:id="5644" w:name="_MON_1303223553"/>
    <w:bookmarkStart w:id="5645" w:name="_MON_1303223574"/>
    <w:bookmarkStart w:id="5646" w:name="_MON_1303223641"/>
    <w:bookmarkStart w:id="5647" w:name="_MON_1304145436"/>
    <w:bookmarkStart w:id="5648" w:name="_MON_1309239647"/>
    <w:bookmarkStart w:id="5649" w:name="_MON_1303220942"/>
    <w:bookmarkStart w:id="5650" w:name="_MON_1303223389"/>
    <w:bookmarkStart w:id="5651" w:name="_MON_1303223467"/>
    <w:bookmarkEnd w:id="5643"/>
    <w:bookmarkEnd w:id="5644"/>
    <w:bookmarkEnd w:id="5645"/>
    <w:bookmarkEnd w:id="5646"/>
    <w:bookmarkEnd w:id="5647"/>
    <w:bookmarkEnd w:id="5648"/>
    <w:bookmarkEnd w:id="5649"/>
    <w:bookmarkEnd w:id="5650"/>
    <w:bookmarkEnd w:id="5651"/>
    <w:bookmarkStart w:id="5652" w:name="_MON_1303223491"/>
    <w:bookmarkEnd w:id="5652"/>
    <w:p w14:paraId="725B3855" w14:textId="77777777" w:rsidR="00F71022" w:rsidRPr="00BF0A93" w:rsidRDefault="008105ED" w:rsidP="00A9747B">
      <w:pPr>
        <w:pStyle w:val="BodyText"/>
        <w:jc w:val="center"/>
      </w:pPr>
      <w:r w:rsidRPr="00BF0A93">
        <w:rPr>
          <w:noProof/>
        </w:rPr>
        <w:object w:dxaOrig="9660" w:dyaOrig="9390" w14:anchorId="52A88761">
          <v:shape id="_x0000_i1039" type="#_x0000_t75" alt="" style="width:438.1pt;height:374.25pt;mso-width-percent:0;mso-height-percent:0;mso-width-percent:0;mso-height-percent:0" o:ole="" fillcolor="window">
            <v:imagedata r:id="rId201" o:title="" cropbottom="-48527f" cropright="-47191f"/>
          </v:shape>
          <o:OLEObject Type="Embed" ProgID="Word.Picture.8" ShapeID="_x0000_i1039" DrawAspect="Content" ObjectID="_1646729233" r:id="rId202"/>
        </w:object>
      </w:r>
    </w:p>
    <w:p w14:paraId="308D019A" w14:textId="77777777" w:rsidR="00F71022" w:rsidRPr="00BF0A93" w:rsidRDefault="00F71022" w:rsidP="003018AE">
      <w:pPr>
        <w:pStyle w:val="FigureTitle"/>
      </w:pPr>
      <w:r w:rsidRPr="00BF0A93">
        <w:t>Figure 27.3.2.1-1: Detailed Interactions Peer-to-peer (Informative)</w:t>
      </w:r>
    </w:p>
    <w:p w14:paraId="4154EFA9" w14:textId="77777777" w:rsidR="00F71022" w:rsidRPr="00BF0A93" w:rsidRDefault="00F71022" w:rsidP="00AA50EB">
      <w:pPr>
        <w:pStyle w:val="ListBullet2"/>
      </w:pPr>
      <w:r w:rsidRPr="00BF0A93">
        <w:t>[1] The patient registers within Community A and a Patient Feed is sent to the Gateway.</w:t>
      </w:r>
    </w:p>
    <w:p w14:paraId="727B022E" w14:textId="77777777" w:rsidR="00F71022" w:rsidRPr="00BF0A93" w:rsidRDefault="00F71022" w:rsidP="00AA50EB">
      <w:pPr>
        <w:pStyle w:val="ListBullet2"/>
      </w:pPr>
      <w:r w:rsidRPr="00BF0A93">
        <w:t>[2] The Gateway uses the Cross Gateway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BF0A93" w:rsidRDefault="00F71022" w:rsidP="00AA50EB">
      <w:pPr>
        <w:pStyle w:val="ListBullet2"/>
      </w:pPr>
      <w:r w:rsidRPr="00BF0A93">
        <w:t>[3] The Gateway uses the Cross Gateway Patient Discovery transaction to determine if this patient is known in community C. Community C responds with one match including the patient identifier in C.</w:t>
      </w:r>
    </w:p>
    <w:p w14:paraId="137EC925" w14:textId="77777777" w:rsidR="00F71022" w:rsidRPr="00BF0A93" w:rsidRDefault="00F71022" w:rsidP="00AA50EB">
      <w:pPr>
        <w:pStyle w:val="ListBullet2"/>
      </w:pPr>
      <w:r w:rsidRPr="00BF0A93">
        <w:t>[4] Community C consults with its local MPI and finds a match. It saves the identifier designated on the Cross Gateway Patient Discovery transaction as Community A’s identifier for this patient.</w:t>
      </w:r>
    </w:p>
    <w:p w14:paraId="01F7421F" w14:textId="77777777" w:rsidR="00F71022" w:rsidRPr="00BF0A93" w:rsidRDefault="00F71022" w:rsidP="00AA50EB">
      <w:pPr>
        <w:pStyle w:val="ListBullet2"/>
      </w:pPr>
      <w:r w:rsidRPr="00BF0A93">
        <w:lastRenderedPageBreak/>
        <w:t>[5] Community C pre-loads data for this patient by sending a XCA Cross Gateway Query to community A.</w:t>
      </w:r>
    </w:p>
    <w:p w14:paraId="05B06327" w14:textId="77777777" w:rsidR="00F71022" w:rsidRPr="00BF0A93" w:rsidRDefault="00F71022" w:rsidP="00AA50EB">
      <w:pPr>
        <w:pStyle w:val="ListBullet2"/>
      </w:pPr>
      <w:r w:rsidRPr="00BF0A93">
        <w:t>[6] This patient is seen, for the first time, within an organization in community B which subsequently requests data about this patient and sends an XDS Registry Stored Query to its local Gateway.</w:t>
      </w:r>
    </w:p>
    <w:p w14:paraId="5AD87203" w14:textId="77777777" w:rsidR="00F71022" w:rsidRPr="00BF0A93" w:rsidRDefault="00F71022" w:rsidP="00AA50EB">
      <w:pPr>
        <w:pStyle w:val="ListBullet2"/>
      </w:pPr>
      <w:r w:rsidRPr="00BF0A93">
        <w:t>[7] The Gateway uses the Cross Gateway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BF0A93" w:rsidRDefault="00F71022" w:rsidP="00AA50EB">
      <w:pPr>
        <w:pStyle w:val="ListBullet2"/>
      </w:pPr>
      <w:r w:rsidRPr="00BF0A93">
        <w:t xml:space="preserve">[8] The Gateway uses the Cross Gateway Patient Discovery transaction to determine if this patient is known in Community C. Community C responds with one match including the patient identifier in C. </w:t>
      </w:r>
    </w:p>
    <w:p w14:paraId="16C439FC" w14:textId="77777777" w:rsidR="00F71022" w:rsidRPr="00BF0A93" w:rsidRDefault="00F71022" w:rsidP="00AA50EB">
      <w:pPr>
        <w:pStyle w:val="ListBullet2"/>
      </w:pPr>
      <w:r w:rsidRPr="00BF0A93">
        <w:t>[9] Community C consults with its local MPI and finds a match. It saves the identifier designated on the Cross Gateway Patient Discovery transaction as community B’s identifier for this patient.</w:t>
      </w:r>
    </w:p>
    <w:p w14:paraId="00F13F0F" w14:textId="77777777" w:rsidR="00F71022" w:rsidRPr="00BF0A93" w:rsidRDefault="00F71022" w:rsidP="00AA50EB">
      <w:pPr>
        <w:pStyle w:val="ListBullet2"/>
      </w:pPr>
      <w:r w:rsidRPr="00BF0A93">
        <w:t>[10] The community B gateway sends a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BF0A93" w:rsidRDefault="00F71022" w:rsidP="00AA50EB">
      <w:pPr>
        <w:pStyle w:val="ListBullet2"/>
      </w:pPr>
      <w:r w:rsidRPr="00BF0A93">
        <w:t>[11] An organization in community A requests data about this patient and sends an XDS Registry Stored Query to its local Gateway.</w:t>
      </w:r>
    </w:p>
    <w:p w14:paraId="01079BD2" w14:textId="77777777" w:rsidR="00F71022" w:rsidRPr="00BF0A93" w:rsidRDefault="00F71022" w:rsidP="00AA50EB">
      <w:pPr>
        <w:pStyle w:val="ListBullet2"/>
      </w:pPr>
      <w:r w:rsidRPr="00BF0A93">
        <w:t>[12] The Gateway has saved the community B identifier in step [7] and Community A identifier in step [3]. But this query may happen days or weeks or years later. To verify the correlation of the identifier, community A’s gateway repeats the Cross Gateway Patient Discovery to both B and C. B and C will consult their local MPI to identify the match.</w:t>
      </w:r>
    </w:p>
    <w:p w14:paraId="1BF166B0" w14:textId="77777777" w:rsidR="00F71022" w:rsidRPr="00BF0A93" w:rsidRDefault="00F71022" w:rsidP="00AA50EB">
      <w:pPr>
        <w:pStyle w:val="ListBullet2"/>
      </w:pPr>
      <w:r w:rsidRPr="00BF0A93">
        <w:t>[13] Having verified the correlation, community A sends an XCA Cross Gateway Query to both community B and C and combines the responses in order to respond to the XDS Registry Stored Query from step [11].</w:t>
      </w:r>
    </w:p>
    <w:p w14:paraId="16FD258A" w14:textId="77777777" w:rsidR="00F71022" w:rsidRPr="00BF0A93" w:rsidRDefault="00F71022" w:rsidP="004E7A3D">
      <w:pPr>
        <w:pStyle w:val="Heading4"/>
        <w:numPr>
          <w:ilvl w:val="0"/>
          <w:numId w:val="0"/>
        </w:numPr>
        <w:rPr>
          <w:noProof w:val="0"/>
        </w:rPr>
      </w:pPr>
      <w:bookmarkStart w:id="5653" w:name="_MON_1109538753"/>
      <w:bookmarkStart w:id="5654" w:name="_MON_1112640119"/>
      <w:bookmarkStart w:id="5655" w:name="_MON_1303213872"/>
      <w:bookmarkStart w:id="5656" w:name="_MON_1303214102"/>
      <w:bookmarkStart w:id="5657" w:name="_MON_1303214107"/>
      <w:bookmarkStart w:id="5658" w:name="_MON_1303214873"/>
      <w:bookmarkStart w:id="5659" w:name="_MON_1303215620"/>
      <w:bookmarkStart w:id="5660" w:name="_MON_1303216743"/>
      <w:bookmarkStart w:id="5661" w:name="_MON_1303217570"/>
      <w:bookmarkStart w:id="5662" w:name="_MON_1303217612"/>
      <w:bookmarkStart w:id="5663" w:name="_MON_1303217630"/>
      <w:bookmarkStart w:id="5664" w:name="_MON_1303217668"/>
      <w:bookmarkStart w:id="5665" w:name="_MON_1303217676"/>
      <w:bookmarkStart w:id="5666" w:name="_MON_1303217942"/>
      <w:bookmarkStart w:id="5667" w:name="_MON_1303217991"/>
      <w:bookmarkStart w:id="5668" w:name="_MON_1303218085"/>
      <w:bookmarkStart w:id="5669" w:name="_MON_1303218100"/>
      <w:bookmarkStart w:id="5670" w:name="_MON_1303218944"/>
      <w:bookmarkStart w:id="5671" w:name="_MON_1303713992"/>
      <w:bookmarkStart w:id="5672" w:name="_MON_1309239953"/>
      <w:bookmarkStart w:id="5673" w:name="_MON_1309240033"/>
      <w:bookmarkStart w:id="5674" w:name="_MON_1309240506"/>
      <w:bookmarkStart w:id="5675" w:name="_MON_1309288090"/>
      <w:bookmarkStart w:id="5676" w:name="_MON_1104780072"/>
      <w:bookmarkStart w:id="5677" w:name="_MON_1104838916"/>
      <w:bookmarkStart w:id="5678" w:name="_MON_110520557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r w:rsidRPr="00BF0A93">
        <w:rPr>
          <w:noProof w:val="0"/>
        </w:rPr>
        <w:t>27.3.2.2 Hierarchical use of Cross Gateway Patient Discovery (Informative)</w:t>
      </w:r>
    </w:p>
    <w:p w14:paraId="0895D592" w14:textId="77777777" w:rsidR="00F71022" w:rsidRPr="00BF0A93" w:rsidRDefault="00F71022" w:rsidP="003018AE">
      <w:r w:rsidRPr="00BF0A93">
        <w:t>The Cross Gateway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BF0A93" w:rsidRDefault="00F71022" w:rsidP="003018AE">
      <w:r w:rsidRPr="00BF0A93">
        <w:t xml:space="preserve">Figure 27.3.2.2-1 shows the flow when an Initiating Gateway interacts with a Responding Gateway which is representing multiple organizations and reflecting those organizations in its Cross Gateway Patient Discovery response. The Responding Gateway interacts, using a </w:t>
      </w:r>
      <w:r w:rsidRPr="00BF0A93">
        <w:lastRenderedPageBreak/>
        <w:t>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Cross Gateway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Cross Gateway Discovery transaction.</w:t>
      </w:r>
    </w:p>
    <w:p w14:paraId="62356C0A" w14:textId="77777777" w:rsidR="00F71022" w:rsidRPr="00BF0A93" w:rsidRDefault="00F71022" w:rsidP="00A9747B">
      <w:pPr>
        <w:pStyle w:val="BodyText"/>
      </w:pPr>
    </w:p>
    <w:p w14:paraId="367E98C5" w14:textId="77777777" w:rsidR="00F71022" w:rsidRPr="00BF0A93" w:rsidRDefault="00882D73" w:rsidP="00A9747B">
      <w:pPr>
        <w:pStyle w:val="BodyText"/>
        <w:jc w:val="center"/>
      </w:pPr>
      <w:r w:rsidRPr="00BF0A93">
        <w:rPr>
          <w:noProof/>
          <w:lang w:val="fr-FR" w:eastAsia="fr-FR"/>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4F175" w14:textId="77777777" w:rsidR="00633BE9" w:rsidRPr="00BD41B6" w:rsidRDefault="00633BE9"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2F5614" w14:textId="77777777" w:rsidR="00633BE9" w:rsidRDefault="00633BE9"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BAB21B8" w14:textId="77777777" w:rsidR="00633BE9" w:rsidRDefault="00633BE9"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633BE9" w:rsidRPr="00EE5D38" w:rsidRDefault="00633BE9"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633BE9" w:rsidRPr="00EE5D38" w:rsidRDefault="00633BE9"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633BE9" w:rsidRPr="00EE5D38" w:rsidRDefault="00633BE9"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553888" w14:textId="77777777" w:rsidR="00633BE9" w:rsidRPr="00BD41B6" w:rsidRDefault="00633BE9"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BB6318" w14:textId="77777777" w:rsidR="00633BE9" w:rsidRPr="00BD41B6" w:rsidRDefault="00633BE9"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0BFDF9" w14:textId="77777777" w:rsidR="00633BE9" w:rsidRPr="00BD41B6" w:rsidRDefault="00633BE9"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3F9BA6" w14:textId="77777777" w:rsidR="00633BE9" w:rsidRPr="00BD41B6" w:rsidRDefault="00633BE9"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5A78BC" w14:textId="77777777" w:rsidR="00633BE9" w:rsidRPr="00F01555" w:rsidRDefault="00633BE9"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8A51F3" w14:textId="77777777" w:rsidR="00633BE9" w:rsidRPr="00BD41B6" w:rsidRDefault="00633BE9" w:rsidP="003018AE">
                              <w:pPr>
                                <w:spacing w:before="0"/>
                                <w:jc w:val="center"/>
                                <w:rPr>
                                  <w:sz w:val="18"/>
                                  <w:szCs w:val="18"/>
                                </w:rPr>
                              </w:pPr>
                              <w:r>
                                <w:rPr>
                                  <w:sz w:val="18"/>
                                  <w:szCs w:val="18"/>
                                </w:rPr>
                                <w:t>XCA Cross Gateway Query pid=X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BA9A78" w14:textId="77777777" w:rsidR="00633BE9" w:rsidRPr="00BD41B6" w:rsidRDefault="00633BE9" w:rsidP="003018AE">
                              <w:pPr>
                                <w:spacing w:before="0"/>
                                <w:jc w:val="center"/>
                                <w:rPr>
                                  <w:sz w:val="18"/>
                                  <w:szCs w:val="18"/>
                                </w:rPr>
                              </w:pPr>
                              <w:r>
                                <w:rPr>
                                  <w:sz w:val="18"/>
                                  <w:szCs w:val="18"/>
                                </w:rPr>
                                <w:t>XCA Cross Gateway Query pid=Y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565CB" w14:textId="77777777" w:rsidR="00633BE9" w:rsidRPr="00BD41B6" w:rsidRDefault="00633BE9" w:rsidP="003018AE">
                              <w:pPr>
                                <w:spacing w:before="0"/>
                                <w:jc w:val="center"/>
                                <w:rPr>
                                  <w:sz w:val="18"/>
                                  <w:szCs w:val="18"/>
                                </w:rPr>
                              </w:pPr>
                              <w:r>
                                <w:rPr>
                                  <w:sz w:val="18"/>
                                  <w:szCs w:val="18"/>
                                </w:rPr>
                                <w:t>XCA Cross Gateway Query pid=Z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">
                <v:rect id="AutoShape 83" o:spid="_x0000_s1121" style="position:absolute;width:53721;height:29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&#13;&#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" stroked="f">
                  <v:fill opacity="0"/>
                  <v:textbox>
                    <w:txbxContent>
                      <w:p w14:paraId="0864F175" w14:textId="77777777" w:rsidR="00633BE9" w:rsidRPr="00BD41B6" w:rsidRDefault="00633BE9"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" stroked="f">
                  <v:textbox>
                    <w:txbxContent>
                      <w:p w14:paraId="5E2F5614" w14:textId="77777777" w:rsidR="00633BE9" w:rsidRDefault="00633BE9"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" stroked="f">
                  <v:textbox>
                    <w:txbxContent>
                      <w:p w14:paraId="5BAB21B8" w14:textId="77777777" w:rsidR="00633BE9" w:rsidRDefault="00633BE9"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" strokeweight="1pt"/>
                <v:rect id="Rectangle 1063" o:spid="_x0000_s1126" style="position:absolute;left:40005;top:6858;width:12579;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" strokeweight="1pt">
                  <v:textbox>
                    <w:txbxContent>
                      <w:p w14:paraId="6910EAD0" w14:textId="77777777" w:rsidR="00633BE9" w:rsidRPr="00EE5D38" w:rsidRDefault="00633BE9"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" strokeweight="1pt">
                  <v:textbox>
                    <w:txbxContent>
                      <w:p w14:paraId="169F2C8A" w14:textId="77777777" w:rsidR="00633BE9" w:rsidRPr="00EE5D38" w:rsidRDefault="00633BE9"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" strokeweight="1pt">
                  <v:textbox>
                    <w:txbxContent>
                      <w:p w14:paraId="03D84A17" w14:textId="77777777" w:rsidR="00633BE9" w:rsidRPr="00EE5D38" w:rsidRDefault="00633BE9"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" strokeweight="1pt"/>
                <v:line id="Line 1072" o:spid="_x0000_s1130" style="position:absolute;visibility:visible;mso-wrap-style:square" from="10287,9144" to="21723,9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&#13;&#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" stroked="f">
                  <v:fill opacity="0"/>
                  <v:textbox>
                    <w:txbxContent>
                      <w:p w14:paraId="40553888" w14:textId="77777777" w:rsidR="00633BE9" w:rsidRPr="00BD41B6" w:rsidRDefault="00633BE9"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">
                  <v:stroke endarrow="block"/>
                </v:line>
                <v:line id="Line 1077" o:spid="_x0000_s1133" style="position:absolute;visibility:visible;mso-wrap-style:square" from="27432,10287" to="40005,25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">
                  <v:stroke endarrow="block"/>
                </v:line>
                <v:shape id="Text Box 1078" o:spid="_x0000_s1134" type="#_x0000_t202" style="position:absolute;left:30861;top:6858;width:9144;height:22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" stroked="f">
                  <v:fill opacity="0"/>
                  <v:textbox>
                    <w:txbxContent>
                      <w:p w14:paraId="1ABB6318" w14:textId="77777777" w:rsidR="00633BE9" w:rsidRPr="00BD41B6" w:rsidRDefault="00633BE9"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" stroked="f">
                  <v:fill opacity="0"/>
                  <v:textbox>
                    <w:txbxContent>
                      <w:p w14:paraId="110BFDF9" w14:textId="77777777" w:rsidR="00633BE9" w:rsidRPr="00BD41B6" w:rsidRDefault="00633BE9"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" stroked="f">
                  <v:fill opacity="0"/>
                  <v:textbox>
                    <w:txbxContent>
                      <w:p w14:paraId="683F9BA6" w14:textId="77777777" w:rsidR="00633BE9" w:rsidRPr="00BD41B6" w:rsidRDefault="00633BE9"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" fillcolor="#eaeaea" stroked="f">
                  <v:fill opacity="16448f"/>
                  <v:textbox>
                    <w:txbxContent>
                      <w:p w14:paraId="095A78BC" w14:textId="77777777" w:rsidR="00633BE9" w:rsidRPr="00F01555" w:rsidRDefault="00633BE9"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&#13;&#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" stroked="f">
                  <v:fill opacity="0"/>
                  <v:textbox>
                    <w:txbxContent>
                      <w:p w14:paraId="328A51F3" w14:textId="77777777" w:rsidR="00633BE9" w:rsidRPr="00BD41B6" w:rsidRDefault="00633BE9" w:rsidP="003018AE">
                        <w:pPr>
                          <w:spacing w:before="0"/>
                          <w:jc w:val="center"/>
                          <w:rPr>
                            <w:sz w:val="18"/>
                            <w:szCs w:val="18"/>
                          </w:rPr>
                        </w:pPr>
                        <w:r>
                          <w:rPr>
                            <w:sz w:val="18"/>
                            <w:szCs w:val="18"/>
                          </w:rPr>
                          <w:t>XCA Cross Gateway Query pid=X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" stroked="f">
                  <v:fill opacity="0"/>
                  <v:textbox>
                    <w:txbxContent>
                      <w:p w14:paraId="07BA9A78" w14:textId="77777777" w:rsidR="00633BE9" w:rsidRPr="00BD41B6" w:rsidRDefault="00633BE9" w:rsidP="003018AE">
                        <w:pPr>
                          <w:spacing w:before="0"/>
                          <w:jc w:val="center"/>
                          <w:rPr>
                            <w:sz w:val="18"/>
                            <w:szCs w:val="18"/>
                          </w:rPr>
                        </w:pPr>
                        <w:r>
                          <w:rPr>
                            <w:sz w:val="18"/>
                            <w:szCs w:val="18"/>
                          </w:rPr>
                          <w:t>XCA Cross Gateway Query pid=Y in B</w:t>
                        </w:r>
                      </w:p>
                    </w:txbxContent>
                  </v:textbox>
                </v:shape>
                <v:line id="Line 1086" o:spid="_x0000_s1141" style="position:absolute;visibility:visible;mso-wrap-style:square" from="10287,21723" to="21729,21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&#13;&#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" stroked="f">
                  <v:fill opacity="0"/>
                  <v:textbox>
                    <w:txbxContent>
                      <w:p w14:paraId="40C565CB" w14:textId="77777777" w:rsidR="00633BE9" w:rsidRPr="00BD41B6" w:rsidRDefault="00633BE9" w:rsidP="003018AE">
                        <w:pPr>
                          <w:spacing w:before="0"/>
                          <w:jc w:val="center"/>
                          <w:rPr>
                            <w:sz w:val="18"/>
                            <w:szCs w:val="18"/>
                          </w:rPr>
                        </w:pPr>
                        <w:r>
                          <w:rPr>
                            <w:sz w:val="18"/>
                            <w:szCs w:val="18"/>
                          </w:rPr>
                          <w:t>XCA Cross Gateway Query pid=Z in C</w:t>
                        </w:r>
                      </w:p>
                    </w:txbxContent>
                  </v:textbox>
                </v:shape>
                <v:line id="Line 1090" o:spid="_x0000_s1143" style="position:absolute;visibility:visible;mso-wrap-style:square" from="10287,26289" to="21723,26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">
                  <v:stroke endarrow="block"/>
                </v:line>
                <v:line id="Line 1074" o:spid="_x0000_s1144" style="position:absolute;flip:y;visibility:visible;mso-wrap-style:square" from="27546,9474" to="38976,9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">
                  <v:stroke endarrow="block"/>
                </v:line>
                <v:line id="Line 1081" o:spid="_x0000_s1145" style="position:absolute;flip:x;visibility:visible;mso-wrap-style:square" from="10210,10617" to="20497,10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">
                  <v:stroke endarrow="block"/>
                </v:line>
                <w10:anchorlock/>
              </v:group>
            </w:pict>
          </mc:Fallback>
        </mc:AlternateContent>
      </w:r>
    </w:p>
    <w:p w14:paraId="31B78EF1" w14:textId="77777777" w:rsidR="00F71022" w:rsidRPr="00BF0A93" w:rsidRDefault="00F71022" w:rsidP="003018AE">
      <w:pPr>
        <w:pStyle w:val="FigureTitle"/>
      </w:pPr>
      <w:r w:rsidRPr="00BF0A93">
        <w:t>Figure 27.3.2.2-1: Hierarchical use of Cross Gateway Query (Informative)</w:t>
      </w:r>
    </w:p>
    <w:p w14:paraId="3B4577E3" w14:textId="77777777" w:rsidR="00F71022" w:rsidRPr="00BF0A93" w:rsidRDefault="00F71022" w:rsidP="003018AE">
      <w:pPr>
        <w:pStyle w:val="Heading2"/>
        <w:numPr>
          <w:ilvl w:val="0"/>
          <w:numId w:val="0"/>
        </w:numPr>
        <w:rPr>
          <w:noProof w:val="0"/>
        </w:rPr>
      </w:pPr>
      <w:bookmarkStart w:id="5679" w:name="_Toc394657709"/>
      <w:bookmarkStart w:id="5680" w:name="_Toc487039288"/>
      <w:bookmarkStart w:id="5681" w:name="_Toc488068388"/>
      <w:bookmarkStart w:id="5682" w:name="_Toc488068821"/>
      <w:bookmarkStart w:id="5683" w:name="_Toc488075148"/>
      <w:bookmarkStart w:id="5684" w:name="_Toc13752522"/>
      <w:r w:rsidRPr="00BF0A93">
        <w:rPr>
          <w:noProof w:val="0"/>
        </w:rPr>
        <w:t>27.4 XCPD Security Considerations</w:t>
      </w:r>
      <w:bookmarkEnd w:id="5679"/>
      <w:bookmarkEnd w:id="5680"/>
      <w:bookmarkEnd w:id="5681"/>
      <w:bookmarkEnd w:id="5682"/>
      <w:bookmarkEnd w:id="5683"/>
      <w:bookmarkEnd w:id="5684"/>
    </w:p>
    <w:p w14:paraId="731509B7" w14:textId="77777777" w:rsidR="00F71022" w:rsidRPr="00BF0A93" w:rsidRDefault="00F71022" w:rsidP="003018AE">
      <w:pPr>
        <w:pStyle w:val="BodyText"/>
      </w:pPr>
      <w:r w:rsidRPr="00BF0A93">
        <w:t>The risk analysis for XCPD enumerates assets, threats, and mitigations. The complete risk data is stored and maintained in a central location. The complete risk data is stored and available fro</w:t>
      </w:r>
      <w:commentRangeStart w:id="5685"/>
      <w:r w:rsidRPr="00BF0A93">
        <w:t xml:space="preserve">m </w:t>
      </w:r>
      <w:commentRangeEnd w:id="5685"/>
      <w:r w:rsidR="00407539">
        <w:rPr>
          <w:rStyle w:val="CommentReference"/>
        </w:rPr>
        <w:commentReference w:id="5685"/>
      </w:r>
      <w:r w:rsidRPr="00BF0A93">
        <w:t>IHE</w:t>
      </w:r>
      <w:r w:rsidRPr="00BF0A93">
        <w:rPr>
          <w:vertAlign w:val="superscript"/>
        </w:rPr>
        <w:footnoteReference w:id="12"/>
      </w:r>
      <w:r w:rsidRPr="00BF0A93">
        <w:t>.</w:t>
      </w:r>
    </w:p>
    <w:p w14:paraId="0922B1E9" w14:textId="77777777" w:rsidR="00F71022" w:rsidRPr="00BF0A93" w:rsidRDefault="00F71022" w:rsidP="003018AE">
      <w:pPr>
        <w:pStyle w:val="BodyText"/>
      </w:pPr>
      <w:r w:rsidRPr="00BF0A93">
        <w:t xml:space="preserve">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and instead the responsibility for mitigation is transferred to the vendor, and occasionally to the </w:t>
      </w:r>
      <w:r w:rsidRPr="00BF0A93">
        <w:lastRenderedPageBreak/>
        <w:t>XDS Affinity Domain and enterprises. In these instances, IHE fulfills its responsibility to notify affected parties through the following section.</w:t>
      </w:r>
    </w:p>
    <w:p w14:paraId="130FF803" w14:textId="77777777" w:rsidR="00F71022" w:rsidRPr="00BF0A93" w:rsidRDefault="00F71022" w:rsidP="004E7A3D">
      <w:pPr>
        <w:pStyle w:val="Heading3"/>
        <w:numPr>
          <w:ilvl w:val="0"/>
          <w:numId w:val="0"/>
        </w:numPr>
        <w:rPr>
          <w:noProof w:val="0"/>
        </w:rPr>
      </w:pPr>
      <w:bookmarkStart w:id="5689" w:name="_Toc394657710"/>
      <w:bookmarkStart w:id="5690" w:name="_Toc487039289"/>
      <w:bookmarkStart w:id="5691" w:name="_Toc488068389"/>
      <w:bookmarkStart w:id="5692" w:name="_Toc488068822"/>
      <w:bookmarkStart w:id="5693" w:name="_Toc488075149"/>
      <w:bookmarkStart w:id="5694" w:name="_Toc13752523"/>
      <w:r w:rsidRPr="00BF0A93">
        <w:rPr>
          <w:noProof w:val="0"/>
        </w:rPr>
        <w:t>27.4.1 Requirements/Recommendations</w:t>
      </w:r>
      <w:bookmarkEnd w:id="5689"/>
      <w:bookmarkEnd w:id="5690"/>
      <w:bookmarkEnd w:id="5691"/>
      <w:bookmarkEnd w:id="5692"/>
      <w:bookmarkEnd w:id="5693"/>
      <w:bookmarkEnd w:id="5694"/>
    </w:p>
    <w:p w14:paraId="66AA3FB0" w14:textId="77777777" w:rsidR="00F71022" w:rsidRPr="00BF0A93" w:rsidRDefault="00F71022" w:rsidP="003018AE">
      <w:pPr>
        <w:pStyle w:val="BodyText"/>
      </w:pPr>
      <w:r w:rsidRPr="00BF0A93">
        <w:t>The following mitigations shall be implemented by all XCPD actors. These mitigations moderate all high impact risks.</w:t>
      </w:r>
    </w:p>
    <w:p w14:paraId="2C5A3069" w14:textId="2E29478C" w:rsidR="00F71022" w:rsidRPr="00BF0A93" w:rsidRDefault="00F71022" w:rsidP="00AB4C28">
      <w:pPr>
        <w:pStyle w:val="ListBullet2"/>
        <w:rPr>
          <w:rFonts w:eastAsia="MS Mincho"/>
        </w:rPr>
      </w:pPr>
      <w:r w:rsidRPr="00BF0A93">
        <w:t>All actors in XCPD shall be grouped with an ATNA Secure Node (or ATNA Secure Application) and a CT Time Client Actor.</w:t>
      </w:r>
    </w:p>
    <w:p w14:paraId="1AFFEE16" w14:textId="5B96380B" w:rsidR="00F71022" w:rsidRPr="00BF0A93" w:rsidRDefault="00F71022" w:rsidP="00AB4C28">
      <w:pPr>
        <w:pStyle w:val="ListBullet2"/>
        <w:rPr>
          <w:rFonts w:eastAsia="MS Mincho"/>
        </w:rPr>
      </w:pPr>
      <w:r w:rsidRPr="00BF0A93">
        <w:rPr>
          <w:rFonts w:eastAsia="MS Mincho"/>
        </w:rPr>
        <w:t xml:space="preserve">As a consequence of grouping with ATNA Secure Node or Secure Application both incoming and outgoing messages will be via a secure communication channel, including all </w:t>
      </w:r>
      <w:r w:rsidR="003D7E76">
        <w:rPr>
          <w:rFonts w:eastAsia="MS Mincho"/>
        </w:rPr>
        <w:t>WS-Addressing based A</w:t>
      </w:r>
      <w:r w:rsidRPr="00BF0A93">
        <w:rPr>
          <w:rFonts w:eastAsia="MS Mincho"/>
        </w:rPr>
        <w:t>synchronous response messages.</w:t>
      </w:r>
    </w:p>
    <w:p w14:paraId="675D6F79" w14:textId="77777777" w:rsidR="00F71022" w:rsidRPr="00BF0A93" w:rsidRDefault="00F71022" w:rsidP="003018AE">
      <w:pPr>
        <w:pStyle w:val="BodyText"/>
      </w:pPr>
      <w:r w:rsidRPr="00BF0A93">
        <w:t>The following mitigations are transferred to the vendors, XDS Affinity Domains, and enterprises.</w:t>
      </w:r>
    </w:p>
    <w:p w14:paraId="068A589E" w14:textId="77777777" w:rsidR="00F71022" w:rsidRPr="00BF0A93" w:rsidRDefault="00F71022" w:rsidP="00AB4C28">
      <w:pPr>
        <w:pStyle w:val="ListBullet2"/>
        <w:rPr>
          <w:rFonts w:eastAsia="MS Mincho"/>
        </w:rPr>
      </w:pPr>
      <w:r w:rsidRPr="00BF0A93">
        <w:t>Network protection services are recommended to be sufficient to guard against denial of service attacks on all service interfaces.</w:t>
      </w:r>
    </w:p>
    <w:p w14:paraId="047648D8" w14:textId="77777777" w:rsidR="00F71022" w:rsidRPr="00BF0A93" w:rsidRDefault="00F71022" w:rsidP="00AB4C28">
      <w:pPr>
        <w:pStyle w:val="ListBullet2"/>
        <w:rPr>
          <w:rFonts w:eastAsia="MS Mincho"/>
        </w:rPr>
      </w:pPr>
      <w:r w:rsidRPr="00BF0A93">
        <w:t>A process that reviews audit records and acts on inappropriate actions is recommended.</w:t>
      </w:r>
    </w:p>
    <w:p w14:paraId="48D536B9" w14:textId="77777777" w:rsidR="00F71022" w:rsidRPr="00BF0A93" w:rsidRDefault="00F71022" w:rsidP="00AB4C28">
      <w:pPr>
        <w:pStyle w:val="ListBullet2"/>
        <w:rPr>
          <w:rFonts w:eastAsia="MS Mincho"/>
        </w:rPr>
      </w:pPr>
      <w:r w:rsidRPr="00BF0A93">
        <w:t>It is recommended that service interfaces be implemented with a good design to guard against corruption and denial of service attacks</w:t>
      </w:r>
    </w:p>
    <w:p w14:paraId="36A13026" w14:textId="77777777" w:rsidR="00F71022" w:rsidRPr="00BF0A93" w:rsidRDefault="00F71022" w:rsidP="004E7A3D">
      <w:pPr>
        <w:pStyle w:val="Heading3"/>
        <w:numPr>
          <w:ilvl w:val="0"/>
          <w:numId w:val="0"/>
        </w:numPr>
        <w:rPr>
          <w:noProof w:val="0"/>
        </w:rPr>
      </w:pPr>
      <w:bookmarkStart w:id="5695" w:name="_Toc394657711"/>
      <w:bookmarkStart w:id="5696" w:name="_Toc487039290"/>
      <w:bookmarkStart w:id="5697" w:name="_Toc488068390"/>
      <w:bookmarkStart w:id="5698" w:name="_Toc488068823"/>
      <w:bookmarkStart w:id="5699" w:name="_Toc488075150"/>
      <w:bookmarkStart w:id="5700" w:name="_Toc13752524"/>
      <w:bookmarkStart w:id="5701" w:name="OLE_LINK13"/>
      <w:bookmarkStart w:id="5702" w:name="OLE_LINK14"/>
      <w:r w:rsidRPr="00BF0A93">
        <w:rPr>
          <w:noProof w:val="0"/>
        </w:rPr>
        <w:t>27.4.2 Policy Choices</w:t>
      </w:r>
      <w:bookmarkEnd w:id="5695"/>
      <w:bookmarkEnd w:id="5696"/>
      <w:bookmarkEnd w:id="5697"/>
      <w:bookmarkEnd w:id="5698"/>
      <w:bookmarkEnd w:id="5699"/>
      <w:bookmarkEnd w:id="5700"/>
    </w:p>
    <w:bookmarkEnd w:id="5701"/>
    <w:bookmarkEnd w:id="5702"/>
    <w:p w14:paraId="60C0EC95" w14:textId="77777777" w:rsidR="00F71022" w:rsidRPr="00BF0A93" w:rsidRDefault="00F71022" w:rsidP="003018AE">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593C3ACA" w:rsidR="00F71022" w:rsidRDefault="00DD6145" w:rsidP="006207A3">
      <w:pPr>
        <w:pStyle w:val="Heading1"/>
        <w:numPr>
          <w:ilvl w:val="0"/>
          <w:numId w:val="86"/>
        </w:numPr>
        <w:rPr>
          <w:ins w:id="5703" w:author="Lynn Felhofer" w:date="2020-03-20T11:19:00Z"/>
          <w:noProof w:val="0"/>
        </w:rPr>
      </w:pPr>
      <w:bookmarkStart w:id="5704" w:name="_Toc487039291"/>
      <w:bookmarkStart w:id="5705" w:name="_Toc488068391"/>
      <w:bookmarkStart w:id="5706" w:name="_Toc488068824"/>
      <w:bookmarkStart w:id="5707" w:name="_Toc488075151"/>
      <w:bookmarkStart w:id="5708" w:name="_Toc13752525"/>
      <w:ins w:id="5709" w:author="Lynn Felhofer" w:date="2020-03-20T11:18:00Z">
        <w:r>
          <w:rPr>
            <w:noProof w:val="0"/>
          </w:rPr>
          <w:lastRenderedPageBreak/>
          <w:t>Healthcare Provider Dir</w:t>
        </w:r>
      </w:ins>
      <w:ins w:id="5710" w:author="Lynn Felhofer" w:date="2020-03-20T11:19:00Z">
        <w:r>
          <w:rPr>
            <w:noProof w:val="0"/>
          </w:rPr>
          <w:t>ectory (HPD)</w:t>
        </w:r>
      </w:ins>
      <w:del w:id="5711" w:author="Lynn Felhofer" w:date="2020-03-20T11:18:00Z">
        <w:r w:rsidR="00175034" w:rsidRPr="00BF0A93" w:rsidDel="00DD6145">
          <w:rPr>
            <w:noProof w:val="0"/>
          </w:rPr>
          <w:delText>Intentionally Left Blank</w:delText>
        </w:r>
      </w:del>
      <w:bookmarkEnd w:id="5704"/>
      <w:bookmarkEnd w:id="5705"/>
      <w:bookmarkEnd w:id="5706"/>
      <w:bookmarkEnd w:id="5707"/>
      <w:bookmarkEnd w:id="5708"/>
    </w:p>
    <w:p w14:paraId="76A84F91" w14:textId="7E946A86" w:rsidR="00DD6145" w:rsidRPr="00DD6145" w:rsidRDefault="00DD6145" w:rsidP="00ED4D27">
      <w:pPr>
        <w:pStyle w:val="BodyText"/>
      </w:pPr>
      <w:ins w:id="5712" w:author="Lynn Felhofer" w:date="2020-03-20T11:19:00Z">
        <w:r>
          <w:fldChar w:fldCharType="begin"/>
        </w:r>
        <w:r>
          <w:instrText xml:space="preserve"> HYPERLINK "https://www.ihe.net/uploadedFiles/Documents/ITI/IHE_ITI_Suppl_HPD.pdf" </w:instrText>
        </w:r>
        <w:r>
          <w:fldChar w:fldCharType="separate"/>
        </w:r>
        <w:r w:rsidRPr="00DD6145">
          <w:rPr>
            <w:rStyle w:val="Hyperlink"/>
          </w:rPr>
          <w:t>Healthcare Provider Directory</w:t>
        </w:r>
        <w:r>
          <w:fldChar w:fldCharType="end"/>
        </w:r>
        <w:r>
          <w:t xml:space="preserve"> is a Trial Implementation Profile.</w:t>
        </w:r>
      </w:ins>
    </w:p>
    <w:p w14:paraId="2AF4CE67" w14:textId="785726B1" w:rsidR="00F71022" w:rsidRDefault="00175034" w:rsidP="00AB4C28">
      <w:pPr>
        <w:pStyle w:val="Heading1"/>
        <w:pageBreakBefore w:val="0"/>
        <w:numPr>
          <w:ilvl w:val="0"/>
          <w:numId w:val="86"/>
        </w:numPr>
        <w:rPr>
          <w:ins w:id="5713" w:author="Lynn Felhofer" w:date="2020-03-20T11:15:00Z"/>
          <w:noProof w:val="0"/>
        </w:rPr>
      </w:pPr>
      <w:bookmarkStart w:id="5714" w:name="_Toc487039292"/>
      <w:bookmarkStart w:id="5715" w:name="_Toc488068392"/>
      <w:bookmarkStart w:id="5716" w:name="_Toc488068825"/>
      <w:bookmarkStart w:id="5717" w:name="_Toc488075152"/>
      <w:bookmarkStart w:id="5718" w:name="_Toc13752526"/>
      <w:del w:id="5719" w:author="Lynn Felhofer" w:date="2020-03-20T11:15:00Z">
        <w:r w:rsidRPr="00167001" w:rsidDel="00F4423F">
          <w:rPr>
            <w:noProof w:val="0"/>
          </w:rPr>
          <w:delText>Intentionally Left Blank</w:delText>
        </w:r>
      </w:del>
      <w:bookmarkEnd w:id="5714"/>
      <w:bookmarkEnd w:id="5715"/>
      <w:bookmarkEnd w:id="5716"/>
      <w:bookmarkEnd w:id="5717"/>
      <w:bookmarkEnd w:id="5718"/>
      <w:ins w:id="5720" w:author="Lynn Felhofer" w:date="2020-03-20T11:15:00Z">
        <w:r w:rsidR="00F4423F">
          <w:rPr>
            <w:noProof w:val="0"/>
          </w:rPr>
          <w:t>Cross-Community Fetch (XCF)</w:t>
        </w:r>
      </w:ins>
    </w:p>
    <w:p w14:paraId="3461DE67" w14:textId="181BC4B0" w:rsidR="00DD6145" w:rsidRDefault="00DD6145" w:rsidP="00F4423F">
      <w:pPr>
        <w:pStyle w:val="BodyText"/>
        <w:rPr>
          <w:ins w:id="5721" w:author="Lynn Felhofer" w:date="2020-03-20T11:16:00Z"/>
        </w:rPr>
      </w:pPr>
      <w:ins w:id="5722" w:author="Lynn Felhofer" w:date="2020-03-20T11:16:00Z">
        <w:r>
          <w:fldChar w:fldCharType="begin"/>
        </w:r>
        <w:r>
          <w:instrText xml:space="preserve"> HYPERLINK "https://www.ihe.net/uploadedFiles/Documents/ITI/IHE_ITI_Suppl_XCF.pdf" </w:instrText>
        </w:r>
        <w:r>
          <w:fldChar w:fldCharType="separate"/>
        </w:r>
        <w:r w:rsidR="00F4423F" w:rsidRPr="00DD6145">
          <w:rPr>
            <w:rStyle w:val="Hyperlink"/>
          </w:rPr>
          <w:t>Cross-Community Fetch</w:t>
        </w:r>
        <w:r>
          <w:fldChar w:fldCharType="end"/>
        </w:r>
        <w:r w:rsidR="00F4423F">
          <w:t xml:space="preserve"> is a Trial Implementation Profile.</w:t>
        </w:r>
      </w:ins>
    </w:p>
    <w:p w14:paraId="0BA73321" w14:textId="77777777" w:rsidR="00DD6145" w:rsidRPr="00F4423F" w:rsidRDefault="00DD6145" w:rsidP="00ED4D27">
      <w:pPr>
        <w:pStyle w:val="BodyText"/>
      </w:pPr>
    </w:p>
    <w:p w14:paraId="3FAD9090" w14:textId="77777777" w:rsidR="00F71022" w:rsidRPr="00167001" w:rsidRDefault="00F71022" w:rsidP="00AB4C28">
      <w:pPr>
        <w:pStyle w:val="Heading1"/>
        <w:pageBreakBefore w:val="0"/>
        <w:numPr>
          <w:ilvl w:val="0"/>
          <w:numId w:val="86"/>
        </w:numPr>
        <w:rPr>
          <w:noProof w:val="0"/>
        </w:rPr>
      </w:pPr>
      <w:bookmarkStart w:id="5723" w:name="_Toc487036789"/>
      <w:bookmarkStart w:id="5724" w:name="_Toc487038522"/>
      <w:bookmarkStart w:id="5725" w:name="_Toc487038907"/>
      <w:bookmarkStart w:id="5726" w:name="_Toc487039293"/>
      <w:bookmarkStart w:id="5727" w:name="_Toc487039678"/>
      <w:bookmarkStart w:id="5728" w:name="_Toc487042167"/>
      <w:bookmarkStart w:id="5729" w:name="_Toc487042600"/>
      <w:bookmarkStart w:id="5730" w:name="_Toc487048519"/>
      <w:bookmarkStart w:id="5731" w:name="_Toc487052430"/>
      <w:bookmarkStart w:id="5732" w:name="_Toc488067902"/>
      <w:bookmarkStart w:id="5733" w:name="_Toc488068393"/>
      <w:bookmarkStart w:id="5734" w:name="_Toc488068826"/>
      <w:bookmarkStart w:id="5735" w:name="_Toc488070366"/>
      <w:bookmarkStart w:id="5736" w:name="_Toc488070797"/>
      <w:bookmarkStart w:id="5737" w:name="_Toc488075153"/>
      <w:bookmarkStart w:id="5738" w:name="_Toc488075585"/>
      <w:bookmarkStart w:id="5739" w:name="_Toc488076022"/>
      <w:bookmarkStart w:id="5740" w:name="_Toc488148058"/>
      <w:bookmarkStart w:id="5741" w:name="_Toc488149246"/>
      <w:bookmarkStart w:id="5742" w:name="_Toc488149678"/>
      <w:bookmarkStart w:id="5743" w:name="_Toc488308537"/>
      <w:bookmarkStart w:id="5744" w:name="_Toc488313146"/>
      <w:bookmarkStart w:id="5745" w:name="_Toc487036790"/>
      <w:bookmarkStart w:id="5746" w:name="_Toc487038523"/>
      <w:bookmarkStart w:id="5747" w:name="_Toc487038908"/>
      <w:bookmarkStart w:id="5748" w:name="_Toc487039294"/>
      <w:bookmarkStart w:id="5749" w:name="_Toc487039679"/>
      <w:bookmarkStart w:id="5750" w:name="_Toc487042168"/>
      <w:bookmarkStart w:id="5751" w:name="_Toc487042601"/>
      <w:bookmarkStart w:id="5752" w:name="_Toc487048520"/>
      <w:bookmarkStart w:id="5753" w:name="_Toc487052431"/>
      <w:bookmarkStart w:id="5754" w:name="_Toc488067903"/>
      <w:bookmarkStart w:id="5755" w:name="_Toc488068394"/>
      <w:bookmarkStart w:id="5756" w:name="_Toc488068827"/>
      <w:bookmarkStart w:id="5757" w:name="_Toc488070367"/>
      <w:bookmarkStart w:id="5758" w:name="_Toc488070798"/>
      <w:bookmarkStart w:id="5759" w:name="_Toc488075154"/>
      <w:bookmarkStart w:id="5760" w:name="_Toc488075586"/>
      <w:bookmarkStart w:id="5761" w:name="_Toc488076023"/>
      <w:bookmarkStart w:id="5762" w:name="_Toc488148059"/>
      <w:bookmarkStart w:id="5763" w:name="_Toc488149247"/>
      <w:bookmarkStart w:id="5764" w:name="_Toc488149679"/>
      <w:bookmarkStart w:id="5765" w:name="_Toc488308538"/>
      <w:bookmarkStart w:id="5766" w:name="_Toc488313147"/>
      <w:bookmarkStart w:id="5767" w:name="_Toc400706678"/>
      <w:bookmarkStart w:id="5768" w:name="_Toc487039295"/>
      <w:bookmarkStart w:id="5769" w:name="_Toc488068395"/>
      <w:bookmarkStart w:id="5770" w:name="_Toc488068828"/>
      <w:bookmarkStart w:id="5771" w:name="_Toc488075155"/>
      <w:bookmarkStart w:id="5772" w:name="_Toc13752527"/>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r w:rsidRPr="00167001">
        <w:rPr>
          <w:noProof w:val="0"/>
        </w:rPr>
        <w:t>Cross-Enterprise Document Workflow Content Profile</w:t>
      </w:r>
      <w:bookmarkEnd w:id="5767"/>
      <w:r w:rsidRPr="00167001">
        <w:rPr>
          <w:noProof w:val="0"/>
        </w:rPr>
        <w:t xml:space="preserve"> (XDW)</w:t>
      </w:r>
      <w:bookmarkEnd w:id="5768"/>
      <w:bookmarkEnd w:id="5769"/>
      <w:bookmarkEnd w:id="5770"/>
      <w:bookmarkEnd w:id="5771"/>
      <w:bookmarkEnd w:id="5772"/>
    </w:p>
    <w:p w14:paraId="008FCC51" w14:textId="77777777" w:rsidR="00F71022" w:rsidRPr="00BF0A93" w:rsidRDefault="00F71022" w:rsidP="0072154A">
      <w:pPr>
        <w:pStyle w:val="BodyText"/>
      </w:pPr>
      <w:r w:rsidRPr="00BF0A93">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BF0A93" w:rsidRDefault="00F71022" w:rsidP="0072154A">
      <w:pPr>
        <w:pStyle w:val="BodyText"/>
      </w:pPr>
      <w:r w:rsidRPr="00BF0A93">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BF0A93" w:rsidRDefault="00F71022" w:rsidP="0072154A">
      <w:pPr>
        <w:pStyle w:val="ListBullet2"/>
        <w:numPr>
          <w:ilvl w:val="0"/>
          <w:numId w:val="40"/>
        </w:numPr>
      </w:pPr>
      <w:r w:rsidRPr="00BF0A93">
        <w:t>being aware of the history of a workflow for a patient;</w:t>
      </w:r>
    </w:p>
    <w:p w14:paraId="2306AC30" w14:textId="77777777" w:rsidR="00F71022" w:rsidRPr="00BF0A93" w:rsidRDefault="00F71022" w:rsidP="0072154A">
      <w:pPr>
        <w:pStyle w:val="ListBullet2"/>
        <w:numPr>
          <w:ilvl w:val="0"/>
          <w:numId w:val="40"/>
        </w:numPr>
      </w:pPr>
      <w:r w:rsidRPr="00BF0A93">
        <w:t>obtaining and reading the workflow’s incomplete tasks;</w:t>
      </w:r>
    </w:p>
    <w:p w14:paraId="52087A8A" w14:textId="77777777" w:rsidR="00F71022" w:rsidRPr="00BF0A93" w:rsidRDefault="00F71022" w:rsidP="0072154A">
      <w:pPr>
        <w:pStyle w:val="ListBullet2"/>
        <w:numPr>
          <w:ilvl w:val="0"/>
          <w:numId w:val="40"/>
        </w:numPr>
      </w:pPr>
      <w:r w:rsidRPr="00BF0A93">
        <w:t xml:space="preserve">updating this shared document as the workflow tasks are performed according to a referenced workflow definition. </w:t>
      </w:r>
    </w:p>
    <w:p w14:paraId="2A51D674" w14:textId="77777777" w:rsidR="00F71022" w:rsidRPr="00BF0A93" w:rsidRDefault="00F71022" w:rsidP="0072154A">
      <w:pPr>
        <w:pStyle w:val="BodyText"/>
      </w:pPr>
      <w:r w:rsidRPr="00BF0A93">
        <w:t>XDW provides to offer a common, workflow-independent interoperability infrastructure that:</w:t>
      </w:r>
    </w:p>
    <w:p w14:paraId="209CDD36" w14:textId="77777777" w:rsidR="00F71022" w:rsidRPr="00BF0A93" w:rsidRDefault="00F71022" w:rsidP="0072154A">
      <w:pPr>
        <w:pStyle w:val="ListBullet2"/>
        <w:numPr>
          <w:ilvl w:val="0"/>
          <w:numId w:val="40"/>
        </w:numPr>
      </w:pPr>
      <w:r w:rsidRPr="00BF0A93">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BF0A93" w:rsidRDefault="00F71022" w:rsidP="0072154A">
      <w:pPr>
        <w:pStyle w:val="ListBullet2"/>
        <w:numPr>
          <w:ilvl w:val="0"/>
          <w:numId w:val="40"/>
        </w:numPr>
      </w:pPr>
      <w:r w:rsidRPr="00BF0A93">
        <w:t>benefits many clinical and non-clinical domains by avoiding different competing approaches to workflow management;</w:t>
      </w:r>
    </w:p>
    <w:p w14:paraId="55494BEF" w14:textId="77777777" w:rsidR="00F71022" w:rsidRPr="00BF0A93" w:rsidRDefault="00F71022" w:rsidP="0072154A">
      <w:pPr>
        <w:pStyle w:val="ListBullet2"/>
        <w:numPr>
          <w:ilvl w:val="0"/>
          <w:numId w:val="40"/>
        </w:numPr>
      </w:pPr>
      <w:r w:rsidRPr="00BF0A93">
        <w:t>increases the consistency of workflow interoperability, and enables the development of interoperable workflow management applications where workflow-specific customization is minimized;</w:t>
      </w:r>
    </w:p>
    <w:p w14:paraId="77F2E7A3" w14:textId="77777777" w:rsidR="00F71022" w:rsidRPr="00BF0A93" w:rsidRDefault="00F71022" w:rsidP="0072154A">
      <w:pPr>
        <w:pStyle w:val="ListBullet2"/>
        <w:numPr>
          <w:ilvl w:val="0"/>
          <w:numId w:val="40"/>
        </w:numPr>
      </w:pPr>
      <w:r w:rsidRPr="00BF0A93">
        <w:t>facilitates the integration of multi-organizational workflows with the variety of existing workflow management systems used within the participating organizations;</w:t>
      </w:r>
    </w:p>
    <w:p w14:paraId="3CAD53EC" w14:textId="77777777" w:rsidR="00F71022" w:rsidRPr="00BF0A93" w:rsidRDefault="00F71022" w:rsidP="0072154A">
      <w:pPr>
        <w:pStyle w:val="ListBullet2"/>
        <w:numPr>
          <w:ilvl w:val="0"/>
          <w:numId w:val="40"/>
        </w:numPr>
      </w:pPr>
      <w:r w:rsidRPr="00BF0A93">
        <w:lastRenderedPageBreak/>
        <w:t>offers the necessary flexibility to support a large variety of different healthcare workflows by not being overly constrained.</w:t>
      </w:r>
    </w:p>
    <w:p w14:paraId="60795A60" w14:textId="77777777" w:rsidR="00F71022" w:rsidRPr="00BF0A93" w:rsidRDefault="00F71022" w:rsidP="0072154A">
      <w:pPr>
        <w:rPr>
          <w:iCs/>
        </w:rPr>
      </w:pPr>
      <w:r w:rsidRPr="00BF0A93">
        <w:rPr>
          <w:iCs/>
        </w:rPr>
        <w:t>More specifically XDW supports workflows that are:</w:t>
      </w:r>
    </w:p>
    <w:p w14:paraId="2A8D0651" w14:textId="77777777" w:rsidR="00F71022" w:rsidRPr="00BF0A93" w:rsidRDefault="00F71022" w:rsidP="0072154A">
      <w:pPr>
        <w:pStyle w:val="ListBullet2"/>
        <w:numPr>
          <w:ilvl w:val="0"/>
          <w:numId w:val="40"/>
        </w:numPr>
      </w:pPr>
      <w:r w:rsidRPr="00BF0A93">
        <w:t>patient-centric;</w:t>
      </w:r>
    </w:p>
    <w:p w14:paraId="7F382B69" w14:textId="77777777" w:rsidR="00F71022" w:rsidRPr="00BF0A93" w:rsidRDefault="00F71022" w:rsidP="0072154A">
      <w:pPr>
        <w:pStyle w:val="ListBullet2"/>
        <w:numPr>
          <w:ilvl w:val="0"/>
          <w:numId w:val="40"/>
        </w:numPr>
      </w:pPr>
      <w:r w:rsidRPr="00BF0A93">
        <w:t>based on business/clinical needs which are defined externally to the XDW Profile. Such workflow definitions have to be known only by the applications within the participating systems, not by the infrastructure systems;</w:t>
      </w:r>
    </w:p>
    <w:p w14:paraId="28E6611E" w14:textId="77777777" w:rsidR="00F71022" w:rsidRPr="00BF0A93" w:rsidRDefault="00F71022" w:rsidP="0072154A">
      <w:pPr>
        <w:pStyle w:val="ListBullet2"/>
        <w:numPr>
          <w:ilvl w:val="0"/>
          <w:numId w:val="40"/>
        </w:numPr>
      </w:pPr>
      <w:r w:rsidRPr="00BF0A93">
        <w:t>executed in loosely connected, distributed environments, where centralized workflow management systems are not desired, or in many instances, possible.</w:t>
      </w:r>
    </w:p>
    <w:p w14:paraId="29288D0C" w14:textId="77777777" w:rsidR="00F71022" w:rsidRPr="00BF0A93" w:rsidRDefault="00F71022" w:rsidP="0072154A">
      <w:pPr>
        <w:pStyle w:val="BodyText"/>
        <w:rPr>
          <w:b/>
        </w:rPr>
      </w:pPr>
      <w:r w:rsidRPr="00BF0A93">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BF0A93" w:rsidRDefault="00F71022" w:rsidP="006720E8">
      <w:pPr>
        <w:pStyle w:val="BodyText"/>
      </w:pPr>
    </w:p>
    <w:p w14:paraId="0E59ABF4" w14:textId="77777777" w:rsidR="00F71022" w:rsidRPr="00BF0A93" w:rsidRDefault="00882D73" w:rsidP="0072154A">
      <w:pPr>
        <w:jc w:val="center"/>
        <w:rPr>
          <w:b/>
          <w:iCs/>
        </w:rPr>
      </w:pPr>
      <w:r w:rsidRPr="00BF0A93">
        <w:rPr>
          <w:b/>
          <w:noProof/>
          <w:lang w:val="fr-FR" w:eastAsia="fr-FR"/>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BF0A93" w:rsidRDefault="00F71022" w:rsidP="0072154A">
      <w:pPr>
        <w:pStyle w:val="FigureTitle"/>
      </w:pPr>
      <w:r w:rsidRPr="00BF0A93">
        <w:t>Figure 30-1: XDW Workflow Architecture</w:t>
      </w:r>
    </w:p>
    <w:p w14:paraId="3B050FD5" w14:textId="31369109" w:rsidR="00F71022" w:rsidRPr="00BF0A93" w:rsidRDefault="00AD07C4" w:rsidP="00AB4C28">
      <w:pPr>
        <w:pStyle w:val="Heading2"/>
        <w:numPr>
          <w:ilvl w:val="1"/>
          <w:numId w:val="86"/>
        </w:numPr>
        <w:rPr>
          <w:bCs/>
          <w:noProof w:val="0"/>
        </w:rPr>
      </w:pPr>
      <w:bookmarkStart w:id="5773" w:name="_Toc487036792"/>
      <w:bookmarkStart w:id="5774" w:name="_Toc487038525"/>
      <w:bookmarkStart w:id="5775" w:name="_Toc487038910"/>
      <w:bookmarkStart w:id="5776" w:name="_Toc487039296"/>
      <w:bookmarkStart w:id="5777" w:name="_Toc487039681"/>
      <w:bookmarkStart w:id="5778" w:name="_Toc487042170"/>
      <w:bookmarkStart w:id="5779" w:name="_Toc487042603"/>
      <w:bookmarkStart w:id="5780" w:name="_Toc487048522"/>
      <w:bookmarkStart w:id="5781" w:name="_Toc487052433"/>
      <w:bookmarkStart w:id="5782" w:name="_Toc488067905"/>
      <w:bookmarkStart w:id="5783" w:name="_Toc488068396"/>
      <w:bookmarkStart w:id="5784" w:name="_Toc488068829"/>
      <w:bookmarkStart w:id="5785" w:name="_Toc488070369"/>
      <w:bookmarkStart w:id="5786" w:name="_Toc488070800"/>
      <w:bookmarkStart w:id="5787" w:name="_Toc488075156"/>
      <w:bookmarkStart w:id="5788" w:name="_Toc488075588"/>
      <w:bookmarkStart w:id="5789" w:name="_Toc488076025"/>
      <w:bookmarkStart w:id="5790" w:name="_Toc488148061"/>
      <w:bookmarkStart w:id="5791" w:name="_Toc488149249"/>
      <w:bookmarkStart w:id="5792" w:name="_Toc488149681"/>
      <w:bookmarkStart w:id="5793" w:name="_Toc488308540"/>
      <w:bookmarkStart w:id="5794" w:name="_Toc488313149"/>
      <w:bookmarkStart w:id="5795" w:name="_Toc13752528"/>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r>
        <w:rPr>
          <w:bCs/>
          <w:noProof w:val="0"/>
        </w:rPr>
        <w:t xml:space="preserve">XDW </w:t>
      </w:r>
      <w:r w:rsidR="002E55D5">
        <w:rPr>
          <w:bCs/>
          <w:noProof w:val="0"/>
        </w:rPr>
        <w:t>Actors</w:t>
      </w:r>
      <w:r>
        <w:rPr>
          <w:bCs/>
          <w:noProof w:val="0"/>
        </w:rPr>
        <w:t xml:space="preserve">, </w:t>
      </w:r>
      <w:r w:rsidR="002E55D5">
        <w:rPr>
          <w:bCs/>
          <w:noProof w:val="0"/>
        </w:rPr>
        <w:t>Transactions</w:t>
      </w:r>
      <w:r>
        <w:rPr>
          <w:bCs/>
          <w:noProof w:val="0"/>
        </w:rPr>
        <w:t>, and Content Modules</w:t>
      </w:r>
      <w:bookmarkEnd w:id="5795"/>
    </w:p>
    <w:p w14:paraId="4C3D25C9" w14:textId="6546D95E" w:rsidR="00F71022" w:rsidRPr="00BF0A93" w:rsidRDefault="00F71022" w:rsidP="0072154A">
      <w:pPr>
        <w:pStyle w:val="BodyText"/>
      </w:pPr>
      <w:r w:rsidRPr="00BF0A93">
        <w:t xml:space="preserve">The XDW </w:t>
      </w:r>
      <w:r w:rsidRPr="00BF0A93">
        <w:rPr>
          <w:iCs/>
        </w:rPr>
        <w:t>Content</w:t>
      </w:r>
      <w:r w:rsidRPr="00BF0A93">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by the use of IHE </w:t>
      </w:r>
      <w:r w:rsidR="0010206F" w:rsidRPr="00BF0A93">
        <w:t>i</w:t>
      </w:r>
      <w:r w:rsidRPr="00BF0A93">
        <w:t xml:space="preserve">ntegration profiles such as XDS, XDM or XDR (see PCC TF-1: 2.1 for a detailed explanation of the use of “Content Profiles” with “Integration Profiles”). </w:t>
      </w:r>
    </w:p>
    <w:p w14:paraId="60DF6DD4" w14:textId="77777777" w:rsidR="00F71022" w:rsidRPr="00BF0A93" w:rsidRDefault="00F71022" w:rsidP="0072154A">
      <w:pPr>
        <w:pStyle w:val="BodyText"/>
      </w:pPr>
      <w:r w:rsidRPr="00BF0A93">
        <w:t xml:space="preserve">Figure 30.1-1 shows the actors directly involved in the XDW Profile and the direction that the content is exchanged. </w:t>
      </w:r>
    </w:p>
    <w:p w14:paraId="768547BD" w14:textId="77777777" w:rsidR="00F71022" w:rsidRPr="00BF0A93" w:rsidRDefault="00F71022" w:rsidP="0072154A">
      <w:pPr>
        <w:pStyle w:val="BodyText"/>
      </w:pPr>
      <w:r w:rsidRPr="00BF0A93">
        <w:lastRenderedPageBreak/>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BF0A93" w:rsidRDefault="00F71022" w:rsidP="0072154A">
      <w:pPr>
        <w:pStyle w:val="BodyText"/>
      </w:pPr>
    </w:p>
    <w:p w14:paraId="045EC7CC" w14:textId="77777777" w:rsidR="00F71022" w:rsidRPr="00BF0A93" w:rsidRDefault="00882D73" w:rsidP="0072154A">
      <w:pPr>
        <w:pStyle w:val="BodyText"/>
        <w:jc w:val="center"/>
      </w:pPr>
      <w:r w:rsidRPr="00BF0A93">
        <w:rPr>
          <w:noProof/>
          <w:lang w:val="fr-FR" w:eastAsia="fr-FR"/>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04">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BF0A93" w:rsidRDefault="00F71022" w:rsidP="0072154A">
      <w:pPr>
        <w:pStyle w:val="FigureTitle"/>
      </w:pPr>
      <w:r w:rsidRPr="00BF0A93">
        <w:t>Figure 30.1-1: XDW Actor Diagram</w:t>
      </w:r>
    </w:p>
    <w:p w14:paraId="02BB8C52" w14:textId="6A0DE67A" w:rsidR="00F71022" w:rsidRPr="00BF0A93" w:rsidRDefault="00F71022" w:rsidP="0072154A">
      <w:pPr>
        <w:pStyle w:val="BodyText"/>
      </w:pPr>
      <w:r w:rsidRPr="00BF0A93">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BF0A93" w:rsidRDefault="00F71022" w:rsidP="0072154A">
      <w:pPr>
        <w:pStyle w:val="TableTitle"/>
      </w:pPr>
      <w:r w:rsidRPr="00BF0A93">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BF0A93" w14:paraId="1EAEBC6E" w14:textId="77777777" w:rsidTr="00DB1659">
        <w:trPr>
          <w:trHeight w:val="494"/>
        </w:trPr>
        <w:tc>
          <w:tcPr>
            <w:tcW w:w="1719" w:type="dxa"/>
            <w:shd w:val="clear" w:color="auto" w:fill="E0E0E0"/>
          </w:tcPr>
          <w:p w14:paraId="3A94BD83" w14:textId="77777777" w:rsidR="00F71022" w:rsidRPr="00BF0A93" w:rsidRDefault="00F71022" w:rsidP="007F1D2D">
            <w:pPr>
              <w:pStyle w:val="TableEntryHeader"/>
            </w:pPr>
            <w:r w:rsidRPr="00BF0A93">
              <w:t>Actors</w:t>
            </w:r>
          </w:p>
        </w:tc>
        <w:tc>
          <w:tcPr>
            <w:tcW w:w="3780" w:type="dxa"/>
            <w:shd w:val="clear" w:color="auto" w:fill="E0E0E0"/>
          </w:tcPr>
          <w:p w14:paraId="77372879" w14:textId="77777777" w:rsidR="00F71022" w:rsidRPr="00BF0A93" w:rsidRDefault="00F71022" w:rsidP="007F1D2D">
            <w:pPr>
              <w:pStyle w:val="TableEntryHeader"/>
            </w:pPr>
            <w:r w:rsidRPr="00BF0A93">
              <w:t>Content Modules</w:t>
            </w:r>
          </w:p>
        </w:tc>
        <w:tc>
          <w:tcPr>
            <w:tcW w:w="1350" w:type="dxa"/>
            <w:shd w:val="clear" w:color="auto" w:fill="E0E0E0"/>
          </w:tcPr>
          <w:p w14:paraId="1A189AA7" w14:textId="77777777" w:rsidR="00F71022" w:rsidRPr="00BF0A93" w:rsidRDefault="00F71022" w:rsidP="007F1D2D">
            <w:pPr>
              <w:pStyle w:val="TableEntryHeader"/>
            </w:pPr>
            <w:r w:rsidRPr="00BF0A93">
              <w:t>Optionality</w:t>
            </w:r>
          </w:p>
        </w:tc>
        <w:tc>
          <w:tcPr>
            <w:tcW w:w="1629" w:type="dxa"/>
            <w:shd w:val="clear" w:color="auto" w:fill="E0E0E0"/>
          </w:tcPr>
          <w:p w14:paraId="3CF1B356" w14:textId="77777777" w:rsidR="00F71022" w:rsidRPr="00BF0A93" w:rsidRDefault="00F71022" w:rsidP="007F1D2D">
            <w:pPr>
              <w:pStyle w:val="TableEntryHeader"/>
            </w:pPr>
            <w:r w:rsidRPr="00BF0A93">
              <w:t>Reference</w:t>
            </w:r>
          </w:p>
          <w:p w14:paraId="1F79CCB3" w14:textId="77777777" w:rsidR="00F71022" w:rsidRPr="00BF0A93" w:rsidRDefault="00F71022" w:rsidP="007F1D2D">
            <w:pPr>
              <w:pStyle w:val="TableEntryHeader"/>
            </w:pPr>
          </w:p>
        </w:tc>
      </w:tr>
      <w:tr w:rsidR="00F71022" w:rsidRPr="00BF0A93" w14:paraId="13439010" w14:textId="77777777" w:rsidTr="00DB1659">
        <w:tc>
          <w:tcPr>
            <w:tcW w:w="1719" w:type="dxa"/>
          </w:tcPr>
          <w:p w14:paraId="307F93CA" w14:textId="77777777" w:rsidR="00F71022" w:rsidRPr="00BF0A93" w:rsidRDefault="00F71022" w:rsidP="00B1798B">
            <w:pPr>
              <w:pStyle w:val="TableEntry"/>
              <w:rPr>
                <w:noProof w:val="0"/>
              </w:rPr>
            </w:pPr>
            <w:r w:rsidRPr="00BF0A93">
              <w:rPr>
                <w:noProof w:val="0"/>
              </w:rPr>
              <w:t>Content Creator</w:t>
            </w:r>
          </w:p>
        </w:tc>
        <w:tc>
          <w:tcPr>
            <w:tcW w:w="3780" w:type="dxa"/>
          </w:tcPr>
          <w:p w14:paraId="29557F55"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50029647" w14:textId="77777777" w:rsidR="00F71022" w:rsidRPr="00BF0A93" w:rsidRDefault="00F71022" w:rsidP="00DB1659">
            <w:pPr>
              <w:pStyle w:val="TableEntry"/>
              <w:jc w:val="center"/>
              <w:rPr>
                <w:noProof w:val="0"/>
              </w:rPr>
            </w:pPr>
            <w:r w:rsidRPr="00BF0A93">
              <w:rPr>
                <w:noProof w:val="0"/>
              </w:rPr>
              <w:t>R</w:t>
            </w:r>
          </w:p>
        </w:tc>
        <w:tc>
          <w:tcPr>
            <w:tcW w:w="1629" w:type="dxa"/>
          </w:tcPr>
          <w:p w14:paraId="0E4BF6B1" w14:textId="77777777" w:rsidR="00F71022" w:rsidRPr="00BF0A93" w:rsidRDefault="00F71022" w:rsidP="00B1798B">
            <w:pPr>
              <w:pStyle w:val="TableEntry"/>
              <w:rPr>
                <w:noProof w:val="0"/>
              </w:rPr>
            </w:pPr>
            <w:r w:rsidRPr="00BF0A93">
              <w:rPr>
                <w:noProof w:val="0"/>
              </w:rPr>
              <w:t>ITI TF-3: 5.4</w:t>
            </w:r>
          </w:p>
        </w:tc>
      </w:tr>
      <w:tr w:rsidR="00F71022" w:rsidRPr="00BF0A93" w14:paraId="6582B0DF" w14:textId="77777777" w:rsidTr="00DB1659">
        <w:tc>
          <w:tcPr>
            <w:tcW w:w="1719" w:type="dxa"/>
          </w:tcPr>
          <w:p w14:paraId="21FA6C4A" w14:textId="77777777" w:rsidR="00F71022" w:rsidRPr="00BF0A93" w:rsidRDefault="00F71022" w:rsidP="00B1798B">
            <w:pPr>
              <w:pStyle w:val="TableEntry"/>
              <w:rPr>
                <w:noProof w:val="0"/>
              </w:rPr>
            </w:pPr>
            <w:r w:rsidRPr="00BF0A93">
              <w:rPr>
                <w:noProof w:val="0"/>
              </w:rPr>
              <w:t>Content Consumer</w:t>
            </w:r>
          </w:p>
        </w:tc>
        <w:tc>
          <w:tcPr>
            <w:tcW w:w="3780" w:type="dxa"/>
          </w:tcPr>
          <w:p w14:paraId="1F190862" w14:textId="77777777" w:rsidR="00F71022" w:rsidRPr="00BF0A93" w:rsidRDefault="00F71022" w:rsidP="00B1798B">
            <w:pPr>
              <w:pStyle w:val="TableEntry"/>
              <w:rPr>
                <w:noProof w:val="0"/>
                <w:vertAlign w:val="superscript"/>
              </w:rPr>
            </w:pPr>
            <w:r w:rsidRPr="00BF0A93">
              <w:rPr>
                <w:noProof w:val="0"/>
              </w:rPr>
              <w:t>XDW Workflow Content Module (see Note 1)</w:t>
            </w:r>
          </w:p>
        </w:tc>
        <w:tc>
          <w:tcPr>
            <w:tcW w:w="1350" w:type="dxa"/>
          </w:tcPr>
          <w:p w14:paraId="1E63659B" w14:textId="77777777" w:rsidR="00F71022" w:rsidRPr="00BF0A93" w:rsidRDefault="00F71022" w:rsidP="00DB1659">
            <w:pPr>
              <w:pStyle w:val="TableEntry"/>
              <w:jc w:val="center"/>
              <w:rPr>
                <w:noProof w:val="0"/>
              </w:rPr>
            </w:pPr>
            <w:r w:rsidRPr="00BF0A93">
              <w:rPr>
                <w:noProof w:val="0"/>
              </w:rPr>
              <w:t>R</w:t>
            </w:r>
          </w:p>
        </w:tc>
        <w:tc>
          <w:tcPr>
            <w:tcW w:w="1629" w:type="dxa"/>
          </w:tcPr>
          <w:p w14:paraId="663DA227" w14:textId="77777777" w:rsidR="00F71022" w:rsidRPr="00BF0A93" w:rsidRDefault="00F71022" w:rsidP="00B1798B">
            <w:pPr>
              <w:pStyle w:val="TableEntry"/>
              <w:rPr>
                <w:noProof w:val="0"/>
              </w:rPr>
            </w:pPr>
            <w:r w:rsidRPr="00BF0A93">
              <w:rPr>
                <w:noProof w:val="0"/>
              </w:rPr>
              <w:t>ITI TF-3: 5.4</w:t>
            </w:r>
          </w:p>
        </w:tc>
      </w:tr>
      <w:tr w:rsidR="00F71022" w:rsidRPr="00BF0A93" w14:paraId="05EDA0D4" w14:textId="77777777" w:rsidTr="00DB1659">
        <w:trPr>
          <w:trHeight w:val="492"/>
        </w:trPr>
        <w:tc>
          <w:tcPr>
            <w:tcW w:w="1719" w:type="dxa"/>
          </w:tcPr>
          <w:p w14:paraId="61C83AC5" w14:textId="77777777" w:rsidR="00F71022" w:rsidRPr="00BF0A93" w:rsidRDefault="00F71022" w:rsidP="00B1798B">
            <w:pPr>
              <w:pStyle w:val="TableEntry"/>
              <w:rPr>
                <w:noProof w:val="0"/>
              </w:rPr>
            </w:pPr>
            <w:r w:rsidRPr="00BF0A93">
              <w:rPr>
                <w:noProof w:val="0"/>
              </w:rPr>
              <w:t>Content Updater</w:t>
            </w:r>
          </w:p>
        </w:tc>
        <w:tc>
          <w:tcPr>
            <w:tcW w:w="3780" w:type="dxa"/>
          </w:tcPr>
          <w:p w14:paraId="598376A6"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236BAB67" w14:textId="77777777" w:rsidR="00F71022" w:rsidRPr="00BF0A93" w:rsidRDefault="00F71022" w:rsidP="00DB1659">
            <w:pPr>
              <w:pStyle w:val="TableEntry"/>
              <w:jc w:val="center"/>
              <w:rPr>
                <w:noProof w:val="0"/>
              </w:rPr>
            </w:pPr>
            <w:r w:rsidRPr="00BF0A93">
              <w:rPr>
                <w:noProof w:val="0"/>
              </w:rPr>
              <w:t>R</w:t>
            </w:r>
          </w:p>
        </w:tc>
        <w:tc>
          <w:tcPr>
            <w:tcW w:w="1629" w:type="dxa"/>
          </w:tcPr>
          <w:p w14:paraId="749B53E0" w14:textId="77777777" w:rsidR="00F71022" w:rsidRPr="00BF0A93" w:rsidRDefault="00F71022" w:rsidP="00B1798B">
            <w:pPr>
              <w:pStyle w:val="TableEntry"/>
              <w:rPr>
                <w:noProof w:val="0"/>
              </w:rPr>
            </w:pPr>
            <w:r w:rsidRPr="00BF0A93">
              <w:rPr>
                <w:noProof w:val="0"/>
              </w:rPr>
              <w:t>ITI TF-3: 5.4</w:t>
            </w:r>
          </w:p>
        </w:tc>
      </w:tr>
    </w:tbl>
    <w:p w14:paraId="083FA096" w14:textId="77777777" w:rsidR="00F71022" w:rsidRPr="00BF0A93" w:rsidRDefault="00F71022" w:rsidP="0072154A">
      <w:pPr>
        <w:pStyle w:val="Note"/>
        <w:rPr>
          <w:i/>
          <w:iCs/>
        </w:rPr>
      </w:pPr>
      <w:r w:rsidRPr="00AB4C28">
        <w:t>Note 1:</w:t>
      </w:r>
      <w:r w:rsidRPr="00BF0A93">
        <w:t xml:space="preserve"> The XDW Workflow Content Module defines how to create an agnostic unstructured Workflow Document. Implementations may also choose to support Content Modules for specific workflows defined by IHE in workflow definition profiles (e.g., profiles in the PCC domain:  Cross-Enterprise eReferral Workflow Definition (XBeR-WD), Cross-Enterprise TeleHomeMonitoring Workflow Definition (XTHM-WD), Cross-Enterprise Tumor Board Workflow Definition (XTB-WD), and others.)</w:t>
      </w:r>
    </w:p>
    <w:p w14:paraId="0C005D7B" w14:textId="77879EB3" w:rsidR="00F71022" w:rsidRPr="00AB4C28" w:rsidRDefault="00167001" w:rsidP="00AB4C28">
      <w:pPr>
        <w:pStyle w:val="Heading3"/>
        <w:numPr>
          <w:ilvl w:val="0"/>
          <w:numId w:val="0"/>
        </w:numPr>
        <w:rPr>
          <w:bCs/>
          <w:noProof w:val="0"/>
        </w:rPr>
      </w:pPr>
      <w:bookmarkStart w:id="5796" w:name="_Toc400706680"/>
      <w:bookmarkStart w:id="5797" w:name="_Toc487039298"/>
      <w:bookmarkStart w:id="5798" w:name="_Toc488068398"/>
      <w:bookmarkStart w:id="5799" w:name="_Toc488068831"/>
      <w:bookmarkStart w:id="5800" w:name="_Toc488075158"/>
      <w:bookmarkStart w:id="5801" w:name="_Toc13752529"/>
      <w:r>
        <w:rPr>
          <w:bCs/>
          <w:noProof w:val="0"/>
        </w:rPr>
        <w:t xml:space="preserve">30.1.1 </w:t>
      </w:r>
      <w:r w:rsidR="00F71022" w:rsidRPr="00AB4C28">
        <w:rPr>
          <w:bCs/>
          <w:noProof w:val="0"/>
        </w:rPr>
        <w:t>XDW Content Creator</w:t>
      </w:r>
      <w:bookmarkEnd w:id="5796"/>
      <w:bookmarkEnd w:id="5797"/>
      <w:bookmarkEnd w:id="5798"/>
      <w:bookmarkEnd w:id="5799"/>
      <w:bookmarkEnd w:id="5800"/>
      <w:bookmarkEnd w:id="5801"/>
    </w:p>
    <w:p w14:paraId="050EFA00" w14:textId="77777777" w:rsidR="00F71022" w:rsidRPr="00BF0A93" w:rsidRDefault="00F71022" w:rsidP="0072154A">
      <w:pPr>
        <w:pStyle w:val="BodyText"/>
        <w:rPr>
          <w:u w:val="single"/>
        </w:rPr>
      </w:pPr>
      <w:r w:rsidRPr="00BF0A93">
        <w:t xml:space="preserve">The Content Creator is responsible for creating content that will be shared or exchanged between other IHE Actors. It is required to be grouped with other Actors that perform the actual sharing or exchanging of information (see Section 30.3). The XDW Content Creator shall be able to create new workflows by creating a new XDW Workflow Document as defined in ITI TF-3: 5.4. </w:t>
      </w:r>
      <w:r w:rsidRPr="00BF0A93">
        <w:lastRenderedPageBreak/>
        <w:t xml:space="preserve">This actor is workflow agnostic and it is responsible only for the creation of the first version of the XDW Workflow Document. </w:t>
      </w:r>
    </w:p>
    <w:p w14:paraId="2A997BF6" w14:textId="671C355F" w:rsidR="00F71022" w:rsidRPr="00D03BAD" w:rsidRDefault="00167001" w:rsidP="00AB4C28">
      <w:pPr>
        <w:pStyle w:val="Heading3"/>
        <w:numPr>
          <w:ilvl w:val="0"/>
          <w:numId w:val="0"/>
        </w:numPr>
        <w:rPr>
          <w:bCs/>
          <w:noProof w:val="0"/>
        </w:rPr>
      </w:pPr>
      <w:bookmarkStart w:id="5802" w:name="_Toc400706681"/>
      <w:bookmarkStart w:id="5803" w:name="_Toc487039299"/>
      <w:bookmarkStart w:id="5804" w:name="_Toc488068399"/>
      <w:bookmarkStart w:id="5805" w:name="_Toc488068832"/>
      <w:bookmarkStart w:id="5806" w:name="_Toc488075159"/>
      <w:bookmarkStart w:id="5807" w:name="_Toc13752530"/>
      <w:r>
        <w:rPr>
          <w:bCs/>
          <w:noProof w:val="0"/>
        </w:rPr>
        <w:t xml:space="preserve">30.1.2 </w:t>
      </w:r>
      <w:r w:rsidR="00F71022" w:rsidRPr="00D03BAD">
        <w:rPr>
          <w:bCs/>
          <w:noProof w:val="0"/>
        </w:rPr>
        <w:t>XDW Content Consumer</w:t>
      </w:r>
      <w:bookmarkEnd w:id="5802"/>
      <w:bookmarkEnd w:id="5803"/>
      <w:bookmarkEnd w:id="5804"/>
      <w:bookmarkEnd w:id="5805"/>
      <w:bookmarkEnd w:id="5806"/>
      <w:bookmarkEnd w:id="5807"/>
    </w:p>
    <w:p w14:paraId="5D355B6A" w14:textId="3F55A3BD" w:rsidR="00F71022" w:rsidRPr="00BF0A93" w:rsidRDefault="00F71022" w:rsidP="00E254AE">
      <w:pPr>
        <w:pStyle w:val="BodyText"/>
      </w:pPr>
      <w:r w:rsidRPr="00BF0A93">
        <w:t>The Content Consumer is responsible for accessing XDW Workflow Documents that have been shared or exchanged between other IHE Actors. It is required to be grouped with other Actors that perform the actual sharing or exchanging of information (see Section 30.3</w:t>
      </w:r>
      <w:r w:rsidR="00F96860">
        <w:t>)</w:t>
      </w:r>
      <w:r w:rsidRPr="00BF0A93">
        <w:t xml:space="preserve">. The XDW Content Consumer may only obtain and read the last version of a specific XDW Workflow Document. The XDW Workflow Document consumed can belong to any kind of clinical workflow. </w:t>
      </w:r>
    </w:p>
    <w:p w14:paraId="6300E38C" w14:textId="06794FFA" w:rsidR="00F71022" w:rsidRPr="00D03BAD" w:rsidRDefault="00167001" w:rsidP="00AB4C28">
      <w:pPr>
        <w:pStyle w:val="Heading3"/>
        <w:numPr>
          <w:ilvl w:val="0"/>
          <w:numId w:val="0"/>
        </w:numPr>
        <w:rPr>
          <w:bCs/>
          <w:noProof w:val="0"/>
        </w:rPr>
      </w:pPr>
      <w:bookmarkStart w:id="5808" w:name="_Toc400706682"/>
      <w:bookmarkStart w:id="5809" w:name="_Toc487039300"/>
      <w:bookmarkStart w:id="5810" w:name="_Toc488068400"/>
      <w:bookmarkStart w:id="5811" w:name="_Toc488068833"/>
      <w:bookmarkStart w:id="5812" w:name="_Toc488075160"/>
      <w:bookmarkStart w:id="5813" w:name="_Toc13752531"/>
      <w:r>
        <w:rPr>
          <w:bCs/>
          <w:noProof w:val="0"/>
        </w:rPr>
        <w:t xml:space="preserve">30.1.3 </w:t>
      </w:r>
      <w:r w:rsidR="00F71022" w:rsidRPr="00D03BAD">
        <w:rPr>
          <w:bCs/>
          <w:noProof w:val="0"/>
        </w:rPr>
        <w:t>XDW Content Updater</w:t>
      </w:r>
      <w:bookmarkEnd w:id="5808"/>
      <w:bookmarkEnd w:id="5809"/>
      <w:bookmarkEnd w:id="5810"/>
      <w:bookmarkEnd w:id="5811"/>
      <w:bookmarkEnd w:id="5812"/>
      <w:bookmarkEnd w:id="5813"/>
    </w:p>
    <w:p w14:paraId="34265D3C" w14:textId="77777777" w:rsidR="00F71022" w:rsidRPr="00BF0A93" w:rsidRDefault="00F71022" w:rsidP="0072154A">
      <w:pPr>
        <w:pStyle w:val="BodyText"/>
      </w:pPr>
      <w:r w:rsidRPr="00BF0A93">
        <w:t xml:space="preserve">A Content Updater shall be able to contribute to existing workflows by consuming an existing XDW Workflow Document and replacing it with an updated Workflow Document. It is required to be grouped with other Actors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many different ways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159A27F0" w:rsidR="00F71022" w:rsidRPr="00BF0A93" w:rsidRDefault="00AD07C4" w:rsidP="00AB4C28">
      <w:pPr>
        <w:pStyle w:val="Heading2"/>
        <w:numPr>
          <w:ilvl w:val="1"/>
          <w:numId w:val="86"/>
        </w:numPr>
        <w:ind w:left="0" w:firstLine="0"/>
        <w:rPr>
          <w:bCs/>
          <w:noProof w:val="0"/>
        </w:rPr>
      </w:pPr>
      <w:bookmarkStart w:id="5814" w:name="_Toc400706683"/>
      <w:bookmarkStart w:id="5815" w:name="_Toc487039301"/>
      <w:bookmarkStart w:id="5816" w:name="_Toc488068401"/>
      <w:bookmarkStart w:id="5817" w:name="_Toc488068834"/>
      <w:bookmarkStart w:id="5818" w:name="_Toc488075161"/>
      <w:bookmarkStart w:id="5819" w:name="_Toc13752532"/>
      <w:r>
        <w:rPr>
          <w:bCs/>
          <w:noProof w:val="0"/>
        </w:rPr>
        <w:t>XDW Actor</w:t>
      </w:r>
      <w:r w:rsidR="00F71022" w:rsidRPr="00BF0A93">
        <w:rPr>
          <w:bCs/>
          <w:noProof w:val="0"/>
        </w:rPr>
        <w:t xml:space="preserve"> Options</w:t>
      </w:r>
      <w:bookmarkEnd w:id="5814"/>
      <w:bookmarkEnd w:id="5815"/>
      <w:bookmarkEnd w:id="5816"/>
      <w:bookmarkEnd w:id="5817"/>
      <w:bookmarkEnd w:id="5818"/>
      <w:bookmarkEnd w:id="5819"/>
    </w:p>
    <w:p w14:paraId="125ADD8C" w14:textId="7F4573BE" w:rsidR="00F71022" w:rsidRPr="00BF0A93" w:rsidRDefault="00F71022" w:rsidP="006720E8">
      <w:pPr>
        <w:pStyle w:val="BodyText"/>
      </w:pPr>
      <w:r w:rsidRPr="00BF0A93">
        <w:t>Options that may be selected for this Profile are listed in the Table 30.2-1 along with the Actors to which they apply.</w:t>
      </w:r>
    </w:p>
    <w:p w14:paraId="42F1FD2E" w14:textId="77777777" w:rsidR="00F71022" w:rsidRPr="00BF0A93" w:rsidRDefault="00F71022" w:rsidP="0072154A">
      <w:pPr>
        <w:pStyle w:val="TableTitle"/>
      </w:pPr>
      <w:r w:rsidRPr="00BF0A93">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BF0A93" w14:paraId="4D2474B1" w14:textId="77777777" w:rsidTr="00DF5024">
        <w:trPr>
          <w:cantSplit/>
          <w:tblHeader/>
          <w:jc w:val="center"/>
        </w:trPr>
        <w:tc>
          <w:tcPr>
            <w:tcW w:w="2475" w:type="dxa"/>
            <w:shd w:val="clear" w:color="auto" w:fill="D8D8D8"/>
          </w:tcPr>
          <w:p w14:paraId="588AA5D3" w14:textId="77777777" w:rsidR="00F71022" w:rsidRPr="00BF0A93" w:rsidRDefault="00F71022" w:rsidP="007F1D2D">
            <w:pPr>
              <w:pStyle w:val="TableEntryHeader"/>
            </w:pPr>
            <w:r w:rsidRPr="00BF0A93">
              <w:t>Actor</w:t>
            </w:r>
          </w:p>
        </w:tc>
        <w:tc>
          <w:tcPr>
            <w:tcW w:w="2250" w:type="dxa"/>
            <w:shd w:val="clear" w:color="auto" w:fill="D8D8D8"/>
          </w:tcPr>
          <w:p w14:paraId="5A0880DE" w14:textId="77777777" w:rsidR="00F71022" w:rsidRPr="00BF0A93" w:rsidRDefault="00F71022" w:rsidP="007F1D2D">
            <w:pPr>
              <w:pStyle w:val="TableEntryHeader"/>
            </w:pPr>
            <w:r w:rsidRPr="00BF0A93">
              <w:t>Options</w:t>
            </w:r>
          </w:p>
        </w:tc>
        <w:tc>
          <w:tcPr>
            <w:tcW w:w="1845" w:type="dxa"/>
            <w:shd w:val="clear" w:color="auto" w:fill="D8D8D8"/>
          </w:tcPr>
          <w:p w14:paraId="1344B019" w14:textId="77777777" w:rsidR="00F71022" w:rsidRPr="00BF0A93" w:rsidRDefault="00F71022" w:rsidP="007F1D2D">
            <w:pPr>
              <w:pStyle w:val="TableEntryHeader"/>
            </w:pPr>
            <w:r w:rsidRPr="00BF0A93">
              <w:t>Vol. &amp; Section</w:t>
            </w:r>
          </w:p>
        </w:tc>
      </w:tr>
      <w:tr w:rsidR="00F71022" w:rsidRPr="00BF0A93" w14:paraId="041BE5BF" w14:textId="77777777" w:rsidTr="00DF5024">
        <w:trPr>
          <w:cantSplit/>
          <w:trHeight w:val="332"/>
          <w:jc w:val="center"/>
        </w:trPr>
        <w:tc>
          <w:tcPr>
            <w:tcW w:w="2475" w:type="dxa"/>
          </w:tcPr>
          <w:p w14:paraId="0A9D7A54" w14:textId="77777777" w:rsidR="00F71022" w:rsidRPr="00BF0A93" w:rsidRDefault="00F71022" w:rsidP="006720E8">
            <w:pPr>
              <w:pStyle w:val="TableEntry"/>
              <w:rPr>
                <w:noProof w:val="0"/>
              </w:rPr>
            </w:pPr>
            <w:r w:rsidRPr="00BF0A93">
              <w:rPr>
                <w:noProof w:val="0"/>
              </w:rPr>
              <w:t>Content Creator</w:t>
            </w:r>
          </w:p>
        </w:tc>
        <w:tc>
          <w:tcPr>
            <w:tcW w:w="2250" w:type="dxa"/>
          </w:tcPr>
          <w:p w14:paraId="566A9BB1" w14:textId="77777777" w:rsidR="00F71022" w:rsidRPr="00BF0A93" w:rsidRDefault="00F71022" w:rsidP="006720E8">
            <w:pPr>
              <w:pStyle w:val="TableEntry"/>
              <w:rPr>
                <w:iCs/>
                <w:noProof w:val="0"/>
              </w:rPr>
            </w:pPr>
            <w:r w:rsidRPr="00BF0A93">
              <w:rPr>
                <w:iCs/>
                <w:noProof w:val="0"/>
              </w:rPr>
              <w:t xml:space="preserve">No options defined </w:t>
            </w:r>
          </w:p>
        </w:tc>
        <w:tc>
          <w:tcPr>
            <w:tcW w:w="1845" w:type="dxa"/>
          </w:tcPr>
          <w:p w14:paraId="52E3B176" w14:textId="77777777" w:rsidR="00F71022" w:rsidRPr="00BF0A93" w:rsidRDefault="00F71022" w:rsidP="006720E8">
            <w:pPr>
              <w:pStyle w:val="TableEntry"/>
              <w:rPr>
                <w:noProof w:val="0"/>
              </w:rPr>
            </w:pPr>
            <w:r w:rsidRPr="00BF0A93">
              <w:rPr>
                <w:noProof w:val="0"/>
              </w:rPr>
              <w:t>- -</w:t>
            </w:r>
          </w:p>
        </w:tc>
      </w:tr>
      <w:tr w:rsidR="00F71022" w:rsidRPr="00BF0A93" w14:paraId="419DA36F" w14:textId="77777777" w:rsidTr="00DF5024">
        <w:trPr>
          <w:cantSplit/>
          <w:trHeight w:val="233"/>
          <w:jc w:val="center"/>
        </w:trPr>
        <w:tc>
          <w:tcPr>
            <w:tcW w:w="2475" w:type="dxa"/>
            <w:vMerge w:val="restart"/>
          </w:tcPr>
          <w:p w14:paraId="3D4976C0" w14:textId="77777777" w:rsidR="00F71022" w:rsidRPr="00BF0A93" w:rsidRDefault="00F71022" w:rsidP="006720E8">
            <w:pPr>
              <w:pStyle w:val="TableEntry"/>
              <w:rPr>
                <w:noProof w:val="0"/>
              </w:rPr>
            </w:pPr>
            <w:r w:rsidRPr="00BF0A93">
              <w:rPr>
                <w:noProof w:val="0"/>
              </w:rPr>
              <w:t>Content Consumer</w:t>
            </w:r>
            <w:r w:rsidR="0084605B" w:rsidRPr="00BF0A93">
              <w:rPr>
                <w:noProof w:val="0"/>
              </w:rPr>
              <w:t xml:space="preserve"> (Note 1)</w:t>
            </w:r>
          </w:p>
        </w:tc>
        <w:tc>
          <w:tcPr>
            <w:tcW w:w="2250" w:type="dxa"/>
          </w:tcPr>
          <w:p w14:paraId="465D7D97" w14:textId="77777777" w:rsidR="00F71022" w:rsidRPr="00BF0A93" w:rsidRDefault="00F71022" w:rsidP="0084605B">
            <w:pPr>
              <w:pStyle w:val="TableEntry"/>
              <w:rPr>
                <w:iCs/>
                <w:noProof w:val="0"/>
              </w:rPr>
            </w:pPr>
            <w:r w:rsidRPr="00BF0A93">
              <w:rPr>
                <w:iCs/>
                <w:noProof w:val="0"/>
              </w:rPr>
              <w:t>View Option</w:t>
            </w:r>
          </w:p>
        </w:tc>
        <w:tc>
          <w:tcPr>
            <w:tcW w:w="1845" w:type="dxa"/>
          </w:tcPr>
          <w:p w14:paraId="0BA7DB88" w14:textId="77777777" w:rsidR="00F71022" w:rsidRPr="00BF0A93" w:rsidRDefault="00F71022" w:rsidP="006720E8">
            <w:pPr>
              <w:pStyle w:val="TableEntry"/>
              <w:rPr>
                <w:noProof w:val="0"/>
              </w:rPr>
            </w:pPr>
            <w:r w:rsidRPr="00BF0A93">
              <w:rPr>
                <w:noProof w:val="0"/>
              </w:rPr>
              <w:t>ITI TF-1: 30.2.1</w:t>
            </w:r>
          </w:p>
        </w:tc>
      </w:tr>
      <w:tr w:rsidR="00F71022" w:rsidRPr="00BF0A93" w14:paraId="1471FBFF" w14:textId="77777777" w:rsidTr="00DF5024">
        <w:trPr>
          <w:cantSplit/>
          <w:trHeight w:val="341"/>
          <w:jc w:val="center"/>
        </w:trPr>
        <w:tc>
          <w:tcPr>
            <w:tcW w:w="2475" w:type="dxa"/>
            <w:vMerge/>
          </w:tcPr>
          <w:p w14:paraId="5793A78C" w14:textId="77777777" w:rsidR="00F71022" w:rsidRPr="00BF0A93" w:rsidRDefault="00F71022" w:rsidP="00B1798B">
            <w:pPr>
              <w:snapToGrid w:val="0"/>
              <w:spacing w:before="40" w:after="40"/>
              <w:ind w:left="72" w:right="72"/>
              <w:rPr>
                <w:sz w:val="18"/>
              </w:rPr>
            </w:pPr>
          </w:p>
        </w:tc>
        <w:tc>
          <w:tcPr>
            <w:tcW w:w="2250" w:type="dxa"/>
          </w:tcPr>
          <w:p w14:paraId="568F97F9"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5DC61DCC" w14:textId="77777777" w:rsidR="00F71022" w:rsidRPr="00BF0A93" w:rsidRDefault="00F71022" w:rsidP="006720E8">
            <w:pPr>
              <w:pStyle w:val="TableEntry"/>
              <w:rPr>
                <w:noProof w:val="0"/>
              </w:rPr>
            </w:pPr>
            <w:r w:rsidRPr="00BF0A93">
              <w:rPr>
                <w:noProof w:val="0"/>
              </w:rPr>
              <w:t>ITI TF-1: 30.2.2</w:t>
            </w:r>
          </w:p>
        </w:tc>
      </w:tr>
      <w:tr w:rsidR="00F71022" w:rsidRPr="00BF0A93" w14:paraId="79DD02A4" w14:textId="77777777" w:rsidTr="00DF5024">
        <w:trPr>
          <w:cantSplit/>
          <w:trHeight w:val="233"/>
          <w:jc w:val="center"/>
        </w:trPr>
        <w:tc>
          <w:tcPr>
            <w:tcW w:w="2475" w:type="dxa"/>
            <w:vMerge w:val="restart"/>
          </w:tcPr>
          <w:p w14:paraId="73DD13CA" w14:textId="77777777" w:rsidR="00F71022" w:rsidRPr="00BF0A93" w:rsidRDefault="00F71022" w:rsidP="006720E8">
            <w:pPr>
              <w:pStyle w:val="TableEntry"/>
              <w:rPr>
                <w:noProof w:val="0"/>
              </w:rPr>
            </w:pPr>
            <w:r w:rsidRPr="00BF0A93">
              <w:rPr>
                <w:noProof w:val="0"/>
              </w:rPr>
              <w:t>Content Updater</w:t>
            </w:r>
            <w:r w:rsidR="0084605B" w:rsidRPr="00BF0A93">
              <w:rPr>
                <w:noProof w:val="0"/>
              </w:rPr>
              <w:t xml:space="preserve"> (Note 1)</w:t>
            </w:r>
          </w:p>
        </w:tc>
        <w:tc>
          <w:tcPr>
            <w:tcW w:w="2250" w:type="dxa"/>
          </w:tcPr>
          <w:p w14:paraId="034D2865" w14:textId="77777777" w:rsidR="00F71022" w:rsidRPr="00BF0A93" w:rsidRDefault="00F71022" w:rsidP="0084605B">
            <w:pPr>
              <w:pStyle w:val="TableEntry"/>
              <w:rPr>
                <w:iCs/>
                <w:noProof w:val="0"/>
              </w:rPr>
            </w:pPr>
            <w:r w:rsidRPr="00BF0A93">
              <w:rPr>
                <w:iCs/>
                <w:noProof w:val="0"/>
              </w:rPr>
              <w:t xml:space="preserve">View Option </w:t>
            </w:r>
          </w:p>
        </w:tc>
        <w:tc>
          <w:tcPr>
            <w:tcW w:w="1845" w:type="dxa"/>
          </w:tcPr>
          <w:p w14:paraId="42134F7B" w14:textId="77777777" w:rsidR="00F71022" w:rsidRPr="00BF0A93" w:rsidRDefault="00F71022" w:rsidP="006720E8">
            <w:pPr>
              <w:pStyle w:val="TableEntry"/>
              <w:rPr>
                <w:noProof w:val="0"/>
              </w:rPr>
            </w:pPr>
            <w:r w:rsidRPr="00BF0A93">
              <w:rPr>
                <w:noProof w:val="0"/>
              </w:rPr>
              <w:t>ITI TF-1: 30.2.1</w:t>
            </w:r>
          </w:p>
        </w:tc>
      </w:tr>
      <w:tr w:rsidR="00F71022" w:rsidRPr="00BF0A93" w14:paraId="34E4AB67" w14:textId="77777777" w:rsidTr="00DF5024">
        <w:trPr>
          <w:cantSplit/>
          <w:trHeight w:val="341"/>
          <w:jc w:val="center"/>
        </w:trPr>
        <w:tc>
          <w:tcPr>
            <w:tcW w:w="2475" w:type="dxa"/>
            <w:vMerge/>
          </w:tcPr>
          <w:p w14:paraId="2EBB4012" w14:textId="77777777" w:rsidR="00F71022" w:rsidRPr="00BF0A93" w:rsidRDefault="00F71022" w:rsidP="00B1798B">
            <w:pPr>
              <w:snapToGrid w:val="0"/>
              <w:spacing w:before="40" w:after="40"/>
              <w:ind w:left="72" w:right="72"/>
              <w:rPr>
                <w:sz w:val="18"/>
              </w:rPr>
            </w:pPr>
          </w:p>
        </w:tc>
        <w:tc>
          <w:tcPr>
            <w:tcW w:w="2250" w:type="dxa"/>
          </w:tcPr>
          <w:p w14:paraId="6095BAFE"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6B3394E9" w14:textId="77777777" w:rsidR="00F71022" w:rsidRPr="00BF0A93" w:rsidRDefault="00F71022" w:rsidP="006720E8">
            <w:pPr>
              <w:pStyle w:val="TableEntry"/>
              <w:rPr>
                <w:noProof w:val="0"/>
              </w:rPr>
            </w:pPr>
            <w:r w:rsidRPr="00BF0A93">
              <w:rPr>
                <w:noProof w:val="0"/>
              </w:rPr>
              <w:t>ITI TF-1: 30.2.2</w:t>
            </w:r>
          </w:p>
        </w:tc>
      </w:tr>
    </w:tbl>
    <w:p w14:paraId="43905287" w14:textId="26762F98" w:rsidR="00F71022" w:rsidRPr="00BF0A93" w:rsidRDefault="00F71022" w:rsidP="00011784">
      <w:pPr>
        <w:pStyle w:val="Note"/>
        <w:ind w:firstLine="288"/>
      </w:pPr>
      <w:r w:rsidRPr="00BF0A93">
        <w:t xml:space="preserve">Note 1: The </w:t>
      </w:r>
      <w:r w:rsidR="0010206F" w:rsidRPr="00BF0A93">
        <w:t>a</w:t>
      </w:r>
      <w:r w:rsidRPr="00BF0A93">
        <w:t>ctor shall support at least one of these options</w:t>
      </w:r>
    </w:p>
    <w:p w14:paraId="26A92E67" w14:textId="12806842" w:rsidR="00F71022" w:rsidRPr="00167001" w:rsidRDefault="00167001" w:rsidP="00AB4C28">
      <w:pPr>
        <w:pStyle w:val="Heading3"/>
        <w:numPr>
          <w:ilvl w:val="0"/>
          <w:numId w:val="0"/>
        </w:numPr>
        <w:rPr>
          <w:bCs/>
          <w:noProof w:val="0"/>
        </w:rPr>
      </w:pPr>
      <w:bookmarkStart w:id="5820" w:name="_Toc400706684"/>
      <w:bookmarkStart w:id="5821" w:name="_Toc487039302"/>
      <w:bookmarkStart w:id="5822" w:name="_Toc488068402"/>
      <w:bookmarkStart w:id="5823" w:name="_Toc488068835"/>
      <w:bookmarkStart w:id="5824" w:name="_Toc488075162"/>
      <w:bookmarkStart w:id="5825" w:name="_Toc13752533"/>
      <w:r>
        <w:rPr>
          <w:bCs/>
          <w:noProof w:val="0"/>
        </w:rPr>
        <w:t xml:space="preserve">30.2.1 </w:t>
      </w:r>
      <w:r w:rsidR="00F71022" w:rsidRPr="00167001">
        <w:rPr>
          <w:bCs/>
          <w:noProof w:val="0"/>
        </w:rPr>
        <w:t>View Option</w:t>
      </w:r>
      <w:bookmarkEnd w:id="5820"/>
      <w:bookmarkEnd w:id="5821"/>
      <w:bookmarkEnd w:id="5822"/>
      <w:bookmarkEnd w:id="5823"/>
      <w:bookmarkEnd w:id="5824"/>
      <w:bookmarkEnd w:id="5825"/>
    </w:p>
    <w:p w14:paraId="4365FA16" w14:textId="77777777" w:rsidR="00F71022" w:rsidRPr="00BF0A93" w:rsidRDefault="00F71022" w:rsidP="0072154A">
      <w:pPr>
        <w:pStyle w:val="BodyText"/>
      </w:pPr>
      <w:r w:rsidRPr="00BF0A93">
        <w:t>A Content Consumer or a Content Updater that supports the View Option shall be able to:</w:t>
      </w:r>
    </w:p>
    <w:p w14:paraId="3A380193" w14:textId="77777777" w:rsidR="00F71022" w:rsidRPr="00BF0A93" w:rsidRDefault="00F71022" w:rsidP="0072154A">
      <w:pPr>
        <w:pStyle w:val="ListBullet2"/>
        <w:numPr>
          <w:ilvl w:val="0"/>
          <w:numId w:val="40"/>
        </w:numPr>
      </w:pPr>
      <w:r w:rsidRPr="00BF0A93">
        <w:t>use the appropriate XD* transactions to obtain the Workflow Document along with associated necessary metadata;</w:t>
      </w:r>
    </w:p>
    <w:p w14:paraId="11A1273E" w14:textId="77777777" w:rsidR="00F71022" w:rsidRPr="00BF0A93" w:rsidRDefault="00F71022" w:rsidP="0072154A">
      <w:pPr>
        <w:pStyle w:val="ListBullet2"/>
        <w:numPr>
          <w:ilvl w:val="0"/>
          <w:numId w:val="40"/>
        </w:numPr>
      </w:pPr>
      <w:r w:rsidRPr="00BF0A93">
        <w:lastRenderedPageBreak/>
        <w:t>interpret the content of the Workflow Document and display its required content elements in a way which shows the tasks that are not complete and the completed task in a chronological way. The required elements to display are identified in the “View” column in ITI TF-3: Table 5.4.3-8 and Table 5.4.3-9.</w:t>
      </w:r>
    </w:p>
    <w:p w14:paraId="6E6B29E5" w14:textId="77777777" w:rsidR="00F71022" w:rsidRPr="00BF0A93" w:rsidRDefault="00F71022" w:rsidP="0072154A">
      <w:pPr>
        <w:pStyle w:val="ListBullet2"/>
        <w:numPr>
          <w:ilvl w:val="0"/>
          <w:numId w:val="40"/>
        </w:numPr>
      </w:pPr>
      <w:r w:rsidRPr="00BF0A93">
        <w:t>For each task, it shall list the documents referenced inside the Workflow Document and may optionally support the retrieve and the rendering of the documents referenced inside the Workflow Document.</w:t>
      </w:r>
    </w:p>
    <w:p w14:paraId="2033351F" w14:textId="77777777" w:rsidR="00F71022" w:rsidRPr="00BF0A93" w:rsidRDefault="00F71022" w:rsidP="0072154A">
      <w:pPr>
        <w:pStyle w:val="ListBullet2"/>
        <w:numPr>
          <w:ilvl w:val="0"/>
          <w:numId w:val="40"/>
        </w:numPr>
      </w:pPr>
      <w:r w:rsidRPr="00BF0A93">
        <w:t>Any additional display capabilities that are specific to the referenced Workflow Definition profile may be provided.</w:t>
      </w:r>
    </w:p>
    <w:p w14:paraId="6789B4B6" w14:textId="6A61D7C7" w:rsidR="00F71022" w:rsidRPr="00D03BAD" w:rsidRDefault="00167001" w:rsidP="00AB4C28">
      <w:pPr>
        <w:pStyle w:val="Heading3"/>
        <w:numPr>
          <w:ilvl w:val="0"/>
          <w:numId w:val="0"/>
        </w:numPr>
        <w:rPr>
          <w:bCs/>
          <w:noProof w:val="0"/>
        </w:rPr>
      </w:pPr>
      <w:bookmarkStart w:id="5826" w:name="_Toc400706685"/>
      <w:bookmarkStart w:id="5827" w:name="_Toc487039303"/>
      <w:bookmarkStart w:id="5828" w:name="_Toc488068403"/>
      <w:bookmarkStart w:id="5829" w:name="_Toc488068836"/>
      <w:bookmarkStart w:id="5830" w:name="_Toc488075163"/>
      <w:bookmarkStart w:id="5831" w:name="_Toc13752534"/>
      <w:r>
        <w:rPr>
          <w:bCs/>
          <w:noProof w:val="0"/>
        </w:rPr>
        <w:t xml:space="preserve">30.2.2 </w:t>
      </w:r>
      <w:r w:rsidR="00F71022" w:rsidRPr="00D03BAD">
        <w:rPr>
          <w:bCs/>
          <w:noProof w:val="0"/>
        </w:rPr>
        <w:t>Document Import Option</w:t>
      </w:r>
      <w:bookmarkEnd w:id="5826"/>
      <w:bookmarkEnd w:id="5827"/>
      <w:bookmarkEnd w:id="5828"/>
      <w:bookmarkEnd w:id="5829"/>
      <w:bookmarkEnd w:id="5830"/>
      <w:bookmarkEnd w:id="5831"/>
    </w:p>
    <w:p w14:paraId="28E68AC7" w14:textId="77777777" w:rsidR="00F71022" w:rsidRPr="00BF0A93" w:rsidRDefault="00F71022" w:rsidP="0072154A">
      <w:pPr>
        <w:pStyle w:val="BodyText"/>
      </w:pPr>
      <w:r w:rsidRPr="00BF0A93">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BF0A93" w:rsidRDefault="00F71022" w:rsidP="0072154A">
      <w:pPr>
        <w:pStyle w:val="Note"/>
      </w:pPr>
      <w:r w:rsidRPr="00BF0A93">
        <w:t>Note:</w:t>
      </w:r>
      <w:r w:rsidR="00C3719E" w:rsidRPr="00BF0A93">
        <w:t xml:space="preserve"> </w:t>
      </w:r>
      <w:r w:rsidRPr="00BF0A93">
        <w:t>For example, when using XDS, a Content Consumer may choose to query the Document Registry about a document previously imported in order to find out if this previously imported document may have been replaced</w:t>
      </w:r>
    </w:p>
    <w:p w14:paraId="1210AD4A" w14:textId="77777777" w:rsidR="00F71022" w:rsidRPr="00BF0A93" w:rsidRDefault="00F71022" w:rsidP="00AB4C28">
      <w:pPr>
        <w:pStyle w:val="Heading2"/>
        <w:numPr>
          <w:ilvl w:val="1"/>
          <w:numId w:val="86"/>
        </w:numPr>
        <w:ind w:left="0" w:firstLine="0"/>
        <w:rPr>
          <w:bCs/>
          <w:noProof w:val="0"/>
        </w:rPr>
      </w:pPr>
      <w:bookmarkStart w:id="5832" w:name="_Toc400706686"/>
      <w:bookmarkStart w:id="5833" w:name="_Toc487039304"/>
      <w:bookmarkStart w:id="5834" w:name="_Toc488068404"/>
      <w:bookmarkStart w:id="5835" w:name="_Toc488068837"/>
      <w:bookmarkStart w:id="5836" w:name="_Toc488075164"/>
      <w:bookmarkStart w:id="5837" w:name="_Toc13752535"/>
      <w:r w:rsidRPr="00BF0A93">
        <w:rPr>
          <w:bCs/>
          <w:noProof w:val="0"/>
        </w:rPr>
        <w:t>XDW Actor Grouping and Profile Interactions</w:t>
      </w:r>
      <w:bookmarkEnd w:id="5832"/>
      <w:bookmarkEnd w:id="5833"/>
      <w:bookmarkEnd w:id="5834"/>
      <w:bookmarkEnd w:id="5835"/>
      <w:bookmarkEnd w:id="5836"/>
      <w:bookmarkEnd w:id="5837"/>
    </w:p>
    <w:p w14:paraId="24D4B9D7" w14:textId="2788B688" w:rsidR="00F71022" w:rsidRPr="00BF0A93" w:rsidRDefault="00F71022" w:rsidP="0072154A">
      <w:r w:rsidRPr="00BF0A93">
        <w:t>A</w:t>
      </w:r>
      <w:r w:rsidR="00AF1F83">
        <w:t>n</w:t>
      </w:r>
      <w:r w:rsidRPr="00BF0A93">
        <w:t xml:space="preserve">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BF0A93" w:rsidRDefault="00F71022" w:rsidP="0072154A">
      <w:r w:rsidRPr="00BF0A93">
        <w:t>When XDW is used in conjunction with XDS:</w:t>
      </w:r>
    </w:p>
    <w:p w14:paraId="258BD34F" w14:textId="77777777" w:rsidR="00F71022" w:rsidRPr="00BF0A93" w:rsidRDefault="00F71022" w:rsidP="0072154A">
      <w:pPr>
        <w:pStyle w:val="ListBullet2"/>
        <w:numPr>
          <w:ilvl w:val="0"/>
          <w:numId w:val="40"/>
        </w:numPr>
      </w:pPr>
      <w:r w:rsidRPr="00BF0A93">
        <w:t xml:space="preserve">an XDW Content Creator shall be grouped with </w:t>
      </w:r>
    </w:p>
    <w:p w14:paraId="0036493B" w14:textId="77777777" w:rsidR="00F71022" w:rsidRPr="00BF0A93" w:rsidRDefault="00F71022" w:rsidP="0072154A">
      <w:pPr>
        <w:pStyle w:val="ListBullet3"/>
        <w:numPr>
          <w:ilvl w:val="0"/>
          <w:numId w:val="41"/>
        </w:numPr>
      </w:pPr>
      <w:r w:rsidRPr="00BF0A93">
        <w:rPr>
          <w:rStyle w:val="ListBullet3Char"/>
        </w:rPr>
        <w:t>a</w:t>
      </w:r>
      <w:r w:rsidRPr="00BF0A93">
        <w:t>n XDS Document Source;</w:t>
      </w:r>
    </w:p>
    <w:p w14:paraId="3DA41382" w14:textId="77777777" w:rsidR="00F71022" w:rsidRPr="00BF0A93" w:rsidRDefault="00F71022" w:rsidP="0072154A">
      <w:pPr>
        <w:pStyle w:val="ListBullet2"/>
        <w:numPr>
          <w:ilvl w:val="0"/>
          <w:numId w:val="40"/>
        </w:numPr>
      </w:pPr>
      <w:r w:rsidRPr="00BF0A93">
        <w:t xml:space="preserve">an XDW Content Updater shall be grouped with </w:t>
      </w:r>
    </w:p>
    <w:p w14:paraId="5A8D291C" w14:textId="77777777" w:rsidR="00F71022" w:rsidRPr="00BF0A93" w:rsidRDefault="00F71022" w:rsidP="0072154A">
      <w:pPr>
        <w:pStyle w:val="ListBullet3"/>
        <w:numPr>
          <w:ilvl w:val="0"/>
          <w:numId w:val="41"/>
        </w:numPr>
      </w:pPr>
      <w:r w:rsidRPr="00BF0A93">
        <w:t xml:space="preserve">an XDS Document Source with the Document Replacement Option; </w:t>
      </w:r>
    </w:p>
    <w:p w14:paraId="746EF8F3" w14:textId="77777777" w:rsidR="00F71022" w:rsidRPr="00BF0A93" w:rsidRDefault="00F71022" w:rsidP="0072154A">
      <w:pPr>
        <w:pStyle w:val="ListBullet3"/>
        <w:numPr>
          <w:ilvl w:val="0"/>
          <w:numId w:val="41"/>
        </w:numPr>
      </w:pPr>
      <w:r w:rsidRPr="00BF0A93">
        <w:t>an XDS Document Consumer;</w:t>
      </w:r>
    </w:p>
    <w:p w14:paraId="6051840D" w14:textId="77777777" w:rsidR="00F71022" w:rsidRPr="00BF0A93" w:rsidRDefault="00F71022" w:rsidP="0072154A">
      <w:pPr>
        <w:pStyle w:val="ListBullet2"/>
        <w:numPr>
          <w:ilvl w:val="0"/>
          <w:numId w:val="40"/>
        </w:numPr>
      </w:pPr>
      <w:r w:rsidRPr="00BF0A93">
        <w:t>an XDW Content Consumer shall be grouped with</w:t>
      </w:r>
    </w:p>
    <w:p w14:paraId="3243D7A4" w14:textId="77777777" w:rsidR="00F71022" w:rsidRPr="00BF0A93" w:rsidRDefault="00F71022" w:rsidP="0072154A">
      <w:pPr>
        <w:pStyle w:val="ListBullet3"/>
        <w:numPr>
          <w:ilvl w:val="0"/>
          <w:numId w:val="41"/>
        </w:numPr>
      </w:pPr>
      <w:r w:rsidRPr="00BF0A93">
        <w:t>an XDS Document Consumer.</w:t>
      </w:r>
    </w:p>
    <w:p w14:paraId="776A9277" w14:textId="77777777" w:rsidR="00AF1F83" w:rsidRDefault="00AF1F83" w:rsidP="0072154A">
      <w:pPr>
        <w:pStyle w:val="BodyText"/>
      </w:pPr>
    </w:p>
    <w:p w14:paraId="7A587442" w14:textId="1E7E896B" w:rsidR="00F71022" w:rsidRPr="00BF0A93" w:rsidRDefault="00F71022" w:rsidP="0072154A">
      <w:pPr>
        <w:pStyle w:val="BodyText"/>
      </w:pPr>
      <w:r w:rsidRPr="00BF0A93">
        <w:t>When XDW is used in conjunction with XDR:</w:t>
      </w:r>
    </w:p>
    <w:p w14:paraId="2E70FCF1" w14:textId="77777777" w:rsidR="00F71022" w:rsidRPr="00BF0A93" w:rsidRDefault="00F71022" w:rsidP="0072154A">
      <w:pPr>
        <w:pStyle w:val="ListBullet2"/>
        <w:numPr>
          <w:ilvl w:val="0"/>
          <w:numId w:val="40"/>
        </w:numPr>
      </w:pPr>
      <w:r w:rsidRPr="00BF0A93">
        <w:t>an XDW Content Creator shall be grouped with</w:t>
      </w:r>
    </w:p>
    <w:p w14:paraId="3FA471DB" w14:textId="77777777" w:rsidR="00F71022" w:rsidRPr="00BF0A93" w:rsidRDefault="00F71022" w:rsidP="0072154A">
      <w:pPr>
        <w:pStyle w:val="ListBullet3"/>
        <w:numPr>
          <w:ilvl w:val="0"/>
          <w:numId w:val="41"/>
        </w:numPr>
      </w:pPr>
      <w:r w:rsidRPr="00BF0A93">
        <w:t>an XDR Document Source;</w:t>
      </w:r>
    </w:p>
    <w:p w14:paraId="22B0C344" w14:textId="77777777" w:rsidR="00F71022" w:rsidRPr="00BF0A93" w:rsidRDefault="00F71022" w:rsidP="0072154A">
      <w:pPr>
        <w:pStyle w:val="ListBullet2"/>
        <w:numPr>
          <w:ilvl w:val="0"/>
          <w:numId w:val="40"/>
        </w:numPr>
      </w:pPr>
      <w:r w:rsidRPr="00BF0A93">
        <w:t>an XDW Content Updater shall be grouped with</w:t>
      </w:r>
    </w:p>
    <w:p w14:paraId="723FBFF9" w14:textId="77777777" w:rsidR="00F71022" w:rsidRPr="00BF0A93" w:rsidRDefault="00F71022" w:rsidP="0072154A">
      <w:pPr>
        <w:pStyle w:val="ListBullet3"/>
        <w:numPr>
          <w:ilvl w:val="0"/>
          <w:numId w:val="41"/>
        </w:numPr>
      </w:pPr>
      <w:r w:rsidRPr="00BF0A93">
        <w:t>an XDR Document Source;</w:t>
      </w:r>
    </w:p>
    <w:p w14:paraId="12B49D1C" w14:textId="77777777" w:rsidR="00F71022" w:rsidRPr="00BF0A93" w:rsidRDefault="00F71022" w:rsidP="0072154A">
      <w:pPr>
        <w:pStyle w:val="ListBullet3"/>
        <w:numPr>
          <w:ilvl w:val="0"/>
          <w:numId w:val="41"/>
        </w:numPr>
      </w:pPr>
      <w:r w:rsidRPr="00BF0A93">
        <w:t>an XDR Document Recipient;</w:t>
      </w:r>
    </w:p>
    <w:p w14:paraId="35FBF325" w14:textId="77777777" w:rsidR="00F71022" w:rsidRPr="00BF0A93" w:rsidRDefault="00F71022" w:rsidP="0072154A">
      <w:pPr>
        <w:pStyle w:val="ListBullet2"/>
        <w:numPr>
          <w:ilvl w:val="0"/>
          <w:numId w:val="40"/>
        </w:numPr>
      </w:pPr>
      <w:r w:rsidRPr="00BF0A93">
        <w:t>an XDW Content Consumer shall be grouped with</w:t>
      </w:r>
    </w:p>
    <w:p w14:paraId="1DABA038" w14:textId="77777777" w:rsidR="00F71022" w:rsidRPr="00BF0A93" w:rsidRDefault="00F71022" w:rsidP="0072154A">
      <w:pPr>
        <w:pStyle w:val="ListBullet3"/>
        <w:numPr>
          <w:ilvl w:val="0"/>
          <w:numId w:val="41"/>
        </w:numPr>
      </w:pPr>
      <w:r w:rsidRPr="00BF0A93">
        <w:t>an XDR Document Recipient.</w:t>
      </w:r>
    </w:p>
    <w:p w14:paraId="5C2E4CA6" w14:textId="77777777" w:rsidR="00F71022" w:rsidRPr="00BF0A93" w:rsidRDefault="00F71022" w:rsidP="00AB4C28">
      <w:pPr>
        <w:pStyle w:val="BodyText"/>
      </w:pPr>
    </w:p>
    <w:p w14:paraId="773F6101" w14:textId="77777777" w:rsidR="00F71022" w:rsidRPr="00BF0A93" w:rsidRDefault="00F71022" w:rsidP="0072154A">
      <w:r w:rsidRPr="00BF0A93">
        <w:t>When XDW is used in conjunction with XDM:</w:t>
      </w:r>
    </w:p>
    <w:p w14:paraId="5579685C" w14:textId="77777777" w:rsidR="00F71022" w:rsidRPr="00BF0A93" w:rsidRDefault="00F71022" w:rsidP="0072154A">
      <w:pPr>
        <w:pStyle w:val="ListBullet2"/>
        <w:numPr>
          <w:ilvl w:val="0"/>
          <w:numId w:val="40"/>
        </w:numPr>
      </w:pPr>
      <w:r w:rsidRPr="00BF0A93">
        <w:t>an XDW Content Creator shall be grouped with</w:t>
      </w:r>
    </w:p>
    <w:p w14:paraId="2DA57B26" w14:textId="77777777" w:rsidR="00F71022" w:rsidRPr="00BF0A93" w:rsidRDefault="00F71022" w:rsidP="0072154A">
      <w:pPr>
        <w:pStyle w:val="ListBullet3"/>
        <w:numPr>
          <w:ilvl w:val="0"/>
          <w:numId w:val="41"/>
        </w:numPr>
      </w:pPr>
      <w:r w:rsidRPr="00BF0A93">
        <w:t>an XDM Portable Media Creator;</w:t>
      </w:r>
    </w:p>
    <w:p w14:paraId="40721F98" w14:textId="2CF0DFA1" w:rsidR="00F71022" w:rsidRPr="00BF0A93" w:rsidRDefault="00F71022" w:rsidP="0072154A">
      <w:pPr>
        <w:pStyle w:val="ListBullet2"/>
        <w:numPr>
          <w:ilvl w:val="0"/>
          <w:numId w:val="40"/>
        </w:numPr>
      </w:pPr>
      <w:r w:rsidRPr="00BF0A93">
        <w:t>an XDW Content Updater shall be grouped with</w:t>
      </w:r>
    </w:p>
    <w:p w14:paraId="7532EC4C" w14:textId="77777777" w:rsidR="00F71022" w:rsidRPr="00BF0A93" w:rsidRDefault="00F71022" w:rsidP="0072154A">
      <w:pPr>
        <w:pStyle w:val="ListBullet3"/>
        <w:numPr>
          <w:ilvl w:val="0"/>
          <w:numId w:val="41"/>
        </w:numPr>
      </w:pPr>
      <w:r w:rsidRPr="00BF0A93">
        <w:t>an XDM Portable Media Creator;</w:t>
      </w:r>
    </w:p>
    <w:p w14:paraId="3DA016E5" w14:textId="77777777" w:rsidR="00F71022" w:rsidRPr="00BF0A93" w:rsidRDefault="00F71022" w:rsidP="0072154A">
      <w:pPr>
        <w:pStyle w:val="ListBullet3"/>
        <w:numPr>
          <w:ilvl w:val="0"/>
          <w:numId w:val="41"/>
        </w:numPr>
      </w:pPr>
      <w:r w:rsidRPr="00BF0A93">
        <w:t>an XDM Portable Media Importer;</w:t>
      </w:r>
    </w:p>
    <w:p w14:paraId="419B2FA0" w14:textId="77777777" w:rsidR="00F71022" w:rsidRPr="00BF0A93" w:rsidRDefault="00F71022" w:rsidP="0072154A">
      <w:pPr>
        <w:pStyle w:val="ListBullet2"/>
        <w:numPr>
          <w:ilvl w:val="0"/>
          <w:numId w:val="40"/>
        </w:numPr>
      </w:pPr>
      <w:r w:rsidRPr="00BF0A93">
        <w:t>an XDW Content Consumer shall be grouped with</w:t>
      </w:r>
    </w:p>
    <w:p w14:paraId="797EDE32" w14:textId="77777777" w:rsidR="00F71022" w:rsidRPr="00BF0A93" w:rsidRDefault="00F71022" w:rsidP="0072154A">
      <w:pPr>
        <w:pStyle w:val="ListBullet3"/>
        <w:numPr>
          <w:ilvl w:val="0"/>
          <w:numId w:val="41"/>
        </w:numPr>
      </w:pPr>
      <w:r w:rsidRPr="00BF0A93">
        <w:t>an XDM Portable Media Importer.</w:t>
      </w:r>
    </w:p>
    <w:p w14:paraId="131F1289" w14:textId="77777777" w:rsidR="00F71022" w:rsidRPr="00BF0A93" w:rsidRDefault="00F71022" w:rsidP="0072154A">
      <w:pPr>
        <w:pStyle w:val="Note"/>
      </w:pPr>
      <w:r w:rsidRPr="00BF0A93">
        <w:t xml:space="preserve">Note:  The support of Workflow spanning XDS, XDR and XDM environments is not explicitly addressed. </w:t>
      </w:r>
    </w:p>
    <w:p w14:paraId="2A16DAAD" w14:textId="1DD14CDA" w:rsidR="00F71022" w:rsidRPr="004C2565" w:rsidRDefault="00F71022" w:rsidP="004C2565">
      <w:pPr>
        <w:pStyle w:val="Heading2"/>
        <w:numPr>
          <w:ilvl w:val="1"/>
          <w:numId w:val="86"/>
        </w:numPr>
      </w:pPr>
      <w:bookmarkStart w:id="5838" w:name="_Toc400706687"/>
      <w:bookmarkStart w:id="5839" w:name="_Toc487039305"/>
      <w:bookmarkStart w:id="5840" w:name="_Toc488068405"/>
      <w:bookmarkStart w:id="5841" w:name="_Toc488068838"/>
      <w:bookmarkStart w:id="5842" w:name="_Toc488075165"/>
      <w:bookmarkStart w:id="5843" w:name="_Toc13752536"/>
      <w:bookmarkStart w:id="5844" w:name="_Toc293586535"/>
      <w:bookmarkStart w:id="5845" w:name="_Toc504625757"/>
      <w:bookmarkStart w:id="5846" w:name="_Toc530206510"/>
      <w:bookmarkStart w:id="5847" w:name="_Toc1388430"/>
      <w:bookmarkStart w:id="5848" w:name="_Toc1388584"/>
      <w:bookmarkStart w:id="5849" w:name="_Toc1456611"/>
      <w:r w:rsidRPr="004C2565">
        <w:t>XDW Process Flow</w:t>
      </w:r>
      <w:bookmarkEnd w:id="5838"/>
      <w:bookmarkEnd w:id="5839"/>
      <w:bookmarkEnd w:id="5840"/>
      <w:bookmarkEnd w:id="5841"/>
      <w:bookmarkEnd w:id="5842"/>
      <w:bookmarkEnd w:id="5843"/>
    </w:p>
    <w:p w14:paraId="49CFEE92" w14:textId="32576B59" w:rsidR="00F71022" w:rsidRPr="00D03BAD" w:rsidRDefault="00167001" w:rsidP="00AB4C28">
      <w:pPr>
        <w:pStyle w:val="Heading3"/>
        <w:numPr>
          <w:ilvl w:val="0"/>
          <w:numId w:val="0"/>
        </w:numPr>
        <w:rPr>
          <w:bCs/>
          <w:noProof w:val="0"/>
        </w:rPr>
      </w:pPr>
      <w:bookmarkStart w:id="5850" w:name="_Toc400706688"/>
      <w:bookmarkStart w:id="5851" w:name="_Toc487039306"/>
      <w:bookmarkStart w:id="5852" w:name="_Toc488068406"/>
      <w:bookmarkStart w:id="5853" w:name="_Toc488068839"/>
      <w:bookmarkStart w:id="5854" w:name="_Toc488075166"/>
      <w:bookmarkStart w:id="5855" w:name="_Toc13752537"/>
      <w:r>
        <w:rPr>
          <w:bCs/>
          <w:noProof w:val="0"/>
        </w:rPr>
        <w:t xml:space="preserve">30.4.1 </w:t>
      </w:r>
      <w:r w:rsidR="00F71022" w:rsidRPr="00D03BAD">
        <w:rPr>
          <w:bCs/>
          <w:noProof w:val="0"/>
        </w:rPr>
        <w:t>XDW Approach to Workflow</w:t>
      </w:r>
      <w:bookmarkEnd w:id="5850"/>
      <w:bookmarkEnd w:id="5851"/>
      <w:bookmarkEnd w:id="5852"/>
      <w:bookmarkEnd w:id="5853"/>
      <w:bookmarkEnd w:id="5854"/>
      <w:bookmarkEnd w:id="5855"/>
    </w:p>
    <w:p w14:paraId="49003B11" w14:textId="77777777" w:rsidR="00F71022" w:rsidRPr="00BF0A93" w:rsidRDefault="00F71022" w:rsidP="0072154A">
      <w:pPr>
        <w:pStyle w:val="BodyText"/>
      </w:pPr>
      <w:r w:rsidRPr="00BF0A93">
        <w:rPr>
          <w:iCs/>
        </w:rPr>
        <w:t xml:space="preserve">XDW is a core component of a common, workflow-independent interoperability infrastructure that </w:t>
      </w:r>
      <w:r w:rsidRPr="00BF0A93">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BF0A93" w:rsidRDefault="00F71022" w:rsidP="0072154A">
      <w:pPr>
        <w:pStyle w:val="BodyText"/>
      </w:pPr>
      <w:r w:rsidRPr="00BF0A93">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BF0A93" w:rsidRDefault="00F71022" w:rsidP="00AB4C28">
      <w:pPr>
        <w:pStyle w:val="Heading4"/>
        <w:numPr>
          <w:ilvl w:val="3"/>
          <w:numId w:val="86"/>
        </w:numPr>
        <w:rPr>
          <w:noProof w:val="0"/>
        </w:rPr>
      </w:pPr>
      <w:bookmarkStart w:id="5856" w:name="_Toc400706689"/>
      <w:r w:rsidRPr="00BF0A93">
        <w:rPr>
          <w:noProof w:val="0"/>
        </w:rPr>
        <w:t>XDW Workflow Architecture</w:t>
      </w:r>
      <w:bookmarkEnd w:id="5856"/>
    </w:p>
    <w:p w14:paraId="7F5B9391" w14:textId="77777777" w:rsidR="00F71022" w:rsidRPr="00BF0A93" w:rsidRDefault="00F71022" w:rsidP="0072154A">
      <w:pPr>
        <w:pStyle w:val="BodyText"/>
      </w:pPr>
      <w:r w:rsidRPr="00BF0A93">
        <w:t xml:space="preserve">A </w:t>
      </w:r>
      <w:r w:rsidRPr="00BF0A93">
        <w:rPr>
          <w:b/>
        </w:rPr>
        <w:t>Workflow Definition</w:t>
      </w:r>
      <w:r w:rsidRPr="00BF0A93">
        <w:t xml:space="preserve"> is structured as a set of logical or clinical tasks definitions and rules. Each task definition describes an activity or a group of activities that needs to be accomplished </w:t>
      </w:r>
      <w:r w:rsidRPr="00BF0A93">
        <w:lastRenderedPageBreak/>
        <w:t>by the owner of the task. The rules in the workflow definition ensure that the different participants in a workflow operate jointly to advance within process</w:t>
      </w:r>
      <w:r w:rsidRPr="00BF0A93" w:rsidDel="005C7CE2">
        <w:t xml:space="preserve"> </w:t>
      </w:r>
      <w:r w:rsidRPr="00BF0A93">
        <w:t>and to move from one task to another in a consistent way.</w:t>
      </w:r>
    </w:p>
    <w:p w14:paraId="77392792" w14:textId="77777777" w:rsidR="00F71022" w:rsidRPr="00BF0A93" w:rsidRDefault="00F71022" w:rsidP="0072154A">
      <w:pPr>
        <w:pStyle w:val="BodyText"/>
      </w:pPr>
      <w:r w:rsidRPr="00BF0A93">
        <w:t>Figure 30.4.1.1-1 presents an overview of the Workflow Architecture built around the XDW Profile.</w:t>
      </w:r>
    </w:p>
    <w:p w14:paraId="66AFFCA7" w14:textId="77777777" w:rsidR="00F71022" w:rsidRPr="00BF0A93" w:rsidRDefault="00F71022" w:rsidP="0072154A">
      <w:pPr>
        <w:pStyle w:val="BodyText"/>
      </w:pPr>
    </w:p>
    <w:p w14:paraId="087C932C" w14:textId="77777777" w:rsidR="00F71022" w:rsidRPr="00BF0A93" w:rsidRDefault="00882D73" w:rsidP="0072154A">
      <w:pPr>
        <w:jc w:val="center"/>
        <w:rPr>
          <w:b/>
        </w:rPr>
      </w:pPr>
      <w:r w:rsidRPr="00BF0A93">
        <w:rPr>
          <w:b/>
          <w:noProof/>
          <w:lang w:val="fr-FR" w:eastAsia="fr-FR"/>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BF0A93" w:rsidRDefault="00F71022" w:rsidP="0072154A">
      <w:pPr>
        <w:pStyle w:val="FigureTitle"/>
      </w:pPr>
      <w:r w:rsidRPr="00BF0A93">
        <w:t>Figure 30.4.1.1-1: XDW Architecture Overview</w:t>
      </w:r>
    </w:p>
    <w:p w14:paraId="625892C4" w14:textId="77777777" w:rsidR="00F71022" w:rsidRPr="00BF0A93" w:rsidRDefault="00F71022" w:rsidP="0072154A">
      <w:r w:rsidRPr="00BF0A93">
        <w:t>In this workflow architecture:</w:t>
      </w:r>
    </w:p>
    <w:p w14:paraId="7B034D3B" w14:textId="77777777" w:rsidR="00F71022" w:rsidRPr="00BF0A93" w:rsidRDefault="00F71022" w:rsidP="0072154A">
      <w:pPr>
        <w:pStyle w:val="ListBullet2"/>
        <w:numPr>
          <w:ilvl w:val="0"/>
          <w:numId w:val="40"/>
        </w:numPr>
      </w:pPr>
      <w:r w:rsidRPr="00BF0A93">
        <w:t xml:space="preserve">The first layer supports the sharing or exchange of documents. This interoperability foundation is enabled by a set of existing IHE document sharing profiles such as XDS, XDR and XDM along with document content profiles and security/privacy profiles such as ATNA and (optionally) BPPC; </w:t>
      </w:r>
    </w:p>
    <w:p w14:paraId="48B6BD14" w14:textId="77777777" w:rsidR="00F71022" w:rsidRPr="00BF0A93" w:rsidRDefault="00F71022" w:rsidP="0072154A">
      <w:pPr>
        <w:pStyle w:val="ListBullet2"/>
        <w:numPr>
          <w:ilvl w:val="0"/>
          <w:numId w:val="40"/>
        </w:numPr>
      </w:pPr>
      <w:r w:rsidRPr="00BF0A93">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p>
    <w:p w14:paraId="258090CB" w14:textId="77777777" w:rsidR="00F71022" w:rsidRPr="00BF0A93" w:rsidRDefault="00F71022" w:rsidP="0072154A">
      <w:pPr>
        <w:pStyle w:val="ListBullet2"/>
        <w:numPr>
          <w:ilvl w:val="0"/>
          <w:numId w:val="40"/>
        </w:numPr>
      </w:pPr>
      <w:r w:rsidRPr="00BF0A93">
        <w:t>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a number of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p>
    <w:p w14:paraId="503F7E22" w14:textId="77777777" w:rsidR="00F71022" w:rsidRPr="00BF0A93" w:rsidRDefault="00F71022" w:rsidP="0072154A">
      <w:pPr>
        <w:pStyle w:val="ListBullet2"/>
        <w:numPr>
          <w:ilvl w:val="0"/>
          <w:numId w:val="40"/>
        </w:numPr>
      </w:pPr>
      <w:r w:rsidRPr="00BF0A93">
        <w:lastRenderedPageBreak/>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definitions conveyed by the third layer should only contain higher granularity tasks that require workflow coordination across organizational boundaries. </w:t>
      </w:r>
    </w:p>
    <w:p w14:paraId="2ED6B5A5" w14:textId="77777777" w:rsidR="00F71022" w:rsidRPr="00BF0A93" w:rsidRDefault="00F71022" w:rsidP="00AB4C28">
      <w:pPr>
        <w:pStyle w:val="Heading4"/>
        <w:numPr>
          <w:ilvl w:val="3"/>
          <w:numId w:val="86"/>
        </w:numPr>
        <w:rPr>
          <w:noProof w:val="0"/>
        </w:rPr>
      </w:pPr>
      <w:bookmarkStart w:id="5857" w:name="_Toc400706690"/>
      <w:r w:rsidRPr="00BF0A93">
        <w:rPr>
          <w:noProof w:val="0"/>
        </w:rPr>
        <w:t>XDW Document Structure</w:t>
      </w:r>
      <w:bookmarkEnd w:id="5857"/>
    </w:p>
    <w:p w14:paraId="7E0345DE" w14:textId="77777777" w:rsidR="00F71022" w:rsidRPr="00BF0A93" w:rsidRDefault="00F71022" w:rsidP="0072154A">
      <w:pPr>
        <w:pStyle w:val="BodyText"/>
      </w:pPr>
      <w:r w:rsidRPr="00BF0A93">
        <w:t>The XDW Profile uses the XDW Workflow Document to manage workflows.</w:t>
      </w:r>
    </w:p>
    <w:p w14:paraId="5E9C4810" w14:textId="77777777" w:rsidR="00F71022" w:rsidRPr="00BF0A93" w:rsidRDefault="00F71022" w:rsidP="0072154A">
      <w:pPr>
        <w:pStyle w:val="BodyText"/>
      </w:pPr>
      <w:r w:rsidRPr="00BF0A93">
        <w:t>The XDW Workflow Document enables participants in a multi-organization environment to manage and track the execution of patient-centric workflows. The structure of WorkflowDocument is organized into Tasks and TaskEvents.</w:t>
      </w:r>
    </w:p>
    <w:p w14:paraId="2C8575BD" w14:textId="77777777" w:rsidR="00F71022" w:rsidRPr="00BF0A93" w:rsidRDefault="00F71022" w:rsidP="0072154A">
      <w:pPr>
        <w:pStyle w:val="BodyText"/>
      </w:pPr>
      <w:r w:rsidRPr="00BF0A93">
        <w:rPr>
          <w:bCs/>
        </w:rPr>
        <w:t xml:space="preserve">A </w:t>
      </w:r>
      <w:r w:rsidRPr="00BF0A93">
        <w:rPr>
          <w:b/>
          <w:bCs/>
        </w:rPr>
        <w:t xml:space="preserve">Task </w:t>
      </w:r>
      <w:r w:rsidRPr="00BF0A93">
        <w:t>describes an activity, or a group of activities, that need to be accomplished or have been accomplished. A Task</w:t>
      </w:r>
      <w:r w:rsidRPr="00BF0A93">
        <w:rPr>
          <w:b/>
        </w:rPr>
        <w:t xml:space="preserve"> </w:t>
      </w:r>
      <w:r w:rsidRPr="00BF0A93">
        <w:t xml:space="preserve">is characterized by several attributes: </w:t>
      </w:r>
    </w:p>
    <w:p w14:paraId="1702AB08" w14:textId="77777777" w:rsidR="00F71022" w:rsidRPr="00BF0A93" w:rsidRDefault="00F71022" w:rsidP="0072154A">
      <w:pPr>
        <w:pStyle w:val="ListBullet2"/>
        <w:numPr>
          <w:ilvl w:val="0"/>
          <w:numId w:val="40"/>
        </w:numPr>
      </w:pPr>
      <w:r w:rsidRPr="00BF0A93">
        <w:t xml:space="preserve">the type of task, </w:t>
      </w:r>
    </w:p>
    <w:p w14:paraId="5C67FD70" w14:textId="77777777" w:rsidR="00F71022" w:rsidRPr="00BF0A93" w:rsidRDefault="00F71022" w:rsidP="0072154A">
      <w:pPr>
        <w:pStyle w:val="ListBullet2"/>
        <w:numPr>
          <w:ilvl w:val="0"/>
          <w:numId w:val="40"/>
        </w:numPr>
      </w:pPr>
      <w:r w:rsidRPr="00BF0A93">
        <w:t xml:space="preserve">the owner of the task, </w:t>
      </w:r>
    </w:p>
    <w:p w14:paraId="1C729FFC" w14:textId="34D726AB" w:rsidR="00F71022" w:rsidRPr="00BF0A93" w:rsidRDefault="00F71022" w:rsidP="0072154A">
      <w:pPr>
        <w:pStyle w:val="ListBullet2"/>
        <w:numPr>
          <w:ilvl w:val="0"/>
          <w:numId w:val="40"/>
        </w:numPr>
      </w:pPr>
      <w:r w:rsidRPr="00BF0A93">
        <w:t>the current status of this task (one of the status value</w:t>
      </w:r>
      <w:r w:rsidR="00AF1F83">
        <w:t>s</w:t>
      </w:r>
      <w:r w:rsidRPr="00BF0A93">
        <w:t xml:space="preserve"> that are valid for this task), </w:t>
      </w:r>
    </w:p>
    <w:p w14:paraId="74704868" w14:textId="77777777" w:rsidR="00F71022" w:rsidRPr="00BF0A93" w:rsidRDefault="00F71022" w:rsidP="0072154A">
      <w:pPr>
        <w:pStyle w:val="ListBullet2"/>
        <w:numPr>
          <w:ilvl w:val="0"/>
          <w:numId w:val="40"/>
        </w:numPr>
      </w:pPr>
      <w:r w:rsidRPr="00BF0A93">
        <w:t xml:space="preserve">the references to documents used for input or produced as output </w:t>
      </w:r>
    </w:p>
    <w:p w14:paraId="1296B106" w14:textId="77777777" w:rsidR="00F71022" w:rsidRPr="00BF0A93" w:rsidRDefault="00F71022" w:rsidP="0072154A">
      <w:pPr>
        <w:pStyle w:val="ListBullet2"/>
        <w:numPr>
          <w:ilvl w:val="0"/>
          <w:numId w:val="40"/>
        </w:numPr>
      </w:pPr>
      <w:r w:rsidRPr="00BF0A93">
        <w:t xml:space="preserve">the history of past </w:t>
      </w:r>
      <w:r w:rsidRPr="00BF0A93">
        <w:rPr>
          <w:b/>
        </w:rPr>
        <w:t>Task Events</w:t>
      </w:r>
      <w:r w:rsidRPr="00BF0A93">
        <w:t xml:space="preserve"> for this task, that document the progress of the task up to the present state</w:t>
      </w:r>
    </w:p>
    <w:p w14:paraId="3A11F4BE" w14:textId="77777777" w:rsidR="00F71022" w:rsidRPr="00BF0A93" w:rsidRDefault="00F71022" w:rsidP="0072154A">
      <w:pPr>
        <w:pStyle w:val="BodyText"/>
      </w:pPr>
      <w:r w:rsidRPr="00BF0A93">
        <w:t>When a person or organization has been assigned as owner of a task, the task is placed under execution. (It moves from a “CREATED” or “READY” status to an “IN_PROGRESS” status). When the expected activity(ies) is completed successfully the task moves to the “COMPLETED” status, otherwise to the “FAILED” status (for the state diagram see ITI TF-3: 5.4.2.4).</w:t>
      </w:r>
    </w:p>
    <w:p w14:paraId="5DE6F463" w14:textId="77777777" w:rsidR="00F71022" w:rsidRPr="00BF0A93" w:rsidRDefault="00F71022" w:rsidP="0072154A">
      <w:pPr>
        <w:pStyle w:val="BodyText"/>
      </w:pPr>
      <w:r w:rsidRPr="00BF0A93">
        <w:rPr>
          <w:b/>
          <w:bCs/>
        </w:rPr>
        <w:t xml:space="preserve">Task Event </w:t>
      </w:r>
      <w:r w:rsidRPr="00BF0A93">
        <w:rPr>
          <w:bCs/>
        </w:rPr>
        <w:t>is a record of a change (status and/or other attribute) of a task</w:t>
      </w:r>
      <w:r w:rsidRPr="00BF0A93">
        <w:t>; a Task Event history is the list of Task Events for a specific task.</w:t>
      </w:r>
    </w:p>
    <w:p w14:paraId="003A723B" w14:textId="77777777" w:rsidR="00F71022" w:rsidRPr="00BF0A93" w:rsidRDefault="00F71022" w:rsidP="0072154A">
      <w:r w:rsidRPr="00BF0A93">
        <w:t xml:space="preserve">As shown in the Figure 30.4.1.2-1, the XDW Workflow Document is structured into two parts: </w:t>
      </w:r>
    </w:p>
    <w:p w14:paraId="5D3CE300" w14:textId="77777777" w:rsidR="00F71022" w:rsidRPr="00BF0A93" w:rsidRDefault="00F71022" w:rsidP="0072154A">
      <w:pPr>
        <w:pStyle w:val="ListBullet2"/>
        <w:numPr>
          <w:ilvl w:val="0"/>
          <w:numId w:val="40"/>
        </w:numPr>
      </w:pPr>
      <w:r w:rsidRPr="00BF0A93">
        <w:t xml:space="preserve">a first part with general workflow information about the document,  </w:t>
      </w:r>
    </w:p>
    <w:p w14:paraId="03DD5F3B" w14:textId="77777777" w:rsidR="00F71022" w:rsidRPr="00BF0A93" w:rsidRDefault="00F71022" w:rsidP="0072154A">
      <w:pPr>
        <w:pStyle w:val="ListBullet2"/>
        <w:numPr>
          <w:ilvl w:val="0"/>
          <w:numId w:val="40"/>
        </w:numPr>
      </w:pPr>
      <w:r w:rsidRPr="00BF0A93">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5858" w:name="_MON_1246625575"/>
    <w:bookmarkEnd w:id="5858"/>
    <w:bookmarkStart w:id="5859" w:name="_MON_1246625551"/>
    <w:bookmarkEnd w:id="5859"/>
    <w:p w14:paraId="5E9B0F55" w14:textId="77777777" w:rsidR="00F71022" w:rsidRPr="00BF0A93" w:rsidRDefault="008105ED" w:rsidP="0072154A">
      <w:pPr>
        <w:jc w:val="center"/>
        <w:rPr>
          <w:b/>
        </w:rPr>
      </w:pPr>
      <w:r w:rsidRPr="00BF0A93">
        <w:rPr>
          <w:b/>
          <w:noProof/>
        </w:rPr>
        <w:object w:dxaOrig="2980" w:dyaOrig="6480" w14:anchorId="0135F7B7">
          <v:shape id="_x0000_i1038" type="#_x0000_t75" alt="" style="width:165.75pt;height:353.2pt;mso-width-percent:0;mso-height-percent:0;mso-width-percent:0;mso-height-percent:0" o:ole="">
            <v:imagedata r:id="rId206" o:title=""/>
          </v:shape>
          <o:OLEObject Type="Embed" ProgID="Word.Picture.8" ShapeID="_x0000_i1038" DrawAspect="Content" ObjectID="_1646729234" r:id="rId207"/>
        </w:object>
      </w:r>
    </w:p>
    <w:p w14:paraId="7DA812DB" w14:textId="77777777" w:rsidR="00F71022" w:rsidRPr="00BF0A93" w:rsidRDefault="00F71022" w:rsidP="0072154A">
      <w:pPr>
        <w:pStyle w:val="FigureTitle"/>
      </w:pPr>
      <w:r w:rsidRPr="00BF0A93">
        <w:t>Figure 30.4.1.2-1: Workflow Document Structure</w:t>
      </w:r>
    </w:p>
    <w:p w14:paraId="33E859BD" w14:textId="77777777" w:rsidR="00F71022" w:rsidRPr="00BF0A93" w:rsidRDefault="00F71022" w:rsidP="0072154A">
      <w:pPr>
        <w:pStyle w:val="BodyText"/>
      </w:pPr>
      <w:r w:rsidRPr="00BF0A93">
        <w:t>The Task and Task Events include references to clinical or administrative input/output documents to the Task or Task Event:</w:t>
      </w:r>
    </w:p>
    <w:p w14:paraId="73C77D00" w14:textId="77777777" w:rsidR="00F71022" w:rsidRPr="00BF0A93" w:rsidRDefault="00F71022" w:rsidP="0072154A">
      <w:pPr>
        <w:pStyle w:val="ListBullet2"/>
        <w:numPr>
          <w:ilvl w:val="0"/>
          <w:numId w:val="40"/>
        </w:numPr>
      </w:pPr>
      <w:r w:rsidRPr="00BF0A93">
        <w:t xml:space="preserve">The </w:t>
      </w:r>
      <w:r w:rsidRPr="00BF0A93">
        <w:rPr>
          <w:b/>
        </w:rPr>
        <w:t>Input attribute</w:t>
      </w:r>
      <w:r w:rsidRPr="00BF0A93">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BF0A93" w:rsidRDefault="00F71022" w:rsidP="0072154A">
      <w:pPr>
        <w:pStyle w:val="ListBullet2"/>
        <w:numPr>
          <w:ilvl w:val="0"/>
          <w:numId w:val="40"/>
        </w:numPr>
      </w:pPr>
      <w:r w:rsidRPr="00BF0A93">
        <w:t xml:space="preserve">The </w:t>
      </w:r>
      <w:r w:rsidRPr="00BF0A93">
        <w:rPr>
          <w:b/>
        </w:rPr>
        <w:t>Output attribute</w:t>
      </w:r>
      <w:r w:rsidRPr="00BF0A93">
        <w:t xml:space="preserve"> contains references to documents that were produced as a result of performing this Task. For example, this could contain a reference to a report written by a specialist. It may also contain references to "child" workflows initiated by this workflow as a parent. </w:t>
      </w:r>
    </w:p>
    <w:p w14:paraId="4E13E915" w14:textId="77777777" w:rsidR="00F71022" w:rsidRPr="00BF0A93" w:rsidRDefault="00F71022" w:rsidP="0072154A">
      <w:pPr>
        <w:pStyle w:val="BodyText"/>
      </w:pPr>
      <w:r w:rsidRPr="00BF0A93">
        <w:t xml:space="preserve">At any time, if a participant chooses to update the workflow for a specific patient, it shall either create one (or more) new task or update an existing task and record a past taskEvent. Each update to the Workflow document results in a new instance of the Workflow Document which is published as a replacement. The prior version being replaced is then placed in the status </w:t>
      </w:r>
      <w:r w:rsidRPr="00BF0A93">
        <w:lastRenderedPageBreak/>
        <w:t>“deprecated” (DocumentEntry availabilityStatus) so that only the newest Workflow Document is active. The technical description of the updating process of the Workflow Document is specified in ITI TF-3: 5.4.5.4.</w:t>
      </w:r>
    </w:p>
    <w:p w14:paraId="6CE1B6AC" w14:textId="0714686E" w:rsidR="00F71022" w:rsidRPr="00BF0A93" w:rsidRDefault="00F71022" w:rsidP="0072154A">
      <w:pPr>
        <w:pStyle w:val="BodyText"/>
      </w:pPr>
      <w:r w:rsidRPr="00BF0A93">
        <w:t>When a new Workflow Document is created</w:t>
      </w:r>
      <w:r w:rsidR="00AF1F83">
        <w:t>,</w:t>
      </w:r>
      <w:r w:rsidRPr="00BF0A93">
        <w:t xml:space="preserve"> the Content Creator assigns it a workflow identifier in the DocumentEntry.referenceIdList metadata attribute and in the workflow document</w:t>
      </w:r>
      <w:r w:rsidRPr="00BF0A93">
        <w:rPr>
          <w:szCs w:val="24"/>
        </w:rPr>
        <w:t>. This workflow identifier does not change during the evolution of the workflow itself, and allows the grouping of all the XDW Workflow Documents that belong to the same instance of workflow.</w:t>
      </w:r>
    </w:p>
    <w:p w14:paraId="2A29E1D7" w14:textId="77777777" w:rsidR="00F71022" w:rsidRPr="00BF0A93" w:rsidRDefault="00F71022" w:rsidP="0072154A">
      <w:pPr>
        <w:pStyle w:val="BodyText"/>
      </w:pPr>
      <w:r w:rsidRPr="00BF0A93">
        <w:t>All subsequent replacement workflow documents also carry the same workflow identifier so that this identifier</w:t>
      </w:r>
      <w:r w:rsidRPr="00BF0A93" w:rsidDel="002A2B81">
        <w:t xml:space="preserve"> </w:t>
      </w:r>
      <w:r w:rsidRPr="00BF0A93">
        <w:t xml:space="preserve">provides a stable reference to an instance of a workflow, while the Workflow Document DocumentEntry.uniqueId is different for each version of the workflow document. </w:t>
      </w:r>
      <w:bookmarkEnd w:id="5844"/>
    </w:p>
    <w:p w14:paraId="23C9CA9A" w14:textId="2B84A0D8" w:rsidR="00F71022" w:rsidRPr="00D03BAD" w:rsidRDefault="00167001" w:rsidP="00AB4C28">
      <w:pPr>
        <w:pStyle w:val="Heading3"/>
        <w:numPr>
          <w:ilvl w:val="0"/>
          <w:numId w:val="0"/>
        </w:numPr>
        <w:rPr>
          <w:bCs/>
          <w:noProof w:val="0"/>
        </w:rPr>
      </w:pPr>
      <w:bookmarkStart w:id="5860" w:name="_Toc400706691"/>
      <w:bookmarkStart w:id="5861" w:name="_Toc487039307"/>
      <w:bookmarkStart w:id="5862" w:name="_Toc488068407"/>
      <w:bookmarkStart w:id="5863" w:name="_Toc488068840"/>
      <w:bookmarkStart w:id="5864" w:name="_Toc488075167"/>
      <w:bookmarkStart w:id="5865" w:name="_Toc13752538"/>
      <w:bookmarkStart w:id="5866" w:name="_Toc293586536"/>
      <w:r>
        <w:rPr>
          <w:bCs/>
          <w:noProof w:val="0"/>
        </w:rPr>
        <w:t xml:space="preserve">30.4.2 </w:t>
      </w:r>
      <w:r w:rsidR="00F71022" w:rsidRPr="00D03BAD">
        <w:rPr>
          <w:bCs/>
          <w:noProof w:val="0"/>
        </w:rPr>
        <w:t>XDW Use-Cases and Process Flow in an XDS Affinity Domain</w:t>
      </w:r>
      <w:bookmarkEnd w:id="5860"/>
      <w:bookmarkEnd w:id="5861"/>
      <w:bookmarkEnd w:id="5862"/>
      <w:bookmarkEnd w:id="5863"/>
      <w:bookmarkEnd w:id="5864"/>
      <w:bookmarkEnd w:id="5865"/>
    </w:p>
    <w:p w14:paraId="0F6E3317" w14:textId="77777777" w:rsidR="00F71022" w:rsidRPr="00BF0A93" w:rsidRDefault="00F71022" w:rsidP="0072154A">
      <w:pPr>
        <w:pStyle w:val="BodyText"/>
      </w:pPr>
      <w:r w:rsidRPr="00BF0A93">
        <w:t>A broad range of use cases may be supported by the XDW Content</w:t>
      </w:r>
      <w:r w:rsidRPr="00BF0A93" w:rsidDel="00845200">
        <w:t xml:space="preserve"> </w:t>
      </w:r>
      <w:r w:rsidRPr="00BF0A93">
        <w:t>Profile.</w:t>
      </w:r>
    </w:p>
    <w:p w14:paraId="11AAB53A" w14:textId="77777777" w:rsidR="00F71022" w:rsidRPr="00BF0A93" w:rsidRDefault="00F71022" w:rsidP="00167001">
      <w:pPr>
        <w:pStyle w:val="BodyText"/>
      </w:pPr>
      <w:r w:rsidRPr="00BF0A93">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167001" w:rsidRDefault="00F71022" w:rsidP="00AB4C28">
      <w:pPr>
        <w:pStyle w:val="BodyText"/>
        <w:rPr>
          <w:rFonts w:ascii="Arial" w:hAnsi="Arial"/>
          <w:b/>
          <w:vanish/>
          <w:kern w:val="28"/>
        </w:rPr>
      </w:pPr>
      <w:r w:rsidRPr="00BF0A93">
        <w:t>This use case is not intended as a Workflow Definition Profile specification. Such Profiles are being developed by clinical IHE Domains in order to support their specific workflows.</w:t>
      </w:r>
      <w:bookmarkStart w:id="5867" w:name="_Toc400706692"/>
    </w:p>
    <w:p w14:paraId="1128D4DF" w14:textId="29F68A9D" w:rsidR="00F71022" w:rsidRPr="00BF0A93" w:rsidRDefault="00F71022" w:rsidP="00AB4C28">
      <w:pPr>
        <w:pStyle w:val="Heading4"/>
        <w:numPr>
          <w:ilvl w:val="3"/>
          <w:numId w:val="313"/>
        </w:numPr>
        <w:rPr>
          <w:noProof w:val="0"/>
        </w:rPr>
      </w:pPr>
      <w:r w:rsidRPr="00BF0A93">
        <w:rPr>
          <w:noProof w:val="0"/>
        </w:rPr>
        <w:t>Referral Workflow Use Case</w:t>
      </w:r>
      <w:bookmarkEnd w:id="5867"/>
    </w:p>
    <w:p w14:paraId="667B1A78" w14:textId="2FBFF0F7" w:rsidR="00F71022" w:rsidRPr="00BF0A93" w:rsidRDefault="00F71022" w:rsidP="004E7A3D">
      <w:pPr>
        <w:pStyle w:val="BodyText"/>
      </w:pPr>
      <w:r w:rsidRPr="00BF0A93">
        <w:t>This workflow is a three</w:t>
      </w:r>
      <w:r w:rsidR="00AF1F83">
        <w:t>-</w:t>
      </w:r>
      <w:r w:rsidRPr="00BF0A93">
        <w:t>step process:</w:t>
      </w:r>
    </w:p>
    <w:p w14:paraId="1BB354EC" w14:textId="77777777" w:rsidR="00F71022" w:rsidRPr="00BF0A93" w:rsidRDefault="00F71022" w:rsidP="0063458A">
      <w:pPr>
        <w:pStyle w:val="ListBullet2"/>
        <w:numPr>
          <w:ilvl w:val="0"/>
          <w:numId w:val="315"/>
        </w:numPr>
      </w:pPr>
      <w:r w:rsidRPr="00BF0A93">
        <w:t xml:space="preserve">a physician refers a patient to another healthcare provider for a specialist’s consultation; </w:t>
      </w:r>
    </w:p>
    <w:p w14:paraId="49CDA7B8" w14:textId="77777777" w:rsidR="00F71022" w:rsidRPr="00BF0A93" w:rsidRDefault="00F71022" w:rsidP="0063458A">
      <w:pPr>
        <w:pStyle w:val="ListBullet2"/>
        <w:numPr>
          <w:ilvl w:val="0"/>
          <w:numId w:val="315"/>
        </w:numPr>
      </w:pPr>
      <w:r w:rsidRPr="00BF0A93">
        <w:t>the specialist starts the consultation which may span one or more visits</w:t>
      </w:r>
    </w:p>
    <w:p w14:paraId="71A80A58" w14:textId="77777777" w:rsidR="00F71022" w:rsidRPr="00BF0A93" w:rsidRDefault="00F71022" w:rsidP="0063458A">
      <w:pPr>
        <w:pStyle w:val="ListBullet2"/>
        <w:numPr>
          <w:ilvl w:val="0"/>
          <w:numId w:val="315"/>
        </w:numPr>
      </w:pPr>
      <w:r w:rsidRPr="00BF0A93">
        <w:t>the specialist completes the consultation and produces a report.</w:t>
      </w:r>
    </w:p>
    <w:p w14:paraId="56A1BD44" w14:textId="77777777" w:rsidR="00F71022" w:rsidRPr="00BF0A93" w:rsidRDefault="00F71022" w:rsidP="0072154A">
      <w:pPr>
        <w:pStyle w:val="BodyText"/>
      </w:pPr>
      <w:r w:rsidRPr="00BF0A93">
        <w:t xml:space="preserve">Each step will be described both from a clinical and a technical point of view. </w:t>
      </w:r>
    </w:p>
    <w:p w14:paraId="15E6B7BE" w14:textId="77777777" w:rsidR="00F71022" w:rsidRPr="00BF0A93" w:rsidRDefault="00F71022" w:rsidP="0072154A">
      <w:pPr>
        <w:pStyle w:val="BodyText"/>
      </w:pPr>
      <w:r w:rsidRPr="00BF0A93">
        <w:t>The description will rely on two figures:</w:t>
      </w:r>
    </w:p>
    <w:p w14:paraId="4F23A5ED" w14:textId="77777777" w:rsidR="00F71022" w:rsidRPr="00BF0A93" w:rsidRDefault="00F71022" w:rsidP="0072154A">
      <w:pPr>
        <w:pStyle w:val="ListBullet2"/>
        <w:numPr>
          <w:ilvl w:val="0"/>
          <w:numId w:val="40"/>
        </w:numPr>
      </w:pPr>
      <w:r w:rsidRPr="00BF0A93">
        <w:t>Figure 30.4.2.1.1-1 represents the evolution of the Workflow Document during this Referral workflow. Each one of the three steps A, B, C is depicted in a column.</w:t>
      </w:r>
    </w:p>
    <w:p w14:paraId="25A14DE4" w14:textId="3290A99C" w:rsidR="00F71022" w:rsidRPr="00BF0A93" w:rsidRDefault="00F71022" w:rsidP="0072154A">
      <w:pPr>
        <w:pStyle w:val="ListBullet2"/>
        <w:numPr>
          <w:ilvl w:val="0"/>
          <w:numId w:val="40"/>
        </w:numPr>
      </w:pPr>
      <w:r w:rsidRPr="00BF0A93">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BF0A93">
        <w:t>Profile</w:t>
      </w:r>
      <w:r w:rsidRPr="00BF0A93">
        <w:t>s).</w:t>
      </w:r>
    </w:p>
    <w:p w14:paraId="3835E0AC" w14:textId="77777777" w:rsidR="00F71022" w:rsidRPr="00BF0A93" w:rsidRDefault="00F71022" w:rsidP="00AB4C28">
      <w:pPr>
        <w:pStyle w:val="Heading4"/>
        <w:numPr>
          <w:ilvl w:val="3"/>
          <w:numId w:val="313"/>
        </w:numPr>
        <w:rPr>
          <w:noProof w:val="0"/>
        </w:rPr>
      </w:pPr>
      <w:bookmarkStart w:id="5868" w:name="_Toc400706693"/>
      <w:r w:rsidRPr="00BF0A93">
        <w:rPr>
          <w:noProof w:val="0"/>
        </w:rPr>
        <w:t>Referral Workflow Use Case - Step by Step</w:t>
      </w:r>
      <w:bookmarkEnd w:id="5868"/>
    </w:p>
    <w:p w14:paraId="05F8ECD9" w14:textId="77777777" w:rsidR="00F71022" w:rsidRPr="00BF0A93" w:rsidRDefault="00F71022" w:rsidP="0072154A">
      <w:pPr>
        <w:rPr>
          <w:iCs/>
        </w:rPr>
      </w:pPr>
      <w:r w:rsidRPr="00BF0A93">
        <w:rPr>
          <w:iCs/>
        </w:rPr>
        <w:t>We present below the detailed chronological sequence of steps:</w:t>
      </w:r>
    </w:p>
    <w:p w14:paraId="39A2E373" w14:textId="77777777" w:rsidR="00F71022" w:rsidRPr="00BF0A93" w:rsidRDefault="00F71022" w:rsidP="00AA50EB">
      <w:pPr>
        <w:pStyle w:val="ListBullet1"/>
        <w:numPr>
          <w:ilvl w:val="0"/>
          <w:numId w:val="227"/>
        </w:numPr>
        <w:rPr>
          <w:b/>
        </w:rPr>
      </w:pPr>
      <w:r w:rsidRPr="00BF0A93">
        <w:rPr>
          <w:b/>
        </w:rPr>
        <w:t>A physician refers a patient to another healthcare provider for a specialist’s consultation</w:t>
      </w:r>
    </w:p>
    <w:p w14:paraId="38FC8978" w14:textId="77777777" w:rsidR="00F71022" w:rsidRPr="00BF0A93" w:rsidRDefault="00F71022" w:rsidP="0072154A">
      <w:pPr>
        <w:pStyle w:val="BodyText"/>
      </w:pPr>
      <w:r w:rsidRPr="00BF0A93">
        <w:lastRenderedPageBreak/>
        <w:t>In this task, the GP examines the patient and reviews the patient’s most recent laboratory report. The GP refers the patient to a specialist, creating an eReferral Document and referencing the laboratory report.</w:t>
      </w:r>
    </w:p>
    <w:p w14:paraId="4B32A080" w14:textId="77777777" w:rsidR="00F71022" w:rsidRPr="00BF0A93" w:rsidRDefault="00F71022" w:rsidP="0072154A">
      <w:pPr>
        <w:pStyle w:val="BodyText"/>
      </w:pPr>
      <w:r w:rsidRPr="00BF0A93">
        <w:t>The GP’s software, as Content Creator, produces the e-Referral Document and one Workflow Document to track the clinical workflow of the eReferral. As shown in column A of Figure 30.4.2.2-1, at this moment the Workflow Document created has only one task (“Referral Requested”) characterized by:</w:t>
      </w:r>
    </w:p>
    <w:p w14:paraId="70443B85" w14:textId="77777777" w:rsidR="00F71022" w:rsidRPr="00BF0A93" w:rsidRDefault="00F71022" w:rsidP="0072154A">
      <w:pPr>
        <w:pStyle w:val="ListBullet2"/>
        <w:numPr>
          <w:ilvl w:val="0"/>
          <w:numId w:val="40"/>
        </w:numPr>
      </w:pPr>
      <w:r w:rsidRPr="00BF0A93">
        <w:t>a task status “COMPLETED”</w:t>
      </w:r>
    </w:p>
    <w:p w14:paraId="04AC422D" w14:textId="77777777" w:rsidR="00F71022" w:rsidRPr="00BF0A93" w:rsidRDefault="00F71022" w:rsidP="0072154A">
      <w:pPr>
        <w:pStyle w:val="ListBullet2"/>
        <w:numPr>
          <w:ilvl w:val="0"/>
          <w:numId w:val="40"/>
        </w:numPr>
      </w:pPr>
      <w:r w:rsidRPr="00BF0A93">
        <w:t xml:space="preserve">as inputs of the task the references to the laboratory report analyzed by the GP </w:t>
      </w:r>
    </w:p>
    <w:p w14:paraId="5F735857" w14:textId="77777777" w:rsidR="00F71022" w:rsidRPr="00BF0A93" w:rsidRDefault="00F71022" w:rsidP="0072154A">
      <w:pPr>
        <w:pStyle w:val="ListBullet2"/>
        <w:numPr>
          <w:ilvl w:val="0"/>
          <w:numId w:val="40"/>
        </w:numPr>
      </w:pPr>
      <w:r w:rsidRPr="00BF0A93">
        <w:t xml:space="preserve">as outputs of the task the reference to the eReferral document produced. </w:t>
      </w:r>
    </w:p>
    <w:p w14:paraId="6710F0F2" w14:textId="77777777" w:rsidR="00F71022" w:rsidRPr="00BF0A93" w:rsidRDefault="00F71022" w:rsidP="0072154A">
      <w:pPr>
        <w:pStyle w:val="BodyText"/>
      </w:pPr>
      <w:r w:rsidRPr="00BF0A93">
        <w:t>In order to share the documents that are produced during the task, the GP’s Software (as a grouped Content Creator and XDS Document Source) submits the eReferral Document and the Workflow Document to the XDS Document Repository as shown in box A of Figure 30.4.2.2-2.</w:t>
      </w:r>
    </w:p>
    <w:bookmarkStart w:id="5869" w:name="_MON_1251447451"/>
    <w:bookmarkStart w:id="5870" w:name="_MON_1278960240"/>
    <w:bookmarkStart w:id="5871" w:name="_MON_1247034124"/>
    <w:bookmarkStart w:id="5872" w:name="_MON_1250326177"/>
    <w:bookmarkStart w:id="5873" w:name="_MON_1250327556"/>
    <w:bookmarkStart w:id="5874" w:name="_MON_1250690856"/>
    <w:bookmarkEnd w:id="5869"/>
    <w:bookmarkEnd w:id="5870"/>
    <w:bookmarkEnd w:id="5871"/>
    <w:bookmarkEnd w:id="5872"/>
    <w:bookmarkEnd w:id="5873"/>
    <w:bookmarkEnd w:id="5874"/>
    <w:bookmarkStart w:id="5875" w:name="_MON_1250750533"/>
    <w:bookmarkEnd w:id="5875"/>
    <w:p w14:paraId="0FF870F9" w14:textId="77777777" w:rsidR="00F71022" w:rsidRPr="00BF0A93" w:rsidRDefault="008105ED" w:rsidP="0072154A">
      <w:pPr>
        <w:jc w:val="center"/>
        <w:rPr>
          <w:iCs/>
        </w:rPr>
      </w:pPr>
      <w:r w:rsidRPr="00BF0A93">
        <w:rPr>
          <w:b/>
          <w:noProof/>
        </w:rPr>
        <w:object w:dxaOrig="9500" w:dyaOrig="10460" w14:anchorId="32C4EC0C">
          <v:shape id="_x0000_i1037" type="#_x0000_t75" alt="" style="width:446.25pt;height:489.05pt;mso-width-percent:0;mso-height-percent:0;mso-width-percent:0;mso-height-percent:0" o:ole="">
            <v:imagedata r:id="rId208" o:title=""/>
          </v:shape>
          <o:OLEObject Type="Embed" ProgID="Word.Picture.8" ShapeID="_x0000_i1037" DrawAspect="Content" ObjectID="_1646729235" r:id="rId209"/>
        </w:object>
      </w:r>
    </w:p>
    <w:p w14:paraId="4912BA00" w14:textId="77777777" w:rsidR="00F71022" w:rsidRPr="00BF0A93" w:rsidRDefault="00F71022" w:rsidP="004E7A3D">
      <w:pPr>
        <w:pStyle w:val="FigureTitle"/>
      </w:pPr>
      <w:r w:rsidRPr="00BF0A93">
        <w:t>Figure 30.4.2.2-1: Management of the Workflow Document</w:t>
      </w:r>
    </w:p>
    <w:p w14:paraId="52F3C7AB" w14:textId="77777777" w:rsidR="00F71022" w:rsidRPr="00BF0A93" w:rsidRDefault="00F71022" w:rsidP="00AA50EB">
      <w:pPr>
        <w:pStyle w:val="ListBullet1"/>
        <w:numPr>
          <w:ilvl w:val="0"/>
          <w:numId w:val="227"/>
        </w:numPr>
        <w:rPr>
          <w:b/>
        </w:rPr>
      </w:pPr>
      <w:r w:rsidRPr="00BF0A93">
        <w:rPr>
          <w:b/>
        </w:rPr>
        <w:t>The specialist starts the consultation which may span one or more visits</w:t>
      </w:r>
    </w:p>
    <w:p w14:paraId="6D3FD7D7" w14:textId="77777777" w:rsidR="00F71022" w:rsidRPr="00BF0A93" w:rsidRDefault="00F71022" w:rsidP="0072154A">
      <w:pPr>
        <w:rPr>
          <w:iCs/>
        </w:rPr>
      </w:pPr>
      <w:r w:rsidRPr="00BF0A93">
        <w:rPr>
          <w:iCs/>
        </w:rPr>
        <w:t>In this task, the patient goes to the specialist of his choice (or suggested by his GP).</w:t>
      </w:r>
    </w:p>
    <w:p w14:paraId="45484273" w14:textId="77777777" w:rsidR="00F71022" w:rsidRPr="00BF0A93" w:rsidRDefault="00F71022" w:rsidP="0072154A">
      <w:pPr>
        <w:pStyle w:val="BodyText"/>
      </w:pPr>
      <w:r w:rsidRPr="00BF0A93">
        <w:t>The specialist consults the eReferral document and the associated Workflow Document to understand the task that needs to be performed.</w:t>
      </w:r>
    </w:p>
    <w:p w14:paraId="002A0CA0" w14:textId="77777777" w:rsidR="00F71022" w:rsidRPr="00BF0A93" w:rsidRDefault="00F71022" w:rsidP="0072154A">
      <w:pPr>
        <w:pStyle w:val="BodyText"/>
      </w:pPr>
      <w:r w:rsidRPr="00BF0A93">
        <w:lastRenderedPageBreak/>
        <w:t>The specialist accesses the document by using his software, which is a grouping of a Content Updater and an XDS Document Consumer, to query and retrieve the Workflow Document and the eReferral document, as shown in box B of Figure 30.4.2.2-2.</w:t>
      </w:r>
    </w:p>
    <w:p w14:paraId="6832F73E" w14:textId="77777777" w:rsidR="00F71022" w:rsidRPr="00BF0A93" w:rsidRDefault="00F71022" w:rsidP="0072154A">
      <w:pPr>
        <w:pStyle w:val="BodyText"/>
      </w:pPr>
      <w:r w:rsidRPr="00BF0A93">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BF0A93" w:rsidRDefault="00F71022" w:rsidP="0072154A">
      <w:pPr>
        <w:pStyle w:val="BodyText"/>
      </w:pPr>
      <w:r w:rsidRPr="00BF0A93">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BF0A93" w:rsidRDefault="00F71022" w:rsidP="0072154A">
      <w:pPr>
        <w:pStyle w:val="ListBullet2"/>
        <w:numPr>
          <w:ilvl w:val="0"/>
          <w:numId w:val="40"/>
        </w:numPr>
      </w:pPr>
      <w:r w:rsidRPr="00BF0A93">
        <w:t>a task status “IN_PROGRESS”</w:t>
      </w:r>
    </w:p>
    <w:p w14:paraId="3AB9E11A" w14:textId="77777777" w:rsidR="00F71022" w:rsidRPr="00BF0A93" w:rsidRDefault="00F71022" w:rsidP="0072154A">
      <w:pPr>
        <w:pStyle w:val="ListBullet2"/>
        <w:numPr>
          <w:ilvl w:val="0"/>
          <w:numId w:val="40"/>
        </w:numPr>
      </w:pPr>
      <w:r w:rsidRPr="00BF0A93">
        <w:t xml:space="preserve">as inputs of the task the references to the eReferral document produced by the GP </w:t>
      </w:r>
    </w:p>
    <w:p w14:paraId="07FD691B" w14:textId="77777777" w:rsidR="00F71022" w:rsidRPr="00BF0A93" w:rsidRDefault="00F71022" w:rsidP="0072154A">
      <w:pPr>
        <w:pStyle w:val="BodyText"/>
      </w:pPr>
      <w:r w:rsidRPr="00BF0A93">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BF0A93" w:rsidRDefault="00F71022" w:rsidP="00AA50EB">
      <w:pPr>
        <w:pStyle w:val="ListBullet1"/>
        <w:numPr>
          <w:ilvl w:val="0"/>
          <w:numId w:val="227"/>
        </w:numPr>
        <w:rPr>
          <w:b/>
        </w:rPr>
      </w:pPr>
      <w:r w:rsidRPr="00BF0A93">
        <w:rPr>
          <w:b/>
        </w:rPr>
        <w:t>The specialist completes the consultation and produces a report</w:t>
      </w:r>
    </w:p>
    <w:p w14:paraId="21AA232F" w14:textId="4EE63789" w:rsidR="00F71022" w:rsidRPr="00BF0A93" w:rsidRDefault="00F71022" w:rsidP="0072154A">
      <w:pPr>
        <w:pStyle w:val="BodyText"/>
      </w:pPr>
      <w:r w:rsidRPr="00BF0A93">
        <w:t>The specialist ends the consultation</w:t>
      </w:r>
      <w:ins w:id="5876" w:author="Lynn Felhofer" w:date="2020-03-20T09:45:00Z">
        <w:r w:rsidR="00B2736F">
          <w:t>,</w:t>
        </w:r>
      </w:ins>
      <w:r w:rsidRPr="00BF0A93">
        <w:t xml:space="preserve"> and he produces a report of the consultation. </w:t>
      </w:r>
    </w:p>
    <w:p w14:paraId="17147D1F" w14:textId="77777777" w:rsidR="00F71022" w:rsidRPr="00BF0A93" w:rsidRDefault="00F71022" w:rsidP="0072154A">
      <w:pPr>
        <w:pStyle w:val="BodyText"/>
      </w:pPr>
      <w:r w:rsidRPr="00BF0A93">
        <w:t>In this task, the software of the specialist, as a Content Updater, updates the Workflow Document changing the status of the “referred” task.</w:t>
      </w:r>
    </w:p>
    <w:p w14:paraId="0810C6D6" w14:textId="77777777" w:rsidR="00F71022" w:rsidRPr="00BF0A93" w:rsidRDefault="00F71022" w:rsidP="0072154A">
      <w:pPr>
        <w:pStyle w:val="BodyText"/>
      </w:pPr>
      <w:r w:rsidRPr="00BF0A93">
        <w:t>As shown in column C of the Figure 30.4.2.2-1 the Workflow Document, the “Referral Referred” task is characterized by:</w:t>
      </w:r>
    </w:p>
    <w:p w14:paraId="06A8B88B" w14:textId="77777777" w:rsidR="00F71022" w:rsidRPr="00BF0A93" w:rsidRDefault="00F71022" w:rsidP="0072154A">
      <w:pPr>
        <w:pStyle w:val="ListBullet2"/>
        <w:numPr>
          <w:ilvl w:val="0"/>
          <w:numId w:val="40"/>
        </w:numPr>
      </w:pPr>
      <w:r w:rsidRPr="00BF0A93">
        <w:t>a task status “COMPLETED”</w:t>
      </w:r>
    </w:p>
    <w:p w14:paraId="11BC53D6" w14:textId="77777777" w:rsidR="00F71022" w:rsidRPr="00BF0A93" w:rsidRDefault="00F71022" w:rsidP="0072154A">
      <w:pPr>
        <w:pStyle w:val="ListBullet2"/>
        <w:numPr>
          <w:ilvl w:val="0"/>
          <w:numId w:val="40"/>
        </w:numPr>
      </w:pPr>
      <w:r w:rsidRPr="00BF0A93">
        <w:t xml:space="preserve">as inputs of the task the references to the eReferral document produced by the GP (the laboratory report was not used by the specialist) </w:t>
      </w:r>
    </w:p>
    <w:p w14:paraId="00E8FA15" w14:textId="77777777" w:rsidR="00F71022" w:rsidRPr="00BF0A93" w:rsidRDefault="00F71022" w:rsidP="0072154A">
      <w:pPr>
        <w:pStyle w:val="ListBullet2"/>
        <w:numPr>
          <w:ilvl w:val="0"/>
          <w:numId w:val="40"/>
        </w:numPr>
      </w:pPr>
      <w:r w:rsidRPr="00BF0A93">
        <w:t>as output of the task the references to the report of the consultation</w:t>
      </w:r>
    </w:p>
    <w:p w14:paraId="04CEBA18" w14:textId="77777777" w:rsidR="00F71022" w:rsidRPr="00BF0A93" w:rsidRDefault="00F71022" w:rsidP="0072154A">
      <w:pPr>
        <w:pStyle w:val="BodyText"/>
      </w:pPr>
      <w:r w:rsidRPr="00BF0A93">
        <w:t xml:space="preserve">The history of the changes of the statuses of the task </w:t>
      </w:r>
      <w:r w:rsidR="00CD4556" w:rsidRPr="00BF0A93">
        <w:t>is</w:t>
      </w:r>
      <w:r w:rsidRPr="00BF0A93">
        <w:t xml:space="preserve"> tracked inside the task as a list called taskEventHistory.</w:t>
      </w:r>
    </w:p>
    <w:p w14:paraId="09C5E29F" w14:textId="77777777" w:rsidR="00F71022" w:rsidRPr="00BF0A93" w:rsidRDefault="00F71022" w:rsidP="0072154A">
      <w:pPr>
        <w:pStyle w:val="BodyText"/>
      </w:pPr>
      <w:r w:rsidRPr="00BF0A93">
        <w:t>The Specialist’s software, as a Content Updater and Document Source, provides the updated version of Workflow Document to the Document Repository through a replace of the previous version of the Workflow Document (see box C in Figure 30.4.2.2-2).</w:t>
      </w:r>
    </w:p>
    <w:p w14:paraId="079399B5" w14:textId="5C66595A" w:rsidR="00F71022" w:rsidRPr="00BF0A93" w:rsidRDefault="00F71022" w:rsidP="0072154A">
      <w:pPr>
        <w:pStyle w:val="BodyText"/>
      </w:pPr>
      <w:r w:rsidRPr="00BF0A93">
        <w:t>At any time</w:t>
      </w:r>
      <w:r w:rsidR="00886D45">
        <w:t>,</w:t>
      </w:r>
      <w:r w:rsidRPr="00BF0A93">
        <w:t xml:space="preserv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BF0A93" w:rsidRDefault="00F71022" w:rsidP="0072154A">
      <w:pPr>
        <w:pStyle w:val="BodyText"/>
      </w:pPr>
    </w:p>
    <w:bookmarkStart w:id="5877" w:name="_MON_1246602481"/>
    <w:bookmarkStart w:id="5878" w:name="_MON_1246562759"/>
    <w:bookmarkEnd w:id="5877"/>
    <w:bookmarkEnd w:id="5878"/>
    <w:bookmarkStart w:id="5879" w:name="_MON_1246599388"/>
    <w:bookmarkEnd w:id="5879"/>
    <w:p w14:paraId="72C26421" w14:textId="77777777" w:rsidR="00F71022" w:rsidRPr="00BF0A93" w:rsidRDefault="008105ED" w:rsidP="0072154A">
      <w:r w:rsidRPr="00BF0A93">
        <w:rPr>
          <w:b/>
          <w:noProof/>
        </w:rPr>
        <w:object w:dxaOrig="11440" w:dyaOrig="12160" w14:anchorId="413877F5">
          <v:shape id="_x0000_i1036" type="#_x0000_t75" alt="" style="width:454.4pt;height:482.25pt;mso-width-percent:0;mso-height-percent:0;mso-width-percent:0;mso-height-percent:0" o:ole="">
            <v:imagedata r:id="rId210" o:title=""/>
          </v:shape>
          <o:OLEObject Type="Embed" ProgID="Word.Picture.8" ShapeID="_x0000_i1036" DrawAspect="Content" ObjectID="_1646729236" r:id="rId211"/>
        </w:object>
      </w:r>
    </w:p>
    <w:p w14:paraId="26882F0A" w14:textId="77777777" w:rsidR="00F71022" w:rsidRPr="00BF0A93" w:rsidRDefault="00F71022" w:rsidP="0072154A">
      <w:pPr>
        <w:pStyle w:val="FigureTitle"/>
      </w:pPr>
      <w:r w:rsidRPr="00BF0A93">
        <w:t>Figure 30.4.2.2-2: Basic Process Flow in XDW Profile, Simple Referral use case</w:t>
      </w:r>
    </w:p>
    <w:p w14:paraId="51815F95" w14:textId="77777777" w:rsidR="00F71022" w:rsidRPr="00BF0A93" w:rsidRDefault="00F71022" w:rsidP="004E7A3D">
      <w:pPr>
        <w:pStyle w:val="BodyText"/>
      </w:pPr>
      <w:r w:rsidRPr="00BF0A93">
        <w:t>Although not shown in this use case, it would also be possible to manage a system of subscription and notification to communicate the progress between the different steps through the use of the Document Metadata Subscription (DSUB) Profile.</w:t>
      </w:r>
      <w:bookmarkStart w:id="5880" w:name="_Toc292403752"/>
      <w:bookmarkStart w:id="5881" w:name="_Toc292403783"/>
      <w:bookmarkStart w:id="5882" w:name="_Toc292403785"/>
      <w:bookmarkStart w:id="5883" w:name="_Toc292403786"/>
      <w:bookmarkStart w:id="5884" w:name="_Toc292403787"/>
      <w:bookmarkStart w:id="5885" w:name="_Toc292403790"/>
      <w:bookmarkStart w:id="5886" w:name="_MON_1246094277"/>
      <w:bookmarkStart w:id="5887" w:name="_MON_1246094344"/>
      <w:bookmarkStart w:id="5888" w:name="_MON_1246089814"/>
      <w:bookmarkStart w:id="5889" w:name="_MON_1366485328"/>
      <w:bookmarkStart w:id="5890" w:name="_MON_1240388500"/>
      <w:bookmarkStart w:id="5891" w:name="_MON_1240402941"/>
      <w:bookmarkStart w:id="5892" w:name="_MON_1245936640"/>
      <w:bookmarkStart w:id="5893" w:name="_MON_1232454942"/>
      <w:bookmarkStart w:id="5894" w:name="_MON_1240130780"/>
      <w:bookmarkStart w:id="5895" w:name="_MON_1240156999"/>
      <w:bookmarkStart w:id="5896" w:name="_MON_1240157714"/>
      <w:bookmarkEnd w:id="5866"/>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6B3CC5DF" w14:textId="77777777" w:rsidR="00F71022" w:rsidRPr="00BF0A93" w:rsidRDefault="00F71022" w:rsidP="00AB4C28">
      <w:pPr>
        <w:pStyle w:val="Heading2"/>
        <w:numPr>
          <w:ilvl w:val="1"/>
          <w:numId w:val="313"/>
        </w:numPr>
        <w:ind w:left="0" w:firstLine="0"/>
        <w:rPr>
          <w:bCs/>
          <w:noProof w:val="0"/>
        </w:rPr>
      </w:pPr>
      <w:bookmarkStart w:id="5897" w:name="_Toc293586542"/>
      <w:bookmarkStart w:id="5898" w:name="_Toc400706694"/>
      <w:bookmarkStart w:id="5899" w:name="_Toc487039308"/>
      <w:bookmarkStart w:id="5900" w:name="_Toc488068408"/>
      <w:bookmarkStart w:id="5901" w:name="_Toc488068841"/>
      <w:bookmarkStart w:id="5902" w:name="_Toc488075168"/>
      <w:bookmarkStart w:id="5903" w:name="_Toc13752539"/>
      <w:r w:rsidRPr="00BF0A93">
        <w:rPr>
          <w:bCs/>
          <w:noProof w:val="0"/>
        </w:rPr>
        <w:lastRenderedPageBreak/>
        <w:t>XDW Security Considerations</w:t>
      </w:r>
      <w:bookmarkEnd w:id="5897"/>
      <w:bookmarkEnd w:id="5898"/>
      <w:bookmarkEnd w:id="5899"/>
      <w:bookmarkEnd w:id="5900"/>
      <w:bookmarkEnd w:id="5901"/>
      <w:bookmarkEnd w:id="5902"/>
      <w:bookmarkEnd w:id="5903"/>
    </w:p>
    <w:p w14:paraId="157FE7B0" w14:textId="77777777" w:rsidR="00F71022" w:rsidRPr="00BF0A93" w:rsidRDefault="00F71022" w:rsidP="004E7A3D">
      <w:pPr>
        <w:pStyle w:val="BodyText"/>
      </w:pPr>
      <w:r w:rsidRPr="00BF0A93">
        <w:t xml:space="preserve">The XDW Content Profile relies on the security controls in the underlining transport (e.g., XDS). The XDW content is an administrative document that should not include clinical information but administrative information can be just as sensitive as clinical information. </w:t>
      </w:r>
    </w:p>
    <w:p w14:paraId="66E7FF29" w14:textId="1DBF8B1C" w:rsidR="00F71022" w:rsidRPr="00BF0A93" w:rsidRDefault="00F71022" w:rsidP="004E7A3D">
      <w:pPr>
        <w:pStyle w:val="BodyText"/>
      </w:pPr>
      <w:r w:rsidRPr="00BF0A93">
        <w:t>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Therefore</w:t>
      </w:r>
      <w:r w:rsidR="00011784">
        <w:t>,</w:t>
      </w:r>
      <w:r w:rsidRPr="00BF0A93">
        <w:t xml:space="preserve"> in order to adhere to the principle of least privilege</w:t>
      </w:r>
      <w:r w:rsidR="00011784">
        <w:t>,</w:t>
      </w:r>
      <w:r w:rsidRPr="00BF0A93">
        <w:t xml:space="preserv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classCode.</w:t>
      </w:r>
    </w:p>
    <w:p w14:paraId="6D34B8E2" w14:textId="77777777" w:rsidR="00F71022" w:rsidRPr="00BF0A93" w:rsidRDefault="00F71022" w:rsidP="004E7A3D">
      <w:pPr>
        <w:pStyle w:val="BodyText"/>
      </w:pPr>
      <w:r w:rsidRPr="00BF0A93">
        <w:t>When a Workflow Description Profile is created a risk assessment following the Security Cookbook may result in additional security considerations beyond those for the usual clinical report.</w:t>
      </w:r>
      <w:bookmarkStart w:id="5904" w:name="_MON_1246192533"/>
      <w:bookmarkStart w:id="5905" w:name="_MON_1246192653"/>
      <w:bookmarkStart w:id="5906" w:name="_MON_1246192921"/>
      <w:bookmarkStart w:id="5907" w:name="_MON_1246192946"/>
      <w:bookmarkStart w:id="5908" w:name="_MON_1246191104"/>
      <w:bookmarkStart w:id="5909" w:name="_MON_1246200955"/>
      <w:bookmarkStart w:id="5910" w:name="_MON_1240387652"/>
      <w:bookmarkStart w:id="5911" w:name="_MON_1240398629"/>
      <w:bookmarkStart w:id="5912" w:name="_MON_1240398630"/>
      <w:bookmarkStart w:id="5913" w:name="_MON_1240403019"/>
      <w:bookmarkStart w:id="5914" w:name="_MON_1245937033"/>
      <w:bookmarkStart w:id="5915" w:name="_MON_1246193489"/>
      <w:bookmarkStart w:id="5916" w:name="_MON_1366797204"/>
      <w:bookmarkStart w:id="5917" w:name="_MON_1245937079"/>
      <w:bookmarkStart w:id="5918" w:name="_MON_1246194515"/>
      <w:bookmarkStart w:id="5919" w:name="_MON_1245937148"/>
      <w:bookmarkEnd w:id="5845"/>
      <w:bookmarkEnd w:id="5846"/>
      <w:bookmarkEnd w:id="5847"/>
      <w:bookmarkEnd w:id="5848"/>
      <w:bookmarkEnd w:id="5849"/>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p>
    <w:p w14:paraId="1AA5B302" w14:textId="77777777" w:rsidR="00F71022" w:rsidRPr="00BF0A93" w:rsidRDefault="00F71022" w:rsidP="00AB4C28">
      <w:pPr>
        <w:pStyle w:val="Heading2"/>
        <w:numPr>
          <w:ilvl w:val="1"/>
          <w:numId w:val="313"/>
        </w:numPr>
        <w:rPr>
          <w:noProof w:val="0"/>
        </w:rPr>
      </w:pPr>
      <w:bookmarkStart w:id="5920" w:name="_Toc400706695"/>
      <w:bookmarkStart w:id="5921" w:name="_Toc487039309"/>
      <w:bookmarkStart w:id="5922" w:name="_Toc488068409"/>
      <w:bookmarkStart w:id="5923" w:name="_Toc488068842"/>
      <w:bookmarkStart w:id="5924" w:name="_Toc488075169"/>
      <w:bookmarkStart w:id="5925" w:name="_Toc13752540"/>
      <w:r w:rsidRPr="00BF0A93">
        <w:rPr>
          <w:noProof w:val="0"/>
        </w:rPr>
        <w:t>Cross-Profile Considerations</w:t>
      </w:r>
      <w:bookmarkEnd w:id="5920"/>
      <w:bookmarkEnd w:id="5921"/>
      <w:bookmarkEnd w:id="5922"/>
      <w:bookmarkEnd w:id="5923"/>
      <w:bookmarkEnd w:id="5924"/>
      <w:bookmarkEnd w:id="5925"/>
    </w:p>
    <w:p w14:paraId="61D125C5" w14:textId="0F3693E2" w:rsidR="00F71022" w:rsidRPr="00BF0A93" w:rsidRDefault="00F71022" w:rsidP="004E7A3D">
      <w:pPr>
        <w:pStyle w:val="BodyText"/>
      </w:pPr>
      <w:r w:rsidRPr="00BF0A93">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w:t>
      </w:r>
      <w:r w:rsidR="00893F0F">
        <w:t>,</w:t>
      </w:r>
      <w:r w:rsidRPr="00BF0A93">
        <w:t xml:space="preserve"> see Section 10.2.6.</w:t>
      </w:r>
    </w:p>
    <w:p w14:paraId="2FA2F2CD" w14:textId="301822DB" w:rsidR="001312C8" w:rsidRPr="0083278C" w:rsidRDefault="00B2736F" w:rsidP="0083278C">
      <w:pPr>
        <w:pStyle w:val="Heading1"/>
        <w:numPr>
          <w:ilvl w:val="0"/>
          <w:numId w:val="313"/>
        </w:numPr>
        <w:rPr>
          <w:ins w:id="5926" w:author="Lynn Felhofer" w:date="2020-03-20T09:46:00Z"/>
        </w:rPr>
      </w:pPr>
      <w:bookmarkStart w:id="5927" w:name="_Toc487039310"/>
      <w:bookmarkStart w:id="5928" w:name="_Toc488068410"/>
      <w:bookmarkStart w:id="5929" w:name="_Toc488068843"/>
      <w:bookmarkStart w:id="5930" w:name="_Toc488075170"/>
      <w:bookmarkStart w:id="5931" w:name="_Toc13752541"/>
      <w:ins w:id="5932" w:author="Lynn Felhofer" w:date="2020-03-20T09:45:00Z">
        <w:r w:rsidRPr="0083278C">
          <w:lastRenderedPageBreak/>
          <w:t xml:space="preserve">XAD-PID Change Management (XPID) </w:t>
        </w:r>
      </w:ins>
      <w:del w:id="5933" w:author="Lynn Felhofer" w:date="2020-03-20T09:45:00Z">
        <w:r w:rsidR="001312C8" w:rsidRPr="0083278C" w:rsidDel="00B2736F">
          <w:delText>Intentionally Left Blank</w:delText>
        </w:r>
      </w:del>
      <w:bookmarkEnd w:id="5927"/>
      <w:bookmarkEnd w:id="5928"/>
      <w:bookmarkEnd w:id="5929"/>
      <w:bookmarkEnd w:id="5930"/>
      <w:bookmarkEnd w:id="5931"/>
    </w:p>
    <w:p w14:paraId="4F42D51F" w14:textId="77777777" w:rsidR="00B2736F" w:rsidRPr="00212469" w:rsidRDefault="00B2736F" w:rsidP="00B2736F">
      <w:pPr>
        <w:pStyle w:val="BodyText"/>
        <w:rPr>
          <w:ins w:id="5934" w:author="Lynn Felhofer" w:date="2020-03-20T09:46:00Z"/>
        </w:rPr>
      </w:pPr>
      <w:ins w:id="5935" w:author="Lynn Felhofer" w:date="2020-03-20T09:46:00Z">
        <w:r w:rsidRPr="00212469">
          <w:t xml:space="preserve">The XAD-PID Change Management (XPID) Profile describes how changes to the links between local patient identifiers and the identifier used by the XDS Affinity Domain can be communicated and managed. </w:t>
        </w:r>
      </w:ins>
    </w:p>
    <w:p w14:paraId="51F6E38C" w14:textId="77777777" w:rsidR="00B2736F" w:rsidRPr="00212469" w:rsidRDefault="00B2736F" w:rsidP="00B2736F">
      <w:pPr>
        <w:pStyle w:val="BodyText"/>
        <w:rPr>
          <w:ins w:id="5936" w:author="Lynn Felhofer" w:date="2020-03-20T09:46:00Z"/>
        </w:rPr>
      </w:pPr>
      <w:ins w:id="5937" w:author="Lynn Felhofer" w:date="2020-03-20T09:46:00Z">
        <w:r w:rsidRPr="00212469">
          <w:t>Each clinical system that participates in the XDS Affinity Domain will likely use different identification means for its patients. XDS requires a common, reliable identification scheme that can be used across the entire XDS Affinity Domain. XDS assumes that the XDS Affinity Domain will establish common means to create a unique patient identifier for persons involved in the domain and allow Document Sources to find the appropriate patient identifier prior to publishing documents to the XDS infrastructure. This identifier is called the XDS Affinity Domain Patient Identifier (XAD-PID).</w:t>
        </w:r>
      </w:ins>
    </w:p>
    <w:p w14:paraId="0784512C" w14:textId="77777777" w:rsidR="00B2736F" w:rsidRPr="00212469" w:rsidRDefault="00B2736F" w:rsidP="00B2736F">
      <w:pPr>
        <w:pStyle w:val="BodyText"/>
        <w:rPr>
          <w:ins w:id="5938" w:author="Lynn Felhofer" w:date="2020-03-20T09:46:00Z"/>
        </w:rPr>
      </w:pPr>
      <w:ins w:id="5939" w:author="Lynn Felhofer" w:date="2020-03-20T09:46:00Z">
        <w:r w:rsidRPr="00212469">
          <w:t xml:space="preserve">The simplest approach for the XAD-PID is to use a shared patient identification, such as a regional or national patient identifier. In other situations, Patient Identity Cross Reference (PIX) Profile or similar approaches are typically used to manage the correlation of identifiers across the XDS Affinity Domain. A Patient Identity Cross-Reference Manager provides each Document Source and Document Consumer a match between the patient’s local identifier and the common XAD-PID. </w:t>
        </w:r>
      </w:ins>
    </w:p>
    <w:p w14:paraId="7A2ABA41" w14:textId="77777777" w:rsidR="00B2736F" w:rsidRPr="00212469" w:rsidRDefault="00B2736F" w:rsidP="00B2736F">
      <w:pPr>
        <w:pStyle w:val="BodyText"/>
        <w:rPr>
          <w:ins w:id="5940" w:author="Lynn Felhofer" w:date="2020-03-20T09:46:00Z"/>
        </w:rPr>
      </w:pPr>
      <w:ins w:id="5941" w:author="Lynn Felhofer" w:date="2020-03-20T09:46:00Z">
        <w:r w:rsidRPr="00212469">
          <w:t xml:space="preserve">The key point regarding the matching of local identifier and XAD-PID is that the XDS Affinity Domain patient identifier is the authoritative means for identifying patients and grouping documents within the XDS Document Registry. Although the local patient identifier is also provided with each document, it is not considered authoritative, is not used for grouping and cannot be specified as a query parameter. </w:t>
        </w:r>
      </w:ins>
    </w:p>
    <w:p w14:paraId="5438556F" w14:textId="77777777" w:rsidR="00B2736F" w:rsidRPr="00212469" w:rsidRDefault="00B2736F" w:rsidP="00B2736F">
      <w:pPr>
        <w:pStyle w:val="BodyText"/>
        <w:rPr>
          <w:ins w:id="5942" w:author="Lynn Felhofer" w:date="2020-03-20T09:46:00Z"/>
        </w:rPr>
      </w:pPr>
      <w:ins w:id="5943" w:author="Lynn Felhofer" w:date="2020-03-20T09:46:00Z">
        <w:r w:rsidRPr="00212469">
          <w:t>This integration profile will establish the transactions and actor behaviors required to support XAD-PID link change events. Merge events of XAD-PIDs are handled in the XDS Profile. Merge events of local patient identifiers are handled in this profile. Unmerge events are considered too complex, often requiring manual intervention, and have not been profiled.</w:t>
        </w:r>
      </w:ins>
    </w:p>
    <w:p w14:paraId="10326D0D" w14:textId="77777777" w:rsidR="00B2736F" w:rsidRPr="00212469" w:rsidRDefault="00B2736F" w:rsidP="00B2736F">
      <w:pPr>
        <w:pStyle w:val="BodyText"/>
        <w:rPr>
          <w:ins w:id="5944" w:author="Lynn Felhofer" w:date="2020-03-20T09:46:00Z"/>
        </w:rPr>
      </w:pPr>
      <w:ins w:id="5945" w:author="Lynn Felhofer" w:date="2020-03-20T09:46:00Z">
        <w:r w:rsidRPr="00212469">
          <w:t xml:space="preserve">The adoption of this profile requires that the local patient identifier (i.e., </w:t>
        </w:r>
        <w:r w:rsidRPr="00212469">
          <w:rPr>
            <w:i/>
          </w:rPr>
          <w:t>sourcePatientId)</w:t>
        </w:r>
        <w:r w:rsidRPr="00212469">
          <w:t xml:space="preserve"> gain significant importance, as it will be used by the XDS Document Registry to determine which objects are affected by a particular link change event. This requirement has obvious and non-trivial impacts to the design and implementation of an XDS Document Registry.</w:t>
        </w:r>
      </w:ins>
    </w:p>
    <w:p w14:paraId="798E4A82" w14:textId="77777777" w:rsidR="00B2736F" w:rsidRPr="00212469" w:rsidRDefault="00B2736F" w:rsidP="00B2736F">
      <w:pPr>
        <w:pStyle w:val="BodyText"/>
        <w:rPr>
          <w:ins w:id="5946" w:author="Lynn Felhofer" w:date="2020-03-20T09:46:00Z"/>
        </w:rPr>
      </w:pPr>
      <w:ins w:id="5947" w:author="Lynn Felhofer" w:date="2020-03-20T09:46:00Z">
        <w:r w:rsidRPr="00212469">
          <w:t>The approach used in this profile is based on link change notifications being sent from the PIX Manager to the Document Registry, which will then perform an update to possibly many objects within its database. The changes reflect the new link between a local patient identifier and the corresponding XAD-PID. These updates follow the same technical requirements and behaviors defined in the Update Document Set [ITI-57] transaction with the change resulting in a new version of all affected objects. After all changes have been performed, one or more associations for the updated objects may no longer be valid. For example, a document may no longer have the same patientID as the folder it belonged to previously. The Document Registry will have to detect these occurrences and provide the necessary documentation and alerting actions.</w:t>
        </w:r>
      </w:ins>
    </w:p>
    <w:p w14:paraId="62CD65AB" w14:textId="77777777" w:rsidR="00B2736F" w:rsidRPr="00212469" w:rsidRDefault="00B2736F" w:rsidP="00B2736F">
      <w:pPr>
        <w:pStyle w:val="Heading2"/>
        <w:numPr>
          <w:ilvl w:val="0"/>
          <w:numId w:val="0"/>
        </w:numPr>
        <w:rPr>
          <w:ins w:id="5948" w:author="Lynn Felhofer" w:date="2020-03-20T09:46:00Z"/>
          <w:noProof w:val="0"/>
        </w:rPr>
      </w:pPr>
      <w:bookmarkStart w:id="5949" w:name="_Toc486580922"/>
      <w:ins w:id="5950" w:author="Lynn Felhofer" w:date="2020-03-20T09:46:00Z">
        <w:r w:rsidRPr="00212469">
          <w:rPr>
            <w:noProof w:val="0"/>
          </w:rPr>
          <w:lastRenderedPageBreak/>
          <w:t>31.1 XPID Actors/ Transactions</w:t>
        </w:r>
        <w:bookmarkEnd w:id="5949"/>
      </w:ins>
    </w:p>
    <w:p w14:paraId="7CC2487A" w14:textId="77777777" w:rsidR="00B2736F" w:rsidRPr="00212469" w:rsidRDefault="00B2736F" w:rsidP="00B2736F">
      <w:pPr>
        <w:pStyle w:val="BodyText"/>
        <w:rPr>
          <w:ins w:id="5951" w:author="Lynn Felhofer" w:date="2020-03-20T09:46:00Z"/>
        </w:rPr>
      </w:pPr>
      <w:ins w:id="5952" w:author="Lynn Felhofer" w:date="2020-03-20T09:46:00Z">
        <w:r w:rsidRPr="00212469">
          <w:t>Figure 31.1-1 shows the two actors directly involved in the XAD-PID Change Management Profile and the relevant transaction between them. Other actors that may be indirectly involved due to their participation in XDS or PIX are not shown.</w:t>
        </w:r>
      </w:ins>
    </w:p>
    <w:p w14:paraId="44637E16" w14:textId="77777777" w:rsidR="00B2736F" w:rsidRPr="00212469" w:rsidRDefault="00B2736F" w:rsidP="00B2736F">
      <w:pPr>
        <w:pStyle w:val="BodyText"/>
        <w:rPr>
          <w:ins w:id="5953" w:author="Lynn Felhofer" w:date="2020-03-20T09:46:00Z"/>
        </w:rPr>
      </w:pPr>
    </w:p>
    <w:p w14:paraId="37E8DEF2" w14:textId="77777777" w:rsidR="00B2736F" w:rsidRPr="00212469" w:rsidRDefault="00B2736F" w:rsidP="00B2736F">
      <w:pPr>
        <w:pStyle w:val="BodyText"/>
        <w:jc w:val="center"/>
        <w:rPr>
          <w:ins w:id="5954" w:author="Lynn Felhofer" w:date="2020-03-20T09:46:00Z"/>
        </w:rPr>
      </w:pPr>
      <w:ins w:id="5955" w:author="Lynn Felhofer" w:date="2020-03-20T09:46:00Z">
        <w:r w:rsidRPr="00212469">
          <w:rPr>
            <w:noProof/>
          </w:rPr>
          <w:drawing>
            <wp:inline distT="0" distB="0" distL="0" distR="0" wp14:anchorId="005C84FF" wp14:editId="7866D3EB">
              <wp:extent cx="4464685" cy="1760855"/>
              <wp:effectExtent l="0" t="0" r="0" b="0"/>
              <wp:docPr id="281" name="Picture 281" descr="XPI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ID Diagram-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64685" cy="1760855"/>
                      </a:xfrm>
                      <a:prstGeom prst="rect">
                        <a:avLst/>
                      </a:prstGeom>
                      <a:noFill/>
                      <a:ln>
                        <a:noFill/>
                      </a:ln>
                    </pic:spPr>
                  </pic:pic>
                </a:graphicData>
              </a:graphic>
            </wp:inline>
          </w:drawing>
        </w:r>
      </w:ins>
    </w:p>
    <w:p w14:paraId="7BBDB24B" w14:textId="77777777" w:rsidR="00B2736F" w:rsidRPr="00212469" w:rsidRDefault="00B2736F" w:rsidP="00B2736F">
      <w:pPr>
        <w:pStyle w:val="FigureTitle"/>
        <w:rPr>
          <w:ins w:id="5956" w:author="Lynn Felhofer" w:date="2020-03-20T09:46:00Z"/>
        </w:rPr>
      </w:pPr>
      <w:ins w:id="5957" w:author="Lynn Felhofer" w:date="2020-03-20T09:46:00Z">
        <w:r w:rsidRPr="00212469">
          <w:t>Figure 31.1-1: XAD-PID Change Management Profile Actor Diagram</w:t>
        </w:r>
      </w:ins>
    </w:p>
    <w:p w14:paraId="376DD2EB" w14:textId="77777777" w:rsidR="00B2736F" w:rsidRPr="00212469" w:rsidRDefault="00B2736F" w:rsidP="00B2736F">
      <w:pPr>
        <w:pStyle w:val="BodyText"/>
        <w:rPr>
          <w:ins w:id="5958" w:author="Lynn Felhofer" w:date="2020-03-20T09:46:00Z"/>
        </w:rPr>
      </w:pPr>
      <w:ins w:id="5959" w:author="Lynn Felhofer" w:date="2020-03-20T09:46:00Z">
        <w:r w:rsidRPr="00212469">
          <w:t>Table 31.1-1 lists the transactions for each actor directly involved in the XAD-PID Change Management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31.2.</w:t>
        </w:r>
      </w:ins>
    </w:p>
    <w:p w14:paraId="0B415BF7" w14:textId="77777777" w:rsidR="00B2736F" w:rsidRPr="00212469" w:rsidRDefault="00B2736F" w:rsidP="00B2736F">
      <w:pPr>
        <w:pStyle w:val="BodyText"/>
        <w:rPr>
          <w:ins w:id="5960" w:author="Lynn Felhofer" w:date="2020-03-20T09:46:00Z"/>
        </w:rPr>
      </w:pPr>
    </w:p>
    <w:p w14:paraId="6571B6FE" w14:textId="77777777" w:rsidR="00B2736F" w:rsidRPr="00212469" w:rsidRDefault="00B2736F" w:rsidP="00B2736F">
      <w:pPr>
        <w:pStyle w:val="TableTitle"/>
        <w:rPr>
          <w:ins w:id="5961" w:author="Lynn Felhofer" w:date="2020-03-20T09:46:00Z"/>
        </w:rPr>
      </w:pPr>
      <w:ins w:id="5962" w:author="Lynn Felhofer" w:date="2020-03-20T09:46:00Z">
        <w:r w:rsidRPr="00212469">
          <w:br w:type="page"/>
        </w:r>
        <w:r w:rsidRPr="00212469">
          <w:lastRenderedPageBreak/>
          <w:t>Table 31.1-1: XAD-PID Change Management Profile - Actors and Transactions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3510"/>
        <w:gridCol w:w="1530"/>
        <w:gridCol w:w="1526"/>
      </w:tblGrid>
      <w:tr w:rsidR="00B2736F" w:rsidRPr="00212469" w14:paraId="19313203" w14:textId="77777777" w:rsidTr="00B2736F">
        <w:trPr>
          <w:tblHeader/>
          <w:ins w:id="5963" w:author="Lynn Felhofer" w:date="2020-03-20T09:46:00Z"/>
        </w:trPr>
        <w:tc>
          <w:tcPr>
            <w:tcW w:w="2898" w:type="dxa"/>
            <w:shd w:val="pct15" w:color="auto" w:fill="FFFFFF"/>
          </w:tcPr>
          <w:p w14:paraId="56862B2E" w14:textId="77777777" w:rsidR="00B2736F" w:rsidRPr="00212469" w:rsidRDefault="00B2736F" w:rsidP="007F1D2D">
            <w:pPr>
              <w:pStyle w:val="TableEntryHeader"/>
              <w:rPr>
                <w:ins w:id="5964" w:author="Lynn Felhofer" w:date="2020-03-20T09:46:00Z"/>
              </w:rPr>
            </w:pPr>
            <w:ins w:id="5965" w:author="Lynn Felhofer" w:date="2020-03-20T09:46:00Z">
              <w:r w:rsidRPr="00212469">
                <w:t>Actors</w:t>
              </w:r>
            </w:ins>
          </w:p>
        </w:tc>
        <w:tc>
          <w:tcPr>
            <w:tcW w:w="3510" w:type="dxa"/>
            <w:shd w:val="pct15" w:color="auto" w:fill="FFFFFF"/>
          </w:tcPr>
          <w:p w14:paraId="743355AE" w14:textId="77777777" w:rsidR="00B2736F" w:rsidRPr="00212469" w:rsidRDefault="00B2736F" w:rsidP="007F1D2D">
            <w:pPr>
              <w:pStyle w:val="TableEntryHeader"/>
              <w:rPr>
                <w:ins w:id="5966" w:author="Lynn Felhofer" w:date="2020-03-20T09:46:00Z"/>
              </w:rPr>
            </w:pPr>
            <w:ins w:id="5967" w:author="Lynn Felhofer" w:date="2020-03-20T09:46:00Z">
              <w:r w:rsidRPr="00212469">
                <w:t xml:space="preserve">Transactions </w:t>
              </w:r>
            </w:ins>
          </w:p>
        </w:tc>
        <w:tc>
          <w:tcPr>
            <w:tcW w:w="1530" w:type="dxa"/>
            <w:shd w:val="pct15" w:color="auto" w:fill="FFFFFF"/>
          </w:tcPr>
          <w:p w14:paraId="706AE979" w14:textId="77777777" w:rsidR="00B2736F" w:rsidRPr="00212469" w:rsidRDefault="00B2736F" w:rsidP="007F1D2D">
            <w:pPr>
              <w:pStyle w:val="TableEntryHeader"/>
              <w:rPr>
                <w:ins w:id="5968" w:author="Lynn Felhofer" w:date="2020-03-20T09:46:00Z"/>
              </w:rPr>
            </w:pPr>
            <w:ins w:id="5969" w:author="Lynn Felhofer" w:date="2020-03-20T09:46:00Z">
              <w:r w:rsidRPr="00212469">
                <w:t>Optionality</w:t>
              </w:r>
            </w:ins>
          </w:p>
        </w:tc>
        <w:tc>
          <w:tcPr>
            <w:tcW w:w="1526" w:type="dxa"/>
            <w:shd w:val="pct15" w:color="auto" w:fill="FFFFFF"/>
          </w:tcPr>
          <w:p w14:paraId="508BAB23" w14:textId="77777777" w:rsidR="00B2736F" w:rsidRPr="00212469" w:rsidRDefault="00B2736F" w:rsidP="007F1D2D">
            <w:pPr>
              <w:pStyle w:val="TableEntryHeader"/>
              <w:rPr>
                <w:ins w:id="5970" w:author="Lynn Felhofer" w:date="2020-03-20T09:46:00Z"/>
              </w:rPr>
            </w:pPr>
            <w:ins w:id="5971" w:author="Lynn Felhofer" w:date="2020-03-20T09:46:00Z">
              <w:r w:rsidRPr="00212469">
                <w:t>Reference</w:t>
              </w:r>
            </w:ins>
          </w:p>
        </w:tc>
      </w:tr>
      <w:tr w:rsidR="00B2736F" w:rsidRPr="00212469" w14:paraId="37AD5464" w14:textId="77777777" w:rsidTr="00B2736F">
        <w:trPr>
          <w:cantSplit/>
          <w:ins w:id="5972" w:author="Lynn Felhofer" w:date="2020-03-20T09:46:00Z"/>
        </w:trPr>
        <w:tc>
          <w:tcPr>
            <w:tcW w:w="2898" w:type="dxa"/>
          </w:tcPr>
          <w:p w14:paraId="0F585DD5" w14:textId="77777777" w:rsidR="00B2736F" w:rsidRPr="00212469" w:rsidRDefault="00B2736F" w:rsidP="00B2736F">
            <w:pPr>
              <w:pStyle w:val="TableEntry"/>
              <w:rPr>
                <w:ins w:id="5973" w:author="Lynn Felhofer" w:date="2020-03-20T09:46:00Z"/>
              </w:rPr>
            </w:pPr>
            <w:ins w:id="5974" w:author="Lynn Felhofer" w:date="2020-03-20T09:46:00Z">
              <w:r w:rsidRPr="00212469">
                <w:t>Document Registry</w:t>
              </w:r>
            </w:ins>
          </w:p>
        </w:tc>
        <w:tc>
          <w:tcPr>
            <w:tcW w:w="3510" w:type="dxa"/>
          </w:tcPr>
          <w:p w14:paraId="4C146575" w14:textId="77777777" w:rsidR="00B2736F" w:rsidRPr="00212469" w:rsidRDefault="00B2736F" w:rsidP="00B2736F">
            <w:pPr>
              <w:pStyle w:val="TableEntry"/>
              <w:rPr>
                <w:ins w:id="5975" w:author="Lynn Felhofer" w:date="2020-03-20T09:46:00Z"/>
              </w:rPr>
            </w:pPr>
            <w:ins w:id="5976" w:author="Lynn Felhofer" w:date="2020-03-20T09:46:00Z">
              <w:r w:rsidRPr="00212469">
                <w:t>Notify XAD-PID Link Change [ITI-64]</w:t>
              </w:r>
            </w:ins>
          </w:p>
        </w:tc>
        <w:tc>
          <w:tcPr>
            <w:tcW w:w="1530" w:type="dxa"/>
          </w:tcPr>
          <w:p w14:paraId="4585125E" w14:textId="77777777" w:rsidR="00B2736F" w:rsidRPr="00212469" w:rsidRDefault="00B2736F" w:rsidP="00B2736F">
            <w:pPr>
              <w:pStyle w:val="TableEntry"/>
              <w:rPr>
                <w:ins w:id="5977" w:author="Lynn Felhofer" w:date="2020-03-20T09:46:00Z"/>
                <w:vertAlign w:val="superscript"/>
              </w:rPr>
            </w:pPr>
            <w:ins w:id="5978" w:author="Lynn Felhofer" w:date="2020-03-20T09:46:00Z">
              <w:r w:rsidRPr="00212469">
                <w:t>R</w:t>
              </w:r>
            </w:ins>
          </w:p>
        </w:tc>
        <w:tc>
          <w:tcPr>
            <w:tcW w:w="1526" w:type="dxa"/>
          </w:tcPr>
          <w:p w14:paraId="1D1E8A53" w14:textId="77777777" w:rsidR="00B2736F" w:rsidRPr="00212469" w:rsidRDefault="00B2736F" w:rsidP="00B2736F">
            <w:pPr>
              <w:pStyle w:val="TableEntry"/>
              <w:rPr>
                <w:ins w:id="5979" w:author="Lynn Felhofer" w:date="2020-03-20T09:46:00Z"/>
              </w:rPr>
            </w:pPr>
            <w:ins w:id="5980" w:author="Lynn Felhofer" w:date="2020-03-20T09:46:00Z">
              <w:r w:rsidRPr="00212469">
                <w:t>ITI TF-2b: 3.64</w:t>
              </w:r>
            </w:ins>
          </w:p>
        </w:tc>
      </w:tr>
      <w:tr w:rsidR="00B2736F" w:rsidRPr="00212469" w14:paraId="130A037F" w14:textId="77777777" w:rsidTr="00B2736F">
        <w:trPr>
          <w:cantSplit/>
          <w:ins w:id="5981" w:author="Lynn Felhofer" w:date="2020-03-20T09:46:00Z"/>
        </w:trPr>
        <w:tc>
          <w:tcPr>
            <w:tcW w:w="2898" w:type="dxa"/>
          </w:tcPr>
          <w:p w14:paraId="0F8B49B0" w14:textId="77777777" w:rsidR="00B2736F" w:rsidRPr="00212469" w:rsidRDefault="00B2736F" w:rsidP="00B2736F">
            <w:pPr>
              <w:pStyle w:val="TableEntry"/>
              <w:rPr>
                <w:ins w:id="5982" w:author="Lynn Felhofer" w:date="2020-03-20T09:46:00Z"/>
              </w:rPr>
            </w:pPr>
            <w:ins w:id="5983" w:author="Lynn Felhofer" w:date="2020-03-20T09:46:00Z">
              <w:r w:rsidRPr="00212469">
                <w:t>Patient Identity Cross-Reference Manager</w:t>
              </w:r>
            </w:ins>
          </w:p>
        </w:tc>
        <w:tc>
          <w:tcPr>
            <w:tcW w:w="3510" w:type="dxa"/>
          </w:tcPr>
          <w:p w14:paraId="6D9691BE" w14:textId="77777777" w:rsidR="00B2736F" w:rsidRPr="00212469" w:rsidRDefault="00B2736F" w:rsidP="00B2736F">
            <w:pPr>
              <w:pStyle w:val="TableEntry"/>
              <w:rPr>
                <w:ins w:id="5984" w:author="Lynn Felhofer" w:date="2020-03-20T09:46:00Z"/>
              </w:rPr>
            </w:pPr>
            <w:ins w:id="5985" w:author="Lynn Felhofer" w:date="2020-03-20T09:46:00Z">
              <w:r w:rsidRPr="00212469">
                <w:t>Notify XAD-PID Link Change [ITI-64]</w:t>
              </w:r>
            </w:ins>
          </w:p>
        </w:tc>
        <w:tc>
          <w:tcPr>
            <w:tcW w:w="1530" w:type="dxa"/>
          </w:tcPr>
          <w:p w14:paraId="446217B1" w14:textId="77777777" w:rsidR="00B2736F" w:rsidRPr="00212469" w:rsidRDefault="00B2736F" w:rsidP="00B2736F">
            <w:pPr>
              <w:pStyle w:val="TableEntry"/>
              <w:rPr>
                <w:ins w:id="5986" w:author="Lynn Felhofer" w:date="2020-03-20T09:46:00Z"/>
                <w:vertAlign w:val="superscript"/>
              </w:rPr>
            </w:pPr>
            <w:ins w:id="5987" w:author="Lynn Felhofer" w:date="2020-03-20T09:46:00Z">
              <w:r w:rsidRPr="00212469">
                <w:t>R</w:t>
              </w:r>
            </w:ins>
          </w:p>
        </w:tc>
        <w:tc>
          <w:tcPr>
            <w:tcW w:w="1526" w:type="dxa"/>
          </w:tcPr>
          <w:p w14:paraId="0233A9E9" w14:textId="77777777" w:rsidR="00B2736F" w:rsidRPr="00212469" w:rsidRDefault="00B2736F" w:rsidP="00B2736F">
            <w:pPr>
              <w:pStyle w:val="TableEntry"/>
              <w:rPr>
                <w:ins w:id="5988" w:author="Lynn Felhofer" w:date="2020-03-20T09:46:00Z"/>
              </w:rPr>
            </w:pPr>
            <w:ins w:id="5989" w:author="Lynn Felhofer" w:date="2020-03-20T09:46:00Z">
              <w:r w:rsidRPr="00212469">
                <w:t>ITI TF-2b: 3.64</w:t>
              </w:r>
            </w:ins>
          </w:p>
        </w:tc>
      </w:tr>
    </w:tbl>
    <w:p w14:paraId="0234ED4B" w14:textId="77777777" w:rsidR="00B2736F" w:rsidRPr="00212469" w:rsidRDefault="00B2736F" w:rsidP="00B2736F">
      <w:pPr>
        <w:pStyle w:val="BodyText"/>
        <w:rPr>
          <w:ins w:id="5990" w:author="Lynn Felhofer" w:date="2020-03-20T09:46:00Z"/>
        </w:rPr>
      </w:pPr>
      <w:bookmarkStart w:id="5991" w:name="_Toc285782448"/>
    </w:p>
    <w:p w14:paraId="43800BAC" w14:textId="77777777" w:rsidR="00B2736F" w:rsidRPr="00212469" w:rsidRDefault="00B2736F" w:rsidP="00B2736F">
      <w:pPr>
        <w:pStyle w:val="Heading3"/>
        <w:numPr>
          <w:ilvl w:val="0"/>
          <w:numId w:val="0"/>
        </w:numPr>
        <w:rPr>
          <w:ins w:id="5992" w:author="Lynn Felhofer" w:date="2020-03-20T09:46:00Z"/>
          <w:bCs/>
          <w:noProof w:val="0"/>
        </w:rPr>
      </w:pPr>
      <w:bookmarkStart w:id="5993" w:name="_Toc486580923"/>
      <w:ins w:id="5994" w:author="Lynn Felhofer" w:date="2020-03-20T09:46:00Z">
        <w:r w:rsidRPr="00212469">
          <w:rPr>
            <w:bCs/>
            <w:noProof w:val="0"/>
          </w:rPr>
          <w:t>31.1.1 Actor Descriptions and Requirements</w:t>
        </w:r>
        <w:bookmarkEnd w:id="5991"/>
        <w:bookmarkEnd w:id="5993"/>
        <w:r w:rsidRPr="00212469">
          <w:rPr>
            <w:bCs/>
            <w:noProof w:val="0"/>
          </w:rPr>
          <w:t xml:space="preserve"> </w:t>
        </w:r>
      </w:ins>
    </w:p>
    <w:p w14:paraId="224C8C85" w14:textId="77777777" w:rsidR="00B2736F" w:rsidRPr="00212469" w:rsidRDefault="00B2736F" w:rsidP="00B2736F">
      <w:pPr>
        <w:pStyle w:val="BodyText"/>
        <w:rPr>
          <w:ins w:id="5995" w:author="Lynn Felhofer" w:date="2020-03-20T09:46:00Z"/>
        </w:rPr>
      </w:pPr>
      <w:ins w:id="5996" w:author="Lynn Felhofer" w:date="2020-03-20T09:46:00Z">
        <w:r w:rsidRPr="00212469">
          <w:t>Most requirements are documented in Transactions (Volume 2). This section documents any additional requirements on profile’s actors.</w:t>
        </w:r>
      </w:ins>
    </w:p>
    <w:p w14:paraId="6DB79C49" w14:textId="77777777" w:rsidR="00B2736F" w:rsidRPr="00212469" w:rsidRDefault="00B2736F" w:rsidP="00B2736F">
      <w:pPr>
        <w:pStyle w:val="Heading4"/>
        <w:numPr>
          <w:ilvl w:val="0"/>
          <w:numId w:val="0"/>
        </w:numPr>
        <w:rPr>
          <w:ins w:id="5997" w:author="Lynn Felhofer" w:date="2020-03-20T09:46:00Z"/>
          <w:bCs/>
          <w:noProof w:val="0"/>
        </w:rPr>
      </w:pPr>
      <w:bookmarkStart w:id="5998" w:name="_Toc486580924"/>
      <w:ins w:id="5999" w:author="Lynn Felhofer" w:date="2020-03-20T09:46:00Z">
        <w:r w:rsidRPr="00212469">
          <w:rPr>
            <w:bCs/>
            <w:noProof w:val="0"/>
          </w:rPr>
          <w:t>31.1.1.1 Patient Identity Cross-Reference Manager Actor</w:t>
        </w:r>
        <w:bookmarkEnd w:id="5998"/>
      </w:ins>
    </w:p>
    <w:p w14:paraId="37F391C8" w14:textId="77777777" w:rsidR="00B2736F" w:rsidRPr="00212469" w:rsidRDefault="00B2736F" w:rsidP="00B2736F">
      <w:pPr>
        <w:rPr>
          <w:ins w:id="6000" w:author="Lynn Felhofer" w:date="2020-03-20T09:46:00Z"/>
        </w:rPr>
      </w:pPr>
      <w:ins w:id="6001" w:author="Lynn Felhofer" w:date="2020-03-20T09:46:00Z">
        <w:r w:rsidRPr="00212469">
          <w:t>In order for the XAD-PID link changes to be processed according to this profile, the following requirements apply to the Patient Identity Cross-Reference Manager:</w:t>
        </w:r>
      </w:ins>
    </w:p>
    <w:p w14:paraId="162C89D7" w14:textId="77777777" w:rsidR="00B2736F" w:rsidRPr="00212469" w:rsidRDefault="00B2736F" w:rsidP="00B2736F">
      <w:pPr>
        <w:pStyle w:val="ListNumber2"/>
        <w:numPr>
          <w:ilvl w:val="0"/>
          <w:numId w:val="6"/>
        </w:numPr>
        <w:rPr>
          <w:ins w:id="6002" w:author="Lynn Felhofer" w:date="2020-03-20T09:46:00Z"/>
        </w:rPr>
      </w:pPr>
      <w:ins w:id="6003" w:author="Lynn Felhofer" w:date="2020-03-20T09:46:00Z">
        <w:r w:rsidRPr="00212469">
          <w:t xml:space="preserve">The Assigning Authority for every applicable </w:t>
        </w:r>
        <w:r w:rsidRPr="00212469">
          <w:rPr>
            <w:i/>
          </w:rPr>
          <w:t>sourcePatientId</w:t>
        </w:r>
        <w:r w:rsidRPr="00212469">
          <w:t xml:space="preserve"> is a source to the Patient Identity Cross Reference Manager. </w:t>
        </w:r>
      </w:ins>
    </w:p>
    <w:p w14:paraId="45B0AAF6" w14:textId="77777777" w:rsidR="00B2736F" w:rsidRPr="00212469" w:rsidRDefault="00B2736F" w:rsidP="00B2736F">
      <w:pPr>
        <w:pStyle w:val="ListNumber2"/>
        <w:numPr>
          <w:ilvl w:val="0"/>
          <w:numId w:val="6"/>
        </w:numPr>
        <w:rPr>
          <w:ins w:id="6004" w:author="Lynn Felhofer" w:date="2020-03-20T09:46:00Z"/>
        </w:rPr>
      </w:pPr>
      <w:ins w:id="6005" w:author="Lynn Felhofer" w:date="2020-03-20T09:46:00Z">
        <w:r w:rsidRPr="00212469">
          <w:t>The Assigning Authority that manages the XAD-PID domain is also a source to the Patient Identity Cross Reference Manager.</w:t>
        </w:r>
      </w:ins>
    </w:p>
    <w:p w14:paraId="259B7F81" w14:textId="77777777" w:rsidR="00B2736F" w:rsidRPr="00212469" w:rsidRDefault="00B2736F" w:rsidP="00B2736F">
      <w:pPr>
        <w:pStyle w:val="ListNumber2"/>
        <w:numPr>
          <w:ilvl w:val="0"/>
          <w:numId w:val="6"/>
        </w:numPr>
        <w:rPr>
          <w:ins w:id="6006" w:author="Lynn Felhofer" w:date="2020-03-20T09:46:00Z"/>
        </w:rPr>
      </w:pPr>
      <w:ins w:id="6007" w:author="Lynn Felhofer" w:date="2020-03-20T09:46:00Z">
        <w:r w:rsidRPr="00212469">
          <w:t>The Patient Identity Cross Reference Manager has the ability to identify the Assigning Authority for the XAD-PID domain.</w:t>
        </w:r>
      </w:ins>
    </w:p>
    <w:p w14:paraId="59772D10" w14:textId="77777777" w:rsidR="00B2736F" w:rsidRPr="00212469" w:rsidRDefault="00B2736F" w:rsidP="00B2736F">
      <w:pPr>
        <w:rPr>
          <w:ins w:id="6008" w:author="Lynn Felhofer" w:date="2020-03-20T09:46:00Z"/>
        </w:rPr>
      </w:pPr>
      <w:ins w:id="6009" w:author="Lynn Felhofer" w:date="2020-03-20T09:46:00Z">
        <w:r w:rsidRPr="00212469">
          <w:t xml:space="preserve">The first two requirements enable the Patient Identity Cross-Reference Manager to establish links between the </w:t>
        </w:r>
        <w:r w:rsidRPr="00212469">
          <w:rPr>
            <w:i/>
          </w:rPr>
          <w:t xml:space="preserve">sourcePatientId </w:t>
        </w:r>
        <w:r w:rsidRPr="00212469">
          <w:t>and the</w:t>
        </w:r>
        <w:r w:rsidRPr="00212469">
          <w:rPr>
            <w:i/>
          </w:rPr>
          <w:t xml:space="preserve"> XAD-PID</w:t>
        </w:r>
        <w:r w:rsidRPr="00212469">
          <w:t xml:space="preserve">, while the third requirement enables it to determine which identifier is the </w:t>
        </w:r>
        <w:r w:rsidRPr="00212469">
          <w:rPr>
            <w:i/>
          </w:rPr>
          <w:t>XAD-PID</w:t>
        </w:r>
        <w:r w:rsidRPr="00212469">
          <w:t xml:space="preserve"> and when to trigger the notification transaction.</w:t>
        </w:r>
      </w:ins>
    </w:p>
    <w:p w14:paraId="4C08974D" w14:textId="77777777" w:rsidR="00B2736F" w:rsidRPr="00212469" w:rsidRDefault="00B2736F" w:rsidP="00B2736F">
      <w:pPr>
        <w:pStyle w:val="Heading2"/>
        <w:numPr>
          <w:ilvl w:val="0"/>
          <w:numId w:val="0"/>
        </w:numPr>
        <w:rPr>
          <w:ins w:id="6010" w:author="Lynn Felhofer" w:date="2020-03-20T09:46:00Z"/>
          <w:noProof w:val="0"/>
        </w:rPr>
      </w:pPr>
      <w:bookmarkStart w:id="6011" w:name="_Toc486580925"/>
      <w:ins w:id="6012" w:author="Lynn Felhofer" w:date="2020-03-20T09:46:00Z">
        <w:r w:rsidRPr="00212469">
          <w:rPr>
            <w:noProof w:val="0"/>
          </w:rPr>
          <w:t>31.2 XPID Actor Options</w:t>
        </w:r>
        <w:bookmarkEnd w:id="6011"/>
      </w:ins>
    </w:p>
    <w:p w14:paraId="00A152AC" w14:textId="77777777" w:rsidR="00B2736F" w:rsidRPr="00212469" w:rsidRDefault="00B2736F" w:rsidP="00B2736F">
      <w:pPr>
        <w:pStyle w:val="BodyText"/>
        <w:rPr>
          <w:ins w:id="6013" w:author="Lynn Felhofer" w:date="2020-03-20T09:46:00Z"/>
        </w:rPr>
      </w:pPr>
      <w:ins w:id="6014" w:author="Lynn Felhofer" w:date="2020-03-20T09:46:00Z">
        <w:r w:rsidRPr="00212469">
          <w:t>Options that may be selected for this Integration Profile are listed in the Table 31.2-1 along with the actors to which they apply. Dependencies between options when applicable are specified in notes.</w:t>
        </w:r>
      </w:ins>
    </w:p>
    <w:p w14:paraId="47ED40F6" w14:textId="77777777" w:rsidR="00B2736F" w:rsidRPr="00212469" w:rsidRDefault="00B2736F" w:rsidP="00B2736F">
      <w:pPr>
        <w:pStyle w:val="TableTitle"/>
        <w:rPr>
          <w:ins w:id="6015" w:author="Lynn Felhofer" w:date="2020-03-20T09:46:00Z"/>
        </w:rPr>
      </w:pPr>
      <w:ins w:id="6016" w:author="Lynn Felhofer" w:date="2020-03-20T09:46:00Z">
        <w:r w:rsidRPr="00212469">
          <w:t>Table 31.2-1: XAD-PID Change Management (XPID) - Actors and Options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5"/>
        <w:gridCol w:w="1740"/>
        <w:gridCol w:w="1578"/>
      </w:tblGrid>
      <w:tr w:rsidR="00B2736F" w:rsidRPr="00212469" w14:paraId="381A26CA" w14:textId="77777777" w:rsidTr="00B2736F">
        <w:trPr>
          <w:cantSplit/>
          <w:tblHeader/>
          <w:jc w:val="center"/>
          <w:ins w:id="6017" w:author="Lynn Felhofer" w:date="2020-03-20T09:46:00Z"/>
        </w:trPr>
        <w:tc>
          <w:tcPr>
            <w:tcW w:w="3635" w:type="dxa"/>
            <w:shd w:val="pct15" w:color="auto" w:fill="FFFFFF"/>
          </w:tcPr>
          <w:p w14:paraId="73E20B36" w14:textId="77777777" w:rsidR="00B2736F" w:rsidRPr="00212469" w:rsidRDefault="00B2736F" w:rsidP="007F1D2D">
            <w:pPr>
              <w:pStyle w:val="TableEntryHeader"/>
              <w:rPr>
                <w:ins w:id="6018" w:author="Lynn Felhofer" w:date="2020-03-20T09:46:00Z"/>
              </w:rPr>
            </w:pPr>
            <w:ins w:id="6019" w:author="Lynn Felhofer" w:date="2020-03-20T09:46:00Z">
              <w:r w:rsidRPr="00212469">
                <w:t>Actor</w:t>
              </w:r>
            </w:ins>
          </w:p>
        </w:tc>
        <w:tc>
          <w:tcPr>
            <w:tcW w:w="0" w:type="auto"/>
            <w:shd w:val="pct15" w:color="auto" w:fill="FFFFFF"/>
          </w:tcPr>
          <w:p w14:paraId="41D506DC" w14:textId="77777777" w:rsidR="00B2736F" w:rsidRPr="00212469" w:rsidRDefault="00B2736F" w:rsidP="007F1D2D">
            <w:pPr>
              <w:pStyle w:val="TableEntryHeader"/>
              <w:rPr>
                <w:ins w:id="6020" w:author="Lynn Felhofer" w:date="2020-03-20T09:46:00Z"/>
              </w:rPr>
            </w:pPr>
            <w:ins w:id="6021" w:author="Lynn Felhofer" w:date="2020-03-20T09:46:00Z">
              <w:r w:rsidRPr="00212469">
                <w:t>Options</w:t>
              </w:r>
            </w:ins>
          </w:p>
        </w:tc>
        <w:tc>
          <w:tcPr>
            <w:tcW w:w="0" w:type="auto"/>
            <w:shd w:val="pct15" w:color="auto" w:fill="FFFFFF"/>
          </w:tcPr>
          <w:p w14:paraId="247503A9" w14:textId="77777777" w:rsidR="00B2736F" w:rsidRPr="00212469" w:rsidRDefault="00B2736F" w:rsidP="007F1D2D">
            <w:pPr>
              <w:pStyle w:val="TableEntryHeader"/>
              <w:rPr>
                <w:ins w:id="6022" w:author="Lynn Felhofer" w:date="2020-03-20T09:46:00Z"/>
              </w:rPr>
            </w:pPr>
            <w:ins w:id="6023" w:author="Lynn Felhofer" w:date="2020-03-20T09:46:00Z">
              <w:r w:rsidRPr="00212469">
                <w:t>Vol &amp; Section</w:t>
              </w:r>
            </w:ins>
          </w:p>
        </w:tc>
      </w:tr>
      <w:tr w:rsidR="00B2736F" w:rsidRPr="00212469" w14:paraId="17CF87AB" w14:textId="77777777" w:rsidTr="00B2736F">
        <w:trPr>
          <w:cantSplit/>
          <w:trHeight w:val="380"/>
          <w:jc w:val="center"/>
          <w:ins w:id="6024" w:author="Lynn Felhofer" w:date="2020-03-20T09:46:00Z"/>
        </w:trPr>
        <w:tc>
          <w:tcPr>
            <w:tcW w:w="3635" w:type="dxa"/>
          </w:tcPr>
          <w:p w14:paraId="5E4ED64B" w14:textId="77777777" w:rsidR="00B2736F" w:rsidRPr="00212469" w:rsidRDefault="00B2736F" w:rsidP="00B2736F">
            <w:pPr>
              <w:pStyle w:val="TableEntry"/>
              <w:rPr>
                <w:ins w:id="6025" w:author="Lynn Felhofer" w:date="2020-03-20T09:46:00Z"/>
              </w:rPr>
            </w:pPr>
            <w:ins w:id="6026" w:author="Lynn Felhofer" w:date="2020-03-20T09:46:00Z">
              <w:r w:rsidRPr="00212469">
                <w:t>Document Registry</w:t>
              </w:r>
            </w:ins>
          </w:p>
        </w:tc>
        <w:tc>
          <w:tcPr>
            <w:tcW w:w="0" w:type="auto"/>
          </w:tcPr>
          <w:p w14:paraId="117FDCF5" w14:textId="77777777" w:rsidR="00B2736F" w:rsidRPr="00ED4D27" w:rsidRDefault="00B2736F" w:rsidP="00B2736F">
            <w:pPr>
              <w:pStyle w:val="TableEntry"/>
              <w:jc w:val="center"/>
              <w:rPr>
                <w:ins w:id="6027" w:author="Lynn Felhofer" w:date="2020-03-20T09:46:00Z"/>
              </w:rPr>
            </w:pPr>
            <w:ins w:id="6028" w:author="Lynn Felhofer" w:date="2020-03-20T09:46:00Z">
              <w:r w:rsidRPr="00ED4D27">
                <w:t xml:space="preserve">No options defined </w:t>
              </w:r>
            </w:ins>
          </w:p>
        </w:tc>
        <w:tc>
          <w:tcPr>
            <w:tcW w:w="0" w:type="auto"/>
          </w:tcPr>
          <w:p w14:paraId="714C5115" w14:textId="77777777" w:rsidR="00B2736F" w:rsidRPr="00212469" w:rsidRDefault="00B2736F" w:rsidP="00B2736F">
            <w:pPr>
              <w:pStyle w:val="TableEntry"/>
              <w:rPr>
                <w:ins w:id="6029" w:author="Lynn Felhofer" w:date="2020-03-20T09:46:00Z"/>
              </w:rPr>
            </w:pPr>
            <w:ins w:id="6030" w:author="Lynn Felhofer" w:date="2020-03-20T09:46:00Z">
              <w:r w:rsidRPr="00212469">
                <w:t>- -</w:t>
              </w:r>
            </w:ins>
          </w:p>
        </w:tc>
      </w:tr>
      <w:tr w:rsidR="00B2736F" w:rsidRPr="00212469" w14:paraId="7CFA2804" w14:textId="77777777" w:rsidTr="00B2736F">
        <w:trPr>
          <w:cantSplit/>
          <w:trHeight w:val="380"/>
          <w:jc w:val="center"/>
          <w:ins w:id="6031" w:author="Lynn Felhofer" w:date="2020-03-20T09:46:00Z"/>
        </w:trPr>
        <w:tc>
          <w:tcPr>
            <w:tcW w:w="3635" w:type="dxa"/>
          </w:tcPr>
          <w:p w14:paraId="0F947A79" w14:textId="77777777" w:rsidR="00B2736F" w:rsidRPr="00212469" w:rsidRDefault="00B2736F" w:rsidP="00B2736F">
            <w:pPr>
              <w:pStyle w:val="TableEntry"/>
              <w:rPr>
                <w:ins w:id="6032" w:author="Lynn Felhofer" w:date="2020-03-20T09:46:00Z"/>
              </w:rPr>
            </w:pPr>
            <w:ins w:id="6033" w:author="Lynn Felhofer" w:date="2020-03-20T09:46:00Z">
              <w:r w:rsidRPr="00212469">
                <w:t>Patient Identity Cross-Reference Manager</w:t>
              </w:r>
            </w:ins>
          </w:p>
        </w:tc>
        <w:tc>
          <w:tcPr>
            <w:tcW w:w="0" w:type="auto"/>
          </w:tcPr>
          <w:p w14:paraId="4E2B3525" w14:textId="77777777" w:rsidR="00B2736F" w:rsidRPr="00ED4D27" w:rsidRDefault="00B2736F" w:rsidP="00B2736F">
            <w:pPr>
              <w:pStyle w:val="TableEntry"/>
              <w:jc w:val="center"/>
              <w:rPr>
                <w:ins w:id="6034" w:author="Lynn Felhofer" w:date="2020-03-20T09:46:00Z"/>
              </w:rPr>
            </w:pPr>
            <w:ins w:id="6035" w:author="Lynn Felhofer" w:date="2020-03-20T09:46:00Z">
              <w:r w:rsidRPr="00ED4D27">
                <w:t xml:space="preserve">No options defined </w:t>
              </w:r>
            </w:ins>
          </w:p>
        </w:tc>
        <w:tc>
          <w:tcPr>
            <w:tcW w:w="0" w:type="auto"/>
          </w:tcPr>
          <w:p w14:paraId="6AA2A754" w14:textId="77777777" w:rsidR="00B2736F" w:rsidRPr="00212469" w:rsidRDefault="00B2736F" w:rsidP="00B2736F">
            <w:pPr>
              <w:pStyle w:val="TableEntry"/>
              <w:rPr>
                <w:ins w:id="6036" w:author="Lynn Felhofer" w:date="2020-03-20T09:46:00Z"/>
              </w:rPr>
            </w:pPr>
            <w:ins w:id="6037" w:author="Lynn Felhofer" w:date="2020-03-20T09:46:00Z">
              <w:r w:rsidRPr="00212469">
                <w:t>- -</w:t>
              </w:r>
            </w:ins>
          </w:p>
        </w:tc>
      </w:tr>
    </w:tbl>
    <w:p w14:paraId="23DE0DE0" w14:textId="77777777" w:rsidR="00B2736F" w:rsidRPr="00212469" w:rsidRDefault="00B2736F" w:rsidP="00B2736F">
      <w:pPr>
        <w:pStyle w:val="Heading2"/>
        <w:numPr>
          <w:ilvl w:val="0"/>
          <w:numId w:val="0"/>
        </w:numPr>
        <w:rPr>
          <w:ins w:id="6038" w:author="Lynn Felhofer" w:date="2020-03-20T09:46:00Z"/>
          <w:noProof w:val="0"/>
        </w:rPr>
      </w:pPr>
      <w:bookmarkStart w:id="6039" w:name="_Toc345074657"/>
      <w:bookmarkStart w:id="6040" w:name="_Toc486580926"/>
      <w:ins w:id="6041" w:author="Lynn Felhofer" w:date="2020-03-20T09:46:00Z">
        <w:r>
          <w:rPr>
            <w:noProof w:val="0"/>
          </w:rPr>
          <w:t>31</w:t>
        </w:r>
        <w:r w:rsidRPr="00212469">
          <w:rPr>
            <w:noProof w:val="0"/>
          </w:rPr>
          <w:t>.3 XPID Required Actor Groupings</w:t>
        </w:r>
        <w:bookmarkEnd w:id="6039"/>
        <w:bookmarkEnd w:id="6040"/>
      </w:ins>
    </w:p>
    <w:p w14:paraId="18C71DEC" w14:textId="77777777" w:rsidR="00B2736F" w:rsidRPr="00212469" w:rsidRDefault="00B2736F" w:rsidP="00B2736F">
      <w:pPr>
        <w:pStyle w:val="BodyText"/>
        <w:rPr>
          <w:ins w:id="6042" w:author="Lynn Felhofer" w:date="2020-03-20T09:46:00Z"/>
        </w:rPr>
      </w:pPr>
      <w:ins w:id="6043" w:author="Lynn Felhofer" w:date="2020-03-20T09:46:00Z">
        <w:r w:rsidRPr="00212469">
          <w:t xml:space="preserve">An </w:t>
        </w:r>
        <w:r>
          <w:t>a</w:t>
        </w:r>
        <w:r w:rsidRPr="00212469">
          <w:t xml:space="preserve">ctor from this profile (Column 1) shall implement all of the required transactions and/or content modules in this profile </w:t>
        </w:r>
        <w:r w:rsidRPr="00212469">
          <w:rPr>
            <w:b/>
            <w:i/>
          </w:rPr>
          <w:t>in addition to</w:t>
        </w:r>
        <w:r w:rsidRPr="00212469">
          <w:t xml:space="preserve"> all of the transactions required for the grouped actor (Column 2). </w:t>
        </w:r>
      </w:ins>
    </w:p>
    <w:p w14:paraId="29D3AE84" w14:textId="77777777" w:rsidR="00B2736F" w:rsidRPr="00212469" w:rsidRDefault="00B2736F" w:rsidP="00B2736F">
      <w:pPr>
        <w:pStyle w:val="TableTitle"/>
        <w:rPr>
          <w:ins w:id="6044" w:author="Lynn Felhofer" w:date="2020-03-20T09:46:00Z"/>
        </w:rPr>
      </w:pPr>
      <w:ins w:id="6045" w:author="Lynn Felhofer" w:date="2020-03-20T09:46:00Z">
        <w:r w:rsidRPr="00212469">
          <w:lastRenderedPageBreak/>
          <w:t>Table 31.3-1: XPID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5"/>
        <w:gridCol w:w="3600"/>
        <w:gridCol w:w="1530"/>
        <w:gridCol w:w="2046"/>
      </w:tblGrid>
      <w:tr w:rsidR="00B2736F" w:rsidRPr="00212469" w14:paraId="267634A5" w14:textId="77777777" w:rsidTr="0083278C">
        <w:trPr>
          <w:cantSplit/>
          <w:tblHeader/>
          <w:jc w:val="center"/>
          <w:ins w:id="6046" w:author="Lynn Felhofer" w:date="2020-03-20T09:46:00Z"/>
        </w:trPr>
        <w:tc>
          <w:tcPr>
            <w:tcW w:w="1975" w:type="dxa"/>
            <w:shd w:val="pct15" w:color="auto" w:fill="FFFFFF"/>
          </w:tcPr>
          <w:p w14:paraId="38DAD83E" w14:textId="77777777" w:rsidR="00B2736F" w:rsidRPr="00212469" w:rsidRDefault="00B2736F" w:rsidP="007F1D2D">
            <w:pPr>
              <w:pStyle w:val="TableEntryHeader"/>
              <w:rPr>
                <w:ins w:id="6047" w:author="Lynn Felhofer" w:date="2020-03-20T09:46:00Z"/>
              </w:rPr>
            </w:pPr>
            <w:ins w:id="6048" w:author="Lynn Felhofer" w:date="2020-03-20T09:46:00Z">
              <w:r w:rsidRPr="00212469">
                <w:t xml:space="preserve"> XPID Actor</w:t>
              </w:r>
            </w:ins>
          </w:p>
        </w:tc>
        <w:tc>
          <w:tcPr>
            <w:tcW w:w="3600" w:type="dxa"/>
            <w:shd w:val="pct15" w:color="auto" w:fill="FFFFFF"/>
          </w:tcPr>
          <w:p w14:paraId="3EA697A4" w14:textId="77777777" w:rsidR="00B2736F" w:rsidRPr="00212469" w:rsidRDefault="00B2736F" w:rsidP="007F1D2D">
            <w:pPr>
              <w:pStyle w:val="TableEntryHeader"/>
              <w:rPr>
                <w:ins w:id="6049" w:author="Lynn Felhofer" w:date="2020-03-20T09:46:00Z"/>
              </w:rPr>
            </w:pPr>
            <w:ins w:id="6050" w:author="Lynn Felhofer" w:date="2020-03-20T09:46:00Z">
              <w:r w:rsidRPr="00212469">
                <w:t>Actor to be grouped with</w:t>
              </w:r>
            </w:ins>
          </w:p>
        </w:tc>
        <w:tc>
          <w:tcPr>
            <w:tcW w:w="1530" w:type="dxa"/>
            <w:shd w:val="pct15" w:color="auto" w:fill="FFFFFF"/>
          </w:tcPr>
          <w:p w14:paraId="1814559B" w14:textId="77777777" w:rsidR="00B2736F" w:rsidRPr="00212469" w:rsidRDefault="00B2736F" w:rsidP="007F1D2D">
            <w:pPr>
              <w:pStyle w:val="TableEntryHeader"/>
              <w:rPr>
                <w:ins w:id="6051" w:author="Lynn Felhofer" w:date="2020-03-20T09:46:00Z"/>
              </w:rPr>
            </w:pPr>
            <w:ins w:id="6052" w:author="Lynn Felhofer" w:date="2020-03-20T09:46:00Z">
              <w:r w:rsidRPr="00212469">
                <w:t>Reference</w:t>
              </w:r>
            </w:ins>
          </w:p>
        </w:tc>
        <w:tc>
          <w:tcPr>
            <w:tcW w:w="2046" w:type="dxa"/>
            <w:shd w:val="pct15" w:color="auto" w:fill="FFFFFF"/>
          </w:tcPr>
          <w:p w14:paraId="5F24EBC8" w14:textId="77777777" w:rsidR="00B2736F" w:rsidRPr="00212469" w:rsidRDefault="00B2736F" w:rsidP="007F1D2D">
            <w:pPr>
              <w:pStyle w:val="TableEntryHeader"/>
              <w:rPr>
                <w:ins w:id="6053" w:author="Lynn Felhofer" w:date="2020-03-20T09:46:00Z"/>
              </w:rPr>
            </w:pPr>
            <w:ins w:id="6054" w:author="Lynn Felhofer" w:date="2020-03-20T09:46:00Z">
              <w:r w:rsidRPr="00212469">
                <w:t>Content Bindings Reference</w:t>
              </w:r>
            </w:ins>
          </w:p>
        </w:tc>
      </w:tr>
      <w:tr w:rsidR="00B2736F" w:rsidRPr="00212469" w14:paraId="093A05A7" w14:textId="77777777" w:rsidTr="0083278C">
        <w:trPr>
          <w:cantSplit/>
          <w:trHeight w:val="332"/>
          <w:jc w:val="center"/>
          <w:ins w:id="6055" w:author="Lynn Felhofer" w:date="2020-03-20T09:46:00Z"/>
        </w:trPr>
        <w:tc>
          <w:tcPr>
            <w:tcW w:w="1975" w:type="dxa"/>
            <w:vMerge w:val="restart"/>
          </w:tcPr>
          <w:p w14:paraId="1FCE6161" w14:textId="77777777" w:rsidR="00B2736F" w:rsidRPr="00212469" w:rsidRDefault="00B2736F" w:rsidP="00B2736F">
            <w:pPr>
              <w:pStyle w:val="TableEntry"/>
              <w:rPr>
                <w:ins w:id="6056" w:author="Lynn Felhofer" w:date="2020-03-20T09:46:00Z"/>
              </w:rPr>
            </w:pPr>
            <w:ins w:id="6057" w:author="Lynn Felhofer" w:date="2020-03-20T09:46:00Z">
              <w:r w:rsidRPr="00212469">
                <w:t>Document Registry</w:t>
              </w:r>
            </w:ins>
          </w:p>
        </w:tc>
        <w:tc>
          <w:tcPr>
            <w:tcW w:w="3600" w:type="dxa"/>
          </w:tcPr>
          <w:p w14:paraId="4B7A8BFF" w14:textId="3093DDE4" w:rsidR="00B2736F" w:rsidRPr="00212469" w:rsidRDefault="00BD64A4" w:rsidP="00B2736F">
            <w:pPr>
              <w:pStyle w:val="TableEntry"/>
              <w:rPr>
                <w:ins w:id="6058" w:author="Lynn Felhofer" w:date="2020-03-20T09:46:00Z"/>
              </w:rPr>
            </w:pPr>
            <w:ins w:id="6059" w:author="Lynn Felhofer" w:date="2020-03-20T18:21:00Z">
              <w:r>
                <w:t>XDS.b / Document Registry</w:t>
              </w:r>
            </w:ins>
          </w:p>
        </w:tc>
        <w:tc>
          <w:tcPr>
            <w:tcW w:w="1530" w:type="dxa"/>
          </w:tcPr>
          <w:p w14:paraId="37599399" w14:textId="43DE562A" w:rsidR="00B2736F" w:rsidRPr="00212469" w:rsidRDefault="00B2736F" w:rsidP="00B2736F">
            <w:pPr>
              <w:pStyle w:val="TableEntry"/>
              <w:rPr>
                <w:ins w:id="6060" w:author="Lynn Felhofer" w:date="2020-03-20T09:46:00Z"/>
              </w:rPr>
            </w:pPr>
            <w:ins w:id="6061" w:author="Lynn Felhofer" w:date="2020-03-20T09:46:00Z">
              <w:r w:rsidRPr="00212469">
                <w:t xml:space="preserve">ITI TF-1: </w:t>
              </w:r>
            </w:ins>
            <w:ins w:id="6062" w:author="Lynn Felhofer" w:date="2020-03-20T18:21:00Z">
              <w:r w:rsidR="00BD64A4">
                <w:t>10</w:t>
              </w:r>
            </w:ins>
            <w:ins w:id="6063" w:author="Lynn Felhofer" w:date="2020-03-20T18:20:00Z">
              <w:r w:rsidR="00BD64A4">
                <w:t>.1</w:t>
              </w:r>
            </w:ins>
          </w:p>
        </w:tc>
        <w:tc>
          <w:tcPr>
            <w:tcW w:w="2046" w:type="dxa"/>
          </w:tcPr>
          <w:p w14:paraId="028025E2" w14:textId="77777777" w:rsidR="00B2736F" w:rsidRPr="00212469" w:rsidRDefault="00B2736F" w:rsidP="00BD64A4">
            <w:pPr>
              <w:pStyle w:val="TableEntry"/>
              <w:jc w:val="center"/>
              <w:rPr>
                <w:ins w:id="6064" w:author="Lynn Felhofer" w:date="2020-03-20T09:46:00Z"/>
              </w:rPr>
            </w:pPr>
            <w:ins w:id="6065" w:author="Lynn Felhofer" w:date="2020-03-20T09:46:00Z">
              <w:r w:rsidRPr="00212469">
                <w:t>--</w:t>
              </w:r>
            </w:ins>
          </w:p>
        </w:tc>
      </w:tr>
      <w:tr w:rsidR="00B2736F" w:rsidRPr="00212469" w14:paraId="20D2A0BB" w14:textId="77777777" w:rsidTr="0083278C">
        <w:trPr>
          <w:cantSplit/>
          <w:trHeight w:val="332"/>
          <w:jc w:val="center"/>
          <w:ins w:id="6066" w:author="Lynn Felhofer" w:date="2020-03-20T09:46:00Z"/>
        </w:trPr>
        <w:tc>
          <w:tcPr>
            <w:tcW w:w="1975" w:type="dxa"/>
            <w:vMerge/>
          </w:tcPr>
          <w:p w14:paraId="11F79424" w14:textId="77777777" w:rsidR="00B2736F" w:rsidRPr="00212469" w:rsidRDefault="00B2736F" w:rsidP="00B2736F">
            <w:pPr>
              <w:pStyle w:val="TableEntry"/>
              <w:rPr>
                <w:ins w:id="6067" w:author="Lynn Felhofer" w:date="2020-03-20T09:46:00Z"/>
              </w:rPr>
            </w:pPr>
          </w:p>
        </w:tc>
        <w:tc>
          <w:tcPr>
            <w:tcW w:w="3600" w:type="dxa"/>
          </w:tcPr>
          <w:p w14:paraId="61FAE396" w14:textId="0E55FFE2" w:rsidR="00B2736F" w:rsidRPr="00212469" w:rsidRDefault="00BD64A4" w:rsidP="00B2736F">
            <w:pPr>
              <w:pStyle w:val="TableEntry"/>
              <w:rPr>
                <w:ins w:id="6068" w:author="Lynn Felhofer" w:date="2020-03-20T09:46:00Z"/>
              </w:rPr>
            </w:pPr>
            <w:ins w:id="6069" w:author="Lynn Felhofer" w:date="2020-03-20T18:21:00Z">
              <w:r>
                <w:t>CT / Time Client</w:t>
              </w:r>
            </w:ins>
          </w:p>
        </w:tc>
        <w:tc>
          <w:tcPr>
            <w:tcW w:w="1530" w:type="dxa"/>
          </w:tcPr>
          <w:p w14:paraId="70F9DD20" w14:textId="35B34F00" w:rsidR="00B2736F" w:rsidRPr="00212469" w:rsidRDefault="00B2736F" w:rsidP="00B2736F">
            <w:pPr>
              <w:pStyle w:val="TableEntry"/>
              <w:rPr>
                <w:ins w:id="6070" w:author="Lynn Felhofer" w:date="2020-03-20T09:46:00Z"/>
              </w:rPr>
            </w:pPr>
            <w:ins w:id="6071" w:author="Lynn Felhofer" w:date="2020-03-20T09:46:00Z">
              <w:r w:rsidRPr="00212469">
                <w:t xml:space="preserve">ITI TF-1: </w:t>
              </w:r>
            </w:ins>
            <w:ins w:id="6072" w:author="Lynn Felhofer" w:date="2020-03-20T18:21:00Z">
              <w:r w:rsidR="00BD64A4">
                <w:t>7</w:t>
              </w:r>
            </w:ins>
            <w:ins w:id="6073" w:author="Lynn Felhofer" w:date="2020-03-20T18:20:00Z">
              <w:r w:rsidR="00BD64A4">
                <w:t>.1</w:t>
              </w:r>
            </w:ins>
          </w:p>
        </w:tc>
        <w:tc>
          <w:tcPr>
            <w:tcW w:w="2046" w:type="dxa"/>
          </w:tcPr>
          <w:p w14:paraId="3CA4FEE0" w14:textId="77777777" w:rsidR="00B2736F" w:rsidRPr="00212469" w:rsidRDefault="00B2736F" w:rsidP="00BD64A4">
            <w:pPr>
              <w:pStyle w:val="TableEntry"/>
              <w:jc w:val="center"/>
              <w:rPr>
                <w:ins w:id="6074" w:author="Lynn Felhofer" w:date="2020-03-20T09:46:00Z"/>
              </w:rPr>
            </w:pPr>
            <w:ins w:id="6075" w:author="Lynn Felhofer" w:date="2020-03-20T09:46:00Z">
              <w:r w:rsidRPr="00212469">
                <w:t>--</w:t>
              </w:r>
            </w:ins>
          </w:p>
        </w:tc>
      </w:tr>
      <w:tr w:rsidR="00B2736F" w:rsidRPr="00212469" w14:paraId="2D0EE982" w14:textId="77777777" w:rsidTr="0083278C">
        <w:trPr>
          <w:cantSplit/>
          <w:trHeight w:val="332"/>
          <w:jc w:val="center"/>
          <w:ins w:id="6076" w:author="Lynn Felhofer" w:date="2020-03-20T09:46:00Z"/>
        </w:trPr>
        <w:tc>
          <w:tcPr>
            <w:tcW w:w="1975" w:type="dxa"/>
            <w:vMerge/>
          </w:tcPr>
          <w:p w14:paraId="4B6CF91B" w14:textId="77777777" w:rsidR="00B2736F" w:rsidRPr="00212469" w:rsidRDefault="00B2736F" w:rsidP="00B2736F">
            <w:pPr>
              <w:pStyle w:val="TableEntry"/>
              <w:rPr>
                <w:ins w:id="6077" w:author="Lynn Felhofer" w:date="2020-03-20T09:46:00Z"/>
              </w:rPr>
            </w:pPr>
          </w:p>
        </w:tc>
        <w:tc>
          <w:tcPr>
            <w:tcW w:w="3600" w:type="dxa"/>
          </w:tcPr>
          <w:p w14:paraId="2E9D4C1D" w14:textId="77777777" w:rsidR="00B2736F" w:rsidRPr="00212469" w:rsidRDefault="00B2736F" w:rsidP="00B2736F">
            <w:pPr>
              <w:pStyle w:val="TableEntry"/>
              <w:rPr>
                <w:ins w:id="6078" w:author="Lynn Felhofer" w:date="2020-03-20T09:46:00Z"/>
              </w:rPr>
            </w:pPr>
            <w:ins w:id="6079" w:author="Lynn Felhofer" w:date="2020-03-20T09:46:00Z">
              <w:r w:rsidRPr="00212469">
                <w:t>ATNA / Secure Node or Secure Application</w:t>
              </w:r>
            </w:ins>
          </w:p>
        </w:tc>
        <w:tc>
          <w:tcPr>
            <w:tcW w:w="1530" w:type="dxa"/>
          </w:tcPr>
          <w:p w14:paraId="637DBD10" w14:textId="161F7555" w:rsidR="00B2736F" w:rsidRPr="00212469" w:rsidRDefault="00B2736F" w:rsidP="00B2736F">
            <w:pPr>
              <w:pStyle w:val="TableEntry"/>
              <w:rPr>
                <w:ins w:id="6080" w:author="Lynn Felhofer" w:date="2020-03-20T09:46:00Z"/>
              </w:rPr>
            </w:pPr>
            <w:ins w:id="6081" w:author="Lynn Felhofer" w:date="2020-03-20T09:46:00Z">
              <w:r w:rsidRPr="00212469">
                <w:t>ITI TF-1: 9</w:t>
              </w:r>
            </w:ins>
            <w:ins w:id="6082" w:author="Lynn Felhofer" w:date="2020-03-20T18:20:00Z">
              <w:r w:rsidR="00BD64A4">
                <w:t>.1</w:t>
              </w:r>
            </w:ins>
          </w:p>
        </w:tc>
        <w:tc>
          <w:tcPr>
            <w:tcW w:w="2046" w:type="dxa"/>
          </w:tcPr>
          <w:p w14:paraId="69CB086B" w14:textId="77777777" w:rsidR="00B2736F" w:rsidRPr="00212469" w:rsidRDefault="00B2736F" w:rsidP="00BD64A4">
            <w:pPr>
              <w:pStyle w:val="TableEntry"/>
              <w:jc w:val="center"/>
              <w:rPr>
                <w:ins w:id="6083" w:author="Lynn Felhofer" w:date="2020-03-20T09:46:00Z"/>
              </w:rPr>
            </w:pPr>
            <w:ins w:id="6084" w:author="Lynn Felhofer" w:date="2020-03-20T09:46:00Z">
              <w:r w:rsidRPr="00212469">
                <w:t>--</w:t>
              </w:r>
            </w:ins>
          </w:p>
        </w:tc>
      </w:tr>
      <w:tr w:rsidR="00B2736F" w:rsidRPr="00212469" w14:paraId="2ACF91EB" w14:textId="77777777" w:rsidTr="0083278C">
        <w:trPr>
          <w:cantSplit/>
          <w:trHeight w:val="332"/>
          <w:jc w:val="center"/>
          <w:ins w:id="6085" w:author="Lynn Felhofer" w:date="2020-03-20T09:46:00Z"/>
        </w:trPr>
        <w:tc>
          <w:tcPr>
            <w:tcW w:w="1975" w:type="dxa"/>
            <w:vMerge w:val="restart"/>
          </w:tcPr>
          <w:p w14:paraId="3020E4A3" w14:textId="77777777" w:rsidR="00B2736F" w:rsidRPr="00212469" w:rsidRDefault="00B2736F" w:rsidP="00B2736F">
            <w:pPr>
              <w:pStyle w:val="TableEntry"/>
              <w:rPr>
                <w:ins w:id="6086" w:author="Lynn Felhofer" w:date="2020-03-20T09:46:00Z"/>
              </w:rPr>
            </w:pPr>
            <w:ins w:id="6087" w:author="Lynn Felhofer" w:date="2020-03-20T09:46:00Z">
              <w:r w:rsidRPr="00212469">
                <w:t>Patient Identity Cross-Reference Manager</w:t>
              </w:r>
            </w:ins>
          </w:p>
        </w:tc>
        <w:tc>
          <w:tcPr>
            <w:tcW w:w="3600" w:type="dxa"/>
          </w:tcPr>
          <w:p w14:paraId="78F014D5" w14:textId="77777777" w:rsidR="00B2736F" w:rsidRPr="00212469" w:rsidRDefault="00B2736F" w:rsidP="00B2736F">
            <w:pPr>
              <w:pStyle w:val="TableEntry"/>
              <w:rPr>
                <w:ins w:id="6088" w:author="Lynn Felhofer" w:date="2020-03-20T09:46:00Z"/>
              </w:rPr>
            </w:pPr>
            <w:ins w:id="6089" w:author="Lynn Felhofer" w:date="2020-03-20T09:46:00Z">
              <w:r w:rsidRPr="00212469">
                <w:t>CT / Time Client</w:t>
              </w:r>
            </w:ins>
          </w:p>
        </w:tc>
        <w:tc>
          <w:tcPr>
            <w:tcW w:w="1530" w:type="dxa"/>
          </w:tcPr>
          <w:p w14:paraId="2D5C247E" w14:textId="77777777" w:rsidR="00B2736F" w:rsidRPr="00212469" w:rsidRDefault="00B2736F" w:rsidP="00B2736F">
            <w:pPr>
              <w:pStyle w:val="TableEntry"/>
              <w:rPr>
                <w:ins w:id="6090" w:author="Lynn Felhofer" w:date="2020-03-20T09:46:00Z"/>
              </w:rPr>
            </w:pPr>
            <w:ins w:id="6091" w:author="Lynn Felhofer" w:date="2020-03-20T09:46:00Z">
              <w:r w:rsidRPr="00212469">
                <w:t>ITI TF-1: 7</w:t>
              </w:r>
            </w:ins>
          </w:p>
        </w:tc>
        <w:tc>
          <w:tcPr>
            <w:tcW w:w="2046" w:type="dxa"/>
          </w:tcPr>
          <w:p w14:paraId="42F0CC04" w14:textId="77777777" w:rsidR="00B2736F" w:rsidRPr="00212469" w:rsidRDefault="00B2736F" w:rsidP="00BD64A4">
            <w:pPr>
              <w:pStyle w:val="TableEntry"/>
              <w:jc w:val="center"/>
              <w:rPr>
                <w:ins w:id="6092" w:author="Lynn Felhofer" w:date="2020-03-20T09:46:00Z"/>
              </w:rPr>
            </w:pPr>
            <w:ins w:id="6093" w:author="Lynn Felhofer" w:date="2020-03-20T09:46:00Z">
              <w:r w:rsidRPr="00212469">
                <w:t>--</w:t>
              </w:r>
            </w:ins>
          </w:p>
        </w:tc>
      </w:tr>
      <w:tr w:rsidR="00B2736F" w:rsidRPr="00212469" w14:paraId="42B3D72A" w14:textId="77777777" w:rsidTr="0083278C">
        <w:trPr>
          <w:cantSplit/>
          <w:trHeight w:val="332"/>
          <w:jc w:val="center"/>
          <w:ins w:id="6094" w:author="Lynn Felhofer" w:date="2020-03-20T09:46:00Z"/>
        </w:trPr>
        <w:tc>
          <w:tcPr>
            <w:tcW w:w="1975" w:type="dxa"/>
            <w:vMerge/>
          </w:tcPr>
          <w:p w14:paraId="781D9D63" w14:textId="77777777" w:rsidR="00B2736F" w:rsidRPr="00212469" w:rsidRDefault="00B2736F" w:rsidP="00B2736F">
            <w:pPr>
              <w:pStyle w:val="TableEntry"/>
              <w:rPr>
                <w:ins w:id="6095" w:author="Lynn Felhofer" w:date="2020-03-20T09:46:00Z"/>
              </w:rPr>
            </w:pPr>
          </w:p>
        </w:tc>
        <w:tc>
          <w:tcPr>
            <w:tcW w:w="3600" w:type="dxa"/>
          </w:tcPr>
          <w:p w14:paraId="232BE7F0" w14:textId="77777777" w:rsidR="00B2736F" w:rsidRPr="00212469" w:rsidRDefault="00B2736F" w:rsidP="00B2736F">
            <w:pPr>
              <w:pStyle w:val="TableEntry"/>
              <w:rPr>
                <w:ins w:id="6096" w:author="Lynn Felhofer" w:date="2020-03-20T09:46:00Z"/>
              </w:rPr>
            </w:pPr>
            <w:ins w:id="6097" w:author="Lynn Felhofer" w:date="2020-03-20T09:46:00Z">
              <w:r w:rsidRPr="00212469">
                <w:t>ATNA / Secure Node or Secure Application</w:t>
              </w:r>
            </w:ins>
          </w:p>
        </w:tc>
        <w:tc>
          <w:tcPr>
            <w:tcW w:w="1530" w:type="dxa"/>
          </w:tcPr>
          <w:p w14:paraId="666D9729" w14:textId="465BB67F" w:rsidR="00B2736F" w:rsidRPr="00212469" w:rsidRDefault="00B2736F" w:rsidP="00B2736F">
            <w:pPr>
              <w:pStyle w:val="TableEntry"/>
              <w:rPr>
                <w:ins w:id="6098" w:author="Lynn Felhofer" w:date="2020-03-20T09:46:00Z"/>
              </w:rPr>
            </w:pPr>
            <w:ins w:id="6099" w:author="Lynn Felhofer" w:date="2020-03-20T09:46:00Z">
              <w:r w:rsidRPr="00212469">
                <w:t>ITI TF-1: 9</w:t>
              </w:r>
            </w:ins>
            <w:ins w:id="6100" w:author="Lynn Felhofer" w:date="2020-03-20T18:20:00Z">
              <w:r w:rsidR="00BD64A4">
                <w:t>.</w:t>
              </w:r>
            </w:ins>
          </w:p>
        </w:tc>
        <w:tc>
          <w:tcPr>
            <w:tcW w:w="2046" w:type="dxa"/>
          </w:tcPr>
          <w:p w14:paraId="154CE9D9" w14:textId="77777777" w:rsidR="00B2736F" w:rsidRPr="00212469" w:rsidRDefault="00B2736F" w:rsidP="00BD64A4">
            <w:pPr>
              <w:pStyle w:val="TableEntry"/>
              <w:jc w:val="center"/>
              <w:rPr>
                <w:ins w:id="6101" w:author="Lynn Felhofer" w:date="2020-03-20T09:46:00Z"/>
              </w:rPr>
            </w:pPr>
            <w:ins w:id="6102" w:author="Lynn Felhofer" w:date="2020-03-20T09:46:00Z">
              <w:r w:rsidRPr="00212469">
                <w:t>--</w:t>
              </w:r>
            </w:ins>
          </w:p>
        </w:tc>
      </w:tr>
    </w:tbl>
    <w:p w14:paraId="08523BFB" w14:textId="77777777" w:rsidR="00B2736F" w:rsidRPr="00212469" w:rsidRDefault="00B2736F" w:rsidP="00B2736F">
      <w:pPr>
        <w:pStyle w:val="BodyText"/>
        <w:rPr>
          <w:ins w:id="6103" w:author="Lynn Felhofer" w:date="2020-03-20T09:46:00Z"/>
        </w:rPr>
      </w:pPr>
    </w:p>
    <w:p w14:paraId="55D3B7DE" w14:textId="77777777" w:rsidR="00B2736F" w:rsidRPr="00212469" w:rsidRDefault="00B2736F" w:rsidP="00B2736F">
      <w:pPr>
        <w:pStyle w:val="Heading2"/>
        <w:numPr>
          <w:ilvl w:val="0"/>
          <w:numId w:val="0"/>
        </w:numPr>
        <w:rPr>
          <w:ins w:id="6104" w:author="Lynn Felhofer" w:date="2020-03-20T09:46:00Z"/>
          <w:noProof w:val="0"/>
        </w:rPr>
      </w:pPr>
      <w:bookmarkStart w:id="6105" w:name="_Toc486580927"/>
      <w:ins w:id="6106" w:author="Lynn Felhofer" w:date="2020-03-20T09:46:00Z">
        <w:r w:rsidRPr="00212469">
          <w:rPr>
            <w:noProof w:val="0"/>
          </w:rPr>
          <w:t>31.4 XPID Overview</w:t>
        </w:r>
        <w:bookmarkEnd w:id="6105"/>
      </w:ins>
    </w:p>
    <w:p w14:paraId="36419584" w14:textId="77777777" w:rsidR="00B2736F" w:rsidRPr="00212469" w:rsidRDefault="00B2736F" w:rsidP="00B2736F">
      <w:pPr>
        <w:pStyle w:val="Heading3"/>
        <w:numPr>
          <w:ilvl w:val="0"/>
          <w:numId w:val="0"/>
        </w:numPr>
        <w:rPr>
          <w:ins w:id="6107" w:author="Lynn Felhofer" w:date="2020-03-20T09:46:00Z"/>
        </w:rPr>
      </w:pPr>
      <w:bookmarkStart w:id="6108" w:name="_Toc486580928"/>
      <w:ins w:id="6109" w:author="Lynn Felhofer" w:date="2020-03-20T09:46:00Z">
        <w:r w:rsidRPr="00212469">
          <w:t>31.4.1 Process Flow</w:t>
        </w:r>
        <w:bookmarkEnd w:id="6108"/>
      </w:ins>
    </w:p>
    <w:p w14:paraId="0D11C8F1" w14:textId="77777777" w:rsidR="00B2736F" w:rsidRPr="00212469" w:rsidRDefault="00B2736F" w:rsidP="00B2736F">
      <w:pPr>
        <w:pStyle w:val="BodyText"/>
        <w:jc w:val="center"/>
        <w:rPr>
          <w:ins w:id="6110" w:author="Lynn Felhofer" w:date="2020-03-20T09:46:00Z"/>
        </w:rPr>
      </w:pPr>
      <w:ins w:id="6111" w:author="Lynn Felhofer" w:date="2020-03-20T09:46:00Z">
        <w:r w:rsidRPr="00212469">
          <w:rPr>
            <w:noProof/>
          </w:rPr>
          <w:drawing>
            <wp:inline distT="0" distB="0" distL="0" distR="0" wp14:anchorId="1BDCE1CD" wp14:editId="03CF27E7">
              <wp:extent cx="4144010" cy="2889250"/>
              <wp:effectExtent l="0" t="0" r="8890" b="6350"/>
              <wp:docPr id="282" name="Picture 282" descr="XPID Diagra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ID Diagram-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44010" cy="2889250"/>
                      </a:xfrm>
                      <a:prstGeom prst="rect">
                        <a:avLst/>
                      </a:prstGeom>
                      <a:noFill/>
                      <a:ln>
                        <a:noFill/>
                      </a:ln>
                    </pic:spPr>
                  </pic:pic>
                </a:graphicData>
              </a:graphic>
            </wp:inline>
          </w:drawing>
        </w:r>
      </w:ins>
    </w:p>
    <w:p w14:paraId="7E566CCF" w14:textId="77777777" w:rsidR="00B2736F" w:rsidRPr="00212469" w:rsidRDefault="00B2736F" w:rsidP="00B2736F">
      <w:pPr>
        <w:pStyle w:val="FigureTitle"/>
        <w:rPr>
          <w:ins w:id="6112" w:author="Lynn Felhofer" w:date="2020-03-20T09:46:00Z"/>
        </w:rPr>
      </w:pPr>
      <w:ins w:id="6113" w:author="Lynn Felhofer" w:date="2020-03-20T09:46:00Z">
        <w:r w:rsidRPr="00212469">
          <w:t>Figure 31.4.1-1: Basic Process Flow in XAD-PID Change Management (XPID) Profile</w:t>
        </w:r>
      </w:ins>
    </w:p>
    <w:p w14:paraId="5499484B" w14:textId="77777777" w:rsidR="00B2736F" w:rsidRPr="00212469" w:rsidRDefault="00B2736F" w:rsidP="00B2736F">
      <w:pPr>
        <w:pStyle w:val="BodyText"/>
        <w:rPr>
          <w:ins w:id="6114" w:author="Lynn Felhofer" w:date="2020-03-20T09:46:00Z"/>
        </w:rPr>
      </w:pPr>
    </w:p>
    <w:p w14:paraId="17775245" w14:textId="77777777" w:rsidR="00B2736F" w:rsidRPr="00212469" w:rsidRDefault="00B2736F" w:rsidP="00B2736F">
      <w:pPr>
        <w:pStyle w:val="Heading3"/>
        <w:numPr>
          <w:ilvl w:val="0"/>
          <w:numId w:val="0"/>
        </w:numPr>
        <w:rPr>
          <w:ins w:id="6115" w:author="Lynn Felhofer" w:date="2020-03-20T09:46:00Z"/>
        </w:rPr>
      </w:pPr>
      <w:ins w:id="6116" w:author="Lynn Felhofer" w:date="2020-03-20T09:46:00Z">
        <w:r w:rsidRPr="00212469">
          <w:br w:type="page"/>
        </w:r>
        <w:bookmarkStart w:id="6117" w:name="_Toc486580929"/>
        <w:r w:rsidRPr="00212469">
          <w:lastRenderedPageBreak/>
          <w:t>31.4.2 Use Cases</w:t>
        </w:r>
        <w:bookmarkEnd w:id="6117"/>
      </w:ins>
    </w:p>
    <w:p w14:paraId="579BDF8E" w14:textId="77777777" w:rsidR="00B2736F" w:rsidRPr="00212469" w:rsidRDefault="00B2736F" w:rsidP="00B2736F">
      <w:pPr>
        <w:pStyle w:val="Heading4"/>
        <w:numPr>
          <w:ilvl w:val="0"/>
          <w:numId w:val="0"/>
        </w:numPr>
        <w:rPr>
          <w:ins w:id="6118" w:author="Lynn Felhofer" w:date="2020-03-20T09:46:00Z"/>
        </w:rPr>
      </w:pPr>
      <w:bookmarkStart w:id="6119" w:name="_Toc486580930"/>
      <w:ins w:id="6120" w:author="Lynn Felhofer" w:date="2020-03-20T09:46:00Z">
        <w:r w:rsidRPr="00212469">
          <w:t>31.4.2.1 XAD-PID Link Change Use Case</w:t>
        </w:r>
        <w:bookmarkEnd w:id="6119"/>
      </w:ins>
    </w:p>
    <w:p w14:paraId="11DC3729" w14:textId="77777777" w:rsidR="00B2736F" w:rsidRPr="00212469" w:rsidRDefault="00B2736F" w:rsidP="00B2736F">
      <w:pPr>
        <w:pStyle w:val="BodyText"/>
        <w:rPr>
          <w:ins w:id="6121" w:author="Lynn Felhofer" w:date="2020-03-20T09:46:00Z"/>
        </w:rPr>
      </w:pPr>
      <w:ins w:id="6122" w:author="Lynn Felhofer" w:date="2020-03-20T09:46:00Z">
        <w:r w:rsidRPr="00212469">
          <w:t xml:space="preserve">This section illustrates the XAD-PID Link change use case. </w:t>
        </w:r>
      </w:ins>
    </w:p>
    <w:p w14:paraId="483CDAF0" w14:textId="77777777" w:rsidR="00B2736F" w:rsidRPr="00212469" w:rsidRDefault="00B2736F" w:rsidP="00B2736F">
      <w:pPr>
        <w:pStyle w:val="BodyText"/>
        <w:rPr>
          <w:ins w:id="6123" w:author="Lynn Felhofer" w:date="2020-03-20T09:46:00Z"/>
        </w:rPr>
      </w:pPr>
      <w:ins w:id="6124" w:author="Lynn Felhofer" w:date="2020-03-20T09:46:00Z">
        <w:r w:rsidRPr="00212469">
          <w:t>In this scenario a patient presents to a service location in a given XDS Affinity Domain for the first time and a set of shareable clinical documents are created for that encounter.</w:t>
        </w:r>
      </w:ins>
    </w:p>
    <w:p w14:paraId="61A8081F" w14:textId="77777777" w:rsidR="00B2736F" w:rsidRPr="00212469" w:rsidRDefault="00B2736F" w:rsidP="00B2736F">
      <w:pPr>
        <w:pStyle w:val="BodyText"/>
        <w:rPr>
          <w:ins w:id="6125" w:author="Lynn Felhofer" w:date="2020-03-20T09:46:00Z"/>
          <w:lang w:eastAsia="fr-FR"/>
        </w:rPr>
      </w:pPr>
      <w:ins w:id="6126" w:author="Lynn Felhofer" w:date="2020-03-20T09:46:00Z">
        <w:r w:rsidRPr="00212469">
          <w:rPr>
            <w:lang w:eastAsia="fr-FR"/>
          </w:rPr>
          <w:t xml:space="preserve">That service location is assumed to be a Patient Identity Source to the XDS Affinity Domain </w:t>
        </w:r>
        <w:r w:rsidRPr="00212469">
          <w:t xml:space="preserve">Patient Identity Cross-Reference </w:t>
        </w:r>
        <w:r w:rsidRPr="00212469">
          <w:rPr>
            <w:lang w:eastAsia="fr-FR"/>
          </w:rPr>
          <w:t xml:space="preserve">Manager. The local ID for that patient (MRN 22222) is mapped (i.e., linked) by the </w:t>
        </w:r>
        <w:r w:rsidRPr="00212469">
          <w:t xml:space="preserve">Patient Identity Cross-Reference </w:t>
        </w:r>
        <w:r w:rsidRPr="00212469">
          <w:rPr>
            <w:lang w:eastAsia="fr-FR"/>
          </w:rPr>
          <w:t>manager to an existing XAD-PID (XAD-PID 33333) (see Figure 31.4.2</w:t>
        </w:r>
        <w:r>
          <w:rPr>
            <w:lang w:eastAsia="fr-FR"/>
          </w:rPr>
          <w:t>.</w:t>
        </w:r>
        <w:r w:rsidRPr="00212469">
          <w:rPr>
            <w:lang w:eastAsia="fr-FR"/>
          </w:rPr>
          <w:t>1-1).</w:t>
        </w:r>
      </w:ins>
    </w:p>
    <w:p w14:paraId="064C6C6D" w14:textId="77777777" w:rsidR="00B2736F" w:rsidRPr="00212469" w:rsidRDefault="00B2736F" w:rsidP="00B2736F">
      <w:pPr>
        <w:pStyle w:val="BodyText"/>
        <w:rPr>
          <w:ins w:id="6127" w:author="Lynn Felhofer" w:date="2020-03-20T09:46:00Z"/>
          <w:lang w:eastAsia="fr-FR"/>
        </w:rPr>
      </w:pPr>
    </w:p>
    <w:p w14:paraId="3CE838EF" w14:textId="77777777" w:rsidR="00B2736F" w:rsidRPr="00212469" w:rsidRDefault="00B2736F" w:rsidP="00B2736F">
      <w:pPr>
        <w:pStyle w:val="BodyText"/>
        <w:jc w:val="center"/>
        <w:rPr>
          <w:ins w:id="6128" w:author="Lynn Felhofer" w:date="2020-03-20T09:46:00Z"/>
        </w:rPr>
      </w:pPr>
      <w:ins w:id="6129" w:author="Lynn Felhofer" w:date="2020-03-20T09:46:00Z">
        <w:r w:rsidRPr="00212469">
          <w:rPr>
            <w:noProof/>
          </w:rPr>
          <w:drawing>
            <wp:inline distT="0" distB="0" distL="0" distR="0" wp14:anchorId="3D3A85C3" wp14:editId="092A5034">
              <wp:extent cx="4085590" cy="3297555"/>
              <wp:effectExtent l="0" t="0" r="0" b="0"/>
              <wp:docPr id="283" name="Picture 283" descr="XPI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ID Diagram-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85590" cy="3297555"/>
                      </a:xfrm>
                      <a:prstGeom prst="rect">
                        <a:avLst/>
                      </a:prstGeom>
                      <a:noFill/>
                      <a:ln>
                        <a:noFill/>
                      </a:ln>
                    </pic:spPr>
                  </pic:pic>
                </a:graphicData>
              </a:graphic>
            </wp:inline>
          </w:drawing>
        </w:r>
      </w:ins>
    </w:p>
    <w:p w14:paraId="33DD1087" w14:textId="77777777" w:rsidR="00B2736F" w:rsidRPr="00212469" w:rsidRDefault="00B2736F" w:rsidP="00B2736F">
      <w:pPr>
        <w:pStyle w:val="FigureTitle"/>
        <w:rPr>
          <w:ins w:id="6130" w:author="Lynn Felhofer" w:date="2020-03-20T09:46:00Z"/>
        </w:rPr>
      </w:pPr>
      <w:ins w:id="6131" w:author="Lynn Felhofer" w:date="2020-03-20T09:46:00Z">
        <w:r w:rsidRPr="00212469">
          <w:t>Figure 31.4.2.1-1: Local Patient Added to the Patient Identity Cross-Reference Manager</w:t>
        </w:r>
      </w:ins>
    </w:p>
    <w:p w14:paraId="42CFCD81" w14:textId="77777777" w:rsidR="00B2736F" w:rsidRPr="00212469" w:rsidRDefault="00B2736F" w:rsidP="00B2736F">
      <w:pPr>
        <w:pStyle w:val="BodyText"/>
        <w:rPr>
          <w:ins w:id="6132" w:author="Lynn Felhofer" w:date="2020-03-20T09:46:00Z"/>
          <w:lang w:eastAsia="fr-FR"/>
        </w:rPr>
      </w:pPr>
      <w:ins w:id="6133" w:author="Lynn Felhofer" w:date="2020-03-20T09:46:00Z">
        <w:r w:rsidRPr="00212469">
          <w:rPr>
            <w:lang w:eastAsia="fr-FR"/>
          </w:rPr>
          <w:t>A document (ID #34245) is created from this encounter and published to the XDS Document Repository and XDS Document Registry using that XAD-PID (see Figure 31.4.2.1-2).</w:t>
        </w:r>
      </w:ins>
    </w:p>
    <w:p w14:paraId="390BAC20" w14:textId="77777777" w:rsidR="00B2736F" w:rsidRPr="00212469" w:rsidRDefault="00B2736F" w:rsidP="00B2736F">
      <w:pPr>
        <w:jc w:val="center"/>
        <w:rPr>
          <w:ins w:id="6134" w:author="Lynn Felhofer" w:date="2020-03-20T09:46:00Z"/>
        </w:rPr>
      </w:pPr>
      <w:ins w:id="6135" w:author="Lynn Felhofer" w:date="2020-03-20T09:46:00Z">
        <w:r w:rsidRPr="00212469">
          <w:rPr>
            <w:noProof/>
          </w:rPr>
          <w:lastRenderedPageBreak/>
          <w:drawing>
            <wp:inline distT="0" distB="0" distL="0" distR="0" wp14:anchorId="37537D82" wp14:editId="1902BAEC">
              <wp:extent cx="3968750" cy="3074035"/>
              <wp:effectExtent l="0" t="0" r="0" b="0"/>
              <wp:docPr id="284" name="Picture 284" descr="XPI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ID Diagram-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68750" cy="3074035"/>
                      </a:xfrm>
                      <a:prstGeom prst="rect">
                        <a:avLst/>
                      </a:prstGeom>
                      <a:noFill/>
                      <a:ln>
                        <a:noFill/>
                      </a:ln>
                    </pic:spPr>
                  </pic:pic>
                </a:graphicData>
              </a:graphic>
            </wp:inline>
          </w:drawing>
        </w:r>
        <w:r w:rsidRPr="00212469">
          <w:rPr>
            <w:rFonts w:cs="Arial"/>
          </w:rPr>
          <w:t xml:space="preserve"> </w:t>
        </w:r>
      </w:ins>
    </w:p>
    <w:p w14:paraId="0FD70E6F" w14:textId="77777777" w:rsidR="00B2736F" w:rsidRPr="00212469" w:rsidRDefault="00B2736F" w:rsidP="00B2736F">
      <w:pPr>
        <w:pStyle w:val="FigureTitle"/>
        <w:rPr>
          <w:ins w:id="6136" w:author="Lynn Felhofer" w:date="2020-03-20T09:46:00Z"/>
        </w:rPr>
      </w:pPr>
      <w:ins w:id="6137" w:author="Lynn Felhofer" w:date="2020-03-20T09:46:00Z">
        <w:r w:rsidRPr="00212469">
          <w:t>Figure 31.4.2.1-2: Document Published to Document Registry</w:t>
        </w:r>
      </w:ins>
    </w:p>
    <w:p w14:paraId="485184C0" w14:textId="77777777" w:rsidR="00B2736F" w:rsidRPr="00212469" w:rsidRDefault="00B2736F" w:rsidP="00B2736F">
      <w:pPr>
        <w:rPr>
          <w:ins w:id="6138" w:author="Lynn Felhofer" w:date="2020-03-20T09:46:00Z"/>
          <w:rFonts w:cs="Arial"/>
        </w:rPr>
      </w:pPr>
      <w:ins w:id="6139" w:author="Lynn Felhofer" w:date="2020-03-20T09:46:00Z">
        <w:r w:rsidRPr="00212469">
          <w:rPr>
            <w:rStyle w:val="BodyTextChar"/>
          </w:rPr>
          <w:t>However, at some later time, it is discovered that the local patient ID in this use case should not have been linked to XAD-PID #33333 in the first place and that in fact, it should have been linked to another identifier (XAD-PID #11111) as shown below in Figure 31.4.2.1-3.</w:t>
        </w:r>
        <w:r w:rsidRPr="00212469">
          <w:rPr>
            <w:rFonts w:cs="Arial"/>
          </w:rPr>
          <w:t xml:space="preserve"> </w:t>
        </w:r>
      </w:ins>
    </w:p>
    <w:p w14:paraId="7A5E9E13" w14:textId="77777777" w:rsidR="00B2736F" w:rsidRPr="00212469" w:rsidRDefault="00B2736F" w:rsidP="00B2736F">
      <w:pPr>
        <w:pStyle w:val="BodyText"/>
        <w:rPr>
          <w:ins w:id="6140" w:author="Lynn Felhofer" w:date="2020-03-20T09:46:00Z"/>
        </w:rPr>
      </w:pPr>
    </w:p>
    <w:p w14:paraId="1AE3476D" w14:textId="77777777" w:rsidR="00B2736F" w:rsidRPr="00212469" w:rsidRDefault="00B2736F" w:rsidP="00B2736F">
      <w:pPr>
        <w:rPr>
          <w:ins w:id="6141" w:author="Lynn Felhofer" w:date="2020-03-20T09:46:00Z"/>
          <w:lang w:eastAsia="fr-FR"/>
        </w:rPr>
      </w:pPr>
      <w:ins w:id="6142" w:author="Lynn Felhofer" w:date="2020-03-20T09:46:00Z">
        <w:r w:rsidRPr="00212469">
          <w:rPr>
            <w:rFonts w:cs="Arial"/>
            <w:noProof/>
          </w:rPr>
          <w:drawing>
            <wp:inline distT="0" distB="0" distL="0" distR="0" wp14:anchorId="18C9A948" wp14:editId="0B6FF5D1">
              <wp:extent cx="5943600" cy="2402840"/>
              <wp:effectExtent l="0" t="0" r="0" b="0"/>
              <wp:docPr id="285" name="Picture 285" descr="XPID Diagr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PID Diagram-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ins>
    </w:p>
    <w:p w14:paraId="1C37D247" w14:textId="77777777" w:rsidR="00B2736F" w:rsidRPr="00212469" w:rsidRDefault="00B2736F" w:rsidP="00B2736F">
      <w:pPr>
        <w:pStyle w:val="FigureTitle"/>
        <w:rPr>
          <w:ins w:id="6143" w:author="Lynn Felhofer" w:date="2020-03-20T09:46:00Z"/>
        </w:rPr>
      </w:pPr>
      <w:bookmarkStart w:id="6144" w:name="_Ref247529284"/>
      <w:ins w:id="6145" w:author="Lynn Felhofer" w:date="2020-03-20T09:46:00Z">
        <w:r w:rsidRPr="00212469">
          <w:t xml:space="preserve">Figure </w:t>
        </w:r>
        <w:bookmarkEnd w:id="6144"/>
        <w:r w:rsidRPr="00212469">
          <w:t>31.4.2.1-3: Local Patient is Assigned New XAD-PID in Patient Identity Cross-Reference Manager</w:t>
        </w:r>
      </w:ins>
    </w:p>
    <w:p w14:paraId="248AB1AE" w14:textId="77777777" w:rsidR="00B2736F" w:rsidRPr="00212469" w:rsidRDefault="00B2736F" w:rsidP="00B2736F">
      <w:pPr>
        <w:pStyle w:val="BodyText"/>
        <w:rPr>
          <w:ins w:id="6146" w:author="Lynn Felhofer" w:date="2020-03-20T09:46:00Z"/>
          <w:lang w:eastAsia="fr-FR"/>
        </w:rPr>
      </w:pPr>
      <w:ins w:id="6147" w:author="Lynn Felhofer" w:date="2020-03-20T09:46:00Z">
        <w:r w:rsidRPr="00212469">
          <w:rPr>
            <w:lang w:eastAsia="fr-FR"/>
          </w:rPr>
          <w:lastRenderedPageBreak/>
          <w:t xml:space="preserve">In this case, we see that the correct XAD-PID is 11111 and the change occurs normally within the </w:t>
        </w:r>
        <w:r w:rsidRPr="00212469">
          <w:t>Patient Identity Cross-Reference</w:t>
        </w:r>
        <w:r w:rsidRPr="00212469">
          <w:rPr>
            <w:lang w:eastAsia="fr-FR"/>
          </w:rPr>
          <w:t xml:space="preserve"> Manager from the Patient Identity Feed. However, the previously published document (DOC 34245) needs to be corrected and reflect this change. </w:t>
        </w:r>
      </w:ins>
    </w:p>
    <w:p w14:paraId="77CF296A" w14:textId="77777777" w:rsidR="00B2736F" w:rsidRPr="00212469" w:rsidRDefault="00B2736F" w:rsidP="00B2736F">
      <w:pPr>
        <w:pStyle w:val="BodyText"/>
        <w:rPr>
          <w:ins w:id="6148" w:author="Lynn Felhofer" w:date="2020-03-20T09:46:00Z"/>
          <w:lang w:eastAsia="fr-FR"/>
        </w:rPr>
      </w:pPr>
      <w:ins w:id="6149" w:author="Lynn Felhofer" w:date="2020-03-20T09:46:00Z">
        <w:r w:rsidRPr="00212469">
          <w:rPr>
            <w:lang w:eastAsia="fr-FR"/>
          </w:rPr>
          <w:t>Given that the original Document Source may not be aware that the link change event has occurred, it cannot be expected to deprecate and re-publish the document itself. Also, unless some type of notification is sent to the Document Registry, it also cannot process the event (see Figure 31.4.2.1-4).</w:t>
        </w:r>
      </w:ins>
    </w:p>
    <w:p w14:paraId="6174B31A" w14:textId="77777777" w:rsidR="00B2736F" w:rsidRPr="00212469" w:rsidRDefault="00B2736F" w:rsidP="00B2736F">
      <w:pPr>
        <w:pStyle w:val="BodyText"/>
        <w:rPr>
          <w:ins w:id="6150" w:author="Lynn Felhofer" w:date="2020-03-20T09:46:00Z"/>
          <w:lang w:eastAsia="fr-FR"/>
        </w:rPr>
      </w:pPr>
    </w:p>
    <w:p w14:paraId="5507E65A" w14:textId="77777777" w:rsidR="00B2736F" w:rsidRPr="00212469" w:rsidRDefault="00B2736F" w:rsidP="00B2736F">
      <w:pPr>
        <w:rPr>
          <w:ins w:id="6151" w:author="Lynn Felhofer" w:date="2020-03-20T09:46:00Z"/>
          <w:lang w:eastAsia="fr-FR"/>
        </w:rPr>
      </w:pPr>
      <w:ins w:id="6152" w:author="Lynn Felhofer" w:date="2020-03-20T09:46:00Z">
        <w:r w:rsidRPr="00212469">
          <w:rPr>
            <w:noProof/>
          </w:rPr>
          <w:drawing>
            <wp:inline distT="0" distB="0" distL="0" distR="0" wp14:anchorId="6136116A" wp14:editId="7246FC13">
              <wp:extent cx="5934075" cy="2412365"/>
              <wp:effectExtent l="0" t="0" r="9525" b="6985"/>
              <wp:docPr id="286" name="Picture 286" descr="XPID Diagra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ID Diagram-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4075" cy="2412365"/>
                      </a:xfrm>
                      <a:prstGeom prst="rect">
                        <a:avLst/>
                      </a:prstGeom>
                      <a:noFill/>
                      <a:ln>
                        <a:noFill/>
                      </a:ln>
                    </pic:spPr>
                  </pic:pic>
                </a:graphicData>
              </a:graphic>
            </wp:inline>
          </w:drawing>
        </w:r>
      </w:ins>
    </w:p>
    <w:p w14:paraId="2B1CF8D7" w14:textId="77777777" w:rsidR="00B2736F" w:rsidRPr="00212469" w:rsidRDefault="00B2736F" w:rsidP="00B2736F">
      <w:pPr>
        <w:pStyle w:val="FigureTitle"/>
        <w:rPr>
          <w:ins w:id="6153" w:author="Lynn Felhofer" w:date="2020-03-20T09:46:00Z"/>
        </w:rPr>
      </w:pPr>
      <w:ins w:id="6154" w:author="Lynn Felhofer" w:date="2020-03-20T09:46:00Z">
        <w:r w:rsidRPr="00212469">
          <w:t>Figure 31.4.2.1-4: Document Registry Needs to Reflect XAD-PID change</w:t>
        </w:r>
      </w:ins>
    </w:p>
    <w:p w14:paraId="11832A66" w14:textId="77777777" w:rsidR="00B2736F" w:rsidRPr="00212469" w:rsidRDefault="00B2736F" w:rsidP="00B2736F">
      <w:pPr>
        <w:pStyle w:val="BodyText"/>
        <w:rPr>
          <w:ins w:id="6155" w:author="Lynn Felhofer" w:date="2020-03-20T09:46:00Z"/>
        </w:rPr>
      </w:pPr>
      <w:ins w:id="6156" w:author="Lynn Felhofer" w:date="2020-03-20T09:46:00Z">
        <w:r w:rsidRPr="00212469">
          <w:t xml:space="preserve">Once the XAD-PID link change event is processed by the Document Registry: </w:t>
        </w:r>
      </w:ins>
    </w:p>
    <w:p w14:paraId="6FFE39CF" w14:textId="77777777" w:rsidR="00B2736F" w:rsidRPr="00212469" w:rsidRDefault="00B2736F" w:rsidP="00B2736F">
      <w:pPr>
        <w:pStyle w:val="ListBullet2"/>
        <w:numPr>
          <w:ilvl w:val="0"/>
          <w:numId w:val="3"/>
        </w:numPr>
        <w:rPr>
          <w:ins w:id="6157" w:author="Lynn Felhofer" w:date="2020-03-20T09:46:00Z"/>
        </w:rPr>
      </w:pPr>
      <w:ins w:id="6158" w:author="Lynn Felhofer" w:date="2020-03-20T09:46:00Z">
        <w:r w:rsidRPr="00212469">
          <w:t xml:space="preserve">All documents that were published through an XDS Provide and Register transaction with the local patient identifier (MRN 22222) are now joined with documents belonging to its new common identifier (XAD-PID 11111). </w:t>
        </w:r>
      </w:ins>
    </w:p>
    <w:p w14:paraId="06FCA13B" w14:textId="77777777" w:rsidR="00B2736F" w:rsidRPr="00212469" w:rsidRDefault="00B2736F" w:rsidP="00B2736F">
      <w:pPr>
        <w:pStyle w:val="ListBullet2"/>
        <w:numPr>
          <w:ilvl w:val="0"/>
          <w:numId w:val="3"/>
        </w:numPr>
        <w:rPr>
          <w:ins w:id="6159" w:author="Lynn Felhofer" w:date="2020-03-20T09:46:00Z"/>
        </w:rPr>
      </w:pPr>
      <w:ins w:id="6160" w:author="Lynn Felhofer" w:date="2020-03-20T09:46:00Z">
        <w:r w:rsidRPr="00212469">
          <w:t>All XDS Stored Query transactions referencing the new identifier (XAD-PID 11111) will return documents including those belonging to the local patient identifier (MRN 22222).</w:t>
        </w:r>
      </w:ins>
    </w:p>
    <w:p w14:paraId="24C1FE9F" w14:textId="77777777" w:rsidR="00B2736F" w:rsidRPr="00212469" w:rsidRDefault="00B2736F" w:rsidP="00B2736F">
      <w:pPr>
        <w:pStyle w:val="Heading4"/>
        <w:numPr>
          <w:ilvl w:val="0"/>
          <w:numId w:val="0"/>
        </w:numPr>
        <w:rPr>
          <w:ins w:id="6161" w:author="Lynn Felhofer" w:date="2020-03-20T09:46:00Z"/>
        </w:rPr>
      </w:pPr>
      <w:bookmarkStart w:id="6162" w:name="_Toc486580931"/>
      <w:ins w:id="6163" w:author="Lynn Felhofer" w:date="2020-03-20T09:46:00Z">
        <w:r w:rsidRPr="00212469">
          <w:t>31.4.2.2 Local Patient Identifier Merge Use Case</w:t>
        </w:r>
        <w:bookmarkEnd w:id="6162"/>
      </w:ins>
    </w:p>
    <w:p w14:paraId="4151D75A" w14:textId="77777777" w:rsidR="00B2736F" w:rsidRPr="00212469" w:rsidRDefault="00B2736F" w:rsidP="00B2736F">
      <w:pPr>
        <w:pStyle w:val="BodyText"/>
        <w:rPr>
          <w:ins w:id="6164" w:author="Lynn Felhofer" w:date="2020-03-20T09:46:00Z"/>
        </w:rPr>
      </w:pPr>
      <w:ins w:id="6165" w:author="Lynn Felhofer" w:date="2020-03-20T09:46:00Z">
        <w:r w:rsidRPr="00212469">
          <w:t xml:space="preserve">This section illustrates the Local Patient Identifier Merge use case. </w:t>
        </w:r>
      </w:ins>
    </w:p>
    <w:p w14:paraId="7BBF7D5F" w14:textId="77777777" w:rsidR="00B2736F" w:rsidRPr="00212469" w:rsidRDefault="00B2736F" w:rsidP="00B2736F">
      <w:pPr>
        <w:pStyle w:val="BodyText"/>
        <w:rPr>
          <w:ins w:id="6166" w:author="Lynn Felhofer" w:date="2020-03-20T09:46:00Z"/>
          <w:b/>
          <w:i/>
        </w:rPr>
      </w:pPr>
      <w:ins w:id="6167" w:author="Lynn Felhofer" w:date="2020-03-20T09:46:00Z">
        <w:r w:rsidRPr="00212469">
          <w:rPr>
            <w:b/>
            <w:i/>
          </w:rPr>
          <w:t>Use Case 1: Local patient identifier merge with two different XAD-PID</w:t>
        </w:r>
      </w:ins>
    </w:p>
    <w:p w14:paraId="7C399201" w14:textId="77777777" w:rsidR="00B2736F" w:rsidRPr="00212469" w:rsidRDefault="00B2736F" w:rsidP="00B2736F">
      <w:pPr>
        <w:pStyle w:val="BodyText"/>
        <w:rPr>
          <w:ins w:id="6168" w:author="Lynn Felhofer" w:date="2020-03-20T09:46:00Z"/>
        </w:rPr>
      </w:pPr>
      <w:ins w:id="6169" w:author="Lynn Felhofer" w:date="2020-03-20T09:46:00Z">
        <w:r w:rsidRPr="00212469">
          <w:t>In this scenario two local identifiers, mapped to two different XAD-PID, are merged due to a change in demographics. Figure 31.4.2.2-1 shows the initial state, where Lid22 is linked to adPid222, Lid33 is linked to adPid333 and there is a DocumentEntry in the Document Registry for each of these local identifiers.</w:t>
        </w:r>
      </w:ins>
    </w:p>
    <w:p w14:paraId="47A3312A" w14:textId="77777777" w:rsidR="00B2736F" w:rsidRPr="00212469" w:rsidRDefault="00B2736F" w:rsidP="00B2736F">
      <w:pPr>
        <w:pStyle w:val="BodyText"/>
        <w:rPr>
          <w:ins w:id="6170" w:author="Lynn Felhofer" w:date="2020-03-20T09:46:00Z"/>
        </w:rPr>
      </w:pPr>
      <w:ins w:id="6171" w:author="Lynn Felhofer" w:date="2020-03-20T09:46:00Z">
        <w:r w:rsidRPr="00212469">
          <w:rPr>
            <w:noProof/>
          </w:rPr>
          <w:lastRenderedPageBreak/>
          <mc:AlternateContent>
            <mc:Choice Requires="wpg">
              <w:drawing>
                <wp:inline distT="0" distB="0" distL="0" distR="0" wp14:anchorId="28416CAD" wp14:editId="70F2E16A">
                  <wp:extent cx="6105525" cy="1590675"/>
                  <wp:effectExtent l="0" t="0" r="0" b="9525"/>
                  <wp:docPr id="239" name="Canvas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1590675"/>
                            <a:chOff x="0" y="0"/>
                            <a:chExt cx="61055" cy="15906"/>
                          </a:xfrm>
                        </wpg:grpSpPr>
                        <wps:wsp>
                          <wps:cNvPr id="240" name="AutoShape 3"/>
                          <wps:cNvSpPr>
                            <a:spLocks noChangeAspect="1" noChangeArrowheads="1"/>
                          </wps:cNvSpPr>
                          <wps:spPr bwMode="auto">
                            <a:xfrm>
                              <a:off x="0" y="0"/>
                              <a:ext cx="61055" cy="1590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1" name="TextBox 4"/>
                          <wps:cNvSpPr txBox="1">
                            <a:spLocks noChangeArrowheads="1"/>
                          </wps:cNvSpPr>
                          <wps:spPr bwMode="auto">
                            <a:xfrm>
                              <a:off x="3848" y="159"/>
                              <a:ext cx="19679"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C8533D" w14:textId="77777777" w:rsidR="00633BE9" w:rsidRPr="009E5F7B" w:rsidRDefault="00633BE9"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wps:txbx>
                          <wps:bodyPr rot="0" vert="horz" wrap="none" lIns="91440" tIns="45720" rIns="91440" bIns="45720" anchor="t" anchorCtr="0" upright="1">
                            <a:spAutoFit/>
                          </wps:bodyPr>
                        </wps:wsp>
                        <wps:wsp>
                          <wps:cNvPr id="242" name="TextBox 5"/>
                          <wps:cNvSpPr txBox="1">
                            <a:spLocks noChangeArrowheads="1"/>
                          </wps:cNvSpPr>
                          <wps:spPr bwMode="auto">
                            <a:xfrm>
                              <a:off x="31794" y="83"/>
                              <a:ext cx="23616"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B7F006" w14:textId="77777777" w:rsidR="00633BE9" w:rsidRPr="009E5F7B" w:rsidRDefault="00633BE9"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DocumentEntries</w:t>
                                </w:r>
                              </w:p>
                            </w:txbxContent>
                          </wps:txbx>
                          <wps:bodyPr rot="0" vert="horz" wrap="none" lIns="91440" tIns="45720" rIns="91440" bIns="45720" anchor="t" anchorCtr="0" upright="1">
                            <a:spAutoFit/>
                          </wps:bodyPr>
                        </wps:wsp>
                        <wps:wsp>
                          <wps:cNvPr id="243" name="TextBox 16"/>
                          <wps:cNvSpPr txBox="1">
                            <a:spLocks noChangeArrowheads="1"/>
                          </wps:cNvSpPr>
                          <wps:spPr bwMode="auto">
                            <a:xfrm>
                              <a:off x="4991" y="6720"/>
                              <a:ext cx="19399"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F0D389"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44" name="Rectangle 46"/>
                          <wps:cNvSpPr>
                            <a:spLocks noChangeArrowheads="1"/>
                          </wps:cNvSpPr>
                          <wps:spPr bwMode="auto">
                            <a:xfrm>
                              <a:off x="3053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6C0B072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45" name="Rectangle 47"/>
                          <wps:cNvSpPr>
                            <a:spLocks noChangeArrowheads="1"/>
                          </wps:cNvSpPr>
                          <wps:spPr bwMode="auto">
                            <a:xfrm>
                              <a:off x="4342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85E080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8416CAD" id="Canvas 39" o:spid="_x0000_s1146" style="width:480.75pt;height:125.25pt;mso-position-horizontal-relative:char;mso-position-vertical-relative:line" coordsize="61055,159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">
                  <v:rect id="AutoShape 3" o:spid="_x0000_s1147" style="position:absolute;width:61055;height:15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" filled="f" stroked="f">
                    <o:lock v:ext="edit" aspectratio="t"/>
                  </v:rect>
                  <v:shape id="TextBox 4" o:spid="_x0000_s1148" type="#_x0000_t202" style="position:absolute;left:3848;top:159;width:19679;height:649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" filled="f" stroked="f">
                    <v:textbox style="mso-fit-shape-to-text:t">
                      <w:txbxContent>
                        <w:p w14:paraId="15C8533D" w14:textId="77777777" w:rsidR="00633BE9" w:rsidRPr="009E5F7B" w:rsidRDefault="00633BE9"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v:textbox>
                  </v:shape>
                  <v:shape id="TextBox 5" o:spid="_x0000_s1149" type="#_x0000_t202" style="position:absolute;left:31794;top:83;width:23616;height:649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" filled="f" stroked="f">
                    <v:textbox style="mso-fit-shape-to-text:t">
                      <w:txbxContent>
                        <w:p w14:paraId="2DB7F006" w14:textId="77777777" w:rsidR="00633BE9" w:rsidRPr="009E5F7B" w:rsidRDefault="00633BE9"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DocumentEntries</w:t>
                          </w:r>
                        </w:p>
                      </w:txbxContent>
                    </v:textbox>
                  </v:shape>
                  <v:shape id="TextBox 16" o:spid="_x0000_s1150" type="#_x0000_t202" style="position:absolute;left:4991;top:6720;width:19399;height:5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P+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i+zeD2KL0BvfwHAAD//wMAUEsBAi0AFAAGAAgAAAAhANvh9svuAAAAhQEAABMAAAAAAAAA&#13;&#10;AAAAAAAAAAAAAFtDb250ZW50X1R5cGVzXS54bWxQSwECLQAUAAYACAAAACEAWvQsW78AAAAVAQAA&#13;&#10;CwAAAAAAAAAAAAAAAAAfAQAAX3JlbHMvLnJlbHNQSwECLQAUAAYACAAAACEA+P2j/sYAAADhAAAA&#13;&#10;DwAAAAAAAAAAAAAAAAAHAgAAZHJzL2Rvd25yZXYueG1sUEsFBgAAAAADAAMAtwAAAPoCAAAAAA==&#13;&#10;" filled="f" stroked="f">
                    <v:textbox style="mso-fit-shape-to-text:t">
                      <w:txbxContent>
                        <w:p w14:paraId="4BF0D389"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46" o:spid="_x0000_s1151" style="position:absolute;left:30531;top:6962;width:11684;height:70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" fillcolor="#2c5d98" strokecolor="#4579b8 [3044]">
                    <v:fill color2="#3a7ccb" rotate="t" angle="180" colors="0 #2c5d98;52429f #3c7bc7;1 #3a7ccb" focus="100%" type="gradient">
                      <o:fill v:ext="view" type="gradientUnscaled"/>
                    </v:fill>
                    <v:shadow on="t" color="black" opacity="22936f" origin=",.5" offset="0,.63889mm"/>
                    <v:textbox>
                      <w:txbxContent>
                        <w:p w14:paraId="6C0B072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47" o:spid="_x0000_s1152" style="position:absolute;left:43421;top:6962;width:11684;height:70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285E080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5AA1FB63" w14:textId="77777777" w:rsidR="00B2736F" w:rsidRDefault="00B2736F" w:rsidP="00B2736F">
      <w:pPr>
        <w:pStyle w:val="BodyText"/>
        <w:rPr>
          <w:ins w:id="6172" w:author="Lynn Felhofer" w:date="2020-03-20T09:46:00Z"/>
        </w:rPr>
      </w:pPr>
    </w:p>
    <w:p w14:paraId="1335EAB8" w14:textId="77777777" w:rsidR="00B2736F" w:rsidRPr="00212469" w:rsidRDefault="00B2736F" w:rsidP="00B2736F">
      <w:pPr>
        <w:pStyle w:val="FigureTitle"/>
        <w:rPr>
          <w:ins w:id="6173" w:author="Lynn Felhofer" w:date="2020-03-20T09:46:00Z"/>
        </w:rPr>
      </w:pPr>
      <w:ins w:id="6174" w:author="Lynn Felhofer" w:date="2020-03-20T09:46:00Z">
        <w:r w:rsidRPr="00212469">
          <w:t>Figure 31.4.2.2-1: Original State</w:t>
        </w:r>
      </w:ins>
    </w:p>
    <w:p w14:paraId="167A61F3" w14:textId="77777777" w:rsidR="00B2736F" w:rsidRPr="00212469" w:rsidRDefault="00B2736F" w:rsidP="00B2736F">
      <w:pPr>
        <w:pStyle w:val="BodyText"/>
        <w:rPr>
          <w:ins w:id="6175" w:author="Lynn Felhofer" w:date="2020-03-20T09:46:00Z"/>
        </w:rPr>
      </w:pPr>
      <w:ins w:id="6176" w:author="Lynn Felhofer" w:date="2020-03-20T09:46:00Z">
        <w:r w:rsidRPr="00212469">
          <w:t>After these documents have been registered in the Document Registry, the Patient Identity Cross-Reference Manager determines, through a demographics change, that Lid22 and Lid33 refer to the same person and need to be merged. It chooses to merge Lid22 into Lid33, resulting in an updated Patient ID mapping which does not include Lid22 as shown in Figure 31.4.2.2-2.</w:t>
        </w:r>
      </w:ins>
    </w:p>
    <w:p w14:paraId="700C573B" w14:textId="77777777" w:rsidR="00B2736F" w:rsidRPr="00212469" w:rsidRDefault="00B2736F" w:rsidP="00B2736F">
      <w:pPr>
        <w:pStyle w:val="BodyText"/>
        <w:rPr>
          <w:ins w:id="6177" w:author="Lynn Felhofer" w:date="2020-03-20T09:46:00Z"/>
        </w:rPr>
      </w:pPr>
      <w:ins w:id="6178" w:author="Lynn Felhofer" w:date="2020-03-20T09:46:00Z">
        <w:r w:rsidRPr="00212469">
          <w:rPr>
            <w:noProof/>
          </w:rPr>
          <mc:AlternateContent>
            <mc:Choice Requires="wpg">
              <w:drawing>
                <wp:inline distT="0" distB="0" distL="0" distR="0" wp14:anchorId="30BEA508" wp14:editId="1CCDF1C2">
                  <wp:extent cx="6400800" cy="1295400"/>
                  <wp:effectExtent l="0" t="0" r="0" b="0"/>
                  <wp:docPr id="246" name="Canvas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95400"/>
                            <a:chOff x="0" y="0"/>
                            <a:chExt cx="64008" cy="12954"/>
                          </a:xfrm>
                        </wpg:grpSpPr>
                        <wps:wsp>
                          <wps:cNvPr id="247" name="AutoShape 10"/>
                          <wps:cNvSpPr>
                            <a:spLocks noChangeAspect="1" noChangeArrowheads="1"/>
                          </wps:cNvSpPr>
                          <wps:spPr bwMode="auto">
                            <a:xfrm>
                              <a:off x="0" y="0"/>
                              <a:ext cx="64008"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8"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CAFE49"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PIX Manager</w:t>
                                </w:r>
                              </w:p>
                            </w:txbxContent>
                          </wps:txbx>
                          <wps:bodyPr rot="0" vert="horz" wrap="none" lIns="91440" tIns="45720" rIns="91440" bIns="45720" anchor="t" anchorCtr="0" upright="1">
                            <a:spAutoFit/>
                          </wps:bodyPr>
                        </wps:wsp>
                        <wps:wsp>
                          <wps:cNvPr id="249"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BA00DC0"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0"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897770D"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51" name="Rectangle 51"/>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3AF17B4"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52" name="Rectangle 52"/>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7EF742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30BEA508" id="Canvas 53" o:spid="_x0000_s1153" style="width:7in;height:102pt;mso-position-horizontal-relative:char;mso-position-vertical-relative:line" coordsize="64008,12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">
                  <v:rect id="AutoShape 10" o:spid="_x0000_s1154" style="position:absolute;width:64008;height:12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" filled="f" stroked="f">
                    <o:lock v:ext="edit" aspectratio="t"/>
                  </v:rect>
                  <v:shape id="TextBox 4" o:spid="_x0000_s1155" type="#_x0000_t202" style="position:absolute;left:3847;top:158;width:13627;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" filled="f" stroked="f">
                    <v:textbox style="mso-fit-shape-to-text:t">
                      <w:txbxContent>
                        <w:p w14:paraId="3DCAFE49"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PIX Manager</w:t>
                          </w:r>
                        </w:p>
                      </w:txbxContent>
                    </v:textbox>
                  </v:shape>
                  <v:shape id="TextBox 5" o:spid="_x0000_s1156" type="#_x0000_t202" style="position:absolute;left:31794;top:83;width:23616;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" filled="f" stroked="f">
                    <v:textbox style="mso-fit-shape-to-text:t">
                      <w:txbxContent>
                        <w:p w14:paraId="5BA00DC0"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57" type="#_x0000_t202" style="position:absolute;left:4514;top:3481;width:19400;height:5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7897770D"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51" o:spid="_x0000_s1158" style="position:absolute;left:30289;top:4485;width:11684;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73AF17B4"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52" o:spid="_x0000_s1159" style="position:absolute;left:43178;top:4485;width:11685;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17EF742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47B55DE" w14:textId="77777777" w:rsidR="00B2736F" w:rsidRPr="00212469" w:rsidRDefault="00B2736F" w:rsidP="00B2736F">
      <w:pPr>
        <w:pStyle w:val="FigureTitle"/>
        <w:rPr>
          <w:ins w:id="6179" w:author="Lynn Felhofer" w:date="2020-03-20T09:46:00Z"/>
        </w:rPr>
      </w:pPr>
      <w:ins w:id="6180" w:author="Lynn Felhofer" w:date="2020-03-20T09:46:00Z">
        <w:r w:rsidRPr="00212469">
          <w:t>Figure 31.4.2.2-2: Local Patient ID merge</w:t>
        </w:r>
      </w:ins>
    </w:p>
    <w:p w14:paraId="2A99DAA0" w14:textId="77777777" w:rsidR="00B2736F" w:rsidRPr="00212469" w:rsidRDefault="00B2736F" w:rsidP="00B2736F">
      <w:pPr>
        <w:pStyle w:val="BodyText"/>
        <w:rPr>
          <w:ins w:id="6181" w:author="Lynn Felhofer" w:date="2020-03-20T09:46:00Z"/>
          <w:lang w:eastAsia="fr-FR"/>
        </w:rPr>
      </w:pPr>
      <w:ins w:id="6182" w:author="Lynn Felhofer" w:date="2020-03-20T09:46:00Z">
        <w:r w:rsidRPr="00212469">
          <w:t xml:space="preserve">In order to properly update the Document Registry with this change the Patient Identify Cross-Reference Manager must send </w:t>
        </w:r>
        <w:r w:rsidRPr="00212469">
          <w:rPr>
            <w:lang w:eastAsia="fr-FR"/>
          </w:rPr>
          <w:t>a XAD-PID link change event, updating the XAD-PID associated with Lid22 to the new XAD-PID and showing the merge of Lid22 into Lid33 as reflected in Figure 31.4.2.2-3.</w:t>
        </w:r>
      </w:ins>
    </w:p>
    <w:p w14:paraId="6B64EFB5" w14:textId="77777777" w:rsidR="00B2736F" w:rsidRPr="00212469" w:rsidRDefault="00B2736F" w:rsidP="00B2736F">
      <w:pPr>
        <w:pStyle w:val="BodyText"/>
        <w:rPr>
          <w:ins w:id="6183" w:author="Lynn Felhofer" w:date="2020-03-20T09:46:00Z"/>
          <w:lang w:eastAsia="fr-FR"/>
        </w:rPr>
      </w:pPr>
      <w:ins w:id="6184" w:author="Lynn Felhofer" w:date="2020-03-20T09:46:00Z">
        <w:r w:rsidRPr="00212469">
          <w:rPr>
            <w:noProof/>
          </w:rPr>
          <mc:AlternateContent>
            <mc:Choice Requires="wpg">
              <w:drawing>
                <wp:inline distT="0" distB="0" distL="0" distR="0" wp14:anchorId="23C06EC1" wp14:editId="28659C56">
                  <wp:extent cx="5652135" cy="1276350"/>
                  <wp:effectExtent l="0" t="0" r="0" b="0"/>
                  <wp:docPr id="253"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54" name="AutoShape 17"/>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55"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7EB741"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56"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57EFA6"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7"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A0FF021" w14:textId="77777777" w:rsidR="00633BE9" w:rsidRDefault="00633BE9"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633BE9" w:rsidRPr="00737D36" w:rsidRDefault="00633BE9"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633BE9" w:rsidRPr="00737D36" w:rsidRDefault="00633BE9" w:rsidP="00B2736F">
                                <w:pPr>
                                  <w:pStyle w:val="NormalWeb"/>
                                  <w:spacing w:before="0"/>
                                  <w:rPr>
                                    <w:sz w:val="22"/>
                                  </w:rPr>
                                </w:pPr>
                              </w:p>
                            </w:txbxContent>
                          </wps:txbx>
                          <wps:bodyPr rot="0" vert="horz" wrap="square" lIns="91440" tIns="45720" rIns="91440" bIns="45720" anchor="t" anchorCtr="0" upright="1">
                            <a:noAutofit/>
                          </wps:bodyPr>
                        </wps:wsp>
                        <wps:wsp>
                          <wps:cNvPr id="258" name="Rectangle 57"/>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CE2E56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633BE9" w:rsidRPr="00326C45" w:rsidRDefault="00633BE9"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633BE9" w:rsidRPr="005D544A" w:rsidRDefault="00633BE9"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wps:txbx>
                          <wps:bodyPr rot="0" vert="horz" wrap="square" lIns="91440" tIns="45720" rIns="91440" bIns="45720" anchor="ctr" anchorCtr="0" upright="1">
                            <a:noAutofit/>
                          </wps:bodyPr>
                        </wps:wsp>
                        <wps:wsp>
                          <wps:cNvPr id="259" name="Rectangle 58"/>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3C14CDC"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3C06EC1" id="_x0000_s1160" style="width:445.05pt;height:100.5pt;mso-position-horizontal-relative:char;mso-position-vertical-relative:line" coordsize="56521,12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">
                  <v:rect id="AutoShape 17" o:spid="_x0000_s1161" style="position:absolute;width:56521;height:1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" filled="f" stroked="f">
                    <o:lock v:ext="edit" aspectratio="t"/>
                  </v:rect>
                  <v:shape id="TextBox 4" o:spid="_x0000_s1162" type="#_x0000_t202" style="position:absolute;left:3847;top:158;width:7817;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" filled="f" stroked="f">
                    <v:textbox style="mso-fit-shape-to-text:t">
                      <w:txbxContent>
                        <w:p w14:paraId="557EB741"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63" type="#_x0000_t202" style="position:absolute;left:31794;top:83;width:23616;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" filled="f" stroked="f">
                    <v:textbox style="mso-fit-shape-to-text:t">
                      <w:txbxContent>
                        <w:p w14:paraId="0757EFA6"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64" type="#_x0000_t202" style="position:absolute;left:1714;top:3478;width:28004;height:8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rqL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gYjT/g+Si+Abn8AwAA//8DAFBLAQItABQABgAIAAAAIQDb4fbL7gAAAIUBAAATAAAAAAAA&#13;&#10;AAAAAAAAAAAAAABbQ29udGVudF9UeXBlc10ueG1sUEsBAi0AFAAGAAgAAAAhAFr0LFu/AAAAFQEA&#13;&#10;AAsAAAAAAAAAAAAAAAAAHwEAAF9yZWxzLy5yZWxzUEsBAi0AFAAGAAgAAAAhAOrquovHAAAA4QAA&#13;&#10;AA8AAAAAAAAAAAAAAAAABwIAAGRycy9kb3ducmV2LnhtbFBLBQYAAAAAAwADALcAAAD7AgAAAAA=&#13;&#10;" filled="f" stroked="f">
                    <v:textbox>
                      <w:txbxContent>
                        <w:p w14:paraId="0A0FF021" w14:textId="77777777" w:rsidR="00633BE9" w:rsidRDefault="00633BE9"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633BE9" w:rsidRPr="00737D36" w:rsidRDefault="00633BE9"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633BE9" w:rsidRPr="00737D36" w:rsidRDefault="00633BE9" w:rsidP="00B2736F">
                          <w:pPr>
                            <w:pStyle w:val="NormalWeb"/>
                            <w:spacing w:before="0"/>
                            <w:rPr>
                              <w:sz w:val="22"/>
                            </w:rPr>
                          </w:pPr>
                        </w:p>
                      </w:txbxContent>
                    </v:textbox>
                  </v:shape>
                  <v:rect id="Rectangle 57" o:spid="_x0000_s1165" style="position:absolute;left:30289;top:4485;width:11684;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1CE2E56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633BE9" w:rsidRPr="00326C45" w:rsidRDefault="00633BE9"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633BE9" w:rsidRPr="005D544A" w:rsidRDefault="00633BE9"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v:textbox>
                  </v:rect>
                  <v:rect id="Rectangle 58" o:spid="_x0000_s1166" style="position:absolute;left:43178;top:4485;width:11685;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" fillcolor="#2c5d98" strokecolor="#4579b8 [3044]">
                    <v:fill color2="#3a7ccb" rotate="t" angle="180" colors="0 #2c5d98;52429f #3c7bc7;1 #3a7ccb" focus="100%" type="gradient">
                      <o:fill v:ext="view" type="gradientUnscaled"/>
                    </v:fill>
                    <v:shadow on="t" color="black" opacity="22936f" origin=",.5" offset="0,.63889mm"/>
                    <v:textbox>
                      <w:txbxContent>
                        <w:p w14:paraId="13C14CDC"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1A4CECD1" w14:textId="77777777" w:rsidR="00B2736F" w:rsidRPr="00212469" w:rsidRDefault="00B2736F" w:rsidP="00B2736F">
      <w:pPr>
        <w:pStyle w:val="FigureTitle"/>
        <w:rPr>
          <w:ins w:id="6185" w:author="Lynn Felhofer" w:date="2020-03-20T09:46:00Z"/>
        </w:rPr>
      </w:pPr>
      <w:ins w:id="6186" w:author="Lynn Felhofer" w:date="2020-03-20T09:46:00Z">
        <w:r w:rsidRPr="00212469">
          <w:t>Figure 31.4.2.2-3: Sent Notify XAD-PID Link Change</w:t>
        </w:r>
      </w:ins>
    </w:p>
    <w:p w14:paraId="1425BD5C" w14:textId="77777777" w:rsidR="00B2736F" w:rsidRPr="00212469" w:rsidRDefault="00B2736F" w:rsidP="00B2736F">
      <w:pPr>
        <w:pStyle w:val="BodyText"/>
        <w:rPr>
          <w:ins w:id="6187" w:author="Lynn Felhofer" w:date="2020-03-20T09:46:00Z"/>
          <w:b/>
          <w:i/>
        </w:rPr>
      </w:pPr>
      <w:ins w:id="6188" w:author="Lynn Felhofer" w:date="2020-03-20T09:46:00Z">
        <w:r w:rsidRPr="00212469">
          <w:rPr>
            <w:b/>
            <w:i/>
          </w:rPr>
          <w:t>Use Case 2: Local patient identifier merge mapped to same XAD-PID</w:t>
        </w:r>
      </w:ins>
    </w:p>
    <w:p w14:paraId="06DE2514" w14:textId="77777777" w:rsidR="00B2736F" w:rsidRPr="00212469" w:rsidRDefault="00B2736F" w:rsidP="00B2736F">
      <w:pPr>
        <w:pStyle w:val="BodyText"/>
        <w:rPr>
          <w:ins w:id="6189" w:author="Lynn Felhofer" w:date="2020-03-20T09:46:00Z"/>
        </w:rPr>
      </w:pPr>
      <w:ins w:id="6190" w:author="Lynn Felhofer" w:date="2020-03-20T09:46:00Z">
        <w:r w:rsidRPr="00212469">
          <w:lastRenderedPageBreak/>
          <w:t>The next scenario differs in that the merged local identifiers are already mapped to the same XAD-PID (see Figure 31.4.2.2-4).</w:t>
        </w:r>
      </w:ins>
    </w:p>
    <w:p w14:paraId="13411BA7" w14:textId="77777777" w:rsidR="00B2736F" w:rsidRPr="00212469" w:rsidRDefault="00B2736F" w:rsidP="00B2736F">
      <w:pPr>
        <w:pStyle w:val="BodyText"/>
        <w:rPr>
          <w:ins w:id="6191" w:author="Lynn Felhofer" w:date="2020-03-20T09:46:00Z"/>
        </w:rPr>
      </w:pPr>
      <w:ins w:id="6192" w:author="Lynn Felhofer" w:date="2020-03-20T09:46:00Z">
        <w:r w:rsidRPr="00212469">
          <w:rPr>
            <w:noProof/>
          </w:rPr>
          <mc:AlternateContent>
            <mc:Choice Requires="wpg">
              <w:drawing>
                <wp:inline distT="0" distB="0" distL="0" distR="0" wp14:anchorId="5D2B47E3" wp14:editId="6071B597">
                  <wp:extent cx="5541664" cy="1295400"/>
                  <wp:effectExtent l="0" t="0" r="46355" b="0"/>
                  <wp:docPr id="260" name="Canvas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1" name="AutoShape 24"/>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2"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6918C93"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63"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4970785"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64"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CB7BA3D"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65" name="Rectangle 13"/>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66EB0BA"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66" name="Rectangle 14"/>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1B5EDD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D2B47E3" id="Canvas 20" o:spid="_x0000_s1167" style="width:436.35pt;height:102pt;mso-position-horizontal-relative:char;mso-position-vertical-relative:line" coordsize="55410,12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">
                  <v:rect id="AutoShape 24" o:spid="_x0000_s1168" style="position:absolute;width:55410;height:12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" filled="f" stroked="f">
                    <o:lock v:ext="edit" aspectratio="t"/>
                  </v:rect>
                  <v:shape id="TextBox 4" o:spid="_x0000_s1169" type="#_x0000_t202" style="position:absolute;left:3847;top:158;width:13627;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" filled="f" stroked="f">
                    <v:textbox style="mso-fit-shape-to-text:t">
                      <w:txbxContent>
                        <w:p w14:paraId="46918C93"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0" type="#_x0000_t202" style="position:absolute;left:31797;top:83;width:2361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" filled="f" stroked="f">
                    <v:textbox style="mso-fit-shape-to-text:t">
                      <w:txbxContent>
                        <w:p w14:paraId="74970785"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v:textbox>
                  </v:shape>
                  <v:shape id="TextBox 16" o:spid="_x0000_s1171" type="#_x0000_t202" style="position:absolute;left:4514;top:3481;width:19400;height:5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1CB7BA3D"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3" o:spid="_x0000_s1172" style="position:absolute;left:30289;top:4485;width:11684;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" fillcolor="#2c5d98" strokecolor="#4579b8 [3044]">
                    <v:fill color2="#3a7ccb" rotate="t" angle="180" colors="0 #2c5d98;52429f #3c7bc7;1 #3a7ccb" focus="100%" type="gradient">
                      <o:fill v:ext="view" type="gradientUnscaled"/>
                    </v:fill>
                    <v:shadow on="t" color="black" opacity="22936f" origin=",.5" offset="0,.63889mm"/>
                    <v:textbox>
                      <w:txbxContent>
                        <w:p w14:paraId="266EB0BA"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4" o:spid="_x0000_s1173" style="position:absolute;left:43178;top:4485;width:11685;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" fillcolor="#2c5d98" strokecolor="#4579b8 [3044]">
                    <v:fill color2="#3a7ccb" rotate="t" angle="180" colors="0 #2c5d98;52429f #3c7bc7;1 #3a7ccb" focus="100%" type="gradient">
                      <o:fill v:ext="view" type="gradientUnscaled"/>
                    </v:fill>
                    <v:shadow on="t" color="black" opacity="22936f" origin=",.5" offset="0,.63889mm"/>
                    <v:textbox>
                      <w:txbxContent>
                        <w:p w14:paraId="71B5EDD1"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43CE8FAA" w14:textId="77777777" w:rsidR="00B2736F" w:rsidRPr="00212469" w:rsidRDefault="00B2736F" w:rsidP="00B2736F">
      <w:pPr>
        <w:pStyle w:val="FigureTitle"/>
        <w:rPr>
          <w:ins w:id="6193" w:author="Lynn Felhofer" w:date="2020-03-20T09:46:00Z"/>
        </w:rPr>
      </w:pPr>
      <w:ins w:id="6194" w:author="Lynn Felhofer" w:date="2020-03-20T09:46:00Z">
        <w:r w:rsidRPr="00212469">
          <w:t>Figure 31.4.2.2-4: Original State same XAD-PID</w:t>
        </w:r>
      </w:ins>
    </w:p>
    <w:p w14:paraId="666A36DC" w14:textId="77777777" w:rsidR="00B2736F" w:rsidRPr="00212469" w:rsidRDefault="00B2736F" w:rsidP="00B2736F">
      <w:pPr>
        <w:pStyle w:val="BodyText"/>
        <w:rPr>
          <w:ins w:id="6195" w:author="Lynn Felhofer" w:date="2020-03-20T09:46:00Z"/>
        </w:rPr>
      </w:pPr>
      <w:ins w:id="6196" w:author="Lynn Felhofer" w:date="2020-03-20T09:46:00Z">
        <w:r w:rsidRPr="00212469">
          <w:t>After the Patient Identity Cross-Reference Manager merges Lid22 into Lid33, the updated Patient ID Mapping does not include Lid22. Figure 31.4.2.2-5 shows the updated state of the PIX Manager but the Document Registry update has not yet occurred.</w:t>
        </w:r>
      </w:ins>
    </w:p>
    <w:p w14:paraId="13C7886A" w14:textId="77777777" w:rsidR="00B2736F" w:rsidRPr="00212469" w:rsidRDefault="00B2736F" w:rsidP="00B2736F">
      <w:pPr>
        <w:pStyle w:val="BodyText"/>
        <w:rPr>
          <w:ins w:id="6197" w:author="Lynn Felhofer" w:date="2020-03-20T09:46:00Z"/>
        </w:rPr>
      </w:pPr>
      <w:ins w:id="6198" w:author="Lynn Felhofer" w:date="2020-03-20T09:46:00Z">
        <w:r w:rsidRPr="00212469">
          <w:rPr>
            <w:noProof/>
          </w:rPr>
          <mc:AlternateContent>
            <mc:Choice Requires="wpg">
              <w:drawing>
                <wp:inline distT="0" distB="0" distL="0" distR="0" wp14:anchorId="055051CD" wp14:editId="755EE72F">
                  <wp:extent cx="5541664" cy="1295400"/>
                  <wp:effectExtent l="0" t="0" r="46355" b="0"/>
                  <wp:docPr id="267" name="Canvas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8" name="AutoShape 31"/>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9"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D23FCE"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70"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472473"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1" name="TextBox 16"/>
                          <wps:cNvSpPr txBox="1">
                            <a:spLocks noChangeArrowheads="1"/>
                          </wps:cNvSpPr>
                          <wps:spPr bwMode="auto">
                            <a:xfrm>
                              <a:off x="4514" y="3481"/>
                              <a:ext cx="19400" cy="50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170B1"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72" name="Rectangle 18"/>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C1A83D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73" name="Rectangle 19"/>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829348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055051CD" id="Canvas 22" o:spid="_x0000_s1174" style="width:436.35pt;height:102pt;mso-position-horizontal-relative:char;mso-position-vertical-relative:line" coordsize="55410,12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">
                  <v:rect id="AutoShape 31" o:spid="_x0000_s1175" style="position:absolute;width:55410;height:12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" filled="f" stroked="f">
                    <o:lock v:ext="edit" aspectratio="t"/>
                  </v:rect>
                  <v:shape id="TextBox 4" o:spid="_x0000_s1176" type="#_x0000_t202" style="position:absolute;left:3847;top:158;width:13627;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" filled="f" stroked="f">
                    <v:textbox style="mso-fit-shape-to-text:t">
                      <w:txbxContent>
                        <w:p w14:paraId="7BD23FCE" w14:textId="77777777" w:rsidR="00633BE9" w:rsidRPr="00737D36" w:rsidRDefault="00633BE9"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7" type="#_x0000_t202" style="position:absolute;left:31797;top:83;width:2361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" filled="f" stroked="f">
                    <v:textbox style="mso-fit-shape-to-text:t">
                      <w:txbxContent>
                        <w:p w14:paraId="6F472473"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78" type="#_x0000_t202" style="position:absolute;left:4514;top:3481;width:19400;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2E5170B1"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633BE9" w:rsidRPr="00737D36" w:rsidRDefault="00633BE9"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8" o:spid="_x0000_s1179" style="position:absolute;left:30289;top:4485;width:11684;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5C1A83D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9" o:spid="_x0000_s1180" style="position:absolute;left:43178;top:4485;width:11685;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" fillcolor="#2c5d98" strokecolor="#4579b8 [3044]">
                    <v:fill color2="#3a7ccb" rotate="t" angle="180" colors="0 #2c5d98;52429f #3c7bc7;1 #3a7ccb" focus="100%" type="gradient">
                      <o:fill v:ext="view" type="gradientUnscaled"/>
                    </v:fill>
                    <v:shadow on="t" color="black" opacity="22936f" origin=",.5" offset="0,.63889mm"/>
                    <v:textbox>
                      <w:txbxContent>
                        <w:p w14:paraId="18293480"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68C912F6" w14:textId="77777777" w:rsidR="00B2736F" w:rsidRPr="00212469" w:rsidRDefault="00B2736F" w:rsidP="00B2736F">
      <w:pPr>
        <w:pStyle w:val="FigureTitle"/>
        <w:rPr>
          <w:ins w:id="6199" w:author="Lynn Felhofer" w:date="2020-03-20T09:46:00Z"/>
        </w:rPr>
      </w:pPr>
      <w:ins w:id="6200" w:author="Lynn Felhofer" w:date="2020-03-20T09:46:00Z">
        <w:r w:rsidRPr="00212469">
          <w:t>Figure 31.4.2.2-5: Local Patient ID merge</w:t>
        </w:r>
      </w:ins>
    </w:p>
    <w:p w14:paraId="04E95A03" w14:textId="77777777" w:rsidR="00B2736F" w:rsidRPr="00212469" w:rsidRDefault="00B2736F" w:rsidP="00B2736F">
      <w:pPr>
        <w:pStyle w:val="BodyText"/>
        <w:rPr>
          <w:ins w:id="6201" w:author="Lynn Felhofer" w:date="2020-03-20T09:46:00Z"/>
          <w:lang w:eastAsia="fr-FR"/>
        </w:rPr>
      </w:pPr>
      <w:ins w:id="6202" w:author="Lynn Felhofer" w:date="2020-03-20T09:46:00Z">
        <w:r w:rsidRPr="00212469">
          <w:t xml:space="preserve">To update the Document Registry with this change, the Patient Identify Cross-Reference Manager must send </w:t>
        </w:r>
        <w:r w:rsidRPr="00212469">
          <w:rPr>
            <w:lang w:eastAsia="fr-FR"/>
          </w:rPr>
          <w:t>a XAD-PID link change event showing the merge of Lid22 into Lid33 as reflected in Figure 31.4.2.2-6.</w:t>
        </w:r>
      </w:ins>
    </w:p>
    <w:p w14:paraId="072ED51F" w14:textId="77777777" w:rsidR="00B2736F" w:rsidRPr="00212469" w:rsidRDefault="00B2736F" w:rsidP="00B2736F">
      <w:pPr>
        <w:pStyle w:val="BodyText"/>
        <w:rPr>
          <w:ins w:id="6203" w:author="Lynn Felhofer" w:date="2020-03-20T09:46:00Z"/>
          <w:lang w:eastAsia="fr-FR"/>
        </w:rPr>
      </w:pPr>
      <w:ins w:id="6204" w:author="Lynn Felhofer" w:date="2020-03-20T09:46:00Z">
        <w:r w:rsidRPr="00212469">
          <w:rPr>
            <w:noProof/>
          </w:rPr>
          <mc:AlternateContent>
            <mc:Choice Requires="wpg">
              <w:drawing>
                <wp:inline distT="0" distB="0" distL="0" distR="0" wp14:anchorId="54D7DB60" wp14:editId="7807E1E4">
                  <wp:extent cx="5652135" cy="1276350"/>
                  <wp:effectExtent l="0" t="0" r="0" b="0"/>
                  <wp:docPr id="274" name="Canvas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75" name="AutoShape 38"/>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76"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298A799"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77"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6C5EAF"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8"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A9193C" w14:textId="77777777" w:rsidR="00633BE9" w:rsidRDefault="00633BE9"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633BE9" w:rsidRPr="00737D36" w:rsidRDefault="00633BE9"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633BE9" w:rsidRPr="00737D36" w:rsidRDefault="00633BE9" w:rsidP="00B2736F">
                                <w:pPr>
                                  <w:pStyle w:val="NormalWeb"/>
                                  <w:spacing w:before="0"/>
                                  <w:rPr>
                                    <w:sz w:val="22"/>
                                  </w:rPr>
                                </w:pPr>
                              </w:p>
                            </w:txbxContent>
                          </wps:txbx>
                          <wps:bodyPr rot="0" vert="horz" wrap="square" lIns="91440" tIns="45720" rIns="91440" bIns="45720" anchor="t" anchorCtr="0" upright="1">
                            <a:noAutofit/>
                          </wps:bodyPr>
                        </wps:wsp>
                        <wps:wsp>
                          <wps:cNvPr id="279" name="Rectangle 65"/>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078B0CE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633BE9" w:rsidRPr="00326C45" w:rsidRDefault="00633BE9"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633BE9" w:rsidRPr="005C308B" w:rsidRDefault="00633BE9"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wps:txbx>
                          <wps:bodyPr rot="0" vert="horz" wrap="square" lIns="91440" tIns="45720" rIns="91440" bIns="45720" anchor="ctr" anchorCtr="0" upright="1">
                            <a:noAutofit/>
                          </wps:bodyPr>
                        </wps:wsp>
                        <wps:wsp>
                          <wps:cNvPr id="280" name="Rectangle 67"/>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B68E5C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4D7DB60" id="Canvas 70" o:spid="_x0000_s1181" style="width:445.05pt;height:100.5pt;mso-position-horizontal-relative:char;mso-position-vertical-relative:line" coordsize="56521,12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">
                  <v:rect id="AutoShape 38" o:spid="_x0000_s1182" style="position:absolute;width:56521;height:1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" filled="f" stroked="f">
                    <o:lock v:ext="edit" aspectratio="t"/>
                  </v:rect>
                  <v:shape id="TextBox 4" o:spid="_x0000_s1183" type="#_x0000_t202" style="position:absolute;left:3847;top:158;width:7817;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" filled="f" stroked="f">
                    <v:textbox style="mso-fit-shape-to-text:t">
                      <w:txbxContent>
                        <w:p w14:paraId="7298A799"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84" type="#_x0000_t202" style="position:absolute;left:31794;top:83;width:23616;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" filled="f" stroked="f">
                    <v:textbox style="mso-fit-shape-to-text:t">
                      <w:txbxContent>
                        <w:p w14:paraId="136C5EAF" w14:textId="77777777" w:rsidR="00633BE9" w:rsidRPr="00737D36" w:rsidRDefault="00633BE9"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85" type="#_x0000_t202" style="position:absolute;left:1714;top:3478;width:28004;height:8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" filled="f" stroked="f">
                    <v:textbox>
                      <w:txbxContent>
                        <w:p w14:paraId="21A9193C" w14:textId="77777777" w:rsidR="00633BE9" w:rsidRDefault="00633BE9"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633BE9" w:rsidRPr="00737D36" w:rsidRDefault="00633BE9"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633BE9" w:rsidRPr="00737D36" w:rsidRDefault="00633BE9" w:rsidP="00B2736F">
                          <w:pPr>
                            <w:pStyle w:val="NormalWeb"/>
                            <w:spacing w:before="0"/>
                            <w:rPr>
                              <w:sz w:val="22"/>
                            </w:rPr>
                          </w:pPr>
                        </w:p>
                      </w:txbxContent>
                    </v:textbox>
                  </v:shape>
                  <v:rect id="Rectangle 65" o:spid="_x0000_s1186" style="position:absolute;left:30289;top:4485;width:11684;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" fillcolor="#2c5d98" strokecolor="#4579b8 [3044]">
                    <v:fill color2="#3a7ccb" rotate="t" angle="180" colors="0 #2c5d98;52429f #3c7bc7;1 #3a7ccb" focus="100%" type="gradient">
                      <o:fill v:ext="view" type="gradientUnscaled"/>
                    </v:fill>
                    <v:shadow on="t" color="black" opacity="22936f" origin=",.5" offset="0,.63889mm"/>
                    <v:textbox>
                      <w:txbxContent>
                        <w:p w14:paraId="078B0CE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633BE9" w:rsidRPr="00326C45" w:rsidRDefault="00633BE9"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633BE9" w:rsidRPr="005C308B" w:rsidRDefault="00633BE9"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v:textbox>
                  </v:rect>
                  <v:rect id="Rectangle 67" o:spid="_x0000_s1187" style="position:absolute;left:43178;top:4485;width:11685;height:7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" fillcolor="#2c5d98" strokecolor="#4579b8 [3044]">
                    <v:fill color2="#3a7ccb" rotate="t" angle="180" colors="0 #2c5d98;52429f #3c7bc7;1 #3a7ccb" focus="100%" type="gradient">
                      <o:fill v:ext="view" type="gradientUnscaled"/>
                    </v:fill>
                    <v:shadow on="t" color="black" opacity="22936f" origin=",.5" offset="0,.63889mm"/>
                    <v:textbox>
                      <w:txbxContent>
                        <w:p w14:paraId="5B68E5C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633BE9" w:rsidRPr="00737D36" w:rsidRDefault="00633BE9"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633BE9" w:rsidRPr="00737D36" w:rsidRDefault="00633BE9"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AB2CA4C" w14:textId="77777777" w:rsidR="00B2736F" w:rsidRPr="00212469" w:rsidRDefault="00B2736F" w:rsidP="00B2736F">
      <w:pPr>
        <w:pStyle w:val="FigureTitle"/>
        <w:rPr>
          <w:ins w:id="6205" w:author="Lynn Felhofer" w:date="2020-03-20T09:46:00Z"/>
        </w:rPr>
      </w:pPr>
      <w:ins w:id="6206" w:author="Lynn Felhofer" w:date="2020-03-20T09:46:00Z">
        <w:r w:rsidRPr="00212469">
          <w:t>Figure 31.4.2.2-6: Sent Notify XAD-PID Link Change</w:t>
        </w:r>
      </w:ins>
    </w:p>
    <w:p w14:paraId="28079CC1" w14:textId="77777777" w:rsidR="00B2736F" w:rsidRPr="00212469" w:rsidRDefault="00B2736F" w:rsidP="00B2736F">
      <w:pPr>
        <w:pStyle w:val="Heading2"/>
        <w:numPr>
          <w:ilvl w:val="0"/>
          <w:numId w:val="0"/>
        </w:numPr>
        <w:rPr>
          <w:ins w:id="6207" w:author="Lynn Felhofer" w:date="2020-03-20T09:46:00Z"/>
          <w:noProof w:val="0"/>
        </w:rPr>
      </w:pPr>
      <w:bookmarkStart w:id="6208" w:name="_Toc486580932"/>
      <w:ins w:id="6209" w:author="Lynn Felhofer" w:date="2020-03-20T09:46:00Z">
        <w:r w:rsidRPr="00212469">
          <w:rPr>
            <w:noProof w:val="0"/>
          </w:rPr>
          <w:lastRenderedPageBreak/>
          <w:t>31.5 Security Considerations</w:t>
        </w:r>
        <w:bookmarkEnd w:id="6208"/>
      </w:ins>
    </w:p>
    <w:p w14:paraId="4715551B" w14:textId="77777777" w:rsidR="00B2736F" w:rsidRPr="00212469" w:rsidRDefault="00B2736F" w:rsidP="00B2736F">
      <w:pPr>
        <w:pStyle w:val="BodyText"/>
        <w:rPr>
          <w:ins w:id="6210" w:author="Lynn Felhofer" w:date="2020-03-20T09:46:00Z"/>
          <w:iCs/>
        </w:rPr>
      </w:pPr>
      <w:ins w:id="6211" w:author="Lynn Felhofer" w:date="2020-03-20T09:46:00Z">
        <w:r w:rsidRPr="00212469">
          <w:rPr>
            <w:iCs/>
          </w:rPr>
          <w:t>The risk analysis for this profile enumerates assets, threats, and mitigations. The complete risk data is stored and maintained in a central location. The complete risk data is stored and availabl</w:t>
        </w:r>
        <w:commentRangeStart w:id="6212"/>
        <w:r w:rsidRPr="00212469">
          <w:rPr>
            <w:iCs/>
          </w:rPr>
          <w:t xml:space="preserve">e </w:t>
        </w:r>
      </w:ins>
      <w:commentRangeEnd w:id="6212"/>
      <w:ins w:id="6213" w:author="Lynn Felhofer" w:date="2020-03-23T15:05:00Z">
        <w:r w:rsidR="00192C6D">
          <w:rPr>
            <w:rStyle w:val="CommentReference"/>
          </w:rPr>
          <w:commentReference w:id="6212"/>
        </w:r>
      </w:ins>
      <w:ins w:id="6214" w:author="Lynn Felhofer" w:date="2020-03-20T09:46:00Z">
        <w:r w:rsidRPr="00212469">
          <w:rPr>
            <w:iCs/>
          </w:rPr>
          <w:t>from IHE</w:t>
        </w:r>
        <w:r w:rsidRPr="00212469">
          <w:rPr>
            <w:rStyle w:val="FootnoteReference"/>
            <w:iCs/>
          </w:rPr>
          <w:footnoteReference w:id="13"/>
        </w:r>
        <w:r w:rsidRPr="00212469">
          <w:rPr>
            <w:iCs/>
          </w:rPr>
          <w:t>.</w:t>
        </w:r>
      </w:ins>
    </w:p>
    <w:p w14:paraId="186EC11B" w14:textId="77777777" w:rsidR="00B2736F" w:rsidRPr="00212469" w:rsidRDefault="00B2736F" w:rsidP="00B2736F">
      <w:pPr>
        <w:pStyle w:val="BodyText"/>
        <w:rPr>
          <w:ins w:id="6223" w:author="Lynn Felhofer" w:date="2020-03-20T09:46:00Z"/>
          <w:iCs/>
        </w:rPr>
      </w:pPr>
      <w:ins w:id="6224" w:author="Lynn Felhofer" w:date="2020-03-20T09:46:00Z">
        <w:r w:rsidRPr="00212469">
          <w:rPr>
            <w:iCs/>
          </w:rPr>
          <w:t xml:space="preserve">The purpose of this risk assessment is to notify vendors of some of the risks that they are advised to consider in implementing XPID actors. For general IHE XDS risks and threats please see ITI TF-2x: Appendix K.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 </w:t>
        </w:r>
      </w:ins>
    </w:p>
    <w:p w14:paraId="6BF2E98B" w14:textId="77777777" w:rsidR="00B2736F" w:rsidRPr="00212469" w:rsidRDefault="00B2736F" w:rsidP="00B2736F">
      <w:pPr>
        <w:pStyle w:val="Heading3"/>
        <w:numPr>
          <w:ilvl w:val="0"/>
          <w:numId w:val="0"/>
        </w:numPr>
        <w:rPr>
          <w:ins w:id="6225" w:author="Lynn Felhofer" w:date="2020-03-20T09:46:00Z"/>
          <w:noProof w:val="0"/>
        </w:rPr>
      </w:pPr>
      <w:bookmarkStart w:id="6226" w:name="_Toc486580933"/>
      <w:ins w:id="6227" w:author="Lynn Felhofer" w:date="2020-03-20T09:46:00Z">
        <w:r w:rsidRPr="00212469">
          <w:rPr>
            <w:noProof w:val="0"/>
          </w:rPr>
          <w:t>31.5.1 Requirements/Recommendations</w:t>
        </w:r>
        <w:bookmarkEnd w:id="6226"/>
      </w:ins>
    </w:p>
    <w:p w14:paraId="60F6774D" w14:textId="77777777" w:rsidR="00B2736F" w:rsidRPr="00212469" w:rsidRDefault="00B2736F" w:rsidP="00B2736F">
      <w:pPr>
        <w:pStyle w:val="BodyText"/>
        <w:rPr>
          <w:ins w:id="6228" w:author="Lynn Felhofer" w:date="2020-03-20T09:46:00Z"/>
          <w:iCs/>
        </w:rPr>
      </w:pPr>
      <w:ins w:id="6229" w:author="Lynn Felhofer" w:date="2020-03-20T09:46:00Z">
        <w:r w:rsidRPr="00212469">
          <w:rPr>
            <w:iCs/>
          </w:rPr>
          <w:t xml:space="preserve">The following mitigations shall be implemented by all XPID </w:t>
        </w:r>
        <w:r>
          <w:rPr>
            <w:iCs/>
          </w:rPr>
          <w:t>a</w:t>
        </w:r>
        <w:r w:rsidRPr="00212469">
          <w:rPr>
            <w:iCs/>
          </w:rPr>
          <w:t>ctors. These mitigations moderate all high impact risks.</w:t>
        </w:r>
      </w:ins>
    </w:p>
    <w:p w14:paraId="6A4B9DE9" w14:textId="77777777" w:rsidR="00B2736F" w:rsidRPr="00212469" w:rsidRDefault="00B2736F" w:rsidP="00B2736F">
      <w:pPr>
        <w:pStyle w:val="ListBullet2"/>
        <w:numPr>
          <w:ilvl w:val="0"/>
          <w:numId w:val="3"/>
        </w:numPr>
        <w:rPr>
          <w:ins w:id="6230" w:author="Lynn Felhofer" w:date="2020-03-20T09:46:00Z"/>
        </w:rPr>
      </w:pPr>
      <w:ins w:id="6231" w:author="Lynn Felhofer" w:date="2020-03-20T09:46:00Z">
        <w:r w:rsidRPr="00212469">
          <w:t>All actors in XPID shall be grouped with a CT Time Client. This grouping will assure that all systems have a consistent time clock. This is mandatory for ATNA Audit Logging, but may also be utilized by the systems to scope the changes to a time window.</w:t>
        </w:r>
      </w:ins>
    </w:p>
    <w:p w14:paraId="71F5E4C9" w14:textId="77777777" w:rsidR="00B2736F" w:rsidRPr="00212469" w:rsidRDefault="00B2736F" w:rsidP="00B2736F">
      <w:pPr>
        <w:pStyle w:val="ListBullet2"/>
        <w:numPr>
          <w:ilvl w:val="0"/>
          <w:numId w:val="3"/>
        </w:numPr>
        <w:rPr>
          <w:ins w:id="6232" w:author="Lynn Felhofer" w:date="2020-03-20T09:46:00Z"/>
        </w:rPr>
      </w:pPr>
      <w:ins w:id="6233" w:author="Lynn Felhofer" w:date="2020-03-20T09:46:00Z">
        <w:r w:rsidRPr="00212469">
          <w:t>All actors in XPID shall be grouped with an ATNA Secure Node or ATNA Secure Application. This grouping will assure that only highly trusted systems can send this transaction to the Document Registry and that all changes are recorded in the audit log.</w:t>
        </w:r>
      </w:ins>
    </w:p>
    <w:p w14:paraId="0156D781" w14:textId="77777777" w:rsidR="00B2736F" w:rsidRPr="00212469" w:rsidRDefault="00B2736F" w:rsidP="00B2736F">
      <w:pPr>
        <w:pStyle w:val="BodyText"/>
        <w:rPr>
          <w:ins w:id="6234" w:author="Lynn Felhofer" w:date="2020-03-20T09:46:00Z"/>
          <w:iCs/>
        </w:rPr>
      </w:pPr>
      <w:ins w:id="6235" w:author="Lynn Felhofer" w:date="2020-03-20T09:46:00Z">
        <w:r w:rsidRPr="00212469">
          <w:rPr>
            <w:iCs/>
          </w:rPr>
          <w:t xml:space="preserve">The following mitigations are transferred to the vendors, XDS Affinity Domains, and enterprises. </w:t>
        </w:r>
      </w:ins>
    </w:p>
    <w:p w14:paraId="7B96134D" w14:textId="77777777" w:rsidR="00B2736F" w:rsidRPr="00212469" w:rsidRDefault="00B2736F" w:rsidP="00B2736F">
      <w:pPr>
        <w:pStyle w:val="ListBullet2"/>
        <w:numPr>
          <w:ilvl w:val="0"/>
          <w:numId w:val="3"/>
        </w:numPr>
        <w:rPr>
          <w:ins w:id="6236" w:author="Lynn Felhofer" w:date="2020-03-20T09:46:00Z"/>
        </w:rPr>
      </w:pPr>
      <w:ins w:id="6237" w:author="Lynn Felhofer" w:date="2020-03-20T09:46:00Z">
        <w:r w:rsidRPr="00212469">
          <w:t>Network protection services are recommended to be sufficient to guard against denial of service attacks on all service interfaces.</w:t>
        </w:r>
      </w:ins>
    </w:p>
    <w:p w14:paraId="476F6DF4" w14:textId="77777777" w:rsidR="00B2736F" w:rsidRPr="00212469" w:rsidRDefault="00B2736F" w:rsidP="00B2736F">
      <w:pPr>
        <w:pStyle w:val="ListBullet2"/>
        <w:numPr>
          <w:ilvl w:val="0"/>
          <w:numId w:val="3"/>
        </w:numPr>
        <w:rPr>
          <w:ins w:id="6238" w:author="Lynn Felhofer" w:date="2020-03-20T09:46:00Z"/>
        </w:rPr>
      </w:pPr>
      <w:ins w:id="6239" w:author="Lynn Felhofer" w:date="2020-03-20T09:46:00Z">
        <w:r w:rsidRPr="00212469">
          <w:t>A process that reviews audit records and acts on inappropriate actions is recommended.</w:t>
        </w:r>
      </w:ins>
    </w:p>
    <w:p w14:paraId="18DA0E1F" w14:textId="77777777" w:rsidR="00B2736F" w:rsidRPr="00212469" w:rsidRDefault="00B2736F" w:rsidP="00B2736F">
      <w:pPr>
        <w:pStyle w:val="ListBullet2"/>
        <w:numPr>
          <w:ilvl w:val="0"/>
          <w:numId w:val="3"/>
        </w:numPr>
        <w:rPr>
          <w:ins w:id="6240" w:author="Lynn Felhofer" w:date="2020-03-20T09:46:00Z"/>
        </w:rPr>
      </w:pPr>
      <w:ins w:id="6241" w:author="Lynn Felhofer" w:date="2020-03-20T09:46:00Z">
        <w:r w:rsidRPr="00212469">
          <w:t>It is recommended that service interfaces be implemented with a good design to guard against corruption and denial of service attacks.</w:t>
        </w:r>
      </w:ins>
    </w:p>
    <w:p w14:paraId="4A41D6FF" w14:textId="77777777" w:rsidR="00B2736F" w:rsidRPr="00B2736F" w:rsidRDefault="00B2736F" w:rsidP="00F60C01">
      <w:pPr>
        <w:pStyle w:val="BodyText"/>
      </w:pPr>
    </w:p>
    <w:p w14:paraId="19495C18" w14:textId="1DC958CB" w:rsidR="001312C8" w:rsidRDefault="001312C8" w:rsidP="00AB4C28">
      <w:pPr>
        <w:pStyle w:val="Heading1"/>
        <w:pageBreakBefore w:val="0"/>
        <w:numPr>
          <w:ilvl w:val="0"/>
          <w:numId w:val="313"/>
        </w:numPr>
        <w:ind w:left="0" w:firstLine="0"/>
        <w:rPr>
          <w:ins w:id="6242" w:author="Lynn Felhofer" w:date="2020-03-20T11:17:00Z"/>
          <w:bCs/>
          <w:noProof w:val="0"/>
        </w:rPr>
      </w:pPr>
      <w:bookmarkStart w:id="6243" w:name="_Toc487039311"/>
      <w:bookmarkStart w:id="6244" w:name="_Toc488068411"/>
      <w:bookmarkStart w:id="6245" w:name="_Toc488068844"/>
      <w:bookmarkStart w:id="6246" w:name="_Toc488075171"/>
      <w:bookmarkStart w:id="6247" w:name="_Toc13752542"/>
      <w:del w:id="6248" w:author="Lynn Felhofer" w:date="2020-03-20T11:17:00Z">
        <w:r w:rsidRPr="00BF0A93" w:rsidDel="00DD6145">
          <w:rPr>
            <w:bCs/>
            <w:noProof w:val="0"/>
          </w:rPr>
          <w:delText>Intentionally Left Blank</w:delText>
        </w:r>
      </w:del>
      <w:bookmarkEnd w:id="6243"/>
      <w:bookmarkEnd w:id="6244"/>
      <w:bookmarkEnd w:id="6245"/>
      <w:bookmarkEnd w:id="6246"/>
      <w:bookmarkEnd w:id="6247"/>
      <w:ins w:id="6249" w:author="Lynn Felhofer" w:date="2020-03-20T11:17:00Z">
        <w:r w:rsidR="00DD6145">
          <w:rPr>
            <w:bCs/>
            <w:noProof w:val="0"/>
          </w:rPr>
          <w:t>Document Encryption (DEN)</w:t>
        </w:r>
      </w:ins>
    </w:p>
    <w:p w14:paraId="506018F2" w14:textId="793E356F" w:rsidR="00DD6145" w:rsidRPr="00DD6145" w:rsidRDefault="00DD6145" w:rsidP="00F60C01">
      <w:pPr>
        <w:pStyle w:val="BodyText"/>
        <w:rPr>
          <w:ins w:id="6250" w:author="Lynn Felhofer" w:date="2020-03-20T10:55:00Z"/>
        </w:rPr>
      </w:pPr>
      <w:ins w:id="6251" w:author="Lynn Felhofer" w:date="2020-03-20T11:18:00Z">
        <w:r>
          <w:fldChar w:fldCharType="begin"/>
        </w:r>
        <w:r>
          <w:instrText xml:space="preserve"> HYPERLINK "https://www.ihe.net/uploadedFiles/Documents/ITI/IHE_ITI_Suppl_DEN.pdf" </w:instrText>
        </w:r>
        <w:r>
          <w:fldChar w:fldCharType="separate"/>
        </w:r>
        <w:r w:rsidRPr="00DD6145">
          <w:rPr>
            <w:rStyle w:val="Hyperlink"/>
          </w:rPr>
          <w:t>Document Encryption</w:t>
        </w:r>
        <w:r>
          <w:fldChar w:fldCharType="end"/>
        </w:r>
      </w:ins>
      <w:ins w:id="6252" w:author="Lynn Felhofer" w:date="2020-03-20T11:17:00Z">
        <w:r>
          <w:t xml:space="preserve"> is a Trial Implementation Profile.</w:t>
        </w:r>
      </w:ins>
    </w:p>
    <w:p w14:paraId="48296DAA" w14:textId="77777777" w:rsidR="00B229B0" w:rsidRPr="00B229B0" w:rsidRDefault="00B229B0" w:rsidP="00F60C01">
      <w:pPr>
        <w:pStyle w:val="BodyText"/>
      </w:pPr>
    </w:p>
    <w:p w14:paraId="2E5ED259" w14:textId="046D8FE4" w:rsidR="001312C8" w:rsidRDefault="00DD6145" w:rsidP="00AB4C28">
      <w:pPr>
        <w:pStyle w:val="Heading1"/>
        <w:pageBreakBefore w:val="0"/>
        <w:numPr>
          <w:ilvl w:val="0"/>
          <w:numId w:val="313"/>
        </w:numPr>
        <w:ind w:left="0" w:firstLine="0"/>
        <w:rPr>
          <w:ins w:id="6253" w:author="Lynn Felhofer" w:date="2020-03-20T11:22:00Z"/>
          <w:bCs/>
          <w:noProof w:val="0"/>
        </w:rPr>
      </w:pPr>
      <w:bookmarkStart w:id="6254" w:name="_Toc487039312"/>
      <w:bookmarkStart w:id="6255" w:name="_Toc488068412"/>
      <w:bookmarkStart w:id="6256" w:name="_Toc488068845"/>
      <w:bookmarkStart w:id="6257" w:name="_Toc488075172"/>
      <w:bookmarkStart w:id="6258" w:name="_Toc13752543"/>
      <w:ins w:id="6259" w:author="Lynn Felhofer" w:date="2020-03-20T11:22:00Z">
        <w:r>
          <w:rPr>
            <w:bCs/>
            <w:noProof w:val="0"/>
          </w:rPr>
          <w:lastRenderedPageBreak/>
          <w:t>Mobile access to Health Documents (MHD)</w:t>
        </w:r>
      </w:ins>
      <w:del w:id="6260" w:author="Lynn Felhofer" w:date="2020-03-20T11:21:00Z">
        <w:r w:rsidR="001312C8" w:rsidRPr="00BF0A93" w:rsidDel="00DD6145">
          <w:rPr>
            <w:bCs/>
            <w:noProof w:val="0"/>
          </w:rPr>
          <w:delText>Intentionally Left Blank</w:delText>
        </w:r>
      </w:del>
      <w:bookmarkEnd w:id="6254"/>
      <w:bookmarkEnd w:id="6255"/>
      <w:bookmarkEnd w:id="6256"/>
      <w:bookmarkEnd w:id="6257"/>
      <w:bookmarkEnd w:id="6258"/>
    </w:p>
    <w:p w14:paraId="7A35D712" w14:textId="18BFF6BA" w:rsidR="00DD6145" w:rsidRPr="00DD6145" w:rsidRDefault="00DD6145" w:rsidP="009169E5">
      <w:pPr>
        <w:pStyle w:val="BodyText"/>
      </w:pPr>
      <w:ins w:id="6261" w:author="Lynn Felhofer" w:date="2020-03-20T11:22:00Z">
        <w:r>
          <w:fldChar w:fldCharType="begin"/>
        </w:r>
        <w:r>
          <w:instrText xml:space="preserve"> HYPERLINK "https://www.ihe.net/uploadedFiles/Documents/ITI/IHE_ITI_Suppl_MHD.pdf" </w:instrText>
        </w:r>
        <w:r>
          <w:fldChar w:fldCharType="separate"/>
        </w:r>
        <w:r w:rsidRPr="00DD6145">
          <w:rPr>
            <w:rStyle w:val="Hyperlink"/>
          </w:rPr>
          <w:t>Mobile access to Health Documents</w:t>
        </w:r>
        <w:r>
          <w:fldChar w:fldCharType="end"/>
        </w:r>
        <w:r>
          <w:t xml:space="preserve"> is a Trial Implementation Profile.</w:t>
        </w:r>
      </w:ins>
    </w:p>
    <w:p w14:paraId="3A539667" w14:textId="079D3363" w:rsidR="00DD6145" w:rsidRDefault="001312C8" w:rsidP="00DD6145">
      <w:pPr>
        <w:pStyle w:val="Heading1"/>
        <w:pageBreakBefore w:val="0"/>
        <w:numPr>
          <w:ilvl w:val="0"/>
          <w:numId w:val="313"/>
        </w:numPr>
        <w:ind w:left="0" w:firstLine="0"/>
        <w:rPr>
          <w:ins w:id="6262" w:author="Lynn Felhofer" w:date="2020-03-20T11:20:00Z"/>
          <w:bCs/>
          <w:noProof w:val="0"/>
        </w:rPr>
      </w:pPr>
      <w:bookmarkStart w:id="6263" w:name="_Toc487039313"/>
      <w:bookmarkStart w:id="6264" w:name="_Toc488068413"/>
      <w:bookmarkStart w:id="6265" w:name="_Toc488068846"/>
      <w:bookmarkStart w:id="6266" w:name="_Toc488075173"/>
      <w:bookmarkStart w:id="6267" w:name="_Toc13752544"/>
      <w:r w:rsidRPr="00BF0A93">
        <w:rPr>
          <w:bCs/>
          <w:noProof w:val="0"/>
        </w:rPr>
        <w:t>Int</w:t>
      </w:r>
      <w:ins w:id="6268" w:author="Lynn Felhofer" w:date="2020-03-20T11:20:00Z">
        <w:r w:rsidR="00DD6145">
          <w:rPr>
            <w:bCs/>
            <w:noProof w:val="0"/>
          </w:rPr>
          <w:t>ernet User Authorization (IUA)</w:t>
        </w:r>
      </w:ins>
      <w:del w:id="6269" w:author="Lynn Felhofer" w:date="2020-03-20T11:20:00Z">
        <w:r w:rsidRPr="00BF0A93" w:rsidDel="00DD6145">
          <w:rPr>
            <w:bCs/>
            <w:noProof w:val="0"/>
          </w:rPr>
          <w:delText>entionally Left Blank</w:delText>
        </w:r>
      </w:del>
      <w:bookmarkEnd w:id="6263"/>
      <w:bookmarkEnd w:id="6264"/>
      <w:bookmarkEnd w:id="6265"/>
      <w:bookmarkEnd w:id="6266"/>
      <w:bookmarkEnd w:id="6267"/>
    </w:p>
    <w:p w14:paraId="34C9008F" w14:textId="4BD9924B" w:rsidR="00DD6145" w:rsidRPr="00DD6145" w:rsidRDefault="00DD6145" w:rsidP="009169E5">
      <w:pPr>
        <w:pStyle w:val="BodyText"/>
      </w:pPr>
      <w:ins w:id="6270" w:author="Lynn Felhofer" w:date="2020-03-20T11:21:00Z">
        <w:r>
          <w:fldChar w:fldCharType="begin"/>
        </w:r>
        <w:r>
          <w:instrText xml:space="preserve"> HYPERLINK "https://www.ihe.net/uploadedFiles/Documents/ITI/IHE_ITI_Suppl_IUA.pdf" </w:instrText>
        </w:r>
        <w:r>
          <w:fldChar w:fldCharType="separate"/>
        </w:r>
        <w:r w:rsidRPr="00DD6145">
          <w:rPr>
            <w:rStyle w:val="Hyperlink"/>
          </w:rPr>
          <w:t>Internet User Authorization</w:t>
        </w:r>
        <w:r>
          <w:fldChar w:fldCharType="end"/>
        </w:r>
        <w:r>
          <w:t xml:space="preserve"> is a Trial Implementation Profile.</w:t>
        </w:r>
      </w:ins>
    </w:p>
    <w:p w14:paraId="697C71F9" w14:textId="4B2570D6" w:rsidR="001312C8" w:rsidRDefault="00F4423F" w:rsidP="00AB4C28">
      <w:pPr>
        <w:pStyle w:val="Heading1"/>
        <w:pageBreakBefore w:val="0"/>
        <w:numPr>
          <w:ilvl w:val="0"/>
          <w:numId w:val="313"/>
        </w:numPr>
        <w:ind w:left="0" w:firstLine="0"/>
        <w:rPr>
          <w:ins w:id="6271" w:author="Lynn Felhofer" w:date="2020-03-20T11:12:00Z"/>
          <w:bCs/>
          <w:noProof w:val="0"/>
        </w:rPr>
      </w:pPr>
      <w:bookmarkStart w:id="6272" w:name="_Toc487039314"/>
      <w:bookmarkStart w:id="6273" w:name="_Toc488068414"/>
      <w:bookmarkStart w:id="6274" w:name="_Toc488068847"/>
      <w:bookmarkStart w:id="6275" w:name="_Toc488075174"/>
      <w:bookmarkStart w:id="6276" w:name="_Toc13752545"/>
      <w:ins w:id="6277" w:author="Lynn Felhofer" w:date="2020-03-20T11:12:00Z">
        <w:r>
          <w:rPr>
            <w:bCs/>
            <w:noProof w:val="0"/>
          </w:rPr>
          <w:t>Care Services Discovery (CSD)</w:t>
        </w:r>
      </w:ins>
      <w:del w:id="6278" w:author="Lynn Felhofer" w:date="2020-03-20T11:12:00Z">
        <w:r w:rsidR="001312C8" w:rsidRPr="00BF0A93" w:rsidDel="00F4423F">
          <w:rPr>
            <w:bCs/>
            <w:noProof w:val="0"/>
          </w:rPr>
          <w:delText>Intentionally Left Blank</w:delText>
        </w:r>
      </w:del>
      <w:bookmarkEnd w:id="6272"/>
      <w:bookmarkEnd w:id="6273"/>
      <w:bookmarkEnd w:id="6274"/>
      <w:bookmarkEnd w:id="6275"/>
      <w:bookmarkEnd w:id="6276"/>
    </w:p>
    <w:p w14:paraId="7666AE76" w14:textId="5273B88B" w:rsidR="00F4423F" w:rsidRPr="00F4423F" w:rsidRDefault="00F4423F" w:rsidP="009169E5">
      <w:pPr>
        <w:pStyle w:val="BodyText"/>
      </w:pPr>
      <w:ins w:id="6279" w:author="Lynn Felhofer" w:date="2020-03-20T11:13:00Z">
        <w:r>
          <w:fldChar w:fldCharType="begin"/>
        </w:r>
        <w:r>
          <w:instrText xml:space="preserve"> HYPERLINK "https://www.ihe.net/uploadedFiles/Documents/ITI/IHE_ITI_Suppl_CSD.pdf" </w:instrText>
        </w:r>
        <w:r>
          <w:fldChar w:fldCharType="separate"/>
        </w:r>
        <w:r w:rsidRPr="00F4423F">
          <w:rPr>
            <w:rStyle w:val="Hyperlink"/>
          </w:rPr>
          <w:t>Care Services Discovery</w:t>
        </w:r>
        <w:r>
          <w:fldChar w:fldCharType="end"/>
        </w:r>
      </w:ins>
      <w:ins w:id="6280" w:author="Lynn Felhofer" w:date="2020-03-20T11:12:00Z">
        <w:r>
          <w:t xml:space="preserve"> is a Trial Implementa</w:t>
        </w:r>
      </w:ins>
      <w:ins w:id="6281" w:author="Lynn Felhofer" w:date="2020-03-20T11:13:00Z">
        <w:r>
          <w:t>tion Profile.</w:t>
        </w:r>
      </w:ins>
    </w:p>
    <w:p w14:paraId="662D3B57" w14:textId="7B9F2557" w:rsidR="001312C8" w:rsidRDefault="009169E5" w:rsidP="00AB4C28">
      <w:pPr>
        <w:pStyle w:val="Heading1"/>
        <w:pageBreakBefore w:val="0"/>
        <w:numPr>
          <w:ilvl w:val="0"/>
          <w:numId w:val="313"/>
        </w:numPr>
        <w:ind w:left="0" w:firstLine="0"/>
        <w:rPr>
          <w:ins w:id="6282" w:author="Lynn Felhofer" w:date="2020-03-20T11:32:00Z"/>
          <w:bCs/>
          <w:noProof w:val="0"/>
        </w:rPr>
      </w:pPr>
      <w:bookmarkStart w:id="6283" w:name="_Toc487039315"/>
      <w:bookmarkStart w:id="6284" w:name="_Toc488068415"/>
      <w:bookmarkStart w:id="6285" w:name="_Toc488068848"/>
      <w:bookmarkStart w:id="6286" w:name="_Toc488075175"/>
      <w:bookmarkStart w:id="6287" w:name="_Toc13752546"/>
      <w:ins w:id="6288" w:author="Lynn Felhofer" w:date="2020-03-20T11:32:00Z">
        <w:r>
          <w:rPr>
            <w:bCs/>
            <w:noProof w:val="0"/>
          </w:rPr>
          <w:t>Patient Location Tracking (PLT)</w:t>
        </w:r>
      </w:ins>
      <w:del w:id="6289" w:author="Lynn Felhofer" w:date="2020-03-20T11:32:00Z">
        <w:r w:rsidR="001312C8" w:rsidRPr="00BF0A93" w:rsidDel="009169E5">
          <w:rPr>
            <w:bCs/>
            <w:noProof w:val="0"/>
          </w:rPr>
          <w:delText>Intentionally Left Blank</w:delText>
        </w:r>
      </w:del>
      <w:bookmarkEnd w:id="6283"/>
      <w:bookmarkEnd w:id="6284"/>
      <w:bookmarkEnd w:id="6285"/>
      <w:bookmarkEnd w:id="6286"/>
      <w:bookmarkEnd w:id="6287"/>
    </w:p>
    <w:p w14:paraId="23686C33" w14:textId="6E74104A" w:rsidR="009169E5" w:rsidRPr="009169E5" w:rsidRDefault="009169E5" w:rsidP="009169E5">
      <w:pPr>
        <w:pStyle w:val="BodyText"/>
      </w:pPr>
      <w:ins w:id="6290" w:author="Lynn Felhofer" w:date="2020-03-20T11:33:00Z">
        <w:r>
          <w:fldChar w:fldCharType="begin"/>
        </w:r>
        <w:r>
          <w:instrText xml:space="preserve"> HYPERLINK "https://www.ihe.net/uploadedFiles/Documents/ITI/IHE_ITI_Suppl_PLT.pdf" </w:instrText>
        </w:r>
        <w:r>
          <w:fldChar w:fldCharType="separate"/>
        </w:r>
        <w:r w:rsidRPr="009169E5">
          <w:rPr>
            <w:rStyle w:val="Hyperlink"/>
          </w:rPr>
          <w:t>Patient Location Tracking</w:t>
        </w:r>
        <w:r>
          <w:fldChar w:fldCharType="end"/>
        </w:r>
        <w:r>
          <w:t xml:space="preserve"> is a Trial Implementation Profile.</w:t>
        </w:r>
      </w:ins>
    </w:p>
    <w:p w14:paraId="71B669A4" w14:textId="77777777" w:rsidR="001312C8" w:rsidRPr="00BF0A93" w:rsidRDefault="001312C8" w:rsidP="004E7A3D">
      <w:pPr>
        <w:pStyle w:val="BodyText"/>
      </w:pPr>
    </w:p>
    <w:p w14:paraId="7DFF9B1B" w14:textId="77777777" w:rsidR="001312C8" w:rsidRPr="00BF0A93" w:rsidRDefault="001312C8" w:rsidP="00AA50EB">
      <w:pPr>
        <w:pStyle w:val="Heading1"/>
        <w:numPr>
          <w:ilvl w:val="0"/>
          <w:numId w:val="0"/>
        </w:numPr>
        <w:rPr>
          <w:noProof w:val="0"/>
        </w:rPr>
      </w:pPr>
      <w:bookmarkStart w:id="6291" w:name="_Toc461212149"/>
      <w:bookmarkStart w:id="6292" w:name="_Toc487039316"/>
      <w:bookmarkStart w:id="6293" w:name="_Toc488068416"/>
      <w:bookmarkStart w:id="6294" w:name="_Toc488068849"/>
      <w:bookmarkStart w:id="6295" w:name="_Toc488075176"/>
      <w:bookmarkStart w:id="6296" w:name="_Toc13752547"/>
      <w:r w:rsidRPr="00BF0A93">
        <w:rPr>
          <w:noProof w:val="0"/>
        </w:rPr>
        <w:lastRenderedPageBreak/>
        <w:t>37 Document Digital Signature (DSG)</w:t>
      </w:r>
      <w:bookmarkEnd w:id="6291"/>
      <w:bookmarkEnd w:id="6292"/>
      <w:bookmarkEnd w:id="6293"/>
      <w:bookmarkEnd w:id="6294"/>
      <w:bookmarkEnd w:id="6295"/>
      <w:bookmarkEnd w:id="6296"/>
    </w:p>
    <w:p w14:paraId="51EE559E" w14:textId="4828F8E3" w:rsidR="001312C8" w:rsidRPr="00BF0A93" w:rsidRDefault="001312C8" w:rsidP="001312C8">
      <w:pPr>
        <w:pStyle w:val="BodyText"/>
      </w:pPr>
      <w:bookmarkStart w:id="6297" w:name="OLE_LINK22"/>
      <w:r w:rsidRPr="00BF0A93">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SubmissionSet. </w:t>
      </w:r>
    </w:p>
    <w:bookmarkEnd w:id="6297"/>
    <w:p w14:paraId="3F575D26" w14:textId="77777777" w:rsidR="001312C8" w:rsidRPr="00BF0A93" w:rsidRDefault="001312C8" w:rsidP="001312C8">
      <w:pPr>
        <w:pStyle w:val="ListBullet2"/>
        <w:tabs>
          <w:tab w:val="clear" w:pos="720"/>
        </w:tabs>
      </w:pPr>
      <w:r w:rsidRPr="00BF0A93">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BF0A93" w:rsidRDefault="001312C8" w:rsidP="001312C8">
      <w:pPr>
        <w:pStyle w:val="ListBullet2"/>
        <w:tabs>
          <w:tab w:val="clear" w:pos="720"/>
        </w:tabs>
      </w:pPr>
      <w:r w:rsidRPr="00BF0A93">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BF0A93">
        <w:t>s</w:t>
      </w:r>
      <w:r w:rsidRPr="00BF0A93">
        <w:t xml:space="preserve"> linkage.</w:t>
      </w:r>
    </w:p>
    <w:p w14:paraId="4F3835F3" w14:textId="77777777" w:rsidR="001312C8" w:rsidRPr="00BF0A93" w:rsidRDefault="001312C8" w:rsidP="001312C8">
      <w:pPr>
        <w:pStyle w:val="ListBullet2"/>
        <w:tabs>
          <w:tab w:val="clear" w:pos="720"/>
        </w:tabs>
      </w:pPr>
      <w:r w:rsidRPr="00BF0A93">
        <w:t>A SubmissionSet Signature is a Detached Signature Document that attests to the content in a SubmissionSet by: containing a manifest of all the other Documents included in the SubmissionSet, and a reference to the SubmissionSet. The Document Sharing “SIGNS” relationship may be used but is not required.</w:t>
      </w:r>
    </w:p>
    <w:p w14:paraId="3A7A8EC8" w14:textId="77777777" w:rsidR="001312C8" w:rsidRPr="00BF0A93" w:rsidRDefault="001312C8" w:rsidP="001312C8">
      <w:pPr>
        <w:pStyle w:val="BodyText"/>
      </w:pPr>
      <w:r w:rsidRPr="00BF0A93">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2E7A3DD1" w:rsidR="001312C8" w:rsidRPr="00BF0A93" w:rsidRDefault="001312C8" w:rsidP="001312C8">
      <w:pPr>
        <w:pStyle w:val="Heading2"/>
        <w:numPr>
          <w:ilvl w:val="0"/>
          <w:numId w:val="0"/>
        </w:numPr>
        <w:rPr>
          <w:noProof w:val="0"/>
        </w:rPr>
      </w:pPr>
      <w:bookmarkStart w:id="6298" w:name="_Toc461212150"/>
      <w:bookmarkStart w:id="6299" w:name="_Toc487039317"/>
      <w:bookmarkStart w:id="6300" w:name="_Toc488068417"/>
      <w:bookmarkStart w:id="6301" w:name="_Toc488068850"/>
      <w:bookmarkStart w:id="6302" w:name="_Toc488075177"/>
      <w:bookmarkStart w:id="6303" w:name="_Toc13752548"/>
      <w:r w:rsidRPr="00BF0A93">
        <w:rPr>
          <w:noProof w:val="0"/>
        </w:rPr>
        <w:t xml:space="preserve">37.1 </w:t>
      </w:r>
      <w:r w:rsidR="00AD07C4">
        <w:rPr>
          <w:noProof w:val="0"/>
        </w:rPr>
        <w:t xml:space="preserve">DSG </w:t>
      </w:r>
      <w:r w:rsidRPr="00BF0A93">
        <w:rPr>
          <w:noProof w:val="0"/>
        </w:rPr>
        <w:t>Actors/Transactions</w:t>
      </w:r>
      <w:bookmarkEnd w:id="6298"/>
      <w:bookmarkEnd w:id="6299"/>
      <w:bookmarkEnd w:id="6300"/>
      <w:bookmarkEnd w:id="6301"/>
      <w:bookmarkEnd w:id="6302"/>
      <w:bookmarkEnd w:id="6303"/>
    </w:p>
    <w:p w14:paraId="2D2B9353" w14:textId="77777777" w:rsidR="001312C8" w:rsidRPr="00BF0A93" w:rsidRDefault="001312C8" w:rsidP="001312C8">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218" w:history="1">
        <w:r w:rsidR="005D5F3F" w:rsidRPr="00BF0A93">
          <w:rPr>
            <w:rStyle w:val="Hyperlink"/>
          </w:rPr>
          <w:t>http://ihe.net/Technical_Frameworks</w:t>
        </w:r>
      </w:hyperlink>
      <w:r w:rsidRPr="00BF0A93">
        <w:t>.</w:t>
      </w:r>
    </w:p>
    <w:p w14:paraId="7BBFAF57" w14:textId="77777777" w:rsidR="001312C8" w:rsidRPr="00BF0A93" w:rsidRDefault="001312C8" w:rsidP="001312C8">
      <w:pPr>
        <w:pStyle w:val="BodyText"/>
      </w:pPr>
      <w:r w:rsidRPr="00BF0A93">
        <w:t xml:space="preserve">Figure 37.1-1 shows the actors directly involved in the DSG Profile and the direction that the content is exchanged. </w:t>
      </w:r>
    </w:p>
    <w:p w14:paraId="45A79836" w14:textId="7F274D11" w:rsidR="001312C8" w:rsidRPr="00D434A3" w:rsidRDefault="001312C8" w:rsidP="00D434A3">
      <w:pPr>
        <w:pStyle w:val="BodyText"/>
      </w:pPr>
      <w:r w:rsidRPr="00D434A3">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BF0A93" w:rsidRDefault="00C3719E" w:rsidP="00D434A3">
      <w:pPr>
        <w:pStyle w:val="BodyText"/>
      </w:pPr>
    </w:p>
    <w:p w14:paraId="61EF37EF" w14:textId="77777777" w:rsidR="00C3719E" w:rsidRPr="00BF0A93" w:rsidRDefault="00C3719E" w:rsidP="00D434A3">
      <w:pPr>
        <w:pStyle w:val="BodyText"/>
      </w:pPr>
    </w:p>
    <w:p w14:paraId="3141A49E" w14:textId="77777777" w:rsidR="00C3719E" w:rsidRPr="00BF0A93" w:rsidRDefault="00C3719E" w:rsidP="00D434A3">
      <w:pPr>
        <w:pStyle w:val="BodyText"/>
      </w:pPr>
    </w:p>
    <w:p w14:paraId="3E54FE3E" w14:textId="77777777" w:rsidR="001312C8" w:rsidRPr="00BF0A93" w:rsidRDefault="001312C8" w:rsidP="00D434A3">
      <w:pPr>
        <w:pStyle w:val="BodyText"/>
      </w:pPr>
      <w:r w:rsidRPr="00BF0A93">
        <w:rPr>
          <w:noProof/>
          <w:lang w:val="fr-FR" w:eastAsia="fr-FR"/>
        </w:rPr>
        <w:lastRenderedPageBreak/>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BF0A93" w:rsidRDefault="001312C8" w:rsidP="00D434A3">
      <w:pPr>
        <w:pStyle w:val="BodyText"/>
      </w:pPr>
    </w:p>
    <w:p w14:paraId="6AD3E514" w14:textId="77777777" w:rsidR="001312C8" w:rsidRPr="00BF0A93" w:rsidRDefault="001312C8" w:rsidP="00D434A3">
      <w:pPr>
        <w:pStyle w:val="BodyText"/>
      </w:pPr>
    </w:p>
    <w:p w14:paraId="5E082D52" w14:textId="77777777" w:rsidR="001312C8" w:rsidRPr="00BF0A93" w:rsidRDefault="001312C8" w:rsidP="00D434A3">
      <w:pPr>
        <w:pStyle w:val="BodyText"/>
      </w:pPr>
    </w:p>
    <w:p w14:paraId="08643020" w14:textId="77777777" w:rsidR="00D434A3" w:rsidRDefault="00D434A3" w:rsidP="004C2565">
      <w:pPr>
        <w:pStyle w:val="BodyText"/>
      </w:pPr>
    </w:p>
    <w:p w14:paraId="7ABF82C5" w14:textId="5E65F490" w:rsidR="001312C8" w:rsidRPr="00BF0A93" w:rsidRDefault="001312C8" w:rsidP="001312C8">
      <w:pPr>
        <w:pStyle w:val="FigureTitle"/>
      </w:pPr>
      <w:r w:rsidRPr="00BF0A93">
        <w:t>Figure 37.1-1: DSG Actor Diagram</w:t>
      </w:r>
    </w:p>
    <w:p w14:paraId="286D2360" w14:textId="21C47592" w:rsidR="001312C8" w:rsidRPr="00BF0A93" w:rsidRDefault="001312C8" w:rsidP="001312C8">
      <w:pPr>
        <w:pStyle w:val="BodyText"/>
      </w:pPr>
      <w:r w:rsidRPr="00BF0A93">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BF0A93" w:rsidRDefault="001312C8" w:rsidP="001312C8">
      <w:pPr>
        <w:pStyle w:val="TableTitle"/>
      </w:pPr>
      <w:r w:rsidRPr="00BF0A93">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BF0A93" w14:paraId="78B04645" w14:textId="77777777" w:rsidTr="00C32EF4">
        <w:trPr>
          <w:cantSplit/>
          <w:tblHeader/>
          <w:jc w:val="center"/>
        </w:trPr>
        <w:tc>
          <w:tcPr>
            <w:tcW w:w="1899" w:type="dxa"/>
            <w:shd w:val="pct15" w:color="auto" w:fill="FFFFFF"/>
          </w:tcPr>
          <w:p w14:paraId="67580062" w14:textId="77777777" w:rsidR="001312C8" w:rsidRPr="00BF0A93" w:rsidRDefault="001312C8" w:rsidP="007F1D2D">
            <w:pPr>
              <w:pStyle w:val="TableEntryHeader"/>
            </w:pPr>
            <w:r w:rsidRPr="00BF0A93">
              <w:t>Actors</w:t>
            </w:r>
          </w:p>
        </w:tc>
        <w:tc>
          <w:tcPr>
            <w:tcW w:w="2970" w:type="dxa"/>
            <w:shd w:val="pct15" w:color="auto" w:fill="FFFFFF"/>
          </w:tcPr>
          <w:p w14:paraId="361390A2" w14:textId="77777777" w:rsidR="001312C8" w:rsidRPr="00BF0A93" w:rsidRDefault="001312C8" w:rsidP="007F1D2D">
            <w:pPr>
              <w:pStyle w:val="TableEntryHeader"/>
            </w:pPr>
            <w:r w:rsidRPr="00BF0A93">
              <w:t>Content Modules</w:t>
            </w:r>
          </w:p>
        </w:tc>
        <w:tc>
          <w:tcPr>
            <w:tcW w:w="1440" w:type="dxa"/>
            <w:shd w:val="pct15" w:color="auto" w:fill="FFFFFF"/>
          </w:tcPr>
          <w:p w14:paraId="27A0794F" w14:textId="77777777" w:rsidR="001312C8" w:rsidRPr="00BF0A93" w:rsidRDefault="001312C8" w:rsidP="007F1D2D">
            <w:pPr>
              <w:pStyle w:val="TableEntryHeader"/>
            </w:pPr>
            <w:r w:rsidRPr="00BF0A93">
              <w:t>Optionality</w:t>
            </w:r>
          </w:p>
        </w:tc>
        <w:tc>
          <w:tcPr>
            <w:tcW w:w="2169" w:type="dxa"/>
            <w:shd w:val="pct15" w:color="auto" w:fill="FFFFFF"/>
          </w:tcPr>
          <w:p w14:paraId="525A9919" w14:textId="77777777" w:rsidR="001312C8" w:rsidRPr="00BF0A93" w:rsidRDefault="001312C8" w:rsidP="007F1D2D">
            <w:pPr>
              <w:pStyle w:val="TableEntryHeader"/>
            </w:pPr>
            <w:r w:rsidRPr="00BF0A93">
              <w:t>Reference</w:t>
            </w:r>
          </w:p>
        </w:tc>
      </w:tr>
      <w:tr w:rsidR="001312C8" w:rsidRPr="00BF0A93" w14:paraId="09B7095D" w14:textId="77777777" w:rsidTr="00C32EF4">
        <w:trPr>
          <w:jc w:val="center"/>
        </w:trPr>
        <w:tc>
          <w:tcPr>
            <w:tcW w:w="1899" w:type="dxa"/>
          </w:tcPr>
          <w:p w14:paraId="1D84BE61" w14:textId="77777777" w:rsidR="001312C8" w:rsidRPr="00BF0A93" w:rsidRDefault="001312C8" w:rsidP="00C32EF4">
            <w:pPr>
              <w:pStyle w:val="TableEntry"/>
              <w:rPr>
                <w:noProof w:val="0"/>
              </w:rPr>
            </w:pPr>
            <w:r w:rsidRPr="00BF0A93">
              <w:rPr>
                <w:noProof w:val="0"/>
              </w:rPr>
              <w:t>Content Creator</w:t>
            </w:r>
          </w:p>
        </w:tc>
        <w:tc>
          <w:tcPr>
            <w:tcW w:w="2970" w:type="dxa"/>
          </w:tcPr>
          <w:p w14:paraId="088845B7"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6EE732FA" w14:textId="77777777" w:rsidR="001312C8" w:rsidRPr="00BF0A93" w:rsidRDefault="001312C8" w:rsidP="000756F6">
            <w:pPr>
              <w:pStyle w:val="TableEntry"/>
              <w:jc w:val="center"/>
              <w:rPr>
                <w:noProof w:val="0"/>
              </w:rPr>
            </w:pPr>
            <w:r w:rsidRPr="00BF0A93">
              <w:rPr>
                <w:noProof w:val="0"/>
              </w:rPr>
              <w:t>R</w:t>
            </w:r>
          </w:p>
        </w:tc>
        <w:tc>
          <w:tcPr>
            <w:tcW w:w="2169" w:type="dxa"/>
          </w:tcPr>
          <w:p w14:paraId="369B952F"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r w:rsidR="001312C8" w:rsidRPr="00BF0A93" w14:paraId="35904C69" w14:textId="77777777" w:rsidTr="00C32EF4">
        <w:trPr>
          <w:jc w:val="center"/>
        </w:trPr>
        <w:tc>
          <w:tcPr>
            <w:tcW w:w="1899" w:type="dxa"/>
          </w:tcPr>
          <w:p w14:paraId="4DEEEDBB" w14:textId="77777777" w:rsidR="001312C8" w:rsidRPr="00BF0A93" w:rsidRDefault="001312C8" w:rsidP="00C32EF4">
            <w:pPr>
              <w:pStyle w:val="TableEntry"/>
              <w:rPr>
                <w:noProof w:val="0"/>
              </w:rPr>
            </w:pPr>
            <w:r w:rsidRPr="00BF0A93">
              <w:rPr>
                <w:noProof w:val="0"/>
              </w:rPr>
              <w:t>Content Consumer</w:t>
            </w:r>
          </w:p>
        </w:tc>
        <w:tc>
          <w:tcPr>
            <w:tcW w:w="2970" w:type="dxa"/>
          </w:tcPr>
          <w:p w14:paraId="6222FA92"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72F3927F" w14:textId="77777777" w:rsidR="001312C8" w:rsidRPr="00BF0A93" w:rsidRDefault="001312C8" w:rsidP="000756F6">
            <w:pPr>
              <w:pStyle w:val="TableEntry"/>
              <w:jc w:val="center"/>
              <w:rPr>
                <w:noProof w:val="0"/>
              </w:rPr>
            </w:pPr>
            <w:r w:rsidRPr="00BF0A93">
              <w:rPr>
                <w:noProof w:val="0"/>
              </w:rPr>
              <w:t>R</w:t>
            </w:r>
          </w:p>
        </w:tc>
        <w:tc>
          <w:tcPr>
            <w:tcW w:w="2169" w:type="dxa"/>
          </w:tcPr>
          <w:p w14:paraId="0547FBB7"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bl>
    <w:p w14:paraId="7BD02312" w14:textId="77777777" w:rsidR="001312C8" w:rsidRPr="00BF0A93" w:rsidRDefault="001312C8" w:rsidP="001312C8">
      <w:pPr>
        <w:pStyle w:val="Heading3"/>
        <w:numPr>
          <w:ilvl w:val="0"/>
          <w:numId w:val="0"/>
        </w:numPr>
        <w:rPr>
          <w:bCs/>
          <w:noProof w:val="0"/>
        </w:rPr>
      </w:pPr>
      <w:bookmarkStart w:id="6304" w:name="_Toc461212151"/>
      <w:bookmarkStart w:id="6305" w:name="_Toc487039318"/>
      <w:bookmarkStart w:id="6306" w:name="_Toc488068418"/>
      <w:bookmarkStart w:id="6307" w:name="_Toc488068851"/>
      <w:bookmarkStart w:id="6308" w:name="_Toc488075178"/>
      <w:bookmarkStart w:id="6309" w:name="_Toc13752549"/>
      <w:r w:rsidRPr="00BF0A93">
        <w:rPr>
          <w:noProof w:val="0"/>
        </w:rPr>
        <w:t xml:space="preserve">37.1.1 Actor Descriptions and </w:t>
      </w:r>
      <w:r w:rsidRPr="00167001">
        <w:rPr>
          <w:bCs/>
          <w:noProof w:val="0"/>
        </w:rPr>
        <w:t>Actor</w:t>
      </w:r>
      <w:r w:rsidRPr="00BF0A93">
        <w:rPr>
          <w:noProof w:val="0"/>
        </w:rPr>
        <w:t xml:space="preserve"> Profile Requirements</w:t>
      </w:r>
      <w:bookmarkEnd w:id="6304"/>
      <w:bookmarkEnd w:id="6305"/>
      <w:bookmarkEnd w:id="6306"/>
      <w:bookmarkEnd w:id="6307"/>
      <w:bookmarkEnd w:id="6308"/>
      <w:bookmarkEnd w:id="6309"/>
    </w:p>
    <w:p w14:paraId="7ADE5BF4" w14:textId="77777777" w:rsidR="001312C8" w:rsidRPr="00BF0A93" w:rsidRDefault="001312C8" w:rsidP="001312C8">
      <w:pPr>
        <w:pStyle w:val="BodyText"/>
      </w:pPr>
      <w:r w:rsidRPr="00BF0A93">
        <w:t>Most requirements are documented in Content Modules (Volume 3). This section documents any additional requirements on profile’s actors.</w:t>
      </w:r>
    </w:p>
    <w:p w14:paraId="3F7A8791" w14:textId="77777777" w:rsidR="001312C8" w:rsidRPr="00BF0A93" w:rsidRDefault="001312C8" w:rsidP="001312C8">
      <w:pPr>
        <w:pStyle w:val="BodyText"/>
      </w:pPr>
      <w:r w:rsidRPr="00BF0A93">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BF0A93" w:rsidRDefault="001312C8" w:rsidP="001312C8">
      <w:pPr>
        <w:pStyle w:val="BodyText"/>
      </w:pPr>
      <w:r w:rsidRPr="00BF0A93">
        <w:t xml:space="preserve">A Content Consumer that conforms to this profile shall have the capability to verify signatures using the signature option(s) chosen. </w:t>
      </w:r>
    </w:p>
    <w:p w14:paraId="1E2B60C4" w14:textId="77777777" w:rsidR="001312C8" w:rsidRPr="00BF0A93" w:rsidRDefault="001312C8" w:rsidP="001312C8">
      <w:pPr>
        <w:pStyle w:val="Heading2"/>
        <w:numPr>
          <w:ilvl w:val="0"/>
          <w:numId w:val="0"/>
        </w:numPr>
        <w:rPr>
          <w:noProof w:val="0"/>
        </w:rPr>
      </w:pPr>
      <w:bookmarkStart w:id="6310" w:name="_Toc461212152"/>
      <w:bookmarkStart w:id="6311" w:name="_Toc487039319"/>
      <w:bookmarkStart w:id="6312" w:name="_Toc488068419"/>
      <w:bookmarkStart w:id="6313" w:name="_Toc488068852"/>
      <w:bookmarkStart w:id="6314" w:name="_Toc488075179"/>
      <w:bookmarkStart w:id="6315" w:name="_Toc13752550"/>
      <w:r w:rsidRPr="00BF0A93">
        <w:rPr>
          <w:noProof w:val="0"/>
        </w:rPr>
        <w:t>37.2 DSG Actor Options</w:t>
      </w:r>
      <w:bookmarkEnd w:id="6310"/>
      <w:bookmarkEnd w:id="6311"/>
      <w:bookmarkEnd w:id="6312"/>
      <w:bookmarkEnd w:id="6313"/>
      <w:bookmarkEnd w:id="6314"/>
      <w:bookmarkEnd w:id="6315"/>
    </w:p>
    <w:p w14:paraId="012C0304" w14:textId="77777777" w:rsidR="001312C8" w:rsidRPr="00BF0A93" w:rsidRDefault="001312C8" w:rsidP="001312C8">
      <w:pPr>
        <w:pStyle w:val="BodyText"/>
      </w:pPr>
      <w:r w:rsidRPr="00BF0A93">
        <w:t xml:space="preserve">Table 37.2-1 lists the option(s) defined in the DSG Profile. </w:t>
      </w:r>
    </w:p>
    <w:p w14:paraId="1148B9A9" w14:textId="77777777" w:rsidR="001312C8" w:rsidRPr="00BF0A93" w:rsidRDefault="001312C8" w:rsidP="001312C8">
      <w:pPr>
        <w:pStyle w:val="TableTitle"/>
      </w:pPr>
      <w:r w:rsidRPr="00BF0A93">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BF0A93" w14:paraId="449ED3FF" w14:textId="77777777" w:rsidTr="00C32EF4">
        <w:trPr>
          <w:cantSplit/>
          <w:tblHeader/>
          <w:jc w:val="center"/>
        </w:trPr>
        <w:tc>
          <w:tcPr>
            <w:tcW w:w="1899" w:type="dxa"/>
            <w:shd w:val="pct15" w:color="auto" w:fill="FFFFFF"/>
          </w:tcPr>
          <w:p w14:paraId="2E0740B4" w14:textId="77777777" w:rsidR="001312C8" w:rsidRPr="00BF0A93" w:rsidRDefault="001312C8" w:rsidP="007F1D2D">
            <w:pPr>
              <w:pStyle w:val="TableEntryHeader"/>
            </w:pPr>
            <w:r w:rsidRPr="00BF0A93">
              <w:t>Actors</w:t>
            </w:r>
          </w:p>
        </w:tc>
        <w:tc>
          <w:tcPr>
            <w:tcW w:w="2970" w:type="dxa"/>
            <w:shd w:val="pct15" w:color="auto" w:fill="FFFFFF"/>
          </w:tcPr>
          <w:p w14:paraId="674A1357" w14:textId="77777777" w:rsidR="001312C8" w:rsidRPr="00BF0A93" w:rsidRDefault="001312C8" w:rsidP="007F1D2D">
            <w:pPr>
              <w:pStyle w:val="TableEntryHeader"/>
            </w:pPr>
            <w:r w:rsidRPr="00BF0A93">
              <w:t>Option</w:t>
            </w:r>
          </w:p>
        </w:tc>
        <w:tc>
          <w:tcPr>
            <w:tcW w:w="2169" w:type="dxa"/>
            <w:shd w:val="pct15" w:color="auto" w:fill="FFFFFF"/>
          </w:tcPr>
          <w:p w14:paraId="1FD4DFEA" w14:textId="77777777" w:rsidR="001312C8" w:rsidRPr="00BF0A93" w:rsidRDefault="00CD4556" w:rsidP="007F1D2D">
            <w:pPr>
              <w:pStyle w:val="TableEntryHeader"/>
            </w:pPr>
            <w:r w:rsidRPr="00BF0A93">
              <w:t>Vol. &amp; Section</w:t>
            </w:r>
          </w:p>
        </w:tc>
      </w:tr>
      <w:tr w:rsidR="001312C8" w:rsidRPr="00BF0A93" w14:paraId="28A48D8E" w14:textId="77777777" w:rsidTr="00C32EF4">
        <w:trPr>
          <w:cantSplit/>
          <w:jc w:val="center"/>
        </w:trPr>
        <w:tc>
          <w:tcPr>
            <w:tcW w:w="1899" w:type="dxa"/>
            <w:vMerge w:val="restart"/>
          </w:tcPr>
          <w:p w14:paraId="1C37BC20" w14:textId="77777777" w:rsidR="001312C8" w:rsidRPr="00BF0A93" w:rsidRDefault="001312C8" w:rsidP="00C32EF4">
            <w:pPr>
              <w:pStyle w:val="TableEntry"/>
              <w:rPr>
                <w:noProof w:val="0"/>
              </w:rPr>
            </w:pPr>
            <w:r w:rsidRPr="00BF0A93">
              <w:rPr>
                <w:noProof w:val="0"/>
              </w:rPr>
              <w:t>Content Creator</w:t>
            </w:r>
            <w:r w:rsidR="00CD4556" w:rsidRPr="00BF0A93">
              <w:rPr>
                <w:noProof w:val="0"/>
              </w:rPr>
              <w:t xml:space="preserve"> (Note 1)</w:t>
            </w:r>
          </w:p>
        </w:tc>
        <w:tc>
          <w:tcPr>
            <w:tcW w:w="2970" w:type="dxa"/>
          </w:tcPr>
          <w:p w14:paraId="2138CCFA"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1B1C52E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37.2.1</w:t>
            </w:r>
          </w:p>
        </w:tc>
      </w:tr>
      <w:tr w:rsidR="001312C8" w:rsidRPr="00BF0A93" w14:paraId="50ECC1A5" w14:textId="77777777" w:rsidTr="00C32EF4">
        <w:trPr>
          <w:cantSplit/>
          <w:jc w:val="center"/>
        </w:trPr>
        <w:tc>
          <w:tcPr>
            <w:tcW w:w="1899" w:type="dxa"/>
            <w:vMerge/>
          </w:tcPr>
          <w:p w14:paraId="4BD7582D" w14:textId="77777777" w:rsidR="001312C8" w:rsidRPr="00BF0A93" w:rsidRDefault="001312C8" w:rsidP="00C32EF4">
            <w:pPr>
              <w:pStyle w:val="TableEntry"/>
              <w:rPr>
                <w:noProof w:val="0"/>
              </w:rPr>
            </w:pPr>
          </w:p>
        </w:tc>
        <w:tc>
          <w:tcPr>
            <w:tcW w:w="2970" w:type="dxa"/>
          </w:tcPr>
          <w:p w14:paraId="1F5E9D27"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0BBF9CBD"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672BF7A7" w14:textId="77777777" w:rsidTr="00C32EF4">
        <w:trPr>
          <w:cantSplit/>
          <w:jc w:val="center"/>
        </w:trPr>
        <w:tc>
          <w:tcPr>
            <w:tcW w:w="1899" w:type="dxa"/>
            <w:vMerge/>
          </w:tcPr>
          <w:p w14:paraId="25CDBF9E" w14:textId="77777777" w:rsidR="001312C8" w:rsidRPr="00BF0A93" w:rsidRDefault="001312C8" w:rsidP="00C32EF4">
            <w:pPr>
              <w:pStyle w:val="TableEntry"/>
              <w:rPr>
                <w:noProof w:val="0"/>
              </w:rPr>
            </w:pPr>
          </w:p>
        </w:tc>
        <w:tc>
          <w:tcPr>
            <w:tcW w:w="2970" w:type="dxa"/>
          </w:tcPr>
          <w:p w14:paraId="613CE0B8" w14:textId="77777777" w:rsidR="001312C8" w:rsidRPr="00BF0A93" w:rsidRDefault="001312C8" w:rsidP="00CD4556">
            <w:pPr>
              <w:pStyle w:val="TableEntry"/>
              <w:rPr>
                <w:noProof w:val="0"/>
              </w:rPr>
            </w:pPr>
            <w:r w:rsidRPr="00BF0A93">
              <w:rPr>
                <w:noProof w:val="0"/>
              </w:rPr>
              <w:t xml:space="preserve">Enveloping Signature </w:t>
            </w:r>
          </w:p>
        </w:tc>
        <w:tc>
          <w:tcPr>
            <w:tcW w:w="2169" w:type="dxa"/>
          </w:tcPr>
          <w:p w14:paraId="7785E841" w14:textId="77777777" w:rsidR="001312C8" w:rsidRPr="00BF0A93" w:rsidRDefault="00CD4556" w:rsidP="00C32EF4">
            <w:pPr>
              <w:pStyle w:val="TableEntry"/>
              <w:rPr>
                <w:noProof w:val="0"/>
              </w:rPr>
            </w:pPr>
            <w:r w:rsidRPr="00BF0A93">
              <w:rPr>
                <w:noProof w:val="0"/>
              </w:rPr>
              <w:t>ITI TF-1:</w:t>
            </w:r>
            <w:r w:rsidRPr="00BF0A93" w:rsidDel="003462EB">
              <w:rPr>
                <w:noProof w:val="0"/>
              </w:rPr>
              <w:t xml:space="preserve"> </w:t>
            </w:r>
            <w:r w:rsidR="001312C8" w:rsidRPr="00BF0A93">
              <w:rPr>
                <w:noProof w:val="0"/>
              </w:rPr>
              <w:t>37.2.2</w:t>
            </w:r>
          </w:p>
        </w:tc>
      </w:tr>
      <w:tr w:rsidR="001312C8" w:rsidRPr="00BF0A93" w14:paraId="6E15C4FD" w14:textId="77777777" w:rsidTr="00C32EF4">
        <w:trPr>
          <w:cantSplit/>
          <w:jc w:val="center"/>
        </w:trPr>
        <w:tc>
          <w:tcPr>
            <w:tcW w:w="1899" w:type="dxa"/>
            <w:vMerge w:val="restart"/>
          </w:tcPr>
          <w:p w14:paraId="1CC8AD31" w14:textId="77777777" w:rsidR="001312C8" w:rsidRPr="00BF0A93" w:rsidRDefault="001312C8" w:rsidP="00C32EF4">
            <w:pPr>
              <w:pStyle w:val="TableEntry"/>
              <w:rPr>
                <w:noProof w:val="0"/>
              </w:rPr>
            </w:pPr>
            <w:r w:rsidRPr="00BF0A93">
              <w:rPr>
                <w:noProof w:val="0"/>
              </w:rPr>
              <w:t>Content Consumer</w:t>
            </w:r>
            <w:r w:rsidR="00CD4556" w:rsidRPr="00BF0A93">
              <w:rPr>
                <w:noProof w:val="0"/>
              </w:rPr>
              <w:t xml:space="preserve"> (Note 1)</w:t>
            </w:r>
          </w:p>
        </w:tc>
        <w:tc>
          <w:tcPr>
            <w:tcW w:w="2970" w:type="dxa"/>
          </w:tcPr>
          <w:p w14:paraId="59A8FD60"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430D3E24" w14:textId="77777777" w:rsidR="001312C8" w:rsidRPr="00BF0A93" w:rsidRDefault="00CD4556" w:rsidP="00CD4556">
            <w:pPr>
              <w:pStyle w:val="TableEntry"/>
              <w:rPr>
                <w:noProof w:val="0"/>
              </w:rPr>
            </w:pPr>
            <w:r w:rsidRPr="00BF0A93">
              <w:rPr>
                <w:noProof w:val="0"/>
              </w:rPr>
              <w:t>ITI TF-1:</w:t>
            </w:r>
            <w:r w:rsidRPr="00BF0A93" w:rsidDel="003462EB">
              <w:rPr>
                <w:noProof w:val="0"/>
              </w:rPr>
              <w:t xml:space="preserve"> </w:t>
            </w:r>
            <w:r w:rsidR="001312C8" w:rsidRPr="00BF0A93">
              <w:rPr>
                <w:noProof w:val="0"/>
              </w:rPr>
              <w:t>37.2.1</w:t>
            </w:r>
          </w:p>
        </w:tc>
      </w:tr>
      <w:tr w:rsidR="001312C8" w:rsidRPr="00BF0A93" w14:paraId="521BE0D0" w14:textId="77777777" w:rsidTr="00C32EF4">
        <w:trPr>
          <w:cantSplit/>
          <w:jc w:val="center"/>
        </w:trPr>
        <w:tc>
          <w:tcPr>
            <w:tcW w:w="1899" w:type="dxa"/>
            <w:vMerge/>
          </w:tcPr>
          <w:p w14:paraId="54331CEA" w14:textId="77777777" w:rsidR="001312C8" w:rsidRPr="00BF0A93" w:rsidRDefault="001312C8" w:rsidP="00C32EF4">
            <w:pPr>
              <w:pStyle w:val="TableEntry"/>
              <w:rPr>
                <w:noProof w:val="0"/>
              </w:rPr>
            </w:pPr>
          </w:p>
        </w:tc>
        <w:tc>
          <w:tcPr>
            <w:tcW w:w="2970" w:type="dxa"/>
          </w:tcPr>
          <w:p w14:paraId="47E9125A"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5371DC43"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06068A2C" w14:textId="77777777" w:rsidTr="00C32EF4">
        <w:trPr>
          <w:cantSplit/>
          <w:jc w:val="center"/>
        </w:trPr>
        <w:tc>
          <w:tcPr>
            <w:tcW w:w="1899" w:type="dxa"/>
            <w:vMerge/>
          </w:tcPr>
          <w:p w14:paraId="128C69AD" w14:textId="77777777" w:rsidR="001312C8" w:rsidRPr="00BF0A93" w:rsidRDefault="001312C8" w:rsidP="00C32EF4">
            <w:pPr>
              <w:pStyle w:val="TableEntry"/>
              <w:rPr>
                <w:noProof w:val="0"/>
              </w:rPr>
            </w:pPr>
          </w:p>
        </w:tc>
        <w:tc>
          <w:tcPr>
            <w:tcW w:w="2970" w:type="dxa"/>
          </w:tcPr>
          <w:p w14:paraId="2FBECAB8" w14:textId="77777777" w:rsidR="001312C8" w:rsidRPr="00BF0A93" w:rsidRDefault="001312C8" w:rsidP="00CD4556">
            <w:pPr>
              <w:pStyle w:val="TableEntry"/>
              <w:rPr>
                <w:noProof w:val="0"/>
              </w:rPr>
            </w:pPr>
            <w:r w:rsidRPr="00BF0A93">
              <w:rPr>
                <w:noProof w:val="0"/>
              </w:rPr>
              <w:t>Enveloping Signature</w:t>
            </w:r>
          </w:p>
        </w:tc>
        <w:tc>
          <w:tcPr>
            <w:tcW w:w="2169" w:type="dxa"/>
          </w:tcPr>
          <w:p w14:paraId="4573C98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37.2.2</w:t>
            </w:r>
          </w:p>
        </w:tc>
      </w:tr>
    </w:tbl>
    <w:p w14:paraId="43EF7CD2" w14:textId="77777777" w:rsidR="001312C8" w:rsidRPr="00BF0A93" w:rsidRDefault="001312C8" w:rsidP="001312C8">
      <w:pPr>
        <w:pStyle w:val="Note"/>
      </w:pPr>
      <w:r w:rsidRPr="00BF0A93">
        <w:t>Note 1: Content Creator Actors and Content Consumer Actors shall support at least one option.</w:t>
      </w:r>
    </w:p>
    <w:p w14:paraId="55945F07" w14:textId="77777777" w:rsidR="001312C8" w:rsidRPr="00BF0A93" w:rsidRDefault="001312C8">
      <w:pPr>
        <w:pStyle w:val="Heading3"/>
        <w:numPr>
          <w:ilvl w:val="0"/>
          <w:numId w:val="0"/>
        </w:numPr>
        <w:rPr>
          <w:noProof w:val="0"/>
        </w:rPr>
      </w:pPr>
      <w:bookmarkStart w:id="6316" w:name="_Toc461212153"/>
      <w:bookmarkStart w:id="6317" w:name="_Toc487039320"/>
      <w:bookmarkStart w:id="6318" w:name="_Toc488068420"/>
      <w:bookmarkStart w:id="6319" w:name="_Toc488068853"/>
      <w:bookmarkStart w:id="6320" w:name="_Toc488075180"/>
      <w:bookmarkStart w:id="6321" w:name="_Toc13752551"/>
      <w:r w:rsidRPr="00BF0A93">
        <w:rPr>
          <w:noProof w:val="0"/>
        </w:rPr>
        <w:lastRenderedPageBreak/>
        <w:t>37.2.1 Detached Signature Option</w:t>
      </w:r>
      <w:bookmarkEnd w:id="6316"/>
      <w:bookmarkEnd w:id="6317"/>
      <w:bookmarkEnd w:id="6318"/>
      <w:bookmarkEnd w:id="6319"/>
      <w:bookmarkEnd w:id="6320"/>
      <w:bookmarkEnd w:id="6321"/>
    </w:p>
    <w:p w14:paraId="380E681C" w14:textId="77777777" w:rsidR="001312C8" w:rsidRPr="00BF0A93" w:rsidRDefault="001312C8" w:rsidP="001312C8">
      <w:pPr>
        <w:pStyle w:val="BodyText"/>
      </w:pPr>
      <w:r w:rsidRPr="00BF0A93">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BF0A93" w:rsidRDefault="001312C8" w:rsidP="001312C8">
      <w:pPr>
        <w:pStyle w:val="BodyText"/>
      </w:pPr>
      <w:r w:rsidRPr="00BF0A93">
        <w:t xml:space="preserve">The digital signature document, when published using Document Sharing profiles (e.g., XDS, XDR, XDM, XCA, etc.), shall conform to the Document Sharing metadata rules identified in ITI TF-3: 5.5.6. </w:t>
      </w:r>
    </w:p>
    <w:p w14:paraId="34639CAE" w14:textId="77777777" w:rsidR="001312C8" w:rsidRPr="00BF0A93" w:rsidRDefault="001312C8" w:rsidP="001312C8">
      <w:pPr>
        <w:pStyle w:val="BodyText"/>
      </w:pPr>
      <w:r w:rsidRPr="00BF0A93">
        <w:t>Content Consumers that support the Detached Signature Option shall have the capability to perform signature verification specified in ITI TF-3: 5.5.5 for documents signed with a Detached Signature.</w:t>
      </w:r>
    </w:p>
    <w:p w14:paraId="6C7E8711" w14:textId="77777777" w:rsidR="001312C8" w:rsidRPr="00BF0A93" w:rsidRDefault="001312C8" w:rsidP="004E6F6B">
      <w:pPr>
        <w:pStyle w:val="Heading4"/>
        <w:numPr>
          <w:ilvl w:val="3"/>
          <w:numId w:val="107"/>
        </w:numPr>
        <w:rPr>
          <w:noProof w:val="0"/>
        </w:rPr>
      </w:pPr>
      <w:bookmarkStart w:id="6322" w:name="_Toc461212154"/>
      <w:r w:rsidRPr="00BF0A93">
        <w:rPr>
          <w:noProof w:val="0"/>
        </w:rPr>
        <w:t>SubmissionSet Signature Option</w:t>
      </w:r>
      <w:bookmarkEnd w:id="6322"/>
    </w:p>
    <w:p w14:paraId="4D10786F" w14:textId="77777777" w:rsidR="001312C8" w:rsidRPr="00BF0A93" w:rsidRDefault="001312C8" w:rsidP="001312C8">
      <w:pPr>
        <w:pStyle w:val="BodyText"/>
      </w:pPr>
      <w:r w:rsidRPr="00BF0A93">
        <w:t>The SubmissionSet Signature Option is a variant on the Detached Signature Option.</w:t>
      </w:r>
    </w:p>
    <w:p w14:paraId="0BE90B7A" w14:textId="77777777" w:rsidR="001312C8" w:rsidRPr="00BF0A93" w:rsidRDefault="001312C8" w:rsidP="001312C8">
      <w:pPr>
        <w:pStyle w:val="BodyText"/>
      </w:pPr>
      <w:r w:rsidRPr="00BF0A93">
        <w:t>The Content Creator shall have the ability to create a Detached Signature document that includes reference to all the documents included in the SubmissionSet, except for the Detached Signature document itself; and a reference to the SubmissionSet unique ID. This Detached Signature document is included in the SubmissionSet.</w:t>
      </w:r>
    </w:p>
    <w:p w14:paraId="0669EFEF" w14:textId="77777777" w:rsidR="001312C8" w:rsidRPr="00BF0A93" w:rsidRDefault="001312C8" w:rsidP="001312C8">
      <w:pPr>
        <w:pStyle w:val="BodyText"/>
      </w:pPr>
      <w:r w:rsidRPr="00BF0A93">
        <w:t>The SubmissionSet Signature Option requires the use of a Document Sharing Profile.</w:t>
      </w:r>
    </w:p>
    <w:p w14:paraId="29266889" w14:textId="77777777" w:rsidR="001312C8" w:rsidRPr="00BF0A93" w:rsidRDefault="001312C8" w:rsidP="001312C8">
      <w:pPr>
        <w:pStyle w:val="BodyText"/>
      </w:pPr>
      <w:r w:rsidRPr="00BF0A93">
        <w:t>Content Consumers that support the SubmissionSet Signature Option shall have the capability to perform signature verification specified in ITI TF-3: 5.5.5 for all the documents contained within the Detached Signature.</w:t>
      </w:r>
    </w:p>
    <w:p w14:paraId="418518E6" w14:textId="77777777" w:rsidR="001312C8" w:rsidRPr="00BF0A93" w:rsidRDefault="001312C8">
      <w:pPr>
        <w:pStyle w:val="Heading3"/>
        <w:numPr>
          <w:ilvl w:val="0"/>
          <w:numId w:val="0"/>
        </w:numPr>
        <w:rPr>
          <w:noProof w:val="0"/>
        </w:rPr>
      </w:pPr>
      <w:bookmarkStart w:id="6323" w:name="_Toc461212155"/>
      <w:bookmarkStart w:id="6324" w:name="_Toc487039321"/>
      <w:bookmarkStart w:id="6325" w:name="_Toc488068421"/>
      <w:bookmarkStart w:id="6326" w:name="_Toc488068854"/>
      <w:bookmarkStart w:id="6327" w:name="_Toc488075181"/>
      <w:bookmarkStart w:id="6328" w:name="_Toc13752552"/>
      <w:r w:rsidRPr="00BF0A93">
        <w:rPr>
          <w:noProof w:val="0"/>
        </w:rPr>
        <w:t>37.2.2 Enveloping Signature Option</w:t>
      </w:r>
      <w:bookmarkEnd w:id="6323"/>
      <w:bookmarkEnd w:id="6324"/>
      <w:bookmarkEnd w:id="6325"/>
      <w:bookmarkEnd w:id="6326"/>
      <w:bookmarkEnd w:id="6327"/>
      <w:bookmarkEnd w:id="6328"/>
    </w:p>
    <w:p w14:paraId="2A19142F" w14:textId="77777777" w:rsidR="001312C8" w:rsidRPr="00BF0A93" w:rsidRDefault="001312C8" w:rsidP="001312C8">
      <w:pPr>
        <w:pStyle w:val="BodyText"/>
      </w:pPr>
      <w:r w:rsidRPr="00BF0A93">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BF0A93" w:rsidRDefault="001312C8" w:rsidP="001312C8">
      <w:pPr>
        <w:pStyle w:val="BodyText"/>
      </w:pPr>
      <w:r w:rsidRPr="00BF0A93">
        <w:t>No guidance is given for use of Document Sharing with Enveloping Signatures. This is due to the fact that one document contains both signature and content; so it is unclear what the metadata should represent. XDS Affinity Domain or other Policy Domain may provide the guidance.</w:t>
      </w:r>
    </w:p>
    <w:p w14:paraId="62630E6E" w14:textId="77777777" w:rsidR="001312C8" w:rsidRPr="00BF0A93" w:rsidRDefault="001312C8" w:rsidP="001312C8">
      <w:pPr>
        <w:pStyle w:val="BodyText"/>
      </w:pPr>
      <w:r w:rsidRPr="00BF0A93">
        <w:t>Content Consumers that support the Enveloping Signature Option shall have the capability to perform signature verification specified in ITI TF-3: 5.5.5 for documents signed with an Enveloping Signature.</w:t>
      </w:r>
    </w:p>
    <w:p w14:paraId="0D2D6FC6" w14:textId="77777777" w:rsidR="001312C8" w:rsidRPr="00BF0A93" w:rsidRDefault="001312C8" w:rsidP="001312C8">
      <w:pPr>
        <w:pStyle w:val="Heading2"/>
        <w:numPr>
          <w:ilvl w:val="0"/>
          <w:numId w:val="0"/>
        </w:numPr>
        <w:rPr>
          <w:noProof w:val="0"/>
        </w:rPr>
      </w:pPr>
      <w:bookmarkStart w:id="6329" w:name="_Toc461212156"/>
      <w:bookmarkStart w:id="6330" w:name="_Toc487039322"/>
      <w:bookmarkStart w:id="6331" w:name="_Toc488068422"/>
      <w:bookmarkStart w:id="6332" w:name="_Toc488068855"/>
      <w:bookmarkStart w:id="6333" w:name="_Toc488075182"/>
      <w:bookmarkStart w:id="6334" w:name="_Toc13752553"/>
      <w:r w:rsidRPr="00BF0A93">
        <w:rPr>
          <w:noProof w:val="0"/>
        </w:rPr>
        <w:t>37.3 DSG Required Actor Groupings</w:t>
      </w:r>
      <w:bookmarkEnd w:id="6329"/>
      <w:bookmarkEnd w:id="6330"/>
      <w:bookmarkEnd w:id="6331"/>
      <w:bookmarkEnd w:id="6332"/>
      <w:bookmarkEnd w:id="6333"/>
      <w:bookmarkEnd w:id="6334"/>
      <w:r w:rsidRPr="00BF0A93">
        <w:rPr>
          <w:noProof w:val="0"/>
        </w:rPr>
        <w:t xml:space="preserve"> </w:t>
      </w:r>
    </w:p>
    <w:p w14:paraId="2325C24B" w14:textId="77777777" w:rsidR="001312C8" w:rsidRPr="00BF0A93" w:rsidRDefault="001312C8" w:rsidP="001312C8">
      <w:pPr>
        <w:pStyle w:val="BodyText"/>
      </w:pPr>
      <w:r w:rsidRPr="00BF0A93">
        <w:t xml:space="preserve">There are two actors in this profile, the Content Creator and the Content Consumer. Content is created by a Content Creator and is to be consumed by a Content Consumer. The sharing or </w:t>
      </w:r>
      <w:r w:rsidRPr="00BF0A93">
        <w:lastRenderedPageBreak/>
        <w:t>transmission of content from one actor to the other is not specifically addressed by this profile. This communication may be achieved by the Document Sharing profiles, or by other means.</w:t>
      </w:r>
    </w:p>
    <w:p w14:paraId="7A9B7608" w14:textId="77777777" w:rsidR="001312C8" w:rsidRPr="00BF0A93" w:rsidRDefault="001312C8" w:rsidP="001312C8">
      <w:pPr>
        <w:pStyle w:val="BodyText"/>
      </w:pPr>
      <w:r w:rsidRPr="00BF0A93">
        <w:t>When Digital Signature documents are stored using a Document Sharing profile, such as XDS, the metadata rules are defined in ITI TF-3: 5.5.6.</w:t>
      </w:r>
    </w:p>
    <w:p w14:paraId="390C195A" w14:textId="797550A5" w:rsidR="001312C8" w:rsidRPr="00BF0A93" w:rsidRDefault="001312C8" w:rsidP="001312C8">
      <w:pPr>
        <w:pStyle w:val="BodyText"/>
      </w:pPr>
      <w:r w:rsidRPr="00BF0A93">
        <w:t xml:space="preserve">Content Creator and Content Consumer </w:t>
      </w:r>
      <w:ins w:id="6335" w:author="Lynn Felhofer" w:date="2020-03-23T13:37:00Z">
        <w:r w:rsidR="00011784">
          <w:t>are</w:t>
        </w:r>
      </w:ins>
      <w:del w:id="6336" w:author="Lynn Felhofer" w:date="2020-03-23T13:37:00Z">
        <w:r w:rsidRPr="00BF0A93" w:rsidDel="00011784">
          <w:delText>shall be</w:delText>
        </w:r>
      </w:del>
      <w:r w:rsidRPr="00BF0A93">
        <w:t xml:space="preserve"> grouped with CT Time Client as Digital Signatures require a reliable date and time.</w:t>
      </w:r>
    </w:p>
    <w:p w14:paraId="3B1807B4" w14:textId="603E8785" w:rsidR="001312C8" w:rsidRPr="00BF0A93" w:rsidRDefault="001312C8" w:rsidP="001312C8">
      <w:pPr>
        <w:pStyle w:val="BodyText"/>
      </w:pPr>
      <w:r w:rsidRPr="00BF0A93">
        <w:t xml:space="preserve">Content Creator and Content Consumer </w:t>
      </w:r>
      <w:ins w:id="6337" w:author="Lynn Felhofer" w:date="2020-03-23T13:37:00Z">
        <w:r w:rsidR="00011784">
          <w:t>are</w:t>
        </w:r>
      </w:ins>
      <w:del w:id="6338" w:author="Lynn Felhofer" w:date="2020-03-23T13:37:00Z">
        <w:r w:rsidRPr="00BF0A93" w:rsidDel="00011784">
          <w:delText>should be</w:delText>
        </w:r>
      </w:del>
      <w:r w:rsidRPr="00BF0A93">
        <w:t xml:space="preserve"> grouped with ATNA Secure Node or Secure Application to record an Audit Message when a signature is created or validated.</w:t>
      </w:r>
    </w:p>
    <w:p w14:paraId="23EC5158" w14:textId="77777777" w:rsidR="001312C8" w:rsidRPr="00BF0A93" w:rsidRDefault="001312C8" w:rsidP="001312C8">
      <w:pPr>
        <w:pStyle w:val="TableTitle"/>
      </w:pPr>
      <w:r w:rsidRPr="00BF0A93">
        <w:t>Table 37.3-1: DSG - Required Actor Groupings</w:t>
      </w:r>
    </w:p>
    <w:tbl>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Change w:id="6339" w:author="Lynn Felhofer" w:date="2020-03-20T18:27:00Z">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PrChange>
      </w:tblPr>
      <w:tblGrid>
        <w:gridCol w:w="2245"/>
        <w:gridCol w:w="2430"/>
        <w:gridCol w:w="3425"/>
        <w:gridCol w:w="1620"/>
        <w:gridCol w:w="1620"/>
        <w:tblGridChange w:id="6340">
          <w:tblGrid>
            <w:gridCol w:w="2245"/>
            <w:gridCol w:w="3065"/>
            <w:gridCol w:w="2790"/>
            <w:gridCol w:w="1620"/>
            <w:gridCol w:w="1620"/>
          </w:tblGrid>
        </w:tblGridChange>
      </w:tblGrid>
      <w:tr w:rsidR="00241EFD" w:rsidRPr="00BF0A93" w14:paraId="16C791CC" w14:textId="77777777" w:rsidTr="00241EFD">
        <w:trPr>
          <w:cantSplit/>
          <w:tblHeader/>
          <w:jc w:val="center"/>
          <w:trPrChange w:id="6341" w:author="Lynn Felhofer" w:date="2020-03-20T18:27:00Z">
            <w:trPr>
              <w:cantSplit/>
              <w:tblHeader/>
              <w:jc w:val="center"/>
            </w:trPr>
          </w:trPrChange>
        </w:trPr>
        <w:tc>
          <w:tcPr>
            <w:tcW w:w="2245" w:type="dxa"/>
            <w:shd w:val="pct15" w:color="auto" w:fill="FFFFFF"/>
            <w:tcPrChange w:id="6342" w:author="Lynn Felhofer" w:date="2020-03-20T18:27:00Z">
              <w:tcPr>
                <w:tcW w:w="2245" w:type="dxa"/>
                <w:shd w:val="pct15" w:color="auto" w:fill="FFFFFF"/>
              </w:tcPr>
            </w:tcPrChange>
          </w:tcPr>
          <w:p w14:paraId="3BF9655A" w14:textId="77777777" w:rsidR="00241EFD" w:rsidRPr="00BF0A93" w:rsidRDefault="00241EFD" w:rsidP="007F1D2D">
            <w:pPr>
              <w:pStyle w:val="TableEntryHeader"/>
            </w:pPr>
            <w:r w:rsidRPr="00BF0A93">
              <w:t>DSG Actor</w:t>
            </w:r>
          </w:p>
        </w:tc>
        <w:tc>
          <w:tcPr>
            <w:tcW w:w="2430" w:type="dxa"/>
            <w:shd w:val="pct15" w:color="auto" w:fill="FFFFFF"/>
            <w:tcPrChange w:id="6343" w:author="Lynn Felhofer" w:date="2020-03-20T18:27:00Z">
              <w:tcPr>
                <w:tcW w:w="3065" w:type="dxa"/>
                <w:shd w:val="pct15" w:color="auto" w:fill="FFFFFF"/>
              </w:tcPr>
            </w:tcPrChange>
          </w:tcPr>
          <w:p w14:paraId="4DD0F920" w14:textId="30060F75" w:rsidR="00241EFD" w:rsidRPr="00BF0A93" w:rsidRDefault="00241EFD" w:rsidP="007F1D2D">
            <w:pPr>
              <w:pStyle w:val="TableEntryHeader"/>
            </w:pPr>
            <w:ins w:id="6344" w:author="Lynn Felhofer" w:date="2020-03-20T18:26:00Z">
              <w:r w:rsidRPr="00D26514">
                <w:t>Grouping Condition</w:t>
              </w:r>
            </w:ins>
          </w:p>
        </w:tc>
        <w:tc>
          <w:tcPr>
            <w:tcW w:w="3425" w:type="dxa"/>
            <w:shd w:val="pct15" w:color="auto" w:fill="FFFFFF"/>
            <w:tcPrChange w:id="6345" w:author="Lynn Felhofer" w:date="2020-03-20T18:27:00Z">
              <w:tcPr>
                <w:tcW w:w="2790" w:type="dxa"/>
                <w:shd w:val="pct15" w:color="auto" w:fill="FFFFFF"/>
              </w:tcPr>
            </w:tcPrChange>
          </w:tcPr>
          <w:p w14:paraId="69B1F300" w14:textId="77AD48F6" w:rsidR="00241EFD" w:rsidRPr="00BF0A93" w:rsidRDefault="00241EFD" w:rsidP="007F1D2D">
            <w:pPr>
              <w:pStyle w:val="TableEntryHeader"/>
            </w:pPr>
            <w:r w:rsidRPr="00BF0A93">
              <w:t>Actor</w:t>
            </w:r>
            <w:ins w:id="6346" w:author="Lynn Felhofer" w:date="2020-03-20T18:26:00Z">
              <w:r>
                <w:t>(s)</w:t>
              </w:r>
            </w:ins>
            <w:r w:rsidRPr="00BF0A93">
              <w:t xml:space="preserve"> to be grouped with</w:t>
            </w:r>
          </w:p>
        </w:tc>
        <w:tc>
          <w:tcPr>
            <w:tcW w:w="1620" w:type="dxa"/>
            <w:shd w:val="pct15" w:color="auto" w:fill="FFFFFF"/>
            <w:tcPrChange w:id="6347" w:author="Lynn Felhofer" w:date="2020-03-20T18:27:00Z">
              <w:tcPr>
                <w:tcW w:w="1620" w:type="dxa"/>
                <w:shd w:val="pct15" w:color="auto" w:fill="FFFFFF"/>
              </w:tcPr>
            </w:tcPrChange>
          </w:tcPr>
          <w:p w14:paraId="6AC447E0" w14:textId="77777777" w:rsidR="00241EFD" w:rsidRPr="00BF0A93" w:rsidRDefault="00241EFD" w:rsidP="007F1D2D">
            <w:pPr>
              <w:pStyle w:val="TableEntryHeader"/>
            </w:pPr>
            <w:r w:rsidRPr="00BF0A93">
              <w:t>Reference</w:t>
            </w:r>
          </w:p>
        </w:tc>
        <w:tc>
          <w:tcPr>
            <w:tcW w:w="1620" w:type="dxa"/>
            <w:shd w:val="pct15" w:color="auto" w:fill="FFFFFF"/>
            <w:tcPrChange w:id="6348" w:author="Lynn Felhofer" w:date="2020-03-20T18:27:00Z">
              <w:tcPr>
                <w:tcW w:w="1620" w:type="dxa"/>
                <w:shd w:val="pct15" w:color="auto" w:fill="FFFFFF"/>
              </w:tcPr>
            </w:tcPrChange>
          </w:tcPr>
          <w:p w14:paraId="07064667" w14:textId="77777777" w:rsidR="00241EFD" w:rsidRPr="00BF0A93" w:rsidRDefault="00241EFD" w:rsidP="007F1D2D">
            <w:pPr>
              <w:pStyle w:val="TableEntryHeader"/>
            </w:pPr>
            <w:r w:rsidRPr="00BF0A93">
              <w:t>Content Bindings Reference</w:t>
            </w:r>
          </w:p>
        </w:tc>
      </w:tr>
      <w:tr w:rsidR="00241EFD" w:rsidRPr="00BF0A93" w14:paraId="09AE341B" w14:textId="77777777" w:rsidTr="00241EFD">
        <w:trPr>
          <w:cantSplit/>
          <w:trHeight w:val="332"/>
          <w:jc w:val="center"/>
          <w:trPrChange w:id="6349" w:author="Lynn Felhofer" w:date="2020-03-20T18:27:00Z">
            <w:trPr>
              <w:cantSplit/>
              <w:trHeight w:val="332"/>
              <w:jc w:val="center"/>
            </w:trPr>
          </w:trPrChange>
        </w:trPr>
        <w:tc>
          <w:tcPr>
            <w:tcW w:w="2245" w:type="dxa"/>
            <w:tcPrChange w:id="6350" w:author="Lynn Felhofer" w:date="2020-03-20T18:27:00Z">
              <w:tcPr>
                <w:tcW w:w="2245" w:type="dxa"/>
              </w:tcPr>
            </w:tcPrChange>
          </w:tcPr>
          <w:p w14:paraId="0130F151" w14:textId="77777777" w:rsidR="00241EFD" w:rsidRPr="00BF0A93" w:rsidRDefault="00241EFD" w:rsidP="00C32EF4">
            <w:pPr>
              <w:pStyle w:val="TableEntry"/>
              <w:rPr>
                <w:noProof w:val="0"/>
              </w:rPr>
            </w:pPr>
            <w:r w:rsidRPr="00BF0A93">
              <w:rPr>
                <w:noProof w:val="0"/>
              </w:rPr>
              <w:t>Content Creator</w:t>
            </w:r>
          </w:p>
        </w:tc>
        <w:tc>
          <w:tcPr>
            <w:tcW w:w="2430" w:type="dxa"/>
            <w:tcPrChange w:id="6351" w:author="Lynn Felhofer" w:date="2020-03-20T18:27:00Z">
              <w:tcPr>
                <w:tcW w:w="3065" w:type="dxa"/>
              </w:tcPr>
            </w:tcPrChange>
          </w:tcPr>
          <w:p w14:paraId="35A0A7E8" w14:textId="2B2FF7A8" w:rsidR="00241EFD" w:rsidRPr="00BF0A93" w:rsidRDefault="00241EFD" w:rsidP="00C32EF4">
            <w:pPr>
              <w:pStyle w:val="TableEntry"/>
              <w:rPr>
                <w:noProof w:val="0"/>
              </w:rPr>
            </w:pPr>
            <w:ins w:id="6352" w:author="Lynn Felhofer" w:date="2020-03-20T18:26:00Z">
              <w:r>
                <w:rPr>
                  <w:noProof w:val="0"/>
                </w:rPr>
                <w:t>Required</w:t>
              </w:r>
            </w:ins>
          </w:p>
        </w:tc>
        <w:tc>
          <w:tcPr>
            <w:tcW w:w="3425" w:type="dxa"/>
            <w:tcPrChange w:id="6353" w:author="Lynn Felhofer" w:date="2020-03-20T18:27:00Z">
              <w:tcPr>
                <w:tcW w:w="2790" w:type="dxa"/>
              </w:tcPr>
            </w:tcPrChange>
          </w:tcPr>
          <w:p w14:paraId="4DA6585D" w14:textId="64F211C5" w:rsidR="00241EFD" w:rsidRPr="00BF0A93" w:rsidRDefault="00241EFD" w:rsidP="00C32EF4">
            <w:pPr>
              <w:pStyle w:val="TableEntry"/>
              <w:rPr>
                <w:noProof w:val="0"/>
              </w:rPr>
            </w:pPr>
            <w:r w:rsidRPr="00BF0A93">
              <w:rPr>
                <w:noProof w:val="0"/>
              </w:rPr>
              <w:t xml:space="preserve">CT </w:t>
            </w:r>
            <w:r>
              <w:rPr>
                <w:noProof w:val="0"/>
              </w:rPr>
              <w:t>/</w:t>
            </w:r>
            <w:r w:rsidRPr="00BF0A93">
              <w:rPr>
                <w:noProof w:val="0"/>
              </w:rPr>
              <w:t xml:space="preserve">   Time Client</w:t>
            </w:r>
          </w:p>
        </w:tc>
        <w:tc>
          <w:tcPr>
            <w:tcW w:w="1620" w:type="dxa"/>
            <w:tcPrChange w:id="6354" w:author="Lynn Felhofer" w:date="2020-03-20T18:27:00Z">
              <w:tcPr>
                <w:tcW w:w="1620" w:type="dxa"/>
              </w:tcPr>
            </w:tcPrChange>
          </w:tcPr>
          <w:p w14:paraId="0198BA83" w14:textId="77777777" w:rsidR="00241EFD" w:rsidRPr="00BF0A93" w:rsidRDefault="00241EFD" w:rsidP="00C32EF4">
            <w:pPr>
              <w:pStyle w:val="TableEntry"/>
              <w:rPr>
                <w:noProof w:val="0"/>
              </w:rPr>
            </w:pPr>
            <w:r w:rsidRPr="00BF0A93">
              <w:rPr>
                <w:noProof w:val="0"/>
              </w:rPr>
              <w:t>ITI TF-1: 7.1</w:t>
            </w:r>
          </w:p>
        </w:tc>
        <w:tc>
          <w:tcPr>
            <w:tcW w:w="1620" w:type="dxa"/>
            <w:tcPrChange w:id="6355" w:author="Lynn Felhofer" w:date="2020-03-20T18:27:00Z">
              <w:tcPr>
                <w:tcW w:w="1620" w:type="dxa"/>
              </w:tcPr>
            </w:tcPrChange>
          </w:tcPr>
          <w:p w14:paraId="5B37E08C" w14:textId="77777777" w:rsidR="00241EFD" w:rsidRPr="00BF0A93" w:rsidRDefault="00241EFD" w:rsidP="00C32EF4">
            <w:pPr>
              <w:pStyle w:val="TableEntry"/>
              <w:jc w:val="center"/>
              <w:rPr>
                <w:noProof w:val="0"/>
              </w:rPr>
            </w:pPr>
            <w:r w:rsidRPr="00BF0A93">
              <w:rPr>
                <w:noProof w:val="0"/>
              </w:rPr>
              <w:t>--</w:t>
            </w:r>
          </w:p>
        </w:tc>
      </w:tr>
      <w:tr w:rsidR="00241EFD" w:rsidRPr="00BF0A93" w14:paraId="167E8694" w14:textId="77777777" w:rsidTr="00241EFD">
        <w:trPr>
          <w:cantSplit/>
          <w:trHeight w:val="332"/>
          <w:jc w:val="center"/>
          <w:trPrChange w:id="6356" w:author="Lynn Felhofer" w:date="2020-03-20T18:27:00Z">
            <w:trPr>
              <w:cantSplit/>
              <w:trHeight w:val="332"/>
              <w:jc w:val="center"/>
            </w:trPr>
          </w:trPrChange>
        </w:trPr>
        <w:tc>
          <w:tcPr>
            <w:tcW w:w="2245" w:type="dxa"/>
            <w:vMerge w:val="restart"/>
            <w:tcPrChange w:id="6357" w:author="Lynn Felhofer" w:date="2020-03-20T18:27:00Z">
              <w:tcPr>
                <w:tcW w:w="2245" w:type="dxa"/>
                <w:vMerge w:val="restart"/>
              </w:tcPr>
            </w:tcPrChange>
          </w:tcPr>
          <w:p w14:paraId="7B119532" w14:textId="066ECAEF" w:rsidR="00241EFD" w:rsidRPr="00BF0A93" w:rsidRDefault="00241EFD" w:rsidP="00C32EF4">
            <w:pPr>
              <w:pStyle w:val="TableEntry"/>
              <w:rPr>
                <w:noProof w:val="0"/>
              </w:rPr>
            </w:pPr>
            <w:r w:rsidRPr="00BF0A93">
              <w:rPr>
                <w:noProof w:val="0"/>
              </w:rPr>
              <w:t xml:space="preserve">Content Creator </w:t>
            </w:r>
            <w:del w:id="6358" w:author="Lynn Felhofer" w:date="2020-03-20T18:26:00Z">
              <w:r w:rsidRPr="00BF0A93" w:rsidDel="00241EFD">
                <w:rPr>
                  <w:noProof w:val="0"/>
                </w:rPr>
                <w:delText>with the SubmissionSet Signature Option</w:delText>
              </w:r>
            </w:del>
          </w:p>
        </w:tc>
        <w:tc>
          <w:tcPr>
            <w:tcW w:w="2430" w:type="dxa"/>
            <w:vMerge w:val="restart"/>
            <w:tcPrChange w:id="6359" w:author="Lynn Felhofer" w:date="2020-03-20T18:27:00Z">
              <w:tcPr>
                <w:tcW w:w="3065" w:type="dxa"/>
                <w:vMerge w:val="restart"/>
              </w:tcPr>
            </w:tcPrChange>
          </w:tcPr>
          <w:p w14:paraId="59156067" w14:textId="3E72D570" w:rsidR="00241EFD" w:rsidRPr="00BF0A93" w:rsidRDefault="00241EFD" w:rsidP="00C32EF4">
            <w:pPr>
              <w:pStyle w:val="TableEntry"/>
              <w:rPr>
                <w:noProof w:val="0"/>
              </w:rPr>
            </w:pPr>
            <w:ins w:id="6360" w:author="Lynn Felhofer" w:date="2020-03-20T18:26:00Z">
              <w:r>
                <w:rPr>
                  <w:noProof w:val="0"/>
                </w:rPr>
                <w:t>W</w:t>
              </w:r>
              <w:r w:rsidRPr="00BF0A93">
                <w:rPr>
                  <w:noProof w:val="0"/>
                </w:rPr>
                <w:t>ith the SubmissionSet Signature Option</w:t>
              </w:r>
            </w:ins>
          </w:p>
        </w:tc>
        <w:tc>
          <w:tcPr>
            <w:tcW w:w="3425" w:type="dxa"/>
            <w:tcPrChange w:id="6361" w:author="Lynn Felhofer" w:date="2020-03-20T18:27:00Z">
              <w:tcPr>
                <w:tcW w:w="2790" w:type="dxa"/>
              </w:tcPr>
            </w:tcPrChange>
          </w:tcPr>
          <w:p w14:paraId="6C959181" w14:textId="6F5633FD" w:rsidR="00241EFD" w:rsidRPr="00BF0A93" w:rsidRDefault="00241EFD" w:rsidP="00C32EF4">
            <w:pPr>
              <w:pStyle w:val="TableEntry"/>
              <w:rPr>
                <w:noProof w:val="0"/>
              </w:rPr>
            </w:pPr>
            <w:r w:rsidRPr="00BF0A93">
              <w:rPr>
                <w:noProof w:val="0"/>
              </w:rPr>
              <w:t xml:space="preserve">XDS.b </w:t>
            </w:r>
            <w:r>
              <w:rPr>
                <w:noProof w:val="0"/>
              </w:rPr>
              <w:t xml:space="preserve">/ </w:t>
            </w:r>
            <w:r w:rsidRPr="00BF0A93">
              <w:rPr>
                <w:noProof w:val="0"/>
              </w:rPr>
              <w:t xml:space="preserve">Document Source </w:t>
            </w:r>
            <w:del w:id="6362" w:author="Lynn Felhofer" w:date="2020-03-20T18:28:00Z">
              <w:r w:rsidDel="00646FDE">
                <w:rPr>
                  <w:noProof w:val="0"/>
                </w:rPr>
                <w:delText xml:space="preserve"> </w:delText>
              </w:r>
            </w:del>
            <w:r w:rsidRPr="00BF0A93">
              <w:rPr>
                <w:noProof w:val="0"/>
              </w:rPr>
              <w:t>(Note 1)</w:t>
            </w:r>
          </w:p>
        </w:tc>
        <w:tc>
          <w:tcPr>
            <w:tcW w:w="1620" w:type="dxa"/>
            <w:tcPrChange w:id="6363" w:author="Lynn Felhofer" w:date="2020-03-20T18:27:00Z">
              <w:tcPr>
                <w:tcW w:w="1620" w:type="dxa"/>
              </w:tcPr>
            </w:tcPrChange>
          </w:tcPr>
          <w:p w14:paraId="40FBE2E5" w14:textId="1E1DA580" w:rsidR="00241EFD" w:rsidRPr="00BF0A93" w:rsidRDefault="00241EFD" w:rsidP="00C32EF4">
            <w:pPr>
              <w:pStyle w:val="TableEntry"/>
              <w:rPr>
                <w:noProof w:val="0"/>
              </w:rPr>
            </w:pPr>
            <w:r w:rsidRPr="00BF0A93">
              <w:rPr>
                <w:noProof w:val="0"/>
              </w:rPr>
              <w:t xml:space="preserve">ITI TF-1: 10.1 </w:t>
            </w:r>
          </w:p>
        </w:tc>
        <w:tc>
          <w:tcPr>
            <w:tcW w:w="1620" w:type="dxa"/>
            <w:tcPrChange w:id="6364" w:author="Lynn Felhofer" w:date="2020-03-20T18:27:00Z">
              <w:tcPr>
                <w:tcW w:w="1620" w:type="dxa"/>
              </w:tcPr>
            </w:tcPrChange>
          </w:tcPr>
          <w:p w14:paraId="1A3C4DBA"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365B57F2" w14:textId="77777777" w:rsidTr="00241EFD">
        <w:trPr>
          <w:cantSplit/>
          <w:trHeight w:val="332"/>
          <w:jc w:val="center"/>
          <w:trPrChange w:id="6365" w:author="Lynn Felhofer" w:date="2020-03-20T18:27:00Z">
            <w:trPr>
              <w:cantSplit/>
              <w:trHeight w:val="332"/>
              <w:jc w:val="center"/>
            </w:trPr>
          </w:trPrChange>
        </w:trPr>
        <w:tc>
          <w:tcPr>
            <w:tcW w:w="2245" w:type="dxa"/>
            <w:vMerge/>
            <w:tcPrChange w:id="6366" w:author="Lynn Felhofer" w:date="2020-03-20T18:27:00Z">
              <w:tcPr>
                <w:tcW w:w="2245" w:type="dxa"/>
                <w:vMerge/>
              </w:tcPr>
            </w:tcPrChange>
          </w:tcPr>
          <w:p w14:paraId="0EFDA37A" w14:textId="77777777" w:rsidR="00241EFD" w:rsidRPr="00BF0A93" w:rsidRDefault="00241EFD" w:rsidP="00C32EF4">
            <w:pPr>
              <w:pStyle w:val="TableEntry"/>
              <w:rPr>
                <w:noProof w:val="0"/>
              </w:rPr>
            </w:pPr>
          </w:p>
        </w:tc>
        <w:tc>
          <w:tcPr>
            <w:tcW w:w="2430" w:type="dxa"/>
            <w:vMerge/>
            <w:tcPrChange w:id="6367" w:author="Lynn Felhofer" w:date="2020-03-20T18:27:00Z">
              <w:tcPr>
                <w:tcW w:w="3065" w:type="dxa"/>
                <w:vMerge/>
              </w:tcPr>
            </w:tcPrChange>
          </w:tcPr>
          <w:p w14:paraId="02798808" w14:textId="77777777" w:rsidR="00241EFD" w:rsidRPr="00BF0A93" w:rsidRDefault="00241EFD" w:rsidP="00C32EF4">
            <w:pPr>
              <w:pStyle w:val="TableEntry"/>
              <w:rPr>
                <w:noProof w:val="0"/>
              </w:rPr>
            </w:pPr>
          </w:p>
        </w:tc>
        <w:tc>
          <w:tcPr>
            <w:tcW w:w="3425" w:type="dxa"/>
            <w:tcPrChange w:id="6368" w:author="Lynn Felhofer" w:date="2020-03-20T18:27:00Z">
              <w:tcPr>
                <w:tcW w:w="2790" w:type="dxa"/>
              </w:tcPr>
            </w:tcPrChange>
          </w:tcPr>
          <w:p w14:paraId="33752C47" w14:textId="2420340C"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Source</w:t>
            </w:r>
            <w:r>
              <w:rPr>
                <w:noProof w:val="0"/>
              </w:rPr>
              <w:t xml:space="preserve"> </w:t>
            </w:r>
            <w:r w:rsidRPr="00BF0A93">
              <w:rPr>
                <w:noProof w:val="0"/>
              </w:rPr>
              <w:t>(Note 1)</w:t>
            </w:r>
          </w:p>
        </w:tc>
        <w:tc>
          <w:tcPr>
            <w:tcW w:w="1620" w:type="dxa"/>
            <w:tcPrChange w:id="6369" w:author="Lynn Felhofer" w:date="2020-03-20T18:27:00Z">
              <w:tcPr>
                <w:tcW w:w="1620" w:type="dxa"/>
              </w:tcPr>
            </w:tcPrChange>
          </w:tcPr>
          <w:p w14:paraId="31307909" w14:textId="7D06D228" w:rsidR="00241EFD" w:rsidRPr="00BF0A93" w:rsidRDefault="00241EFD" w:rsidP="00C32EF4">
            <w:pPr>
              <w:pStyle w:val="TableEntry"/>
              <w:rPr>
                <w:noProof w:val="0"/>
              </w:rPr>
            </w:pPr>
            <w:r w:rsidRPr="00BF0A93">
              <w:rPr>
                <w:noProof w:val="0"/>
              </w:rPr>
              <w:t>ITI TF-1: 15.1</w:t>
            </w:r>
          </w:p>
        </w:tc>
        <w:tc>
          <w:tcPr>
            <w:tcW w:w="1620" w:type="dxa"/>
            <w:tcPrChange w:id="6370" w:author="Lynn Felhofer" w:date="2020-03-20T18:27:00Z">
              <w:tcPr>
                <w:tcW w:w="1620" w:type="dxa"/>
              </w:tcPr>
            </w:tcPrChange>
          </w:tcPr>
          <w:p w14:paraId="2BA00E8F"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42F5BE4F" w14:textId="77777777" w:rsidTr="00241EFD">
        <w:trPr>
          <w:cantSplit/>
          <w:trHeight w:val="332"/>
          <w:jc w:val="center"/>
          <w:trPrChange w:id="6371" w:author="Lynn Felhofer" w:date="2020-03-20T18:27:00Z">
            <w:trPr>
              <w:cantSplit/>
              <w:trHeight w:val="332"/>
              <w:jc w:val="center"/>
            </w:trPr>
          </w:trPrChange>
        </w:trPr>
        <w:tc>
          <w:tcPr>
            <w:tcW w:w="2245" w:type="dxa"/>
            <w:vMerge/>
            <w:tcPrChange w:id="6372" w:author="Lynn Felhofer" w:date="2020-03-20T18:27:00Z">
              <w:tcPr>
                <w:tcW w:w="2245" w:type="dxa"/>
                <w:vMerge/>
              </w:tcPr>
            </w:tcPrChange>
          </w:tcPr>
          <w:p w14:paraId="6949AA24" w14:textId="77777777" w:rsidR="00241EFD" w:rsidRPr="00BF0A93" w:rsidRDefault="00241EFD" w:rsidP="00C32EF4">
            <w:pPr>
              <w:pStyle w:val="TableEntry"/>
              <w:rPr>
                <w:noProof w:val="0"/>
              </w:rPr>
            </w:pPr>
          </w:p>
        </w:tc>
        <w:tc>
          <w:tcPr>
            <w:tcW w:w="2430" w:type="dxa"/>
            <w:vMerge/>
            <w:tcPrChange w:id="6373" w:author="Lynn Felhofer" w:date="2020-03-20T18:27:00Z">
              <w:tcPr>
                <w:tcW w:w="3065" w:type="dxa"/>
                <w:vMerge/>
              </w:tcPr>
            </w:tcPrChange>
          </w:tcPr>
          <w:p w14:paraId="1F5CB718" w14:textId="77777777" w:rsidR="00241EFD" w:rsidRPr="00BF0A93" w:rsidRDefault="00241EFD" w:rsidP="00C32EF4">
            <w:pPr>
              <w:pStyle w:val="TableEntry"/>
              <w:rPr>
                <w:noProof w:val="0"/>
              </w:rPr>
            </w:pPr>
          </w:p>
        </w:tc>
        <w:tc>
          <w:tcPr>
            <w:tcW w:w="3425" w:type="dxa"/>
            <w:tcPrChange w:id="6374" w:author="Lynn Felhofer" w:date="2020-03-20T18:27:00Z">
              <w:tcPr>
                <w:tcW w:w="2790" w:type="dxa"/>
              </w:tcPr>
            </w:tcPrChange>
          </w:tcPr>
          <w:p w14:paraId="4A110F01" w14:textId="05DE2507" w:rsidR="00241EFD" w:rsidRPr="00BF0A93" w:rsidRDefault="00241EFD" w:rsidP="00C32EF4">
            <w:pPr>
              <w:pStyle w:val="TableEntry"/>
              <w:rPr>
                <w:noProof w:val="0"/>
              </w:rPr>
            </w:pPr>
            <w:r w:rsidRPr="00BF0A93">
              <w:rPr>
                <w:noProof w:val="0"/>
              </w:rPr>
              <w:t xml:space="preserve">XDM </w:t>
            </w:r>
            <w:ins w:id="6375" w:author="Lynn Felhofer" w:date="2020-03-20T18:27:00Z">
              <w:r>
                <w:rPr>
                  <w:noProof w:val="0"/>
                </w:rPr>
                <w:t>/</w:t>
              </w:r>
            </w:ins>
            <w:ins w:id="6376" w:author="Lynn Felhofer" w:date="2020-03-20T18:28:00Z">
              <w:r w:rsidR="00646FDE">
                <w:rPr>
                  <w:noProof w:val="0"/>
                </w:rPr>
                <w:t xml:space="preserve"> </w:t>
              </w:r>
            </w:ins>
            <w:ins w:id="6377" w:author="Lynn Felhofer" w:date="2020-03-20T18:27:00Z">
              <w:r>
                <w:rPr>
                  <w:noProof w:val="0"/>
                </w:rPr>
                <w:t>P</w:t>
              </w:r>
            </w:ins>
            <w:del w:id="6378" w:author="Lynn Felhofer" w:date="2020-03-20T18:27:00Z">
              <w:r w:rsidRPr="00BF0A93" w:rsidDel="00241EFD">
                <w:rPr>
                  <w:noProof w:val="0"/>
                </w:rPr>
                <w:delText>P</w:delText>
              </w:r>
              <w:r w:rsidDel="00241EFD">
                <w:rPr>
                  <w:noProof w:val="0"/>
                </w:rPr>
                <w:delText>/</w:delText>
              </w:r>
            </w:del>
            <w:r w:rsidRPr="00BF0A93">
              <w:rPr>
                <w:noProof w:val="0"/>
              </w:rPr>
              <w:t>ortable Media Creator</w:t>
            </w:r>
            <w:r>
              <w:rPr>
                <w:noProof w:val="0"/>
              </w:rPr>
              <w:t xml:space="preserve"> </w:t>
            </w:r>
            <w:r w:rsidRPr="00BF0A93">
              <w:rPr>
                <w:noProof w:val="0"/>
              </w:rPr>
              <w:t>(Note 1)</w:t>
            </w:r>
          </w:p>
        </w:tc>
        <w:tc>
          <w:tcPr>
            <w:tcW w:w="1620" w:type="dxa"/>
            <w:tcPrChange w:id="6379" w:author="Lynn Felhofer" w:date="2020-03-20T18:27:00Z">
              <w:tcPr>
                <w:tcW w:w="1620" w:type="dxa"/>
              </w:tcPr>
            </w:tcPrChange>
          </w:tcPr>
          <w:p w14:paraId="0B7970BC" w14:textId="0BB2991C" w:rsidR="00241EFD" w:rsidRPr="00BF0A93" w:rsidRDefault="00241EFD" w:rsidP="00C32EF4">
            <w:pPr>
              <w:pStyle w:val="TableEntry"/>
              <w:rPr>
                <w:noProof w:val="0"/>
              </w:rPr>
            </w:pPr>
            <w:r w:rsidRPr="00BF0A93">
              <w:rPr>
                <w:noProof w:val="0"/>
              </w:rPr>
              <w:t>ITI TF-1: 16.1</w:t>
            </w:r>
          </w:p>
        </w:tc>
        <w:tc>
          <w:tcPr>
            <w:tcW w:w="1620" w:type="dxa"/>
            <w:tcPrChange w:id="6380" w:author="Lynn Felhofer" w:date="2020-03-20T18:27:00Z">
              <w:tcPr>
                <w:tcW w:w="1620" w:type="dxa"/>
              </w:tcPr>
            </w:tcPrChange>
          </w:tcPr>
          <w:p w14:paraId="4CE687D4"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066E6236" w14:textId="77777777" w:rsidTr="00241EFD">
        <w:trPr>
          <w:cantSplit/>
          <w:trHeight w:val="332"/>
          <w:jc w:val="center"/>
          <w:trPrChange w:id="6381" w:author="Lynn Felhofer" w:date="2020-03-20T18:27:00Z">
            <w:trPr>
              <w:cantSplit/>
              <w:trHeight w:val="332"/>
              <w:jc w:val="center"/>
            </w:trPr>
          </w:trPrChange>
        </w:trPr>
        <w:tc>
          <w:tcPr>
            <w:tcW w:w="2245" w:type="dxa"/>
            <w:tcPrChange w:id="6382" w:author="Lynn Felhofer" w:date="2020-03-20T18:27:00Z">
              <w:tcPr>
                <w:tcW w:w="2245" w:type="dxa"/>
              </w:tcPr>
            </w:tcPrChange>
          </w:tcPr>
          <w:p w14:paraId="6892C4EC" w14:textId="77777777" w:rsidR="00241EFD" w:rsidRPr="00BF0A93" w:rsidRDefault="00241EFD" w:rsidP="00C32EF4">
            <w:pPr>
              <w:pStyle w:val="TableEntry"/>
              <w:rPr>
                <w:noProof w:val="0"/>
              </w:rPr>
            </w:pPr>
            <w:r w:rsidRPr="00BF0A93">
              <w:rPr>
                <w:noProof w:val="0"/>
              </w:rPr>
              <w:t>Content Consumer</w:t>
            </w:r>
          </w:p>
        </w:tc>
        <w:tc>
          <w:tcPr>
            <w:tcW w:w="2430" w:type="dxa"/>
            <w:tcPrChange w:id="6383" w:author="Lynn Felhofer" w:date="2020-03-20T18:27:00Z">
              <w:tcPr>
                <w:tcW w:w="3065" w:type="dxa"/>
              </w:tcPr>
            </w:tcPrChange>
          </w:tcPr>
          <w:p w14:paraId="77425DF4" w14:textId="755CA029" w:rsidR="00241EFD" w:rsidRPr="00BF0A93" w:rsidRDefault="00241EFD" w:rsidP="00C32EF4">
            <w:pPr>
              <w:pStyle w:val="TableEntry"/>
              <w:rPr>
                <w:noProof w:val="0"/>
              </w:rPr>
            </w:pPr>
            <w:ins w:id="6384" w:author="Lynn Felhofer" w:date="2020-03-20T18:27:00Z">
              <w:r>
                <w:rPr>
                  <w:noProof w:val="0"/>
                </w:rPr>
                <w:t>Required</w:t>
              </w:r>
            </w:ins>
          </w:p>
        </w:tc>
        <w:tc>
          <w:tcPr>
            <w:tcW w:w="3425" w:type="dxa"/>
            <w:tcPrChange w:id="6385" w:author="Lynn Felhofer" w:date="2020-03-20T18:27:00Z">
              <w:tcPr>
                <w:tcW w:w="2790" w:type="dxa"/>
              </w:tcPr>
            </w:tcPrChange>
          </w:tcPr>
          <w:p w14:paraId="619984F9" w14:textId="42E8C7B6" w:rsidR="00241EFD" w:rsidRPr="00BF0A93" w:rsidRDefault="00241EFD" w:rsidP="00C32EF4">
            <w:pPr>
              <w:pStyle w:val="TableEntry"/>
              <w:rPr>
                <w:noProof w:val="0"/>
              </w:rPr>
            </w:pPr>
            <w:r w:rsidRPr="00BF0A93">
              <w:rPr>
                <w:noProof w:val="0"/>
              </w:rPr>
              <w:t xml:space="preserve">CT </w:t>
            </w:r>
            <w:r>
              <w:rPr>
                <w:noProof w:val="0"/>
              </w:rPr>
              <w:t xml:space="preserve">/ </w:t>
            </w:r>
            <w:r w:rsidRPr="00BF0A93">
              <w:rPr>
                <w:noProof w:val="0"/>
              </w:rPr>
              <w:t>Time Client</w:t>
            </w:r>
          </w:p>
        </w:tc>
        <w:tc>
          <w:tcPr>
            <w:tcW w:w="1620" w:type="dxa"/>
            <w:tcPrChange w:id="6386" w:author="Lynn Felhofer" w:date="2020-03-20T18:27:00Z">
              <w:tcPr>
                <w:tcW w:w="1620" w:type="dxa"/>
              </w:tcPr>
            </w:tcPrChange>
          </w:tcPr>
          <w:p w14:paraId="598F2C3B" w14:textId="77777777" w:rsidR="00241EFD" w:rsidRPr="00BF0A93" w:rsidRDefault="00241EFD" w:rsidP="00C32EF4">
            <w:pPr>
              <w:pStyle w:val="TableEntry"/>
              <w:rPr>
                <w:noProof w:val="0"/>
              </w:rPr>
            </w:pPr>
            <w:r w:rsidRPr="00BF0A93">
              <w:rPr>
                <w:noProof w:val="0"/>
              </w:rPr>
              <w:t>ITI TF-1: 7.1</w:t>
            </w:r>
          </w:p>
        </w:tc>
        <w:tc>
          <w:tcPr>
            <w:tcW w:w="1620" w:type="dxa"/>
            <w:tcPrChange w:id="6387" w:author="Lynn Felhofer" w:date="2020-03-20T18:27:00Z">
              <w:tcPr>
                <w:tcW w:w="1620" w:type="dxa"/>
              </w:tcPr>
            </w:tcPrChange>
          </w:tcPr>
          <w:p w14:paraId="64A0C33A" w14:textId="77777777" w:rsidR="00241EFD" w:rsidRPr="00BF0A93" w:rsidRDefault="00241EFD" w:rsidP="00C32EF4">
            <w:pPr>
              <w:pStyle w:val="TableEntry"/>
              <w:jc w:val="center"/>
              <w:rPr>
                <w:noProof w:val="0"/>
              </w:rPr>
            </w:pPr>
            <w:r w:rsidRPr="00BF0A93">
              <w:rPr>
                <w:noProof w:val="0"/>
              </w:rPr>
              <w:t>--</w:t>
            </w:r>
          </w:p>
        </w:tc>
      </w:tr>
      <w:tr w:rsidR="00241EFD" w:rsidRPr="00BF0A93" w14:paraId="386AC157" w14:textId="77777777" w:rsidTr="00241EFD">
        <w:trPr>
          <w:cantSplit/>
          <w:trHeight w:val="332"/>
          <w:jc w:val="center"/>
          <w:trPrChange w:id="6388" w:author="Lynn Felhofer" w:date="2020-03-20T18:27:00Z">
            <w:trPr>
              <w:cantSplit/>
              <w:trHeight w:val="332"/>
              <w:jc w:val="center"/>
            </w:trPr>
          </w:trPrChange>
        </w:trPr>
        <w:tc>
          <w:tcPr>
            <w:tcW w:w="2245" w:type="dxa"/>
            <w:vMerge w:val="restart"/>
            <w:tcPrChange w:id="6389" w:author="Lynn Felhofer" w:date="2020-03-20T18:27:00Z">
              <w:tcPr>
                <w:tcW w:w="2245" w:type="dxa"/>
                <w:vMerge w:val="restart"/>
              </w:tcPr>
            </w:tcPrChange>
          </w:tcPr>
          <w:p w14:paraId="53BA78CC" w14:textId="21E461A8" w:rsidR="00241EFD" w:rsidRPr="00BF0A93" w:rsidRDefault="00241EFD" w:rsidP="00C32EF4">
            <w:pPr>
              <w:pStyle w:val="TableEntry"/>
              <w:rPr>
                <w:noProof w:val="0"/>
              </w:rPr>
            </w:pPr>
            <w:r w:rsidRPr="00BF0A93">
              <w:rPr>
                <w:noProof w:val="0"/>
              </w:rPr>
              <w:t xml:space="preserve">Content Consumer </w:t>
            </w:r>
            <w:del w:id="6390" w:author="Lynn Felhofer" w:date="2020-03-20T18:27:00Z">
              <w:r w:rsidRPr="00BF0A93" w:rsidDel="00241EFD">
                <w:rPr>
                  <w:noProof w:val="0"/>
                </w:rPr>
                <w:delText>with the SubmissionSet Signature Option</w:delText>
              </w:r>
            </w:del>
          </w:p>
        </w:tc>
        <w:tc>
          <w:tcPr>
            <w:tcW w:w="2430" w:type="dxa"/>
            <w:vMerge w:val="restart"/>
            <w:tcPrChange w:id="6391" w:author="Lynn Felhofer" w:date="2020-03-20T18:27:00Z">
              <w:tcPr>
                <w:tcW w:w="3065" w:type="dxa"/>
                <w:vMerge w:val="restart"/>
              </w:tcPr>
            </w:tcPrChange>
          </w:tcPr>
          <w:p w14:paraId="5B02346C" w14:textId="633DC71C" w:rsidR="00241EFD" w:rsidRPr="00BF0A93" w:rsidRDefault="00241EFD" w:rsidP="00C32EF4">
            <w:pPr>
              <w:pStyle w:val="TableEntry"/>
              <w:rPr>
                <w:noProof w:val="0"/>
              </w:rPr>
            </w:pPr>
            <w:ins w:id="6392" w:author="Lynn Felhofer" w:date="2020-03-20T18:27:00Z">
              <w:r w:rsidRPr="00BF0A93">
                <w:rPr>
                  <w:noProof w:val="0"/>
                </w:rPr>
                <w:t>with the SubmissionSet Signature Option</w:t>
              </w:r>
            </w:ins>
          </w:p>
        </w:tc>
        <w:tc>
          <w:tcPr>
            <w:tcW w:w="3425" w:type="dxa"/>
            <w:tcPrChange w:id="6393" w:author="Lynn Felhofer" w:date="2020-03-20T18:27:00Z">
              <w:tcPr>
                <w:tcW w:w="2790" w:type="dxa"/>
              </w:tcPr>
            </w:tcPrChange>
          </w:tcPr>
          <w:p w14:paraId="33B91961" w14:textId="481B5113" w:rsidR="00241EFD" w:rsidRPr="00BF0A93" w:rsidRDefault="00241EFD" w:rsidP="00C32EF4">
            <w:pPr>
              <w:pStyle w:val="TableEntry"/>
              <w:rPr>
                <w:noProof w:val="0"/>
              </w:rPr>
            </w:pPr>
            <w:r w:rsidRPr="00BF0A93">
              <w:rPr>
                <w:noProof w:val="0"/>
              </w:rPr>
              <w:t xml:space="preserve">XDS.b </w:t>
            </w:r>
            <w:r>
              <w:rPr>
                <w:noProof w:val="0"/>
              </w:rPr>
              <w:t xml:space="preserve">/ </w:t>
            </w:r>
            <w:r w:rsidRPr="00BF0A93">
              <w:rPr>
                <w:noProof w:val="0"/>
              </w:rPr>
              <w:t>Document Consumer</w:t>
            </w:r>
            <w:r>
              <w:rPr>
                <w:noProof w:val="0"/>
              </w:rPr>
              <w:t xml:space="preserve"> </w:t>
            </w:r>
            <w:r w:rsidRPr="00BF0A93">
              <w:rPr>
                <w:noProof w:val="0"/>
              </w:rPr>
              <w:t>(Note 1)</w:t>
            </w:r>
          </w:p>
        </w:tc>
        <w:tc>
          <w:tcPr>
            <w:tcW w:w="1620" w:type="dxa"/>
            <w:tcPrChange w:id="6394" w:author="Lynn Felhofer" w:date="2020-03-20T18:27:00Z">
              <w:tcPr>
                <w:tcW w:w="1620" w:type="dxa"/>
              </w:tcPr>
            </w:tcPrChange>
          </w:tcPr>
          <w:p w14:paraId="5F0F6DF6" w14:textId="34CD8924" w:rsidR="00241EFD" w:rsidRPr="00BF0A93" w:rsidRDefault="00241EFD" w:rsidP="00C32EF4">
            <w:pPr>
              <w:pStyle w:val="TableEntry"/>
              <w:rPr>
                <w:noProof w:val="0"/>
              </w:rPr>
            </w:pPr>
            <w:r w:rsidRPr="00BF0A93">
              <w:rPr>
                <w:noProof w:val="0"/>
              </w:rPr>
              <w:t>ITI TF-1: 10.1</w:t>
            </w:r>
          </w:p>
        </w:tc>
        <w:tc>
          <w:tcPr>
            <w:tcW w:w="1620" w:type="dxa"/>
            <w:tcPrChange w:id="6395" w:author="Lynn Felhofer" w:date="2020-03-20T18:27:00Z">
              <w:tcPr>
                <w:tcW w:w="1620" w:type="dxa"/>
              </w:tcPr>
            </w:tcPrChange>
          </w:tcPr>
          <w:p w14:paraId="6DFA5A65" w14:textId="77777777" w:rsidR="00241EFD" w:rsidRPr="00BF0A93" w:rsidRDefault="00241EFD" w:rsidP="00C32EF4">
            <w:pPr>
              <w:pStyle w:val="TableEntry"/>
              <w:jc w:val="center"/>
              <w:rPr>
                <w:noProof w:val="0"/>
              </w:rPr>
            </w:pPr>
            <w:r w:rsidRPr="00BF0A93">
              <w:rPr>
                <w:noProof w:val="0"/>
              </w:rPr>
              <w:t>--</w:t>
            </w:r>
          </w:p>
        </w:tc>
      </w:tr>
      <w:tr w:rsidR="00241EFD" w:rsidRPr="00BF0A93" w14:paraId="7ECD84F1" w14:textId="77777777" w:rsidTr="00241EFD">
        <w:trPr>
          <w:cantSplit/>
          <w:trHeight w:val="332"/>
          <w:jc w:val="center"/>
          <w:trPrChange w:id="6396" w:author="Lynn Felhofer" w:date="2020-03-20T18:27:00Z">
            <w:trPr>
              <w:cantSplit/>
              <w:trHeight w:val="332"/>
              <w:jc w:val="center"/>
            </w:trPr>
          </w:trPrChange>
        </w:trPr>
        <w:tc>
          <w:tcPr>
            <w:tcW w:w="2245" w:type="dxa"/>
            <w:vMerge/>
            <w:tcPrChange w:id="6397" w:author="Lynn Felhofer" w:date="2020-03-20T18:27:00Z">
              <w:tcPr>
                <w:tcW w:w="2245" w:type="dxa"/>
                <w:vMerge/>
              </w:tcPr>
            </w:tcPrChange>
          </w:tcPr>
          <w:p w14:paraId="7287E8C4" w14:textId="77777777" w:rsidR="00241EFD" w:rsidRPr="00BF0A93" w:rsidRDefault="00241EFD" w:rsidP="00C32EF4">
            <w:pPr>
              <w:pStyle w:val="TableEntry"/>
              <w:rPr>
                <w:noProof w:val="0"/>
              </w:rPr>
            </w:pPr>
          </w:p>
        </w:tc>
        <w:tc>
          <w:tcPr>
            <w:tcW w:w="2430" w:type="dxa"/>
            <w:vMerge/>
            <w:tcPrChange w:id="6398" w:author="Lynn Felhofer" w:date="2020-03-20T18:27:00Z">
              <w:tcPr>
                <w:tcW w:w="3065" w:type="dxa"/>
                <w:vMerge/>
              </w:tcPr>
            </w:tcPrChange>
          </w:tcPr>
          <w:p w14:paraId="249AE8E1" w14:textId="77777777" w:rsidR="00241EFD" w:rsidRPr="00BF0A93" w:rsidRDefault="00241EFD" w:rsidP="00C32EF4">
            <w:pPr>
              <w:pStyle w:val="TableEntry"/>
              <w:rPr>
                <w:noProof w:val="0"/>
              </w:rPr>
            </w:pPr>
          </w:p>
        </w:tc>
        <w:tc>
          <w:tcPr>
            <w:tcW w:w="3425" w:type="dxa"/>
            <w:tcPrChange w:id="6399" w:author="Lynn Felhofer" w:date="2020-03-20T18:27:00Z">
              <w:tcPr>
                <w:tcW w:w="2790" w:type="dxa"/>
              </w:tcPr>
            </w:tcPrChange>
          </w:tcPr>
          <w:p w14:paraId="62F98FF3" w14:textId="7EA1E9FF"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Recipient</w:t>
            </w:r>
            <w:r>
              <w:rPr>
                <w:noProof w:val="0"/>
              </w:rPr>
              <w:t xml:space="preserve"> </w:t>
            </w:r>
            <w:r w:rsidRPr="00BF0A93">
              <w:rPr>
                <w:noProof w:val="0"/>
              </w:rPr>
              <w:t>(Note 1)</w:t>
            </w:r>
          </w:p>
        </w:tc>
        <w:tc>
          <w:tcPr>
            <w:tcW w:w="1620" w:type="dxa"/>
            <w:tcPrChange w:id="6400" w:author="Lynn Felhofer" w:date="2020-03-20T18:27:00Z">
              <w:tcPr>
                <w:tcW w:w="1620" w:type="dxa"/>
              </w:tcPr>
            </w:tcPrChange>
          </w:tcPr>
          <w:p w14:paraId="1B145B16" w14:textId="30603C84" w:rsidR="00241EFD" w:rsidRPr="00BF0A93" w:rsidRDefault="00241EFD" w:rsidP="00C32EF4">
            <w:pPr>
              <w:pStyle w:val="TableEntry"/>
              <w:rPr>
                <w:noProof w:val="0"/>
              </w:rPr>
            </w:pPr>
            <w:r w:rsidRPr="00BF0A93">
              <w:rPr>
                <w:noProof w:val="0"/>
              </w:rPr>
              <w:t>ITI TF-1: 15.1</w:t>
            </w:r>
          </w:p>
        </w:tc>
        <w:tc>
          <w:tcPr>
            <w:tcW w:w="1620" w:type="dxa"/>
            <w:tcPrChange w:id="6401" w:author="Lynn Felhofer" w:date="2020-03-20T18:27:00Z">
              <w:tcPr>
                <w:tcW w:w="1620" w:type="dxa"/>
              </w:tcPr>
            </w:tcPrChange>
          </w:tcPr>
          <w:p w14:paraId="76F70D7E" w14:textId="77777777" w:rsidR="00241EFD" w:rsidRPr="00BF0A93" w:rsidRDefault="00241EFD" w:rsidP="00C32EF4">
            <w:pPr>
              <w:pStyle w:val="TableEntry"/>
              <w:jc w:val="center"/>
              <w:rPr>
                <w:noProof w:val="0"/>
              </w:rPr>
            </w:pPr>
            <w:r w:rsidRPr="00BF0A93">
              <w:rPr>
                <w:noProof w:val="0"/>
              </w:rPr>
              <w:t>--</w:t>
            </w:r>
          </w:p>
        </w:tc>
      </w:tr>
      <w:tr w:rsidR="00241EFD" w:rsidRPr="00BF0A93" w14:paraId="73EC5786" w14:textId="77777777" w:rsidTr="00241EFD">
        <w:trPr>
          <w:cantSplit/>
          <w:trHeight w:val="233"/>
          <w:jc w:val="center"/>
          <w:trPrChange w:id="6402" w:author="Lynn Felhofer" w:date="2020-03-20T18:27:00Z">
            <w:trPr>
              <w:cantSplit/>
              <w:trHeight w:val="233"/>
              <w:jc w:val="center"/>
            </w:trPr>
          </w:trPrChange>
        </w:trPr>
        <w:tc>
          <w:tcPr>
            <w:tcW w:w="2245" w:type="dxa"/>
            <w:vMerge/>
            <w:tcPrChange w:id="6403" w:author="Lynn Felhofer" w:date="2020-03-20T18:27:00Z">
              <w:tcPr>
                <w:tcW w:w="2245" w:type="dxa"/>
                <w:vMerge/>
              </w:tcPr>
            </w:tcPrChange>
          </w:tcPr>
          <w:p w14:paraId="2D722097" w14:textId="77777777" w:rsidR="00241EFD" w:rsidRPr="00BF0A93" w:rsidRDefault="00241EFD" w:rsidP="00C32EF4">
            <w:pPr>
              <w:pStyle w:val="TableEntry"/>
              <w:rPr>
                <w:noProof w:val="0"/>
              </w:rPr>
            </w:pPr>
          </w:p>
        </w:tc>
        <w:tc>
          <w:tcPr>
            <w:tcW w:w="2430" w:type="dxa"/>
            <w:vMerge/>
            <w:tcPrChange w:id="6404" w:author="Lynn Felhofer" w:date="2020-03-20T18:27:00Z">
              <w:tcPr>
                <w:tcW w:w="3065" w:type="dxa"/>
                <w:vMerge/>
              </w:tcPr>
            </w:tcPrChange>
          </w:tcPr>
          <w:p w14:paraId="1400BC88" w14:textId="77777777" w:rsidR="00241EFD" w:rsidRPr="00BF0A93" w:rsidRDefault="00241EFD" w:rsidP="00C32EF4">
            <w:pPr>
              <w:pStyle w:val="TableEntry"/>
              <w:rPr>
                <w:noProof w:val="0"/>
              </w:rPr>
            </w:pPr>
          </w:p>
        </w:tc>
        <w:tc>
          <w:tcPr>
            <w:tcW w:w="3425" w:type="dxa"/>
            <w:tcPrChange w:id="6405" w:author="Lynn Felhofer" w:date="2020-03-20T18:27:00Z">
              <w:tcPr>
                <w:tcW w:w="2790" w:type="dxa"/>
              </w:tcPr>
            </w:tcPrChange>
          </w:tcPr>
          <w:p w14:paraId="0E591142" w14:textId="65E4C259" w:rsidR="00241EFD" w:rsidRPr="00BF0A93" w:rsidRDefault="00241EFD" w:rsidP="00C32EF4">
            <w:pPr>
              <w:pStyle w:val="TableEntry"/>
              <w:rPr>
                <w:noProof w:val="0"/>
              </w:rPr>
            </w:pPr>
            <w:r w:rsidRPr="00BF0A93">
              <w:rPr>
                <w:noProof w:val="0"/>
              </w:rPr>
              <w:t xml:space="preserve">XDM </w:t>
            </w:r>
            <w:r>
              <w:rPr>
                <w:noProof w:val="0"/>
              </w:rPr>
              <w:t xml:space="preserve">/ </w:t>
            </w:r>
            <w:r w:rsidRPr="00BF0A93">
              <w:rPr>
                <w:noProof w:val="0"/>
              </w:rPr>
              <w:t>Portable Media Importer</w:t>
            </w:r>
            <w:r>
              <w:rPr>
                <w:noProof w:val="0"/>
              </w:rPr>
              <w:t xml:space="preserve"> </w:t>
            </w:r>
            <w:r w:rsidRPr="00BF0A93">
              <w:rPr>
                <w:noProof w:val="0"/>
              </w:rPr>
              <w:t>(Note 1)</w:t>
            </w:r>
          </w:p>
        </w:tc>
        <w:tc>
          <w:tcPr>
            <w:tcW w:w="1620" w:type="dxa"/>
            <w:tcPrChange w:id="6406" w:author="Lynn Felhofer" w:date="2020-03-20T18:27:00Z">
              <w:tcPr>
                <w:tcW w:w="1620" w:type="dxa"/>
              </w:tcPr>
            </w:tcPrChange>
          </w:tcPr>
          <w:p w14:paraId="09F7C0A2" w14:textId="25D9E0FB" w:rsidR="00241EFD" w:rsidRPr="00BF0A93" w:rsidRDefault="00241EFD" w:rsidP="00C32EF4">
            <w:pPr>
              <w:pStyle w:val="TableEntry"/>
              <w:rPr>
                <w:noProof w:val="0"/>
              </w:rPr>
            </w:pPr>
            <w:r w:rsidRPr="00BF0A93">
              <w:rPr>
                <w:noProof w:val="0"/>
              </w:rPr>
              <w:t>ITI TF-1: 16.1</w:t>
            </w:r>
          </w:p>
        </w:tc>
        <w:tc>
          <w:tcPr>
            <w:tcW w:w="1620" w:type="dxa"/>
            <w:tcPrChange w:id="6407" w:author="Lynn Felhofer" w:date="2020-03-20T18:27:00Z">
              <w:tcPr>
                <w:tcW w:w="1620" w:type="dxa"/>
              </w:tcPr>
            </w:tcPrChange>
          </w:tcPr>
          <w:p w14:paraId="00A5CE6A" w14:textId="77777777" w:rsidR="00241EFD" w:rsidRPr="00BF0A93" w:rsidRDefault="00241EFD" w:rsidP="00C32EF4">
            <w:pPr>
              <w:pStyle w:val="TableEntry"/>
              <w:jc w:val="center"/>
              <w:rPr>
                <w:noProof w:val="0"/>
              </w:rPr>
            </w:pPr>
            <w:r w:rsidRPr="00BF0A93">
              <w:rPr>
                <w:noProof w:val="0"/>
              </w:rPr>
              <w:t>--</w:t>
            </w:r>
          </w:p>
        </w:tc>
      </w:tr>
    </w:tbl>
    <w:p w14:paraId="4CE6B787" w14:textId="3FDF0A5E" w:rsidR="001312C8" w:rsidRDefault="001312C8" w:rsidP="001312C8">
      <w:pPr>
        <w:pStyle w:val="Note"/>
        <w:rPr>
          <w:ins w:id="6408" w:author="Lynn Felhofer" w:date="2020-03-20T18:33:00Z"/>
        </w:rPr>
      </w:pPr>
      <w:r w:rsidRPr="00BF0A93">
        <w:t xml:space="preserve">Note 1: One or more of the Document Sharing infrastructure groupings </w:t>
      </w:r>
      <w:r w:rsidR="009E196E" w:rsidRPr="00BF0A93">
        <w:t>shall</w:t>
      </w:r>
      <w:r w:rsidRPr="00BF0A93">
        <w:t xml:space="preserve"> be supported. </w:t>
      </w:r>
    </w:p>
    <w:p w14:paraId="36ABA8CA" w14:textId="77777777" w:rsidR="000F7E52" w:rsidRDefault="000F7E52" w:rsidP="000F7E52">
      <w:pPr>
        <w:pStyle w:val="BodyText"/>
        <w:rPr>
          <w:ins w:id="6409" w:author="Lynn Felhofer" w:date="2020-03-20T18:34:00Z"/>
        </w:rPr>
      </w:pPr>
    </w:p>
    <w:p w14:paraId="6C893562" w14:textId="0E87D497" w:rsidR="000F7E52" w:rsidRPr="00D26514" w:rsidRDefault="000F7E52" w:rsidP="000F7E52">
      <w:pPr>
        <w:pStyle w:val="BodyText"/>
        <w:rPr>
          <w:ins w:id="6410" w:author="Lynn Felhofer" w:date="2020-03-20T18:34:00Z"/>
        </w:rPr>
      </w:pPr>
      <w:ins w:id="6411" w:author="Lynn Felhofer" w:date="2020-03-20T18:34:00Z">
        <w:r w:rsidRPr="00D26514">
          <w:t xml:space="preserve">Section </w:t>
        </w:r>
        <w:r>
          <w:t>37</w:t>
        </w:r>
        <w:r w:rsidRPr="00D26514">
          <w:t xml:space="preserve">.5 describes some optional groupings that may be of interest for security considerations and Section </w:t>
        </w:r>
        <w:r>
          <w:t>37</w:t>
        </w:r>
        <w:r w:rsidRPr="00D26514">
          <w:t>.6 describes some optional groupings in other related profiles.</w:t>
        </w:r>
      </w:ins>
    </w:p>
    <w:p w14:paraId="6A9D944F" w14:textId="77777777" w:rsidR="000F7E52" w:rsidRPr="00BF0A93" w:rsidRDefault="000F7E52" w:rsidP="00011784">
      <w:pPr>
        <w:pStyle w:val="Note"/>
        <w:ind w:left="0" w:firstLine="0"/>
      </w:pPr>
    </w:p>
    <w:p w14:paraId="4A1B8132" w14:textId="77777777" w:rsidR="001312C8" w:rsidRPr="00BF0A93" w:rsidRDefault="001312C8" w:rsidP="001312C8">
      <w:pPr>
        <w:pStyle w:val="Heading2"/>
        <w:numPr>
          <w:ilvl w:val="0"/>
          <w:numId w:val="0"/>
        </w:numPr>
        <w:rPr>
          <w:noProof w:val="0"/>
        </w:rPr>
      </w:pPr>
      <w:bookmarkStart w:id="6412" w:name="_Toc461212157"/>
      <w:bookmarkStart w:id="6413" w:name="_Toc487039323"/>
      <w:bookmarkStart w:id="6414" w:name="_Toc488068423"/>
      <w:bookmarkStart w:id="6415" w:name="_Toc488068856"/>
      <w:bookmarkStart w:id="6416" w:name="_Toc488075183"/>
      <w:bookmarkStart w:id="6417" w:name="_Toc13752554"/>
      <w:r w:rsidRPr="00BF0A93">
        <w:rPr>
          <w:noProof w:val="0"/>
        </w:rPr>
        <w:t>37.4 Document Digital Signatures Profile Overview</w:t>
      </w:r>
      <w:bookmarkEnd w:id="6412"/>
      <w:bookmarkEnd w:id="6413"/>
      <w:bookmarkEnd w:id="6414"/>
      <w:bookmarkEnd w:id="6415"/>
      <w:bookmarkEnd w:id="6416"/>
      <w:bookmarkEnd w:id="6417"/>
    </w:p>
    <w:p w14:paraId="1C383C20" w14:textId="77777777" w:rsidR="001312C8" w:rsidRPr="00BF0A93" w:rsidRDefault="001312C8" w:rsidP="001312C8">
      <w:pPr>
        <w:pStyle w:val="BodyText"/>
        <w:rPr>
          <w:iCs/>
        </w:rPr>
      </w:pPr>
      <w:r w:rsidRPr="00BF0A93">
        <w:t xml:space="preserve">The purpose of digital signatures in healthcare can vary greatly and it is important to understand the distinct use cases. </w:t>
      </w:r>
      <w:r w:rsidRPr="00BF0A93">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BF0A93" w:rsidRDefault="001312C8">
      <w:pPr>
        <w:pStyle w:val="Heading3"/>
        <w:numPr>
          <w:ilvl w:val="0"/>
          <w:numId w:val="0"/>
        </w:numPr>
        <w:rPr>
          <w:noProof w:val="0"/>
        </w:rPr>
      </w:pPr>
      <w:bookmarkStart w:id="6418" w:name="_Toc461212158"/>
      <w:bookmarkStart w:id="6419" w:name="_Toc487039324"/>
      <w:bookmarkStart w:id="6420" w:name="_Toc488068424"/>
      <w:bookmarkStart w:id="6421" w:name="_Toc488068857"/>
      <w:bookmarkStart w:id="6422" w:name="_Toc488075184"/>
      <w:bookmarkStart w:id="6423" w:name="_Toc13752555"/>
      <w:r w:rsidRPr="00BF0A93">
        <w:rPr>
          <w:noProof w:val="0"/>
        </w:rPr>
        <w:t>37.4.1 Verify Document Integrity</w:t>
      </w:r>
      <w:bookmarkEnd w:id="6418"/>
      <w:bookmarkEnd w:id="6419"/>
      <w:bookmarkEnd w:id="6420"/>
      <w:bookmarkEnd w:id="6421"/>
      <w:bookmarkEnd w:id="6422"/>
      <w:bookmarkEnd w:id="6423"/>
    </w:p>
    <w:p w14:paraId="79F83345" w14:textId="77777777" w:rsidR="001312C8" w:rsidRPr="00BF0A93" w:rsidRDefault="001312C8" w:rsidP="001312C8">
      <w:pPr>
        <w:pStyle w:val="BodyText"/>
      </w:pPr>
      <w:r w:rsidRPr="00BF0A93">
        <w:t xml:space="preserve">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w:t>
      </w:r>
      <w:r w:rsidRPr="00BF0A93">
        <w:lastRenderedPageBreak/>
        <w:t>has not been modified by error or intent. Document signatures may also be used to ascertain the identity of the signer and the reason for signing.</w:t>
      </w:r>
    </w:p>
    <w:p w14:paraId="41D3CFE2" w14:textId="77777777" w:rsidR="001312C8" w:rsidRPr="00BF0A93" w:rsidRDefault="001312C8" w:rsidP="001312C8">
      <w:pPr>
        <w:pStyle w:val="BodyText"/>
      </w:pPr>
      <w:r w:rsidRPr="00BF0A93">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BF0A93" w:rsidRDefault="001312C8" w:rsidP="001312C8">
      <w:pPr>
        <w:pStyle w:val="BodyText"/>
      </w:pPr>
      <w:r w:rsidRPr="00BF0A93">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BF0A93" w:rsidRDefault="001312C8" w:rsidP="001312C8">
      <w:pPr>
        <w:pStyle w:val="BodyText"/>
      </w:pPr>
      <w:r w:rsidRPr="00BF0A93">
        <w:t>For example, a clinician who needs to rely on a document which was created by another clinician may use a signature to ascertain that the version they are using has been verified.</w:t>
      </w:r>
    </w:p>
    <w:p w14:paraId="08DFBE10" w14:textId="77777777" w:rsidR="001312C8" w:rsidRPr="00BF0A93" w:rsidRDefault="001312C8">
      <w:pPr>
        <w:pStyle w:val="Heading3"/>
        <w:numPr>
          <w:ilvl w:val="0"/>
          <w:numId w:val="0"/>
        </w:numPr>
        <w:rPr>
          <w:noProof w:val="0"/>
        </w:rPr>
      </w:pPr>
      <w:bookmarkStart w:id="6424" w:name="_Toc461212159"/>
      <w:bookmarkStart w:id="6425" w:name="_Toc487039325"/>
      <w:bookmarkStart w:id="6426" w:name="_Toc488068425"/>
      <w:bookmarkStart w:id="6427" w:name="_Toc488068858"/>
      <w:bookmarkStart w:id="6428" w:name="_Toc488075185"/>
      <w:bookmarkStart w:id="6429" w:name="_Toc13752556"/>
      <w:r w:rsidRPr="00BF0A93">
        <w:rPr>
          <w:noProof w:val="0"/>
        </w:rPr>
        <w:t>37.4.2 One Signature signing multiple documents</w:t>
      </w:r>
      <w:bookmarkEnd w:id="6424"/>
      <w:bookmarkEnd w:id="6425"/>
      <w:bookmarkEnd w:id="6426"/>
      <w:bookmarkEnd w:id="6427"/>
      <w:bookmarkEnd w:id="6428"/>
      <w:bookmarkEnd w:id="6429"/>
    </w:p>
    <w:p w14:paraId="0A8B1121" w14:textId="77777777" w:rsidR="001312C8" w:rsidRPr="00BF0A93" w:rsidRDefault="001312C8" w:rsidP="001312C8">
      <w:pPr>
        <w:pStyle w:val="BodyText"/>
      </w:pPr>
      <w:r w:rsidRPr="00BF0A93">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BF0A93" w:rsidRDefault="001312C8" w:rsidP="00AA50EB">
      <w:pPr>
        <w:pStyle w:val="ListBullet2"/>
      </w:pPr>
      <w:r w:rsidRPr="00BF0A93">
        <w:t>The examination procedure notes</w:t>
      </w:r>
    </w:p>
    <w:p w14:paraId="336392A4" w14:textId="77777777" w:rsidR="001312C8" w:rsidRPr="00BF0A93" w:rsidRDefault="001312C8" w:rsidP="00AA50EB">
      <w:pPr>
        <w:pStyle w:val="ListBullet2"/>
      </w:pPr>
      <w:r w:rsidRPr="00BF0A93">
        <w:t>The DICOM Mammography images that were read by the radiologist</w:t>
      </w:r>
    </w:p>
    <w:p w14:paraId="0DFD71BA" w14:textId="77777777" w:rsidR="001312C8" w:rsidRPr="00BF0A93" w:rsidRDefault="001312C8" w:rsidP="00AA50EB">
      <w:pPr>
        <w:pStyle w:val="ListBullet2"/>
      </w:pPr>
      <w:r w:rsidRPr="00BF0A93">
        <w:t>The verified diagnostic report</w:t>
      </w:r>
    </w:p>
    <w:p w14:paraId="4F009F5F" w14:textId="77777777" w:rsidR="001312C8" w:rsidRPr="00BF0A93" w:rsidRDefault="001312C8" w:rsidP="001312C8">
      <w:pPr>
        <w:pStyle w:val="BodyText"/>
      </w:pPr>
      <w:r w:rsidRPr="00BF0A93">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BF0A93" w:rsidRDefault="001312C8" w:rsidP="001312C8">
      <w:pPr>
        <w:pStyle w:val="Heading4"/>
        <w:numPr>
          <w:ilvl w:val="3"/>
          <w:numId w:val="108"/>
        </w:numPr>
        <w:rPr>
          <w:noProof w:val="0"/>
        </w:rPr>
      </w:pPr>
      <w:bookmarkStart w:id="6430" w:name="_Toc461212160"/>
      <w:r w:rsidRPr="00BF0A93">
        <w:rPr>
          <w:noProof w:val="0"/>
        </w:rPr>
        <w:t>Signing a SubmissionSet</w:t>
      </w:r>
      <w:bookmarkEnd w:id="6430"/>
    </w:p>
    <w:p w14:paraId="17F55948" w14:textId="77777777" w:rsidR="001312C8" w:rsidRPr="00BF0A93" w:rsidRDefault="001312C8" w:rsidP="001312C8">
      <w:pPr>
        <w:pStyle w:val="BodyText"/>
      </w:pPr>
      <w:r w:rsidRPr="00BF0A93">
        <w:t xml:space="preserve">A variant of a Signature signing multiple documents is one where the group of documents being signed is also defined by a Document Sharing SubmissionSet. </w:t>
      </w:r>
    </w:p>
    <w:p w14:paraId="3A6EEA03" w14:textId="77777777" w:rsidR="001312C8" w:rsidRPr="00BF0A93" w:rsidRDefault="001312C8">
      <w:pPr>
        <w:pStyle w:val="Heading3"/>
        <w:numPr>
          <w:ilvl w:val="0"/>
          <w:numId w:val="0"/>
        </w:numPr>
        <w:rPr>
          <w:noProof w:val="0"/>
        </w:rPr>
      </w:pPr>
      <w:bookmarkStart w:id="6431" w:name="_Toc209254552"/>
      <w:bookmarkStart w:id="6432" w:name="_Toc209254687"/>
      <w:bookmarkStart w:id="6433" w:name="_Toc211927325"/>
      <w:bookmarkStart w:id="6434" w:name="_Toc237310014"/>
      <w:bookmarkStart w:id="6435" w:name="_Toc237430687"/>
      <w:bookmarkStart w:id="6436" w:name="_Toc461212161"/>
      <w:bookmarkStart w:id="6437" w:name="_Toc487039326"/>
      <w:bookmarkStart w:id="6438" w:name="_Toc488068426"/>
      <w:bookmarkStart w:id="6439" w:name="_Toc488068859"/>
      <w:bookmarkStart w:id="6440" w:name="_Toc488075186"/>
      <w:bookmarkStart w:id="6441" w:name="_Toc13752557"/>
      <w:r w:rsidRPr="00BF0A93">
        <w:rPr>
          <w:noProof w:val="0"/>
        </w:rPr>
        <w:t>37.4.3 Processing by XDS Document Consumer</w:t>
      </w:r>
      <w:bookmarkEnd w:id="6431"/>
      <w:bookmarkEnd w:id="6432"/>
      <w:bookmarkEnd w:id="6433"/>
      <w:bookmarkEnd w:id="6434"/>
      <w:bookmarkEnd w:id="6435"/>
      <w:bookmarkEnd w:id="6436"/>
      <w:bookmarkEnd w:id="6437"/>
      <w:bookmarkEnd w:id="6438"/>
      <w:bookmarkEnd w:id="6439"/>
      <w:bookmarkEnd w:id="6440"/>
      <w:bookmarkEnd w:id="6441"/>
      <w:r w:rsidRPr="00BF0A93">
        <w:rPr>
          <w:noProof w:val="0"/>
        </w:rPr>
        <w:t xml:space="preserve"> </w:t>
      </w:r>
    </w:p>
    <w:p w14:paraId="4C143A2C" w14:textId="77777777" w:rsidR="001312C8" w:rsidRPr="00BF0A93" w:rsidRDefault="001312C8" w:rsidP="001312C8">
      <w:pPr>
        <w:pStyle w:val="BodyText"/>
      </w:pPr>
      <w:r w:rsidRPr="00BF0A93">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BF0A93" w:rsidRDefault="001312C8" w:rsidP="001312C8">
      <w:pPr>
        <w:pStyle w:val="ListBullet2"/>
        <w:tabs>
          <w:tab w:val="clear" w:pos="720"/>
        </w:tabs>
      </w:pPr>
      <w:bookmarkStart w:id="6442" w:name="_Toc209254554"/>
      <w:r w:rsidRPr="00BF0A93">
        <w:t>Search for signatures, given a document</w:t>
      </w:r>
      <w:bookmarkEnd w:id="6442"/>
    </w:p>
    <w:p w14:paraId="476DA807" w14:textId="77777777" w:rsidR="001312C8" w:rsidRPr="00BF0A93" w:rsidRDefault="001312C8" w:rsidP="001312C8">
      <w:pPr>
        <w:pStyle w:val="ListContinue2"/>
      </w:pPr>
      <w:r w:rsidRPr="00BF0A93">
        <w:t xml:space="preserve">The signatures that apply to a specific document can be found by querying (e.g., the XDS Document Registry) to obtain the “SIGNS” association linkages to that specific </w:t>
      </w:r>
      <w:r w:rsidRPr="00BF0A93">
        <w:lastRenderedPageBreak/>
        <w:t xml:space="preserve">document. The “SIGNS” associations link the Digital Signature documents with the documents signed. </w:t>
      </w:r>
    </w:p>
    <w:p w14:paraId="54D3EE15" w14:textId="77777777" w:rsidR="001312C8" w:rsidRPr="00BF0A93" w:rsidRDefault="001312C8" w:rsidP="001312C8">
      <w:pPr>
        <w:pStyle w:val="ListBullet2"/>
        <w:tabs>
          <w:tab w:val="clear" w:pos="720"/>
        </w:tabs>
      </w:pPr>
      <w:bookmarkStart w:id="6443" w:name="_Toc209254555"/>
      <w:r w:rsidRPr="00BF0A93">
        <w:t>Search for documents, given a signature</w:t>
      </w:r>
      <w:bookmarkEnd w:id="6443"/>
    </w:p>
    <w:p w14:paraId="616177CA" w14:textId="77777777" w:rsidR="001312C8" w:rsidRPr="00BF0A93" w:rsidRDefault="001312C8" w:rsidP="001312C8">
      <w:pPr>
        <w:pStyle w:val="ListContinue2"/>
      </w:pPr>
      <w:r w:rsidRPr="00BF0A93">
        <w:t>The signature document itself contains a manifest that lists the document IDs for all of the signed documents. It might also contain a SubmissionSet uniqueId for a submission set. The documents can be obtained through the Document Sharing system. It is possible that authorization or other limits may prevent retrieval of some of these documents.</w:t>
      </w:r>
    </w:p>
    <w:p w14:paraId="733D6A41" w14:textId="77777777" w:rsidR="001312C8" w:rsidRPr="00BF0A93" w:rsidRDefault="001312C8" w:rsidP="001312C8">
      <w:pPr>
        <w:pStyle w:val="ListBullet2"/>
        <w:tabs>
          <w:tab w:val="clear" w:pos="720"/>
        </w:tabs>
      </w:pPr>
      <w:bookmarkStart w:id="6444" w:name="_Toc209254556"/>
      <w:r w:rsidRPr="00BF0A93">
        <w:t>Search for signatures</w:t>
      </w:r>
      <w:bookmarkEnd w:id="6444"/>
    </w:p>
    <w:p w14:paraId="162232B5" w14:textId="77777777" w:rsidR="001312C8" w:rsidRPr="00BF0A93" w:rsidRDefault="001312C8" w:rsidP="001312C8">
      <w:pPr>
        <w:pStyle w:val="ListContinue2"/>
      </w:pPr>
      <w:r w:rsidRPr="00BF0A93">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BF0A93" w:rsidRDefault="001312C8" w:rsidP="001312C8">
      <w:pPr>
        <w:pStyle w:val="ListBullet2"/>
        <w:tabs>
          <w:tab w:val="clear" w:pos="720"/>
        </w:tabs>
      </w:pPr>
      <w:bookmarkStart w:id="6445" w:name="_Toc209254557"/>
      <w:r w:rsidRPr="00BF0A93">
        <w:t>Ignore signature documents in query</w:t>
      </w:r>
      <w:bookmarkEnd w:id="6445"/>
    </w:p>
    <w:p w14:paraId="4FA2921B" w14:textId="77777777" w:rsidR="001312C8" w:rsidRPr="00BF0A93" w:rsidRDefault="001312C8" w:rsidP="001312C8">
      <w:pPr>
        <w:pStyle w:val="ListContinue2"/>
      </w:pPr>
      <w:r w:rsidRPr="00BF0A93">
        <w:t>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suppressed then a query for clinical documents may also have distracting extra results returned for signatures.</w:t>
      </w:r>
    </w:p>
    <w:p w14:paraId="6CA445C0" w14:textId="77777777" w:rsidR="001312C8" w:rsidRPr="00BF0A93" w:rsidRDefault="001312C8">
      <w:pPr>
        <w:pStyle w:val="Heading3"/>
        <w:numPr>
          <w:ilvl w:val="0"/>
          <w:numId w:val="0"/>
        </w:numPr>
        <w:rPr>
          <w:noProof w:val="0"/>
        </w:rPr>
      </w:pPr>
      <w:bookmarkStart w:id="6446" w:name="_Toc461212162"/>
      <w:bookmarkStart w:id="6447" w:name="_Toc487039327"/>
      <w:bookmarkStart w:id="6448" w:name="_Toc488068427"/>
      <w:bookmarkStart w:id="6449" w:name="_Toc488068860"/>
      <w:bookmarkStart w:id="6450" w:name="_Toc488075187"/>
      <w:bookmarkStart w:id="6451" w:name="_Toc13752558"/>
      <w:r w:rsidRPr="00BF0A93">
        <w:rPr>
          <w:noProof w:val="0"/>
        </w:rPr>
        <w:t>37.4.4 Sign a document by Enveloping - Use Case Description</w:t>
      </w:r>
      <w:bookmarkEnd w:id="6446"/>
      <w:bookmarkEnd w:id="6447"/>
      <w:bookmarkEnd w:id="6448"/>
      <w:bookmarkEnd w:id="6449"/>
      <w:bookmarkEnd w:id="6450"/>
      <w:bookmarkEnd w:id="6451"/>
    </w:p>
    <w:p w14:paraId="7514C8DD" w14:textId="77777777" w:rsidR="001312C8" w:rsidRPr="00BF0A93" w:rsidRDefault="001312C8" w:rsidP="001312C8">
      <w:pPr>
        <w:pStyle w:val="BodyText"/>
      </w:pPr>
      <w:r w:rsidRPr="00BF0A93">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BF0A93" w:rsidRDefault="001312C8" w:rsidP="001312C8">
      <w:pPr>
        <w:pStyle w:val="BodyText"/>
      </w:pPr>
      <w:r w:rsidRPr="00BF0A93">
        <w:t xml:space="preserve">The Enveloping Signature method encapsulates the signed document inside of the digital signature document. The result is one new document that is externally the signature document, and embedded inside that document is the document that is signed. </w:t>
      </w:r>
    </w:p>
    <w:p w14:paraId="4E3C92F4" w14:textId="77777777" w:rsidR="001312C8" w:rsidRPr="00BF0A93" w:rsidRDefault="001312C8" w:rsidP="001312C8">
      <w:pPr>
        <w:pStyle w:val="BodyText"/>
      </w:pPr>
      <w:r w:rsidRPr="00BF0A93">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BF0A93" w:rsidRDefault="001312C8" w:rsidP="001312C8">
      <w:pPr>
        <w:pStyle w:val="Heading2"/>
        <w:numPr>
          <w:ilvl w:val="0"/>
          <w:numId w:val="0"/>
        </w:numPr>
        <w:rPr>
          <w:noProof w:val="0"/>
        </w:rPr>
      </w:pPr>
      <w:bookmarkStart w:id="6452" w:name="_Toc461212163"/>
      <w:bookmarkStart w:id="6453" w:name="_Toc487039328"/>
      <w:bookmarkStart w:id="6454" w:name="_Toc488068428"/>
      <w:bookmarkStart w:id="6455" w:name="_Toc488068861"/>
      <w:bookmarkStart w:id="6456" w:name="_Toc488075188"/>
      <w:bookmarkStart w:id="6457" w:name="_Toc13752559"/>
      <w:r w:rsidRPr="00BF0A93">
        <w:rPr>
          <w:noProof w:val="0"/>
        </w:rPr>
        <w:t>37.5 Security Considerations</w:t>
      </w:r>
      <w:bookmarkEnd w:id="6452"/>
      <w:bookmarkEnd w:id="6453"/>
      <w:bookmarkEnd w:id="6454"/>
      <w:bookmarkEnd w:id="6455"/>
      <w:bookmarkEnd w:id="6456"/>
      <w:bookmarkEnd w:id="6457"/>
    </w:p>
    <w:p w14:paraId="64C8889F" w14:textId="77777777" w:rsidR="001312C8" w:rsidRPr="00BF0A93" w:rsidRDefault="001312C8" w:rsidP="001312C8">
      <w:pPr>
        <w:pStyle w:val="BodyText"/>
      </w:pPr>
      <w:r w:rsidRPr="00BF0A93">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BF0A93" w:rsidRDefault="001312C8" w:rsidP="001312C8">
      <w:pPr>
        <w:pStyle w:val="BodyText"/>
        <w:rPr>
          <w:iCs/>
        </w:rPr>
      </w:pPr>
      <w:r w:rsidRPr="00BF0A93">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BF0A93" w:rsidRDefault="001312C8" w:rsidP="001312C8">
      <w:pPr>
        <w:pStyle w:val="BodyText"/>
      </w:pPr>
      <w:r w:rsidRPr="00BF0A93">
        <w:lastRenderedPageBreak/>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BF0A93" w:rsidRDefault="001312C8" w:rsidP="001312C8">
      <w:pPr>
        <w:pStyle w:val="BodyText"/>
      </w:pPr>
      <w:r w:rsidRPr="00BF0A93">
        <w:t>Content Creator and Content Consumer should be grouped with ATNA Secure Node or Secure Application to record an Audit Message when a signature is created or validated.</w:t>
      </w:r>
    </w:p>
    <w:p w14:paraId="4E465ED5" w14:textId="77777777" w:rsidR="001312C8" w:rsidRPr="00BF0A93" w:rsidRDefault="001312C8" w:rsidP="001312C8">
      <w:pPr>
        <w:pStyle w:val="Heading2"/>
        <w:numPr>
          <w:ilvl w:val="0"/>
          <w:numId w:val="0"/>
        </w:numPr>
        <w:rPr>
          <w:noProof w:val="0"/>
        </w:rPr>
      </w:pPr>
      <w:bookmarkStart w:id="6458" w:name="_Toc461212164"/>
      <w:bookmarkStart w:id="6459" w:name="_Toc487039329"/>
      <w:bookmarkStart w:id="6460" w:name="_Toc488068429"/>
      <w:bookmarkStart w:id="6461" w:name="_Toc488068862"/>
      <w:bookmarkStart w:id="6462" w:name="_Toc488075189"/>
      <w:bookmarkStart w:id="6463" w:name="_Toc13752560"/>
      <w:r w:rsidRPr="00BF0A93">
        <w:rPr>
          <w:noProof w:val="0"/>
        </w:rPr>
        <w:t>37.6 Cross Profile Considerations</w:t>
      </w:r>
      <w:bookmarkEnd w:id="6458"/>
      <w:bookmarkEnd w:id="6459"/>
      <w:bookmarkEnd w:id="6460"/>
      <w:bookmarkEnd w:id="6461"/>
      <w:bookmarkEnd w:id="6462"/>
      <w:bookmarkEnd w:id="6463"/>
    </w:p>
    <w:p w14:paraId="7CB0FD0C" w14:textId="77777777" w:rsidR="001312C8" w:rsidRPr="00BF0A93" w:rsidRDefault="001312C8" w:rsidP="001312C8">
      <w:pPr>
        <w:pStyle w:val="BodyText"/>
      </w:pPr>
      <w:r w:rsidRPr="00BF0A93">
        <w:t>When used with a Document Sharing infrastructure (e.g., XDS, XDR, XDM, or XCA):</w:t>
      </w:r>
    </w:p>
    <w:p w14:paraId="2CE8B63D" w14:textId="77777777" w:rsidR="001312C8" w:rsidRPr="00BF0A93" w:rsidRDefault="001312C8" w:rsidP="001312C8">
      <w:pPr>
        <w:pStyle w:val="ListBullet2"/>
        <w:tabs>
          <w:tab w:val="clear" w:pos="720"/>
        </w:tabs>
      </w:pPr>
      <w:r w:rsidRPr="00BF0A93">
        <w:t xml:space="preserve">ITI TF-3: 5.5.6 Document Sharing Metadata is used </w:t>
      </w:r>
    </w:p>
    <w:p w14:paraId="76A405D1" w14:textId="77777777" w:rsidR="001312C8" w:rsidRPr="00BF0A93" w:rsidRDefault="001312C8" w:rsidP="001312C8">
      <w:pPr>
        <w:pStyle w:val="ListBullet2"/>
        <w:tabs>
          <w:tab w:val="clear" w:pos="720"/>
        </w:tabs>
      </w:pPr>
      <w:r w:rsidRPr="00BF0A93">
        <w:t>The “SIGNS” association type is used to indicate relationship between signed documents and the signature document</w:t>
      </w:r>
    </w:p>
    <w:p w14:paraId="3626F942" w14:textId="553C6C00" w:rsidR="00607676" w:rsidRDefault="001312C8" w:rsidP="001312C8">
      <w:pPr>
        <w:pStyle w:val="BodyText"/>
        <w:rPr>
          <w:ins w:id="6464" w:author="Lynn Felhofer" w:date="2020-03-20T11:03:00Z"/>
        </w:rPr>
      </w:pPr>
      <w:r w:rsidRPr="00BF0A93">
        <w:t xml:space="preserve">When no Document Sharing infrastructure is </w:t>
      </w:r>
      <w:r w:rsidR="00F646C5" w:rsidRPr="00BF0A93">
        <w:t>used, then the Enveloping Signature</w:t>
      </w:r>
      <w:r w:rsidRPr="00BF0A93">
        <w:t xml:space="preserve"> Option should be used.</w:t>
      </w:r>
    </w:p>
    <w:p w14:paraId="0A0810D3" w14:textId="10A1A35E" w:rsidR="00B229B0" w:rsidRDefault="00B229B0" w:rsidP="001312C8">
      <w:pPr>
        <w:pStyle w:val="BodyText"/>
        <w:rPr>
          <w:ins w:id="6465" w:author="Lynn Felhofer" w:date="2020-03-20T11:03:00Z"/>
        </w:rPr>
      </w:pPr>
    </w:p>
    <w:p w14:paraId="1A7D3146" w14:textId="0E5BFC50" w:rsidR="00F4423F" w:rsidRPr="00FC366B" w:rsidRDefault="00F4423F" w:rsidP="009141C6">
      <w:pPr>
        <w:pStyle w:val="Heading1"/>
        <w:pageBreakBefore w:val="0"/>
        <w:numPr>
          <w:ilvl w:val="0"/>
          <w:numId w:val="0"/>
        </w:numPr>
        <w:ind w:left="432" w:hanging="432"/>
        <w:rPr>
          <w:ins w:id="6466" w:author="Lynn Felhofer" w:date="2020-03-20T11:05:00Z"/>
        </w:rPr>
      </w:pPr>
      <w:ins w:id="6467" w:author="Lynn Felhofer" w:date="2020-03-20T11:07:00Z">
        <w:r>
          <w:t xml:space="preserve">38 </w:t>
        </w:r>
      </w:ins>
      <w:ins w:id="6468" w:author="Lynn Felhofer" w:date="2020-03-20T11:28:00Z">
        <w:r w:rsidR="00816890">
          <w:t>Patient Demographics Query for Mo</w:t>
        </w:r>
      </w:ins>
      <w:ins w:id="6469" w:author="Lynn Felhofer" w:date="2020-03-20T11:29:00Z">
        <w:r w:rsidR="00816890">
          <w:t>bile (PDQm)</w:t>
        </w:r>
      </w:ins>
    </w:p>
    <w:p w14:paraId="4FD81A87" w14:textId="031164BF" w:rsidR="00F4423F" w:rsidRPr="00FC366B" w:rsidRDefault="00816890" w:rsidP="00F4423F">
      <w:pPr>
        <w:pStyle w:val="BodyText"/>
        <w:rPr>
          <w:ins w:id="6470" w:author="Lynn Felhofer" w:date="2020-03-20T11:05:00Z"/>
        </w:rPr>
      </w:pPr>
      <w:ins w:id="6471" w:author="Lynn Felhofer" w:date="2020-03-20T11:29:00Z">
        <w:r>
          <w:fldChar w:fldCharType="begin"/>
        </w:r>
        <w:r>
          <w:instrText xml:space="preserve"> HYPERLINK "https://www.ihe.net/uploadedFiles/Documents/ITI/IHE_ITI_Suppl_PDQm.pdf" </w:instrText>
        </w:r>
        <w:r>
          <w:fldChar w:fldCharType="separate"/>
        </w:r>
        <w:del w:id="6472" w:author="Lynn Felhofer" w:date="2020-01-30T17:28:00Z">
          <w:r w:rsidR="00F4423F" w:rsidRPr="00816890" w:rsidDel="002E5339">
            <w:rPr>
              <w:rStyle w:val="Hyperlink"/>
            </w:rPr>
            <w:delText>This section intentionally, temporarily left blank.</w:delText>
          </w:r>
        </w:del>
        <w:r w:rsidRPr="00816890">
          <w:rPr>
            <w:rStyle w:val="Hyperlink"/>
          </w:rPr>
          <w:t>Patient Demographics Query for Mobile</w:t>
        </w:r>
        <w:r>
          <w:fldChar w:fldCharType="end"/>
        </w:r>
      </w:ins>
      <w:ins w:id="6473" w:author="Lynn Felhofer" w:date="2020-03-20T11:06:00Z">
        <w:r w:rsidR="00F4423F">
          <w:t xml:space="preserve"> </w:t>
        </w:r>
      </w:ins>
      <w:ins w:id="6474" w:author="Lynn Felhofer" w:date="2020-03-20T11:05:00Z">
        <w:r w:rsidR="00F4423F">
          <w:t>is a Trial Implementation Profile.</w:t>
        </w:r>
      </w:ins>
    </w:p>
    <w:p w14:paraId="0FC04511" w14:textId="58A33860" w:rsidR="00F4423F" w:rsidRPr="00FC366B" w:rsidRDefault="00F4423F" w:rsidP="00F4423F">
      <w:pPr>
        <w:pStyle w:val="Heading1"/>
        <w:pageBreakBefore w:val="0"/>
        <w:numPr>
          <w:ilvl w:val="0"/>
          <w:numId w:val="0"/>
        </w:numPr>
        <w:ind w:left="432" w:hanging="432"/>
        <w:rPr>
          <w:ins w:id="6475" w:author="Lynn Felhofer" w:date="2020-03-20T11:07:00Z"/>
        </w:rPr>
      </w:pPr>
      <w:ins w:id="6476" w:author="Lynn Felhofer" w:date="2020-03-20T11:07:00Z">
        <w:r>
          <w:t xml:space="preserve">39 </w:t>
        </w:r>
      </w:ins>
      <w:ins w:id="6477" w:author="Lynn Felhofer" w:date="2020-03-20T11:36:00Z">
        <w:r w:rsidR="009141C6">
          <w:t>Secure Retrive (SeR)</w:t>
        </w:r>
      </w:ins>
    </w:p>
    <w:p w14:paraId="5E265140" w14:textId="7E5BF14B" w:rsidR="00F4423F" w:rsidRPr="00FC366B" w:rsidRDefault="009141C6" w:rsidP="00F4423F">
      <w:pPr>
        <w:pStyle w:val="BodyText"/>
        <w:rPr>
          <w:ins w:id="6478" w:author="Lynn Felhofer" w:date="2020-03-20T11:07:00Z"/>
        </w:rPr>
      </w:pPr>
      <w:ins w:id="6479" w:author="Lynn Felhofer" w:date="2020-03-20T11:36:00Z">
        <w:r>
          <w:fldChar w:fldCharType="begin"/>
        </w:r>
        <w:r>
          <w:instrText xml:space="preserve"> HYPERLINK "https://www.ihe.net/uploadedFiles/Documents/ITI/IHE_ITI_Suppl_SeR.pdf" </w:instrText>
        </w:r>
        <w:r>
          <w:fldChar w:fldCharType="separate"/>
        </w:r>
        <w:r w:rsidRPr="009141C6">
          <w:rPr>
            <w:rStyle w:val="Hyperlink"/>
          </w:rPr>
          <w:t>Secure Retrieve</w:t>
        </w:r>
        <w:r>
          <w:fldChar w:fldCharType="end"/>
        </w:r>
      </w:ins>
      <w:ins w:id="6480" w:author="Lynn Felhofer" w:date="2020-03-20T11:07:00Z">
        <w:r w:rsidR="00F4423F">
          <w:t xml:space="preserve"> is a Trial Implementation Profile.</w:t>
        </w:r>
      </w:ins>
    </w:p>
    <w:p w14:paraId="6E33DE6C" w14:textId="012C9BBD" w:rsidR="00F4423F" w:rsidRPr="00FC366B" w:rsidRDefault="00F4423F" w:rsidP="00F4423F">
      <w:pPr>
        <w:pStyle w:val="Heading1"/>
        <w:pageBreakBefore w:val="0"/>
        <w:numPr>
          <w:ilvl w:val="0"/>
          <w:numId w:val="0"/>
        </w:numPr>
        <w:ind w:left="432" w:hanging="432"/>
        <w:rPr>
          <w:ins w:id="6481" w:author="Lynn Felhofer" w:date="2020-03-20T11:08:00Z"/>
        </w:rPr>
      </w:pPr>
      <w:ins w:id="6482" w:author="Lynn Felhofer" w:date="2020-03-20T11:08:00Z">
        <w:r>
          <w:t xml:space="preserve">40 </w:t>
        </w:r>
      </w:ins>
      <w:ins w:id="6483" w:author="Lynn Felhofer" w:date="2020-03-20T11:14:00Z">
        <w:r>
          <w:t>Cross-Community Document Reliable Interchange (XCDR)</w:t>
        </w:r>
      </w:ins>
    </w:p>
    <w:p w14:paraId="56E8D31D" w14:textId="7EC5F2F6" w:rsidR="00F4423F" w:rsidRPr="00FC366B" w:rsidRDefault="00454A86" w:rsidP="00F4423F">
      <w:pPr>
        <w:pStyle w:val="BodyText"/>
        <w:rPr>
          <w:ins w:id="6484" w:author="Lynn Felhofer" w:date="2020-03-20T11:08:00Z"/>
        </w:rPr>
      </w:pPr>
      <w:ins w:id="6485" w:author="Lynn Felhofer" w:date="2020-03-20T12:29:00Z">
        <w:r>
          <w:fldChar w:fldCharType="begin"/>
        </w:r>
        <w:r>
          <w:instrText xml:space="preserve"> HYPERLINK "https://www.ihe.net/uploadedFiles/Documents/ITI/IHE_ITI_Suppl_XCDR.pdf" </w:instrText>
        </w:r>
        <w:r>
          <w:fldChar w:fldCharType="separate"/>
        </w:r>
        <w:r w:rsidRPr="00454A86">
          <w:rPr>
            <w:rStyle w:val="Hyperlink"/>
          </w:rPr>
          <w:t>Cross-Community Document Reliable Interchange</w:t>
        </w:r>
        <w:r>
          <w:fldChar w:fldCharType="end"/>
        </w:r>
      </w:ins>
      <w:ins w:id="6486" w:author="Lynn Felhofer" w:date="2020-03-20T11:08:00Z">
        <w:r w:rsidR="00F4423F">
          <w:t xml:space="preserve"> is a Trial Implementation Profile.</w:t>
        </w:r>
      </w:ins>
    </w:p>
    <w:p w14:paraId="3CF7DF5E" w14:textId="24608B2B" w:rsidR="00F4423F" w:rsidRPr="00FC366B" w:rsidRDefault="00F4423F" w:rsidP="00F4423F">
      <w:pPr>
        <w:pStyle w:val="Heading1"/>
        <w:pageBreakBefore w:val="0"/>
        <w:numPr>
          <w:ilvl w:val="0"/>
          <w:numId w:val="0"/>
        </w:numPr>
        <w:ind w:left="432" w:hanging="432"/>
        <w:rPr>
          <w:ins w:id="6487" w:author="Lynn Felhofer" w:date="2020-03-20T11:08:00Z"/>
        </w:rPr>
      </w:pPr>
      <w:ins w:id="6488" w:author="Lynn Felhofer" w:date="2020-03-20T11:08:00Z">
        <w:r>
          <w:t xml:space="preserve">41 </w:t>
        </w:r>
      </w:ins>
      <w:ins w:id="6489" w:author="Lynn Felhofer" w:date="2020-03-20T11:29:00Z">
        <w:r w:rsidR="00816890">
          <w:t>Patie</w:t>
        </w:r>
      </w:ins>
      <w:ins w:id="6490" w:author="Lynn Felhofer" w:date="2020-03-20T11:30:00Z">
        <w:r w:rsidR="00816890">
          <w:t>nt Identifier Cross-reference for Mobile (PIXm)</w:t>
        </w:r>
      </w:ins>
    </w:p>
    <w:p w14:paraId="0C40FF34" w14:textId="38626933" w:rsidR="00F4423F" w:rsidRPr="00FC366B" w:rsidRDefault="00816890" w:rsidP="00F4423F">
      <w:pPr>
        <w:pStyle w:val="BodyText"/>
        <w:rPr>
          <w:ins w:id="6491" w:author="Lynn Felhofer" w:date="2020-03-20T11:08:00Z"/>
        </w:rPr>
      </w:pPr>
      <w:ins w:id="6492" w:author="Lynn Felhofer" w:date="2020-03-20T11:30:00Z">
        <w:r>
          <w:fldChar w:fldCharType="begin"/>
        </w:r>
        <w:r>
          <w:instrText xml:space="preserve"> HYPERLINK "https://www.ihe.net/uploadedFiles/Documents/ITI/IHE_ITI_Suppl_PIXm.pdf" </w:instrText>
        </w:r>
        <w:r>
          <w:fldChar w:fldCharType="separate"/>
        </w:r>
        <w:r w:rsidRPr="00816890">
          <w:rPr>
            <w:rStyle w:val="Hyperlink"/>
          </w:rPr>
          <w:t>Patient Identifier Cross-reference for Mobile</w:t>
        </w:r>
        <w:r>
          <w:fldChar w:fldCharType="end"/>
        </w:r>
      </w:ins>
      <w:ins w:id="6493" w:author="Lynn Felhofer" w:date="2020-03-20T11:08:00Z">
        <w:r w:rsidR="00F4423F">
          <w:t xml:space="preserve"> is a Trial Implementation Profile.</w:t>
        </w:r>
      </w:ins>
    </w:p>
    <w:p w14:paraId="0CD470F5" w14:textId="7975B443" w:rsidR="00F4423F" w:rsidRPr="00FC366B" w:rsidRDefault="00F4423F" w:rsidP="00F4423F">
      <w:pPr>
        <w:pStyle w:val="Heading1"/>
        <w:pageBreakBefore w:val="0"/>
        <w:numPr>
          <w:ilvl w:val="0"/>
          <w:numId w:val="0"/>
        </w:numPr>
        <w:ind w:left="432" w:hanging="432"/>
        <w:rPr>
          <w:ins w:id="6494" w:author="Lynn Felhofer" w:date="2020-03-20T11:08:00Z"/>
        </w:rPr>
      </w:pPr>
      <w:ins w:id="6495" w:author="Lynn Felhofer" w:date="2020-03-20T11:09:00Z">
        <w:r>
          <w:t>42</w:t>
        </w:r>
      </w:ins>
      <w:ins w:id="6496" w:author="Lynn Felhofer" w:date="2020-03-20T11:08:00Z">
        <w:r>
          <w:t xml:space="preserve"> </w:t>
        </w:r>
      </w:ins>
      <w:ins w:id="6497" w:author="Lynn Felhofer" w:date="2020-03-20T11:23:00Z">
        <w:r w:rsidR="00DD6145">
          <w:t>Mobile Alert Communication Management (mACM)</w:t>
        </w:r>
      </w:ins>
    </w:p>
    <w:p w14:paraId="4CFE23D8" w14:textId="1E9AE533" w:rsidR="00F4423F" w:rsidRPr="00FC366B" w:rsidRDefault="00DD6145" w:rsidP="00F4423F">
      <w:pPr>
        <w:pStyle w:val="BodyText"/>
        <w:rPr>
          <w:ins w:id="6498" w:author="Lynn Felhofer" w:date="2020-03-20T11:08:00Z"/>
        </w:rPr>
      </w:pPr>
      <w:ins w:id="6499" w:author="Lynn Felhofer" w:date="2020-03-20T11:24:00Z">
        <w:r>
          <w:fldChar w:fldCharType="begin"/>
        </w:r>
        <w:r>
          <w:instrText xml:space="preserve"> HYPERLINK "https://www.ihe.net/uploadedFiles/Documents/ITI/IHE_ITI_Suppl_mACM.pdf" </w:instrText>
        </w:r>
        <w:r>
          <w:fldChar w:fldCharType="separate"/>
        </w:r>
        <w:r w:rsidRPr="00DD6145">
          <w:rPr>
            <w:rStyle w:val="Hyperlink"/>
          </w:rPr>
          <w:t>Mobile Alert Communication Management</w:t>
        </w:r>
        <w:r>
          <w:fldChar w:fldCharType="end"/>
        </w:r>
      </w:ins>
      <w:ins w:id="6500" w:author="Lynn Felhofer" w:date="2020-03-20T11:08:00Z">
        <w:r w:rsidR="00F4423F">
          <w:t xml:space="preserve"> is a Trial Implementation Profile.</w:t>
        </w:r>
      </w:ins>
    </w:p>
    <w:p w14:paraId="4CB20230" w14:textId="172A73BC" w:rsidR="00F4423F" w:rsidRPr="00FC366B" w:rsidRDefault="00F4423F" w:rsidP="00F4423F">
      <w:pPr>
        <w:pStyle w:val="Heading1"/>
        <w:pageBreakBefore w:val="0"/>
        <w:numPr>
          <w:ilvl w:val="0"/>
          <w:numId w:val="0"/>
        </w:numPr>
        <w:ind w:left="432" w:hanging="432"/>
        <w:rPr>
          <w:ins w:id="6501" w:author="Lynn Felhofer" w:date="2020-03-20T11:08:00Z"/>
        </w:rPr>
      </w:pPr>
      <w:ins w:id="6502" w:author="Lynn Felhofer" w:date="2020-03-20T11:09:00Z">
        <w:r>
          <w:t>43</w:t>
        </w:r>
      </w:ins>
      <w:ins w:id="6503" w:author="Lynn Felhofer" w:date="2020-03-20T11:08:00Z">
        <w:r>
          <w:t xml:space="preserve"> </w:t>
        </w:r>
      </w:ins>
      <w:ins w:id="6504" w:author="Lynn Felhofer" w:date="2020-03-20T11:09:00Z">
        <w:r>
          <w:t>Advanced Patient Privacy Con</w:t>
        </w:r>
      </w:ins>
      <w:ins w:id="6505" w:author="Lynn Felhofer" w:date="2020-03-20T11:10:00Z">
        <w:r>
          <w:t>sents (APPC)</w:t>
        </w:r>
      </w:ins>
    </w:p>
    <w:p w14:paraId="640ADAC7" w14:textId="32CECD05" w:rsidR="00F4423F" w:rsidRPr="00FC366B" w:rsidRDefault="00F4423F" w:rsidP="00F4423F">
      <w:pPr>
        <w:pStyle w:val="BodyText"/>
        <w:rPr>
          <w:ins w:id="6506" w:author="Lynn Felhofer" w:date="2020-03-20T11:08:00Z"/>
        </w:rPr>
      </w:pPr>
      <w:ins w:id="6507" w:author="Lynn Felhofer" w:date="2020-03-20T11:11:00Z">
        <w:r>
          <w:fldChar w:fldCharType="begin"/>
        </w:r>
        <w:r>
          <w:instrText xml:space="preserve"> HYPERLINK "https://www.ihe.net/uploadedFiles/Documents/ITI/IHE_ITI_Suppl_APPC.pdf" </w:instrText>
        </w:r>
        <w:r>
          <w:fldChar w:fldCharType="separate"/>
        </w:r>
        <w:r w:rsidRPr="00F4423F">
          <w:rPr>
            <w:rStyle w:val="Hyperlink"/>
          </w:rPr>
          <w:t>Advanced Patient Privacy Consents</w:t>
        </w:r>
        <w:r>
          <w:fldChar w:fldCharType="end"/>
        </w:r>
      </w:ins>
      <w:ins w:id="6508" w:author="Lynn Felhofer" w:date="2020-03-20T11:08:00Z">
        <w:r>
          <w:t xml:space="preserve"> is a Trial Implementation Profile.</w:t>
        </w:r>
      </w:ins>
    </w:p>
    <w:p w14:paraId="0F78015A" w14:textId="266D7B48" w:rsidR="00F4423F" w:rsidRPr="00FC366B" w:rsidRDefault="00F4423F" w:rsidP="00F4423F">
      <w:pPr>
        <w:pStyle w:val="Heading1"/>
        <w:pageBreakBefore w:val="0"/>
        <w:numPr>
          <w:ilvl w:val="0"/>
          <w:numId w:val="0"/>
        </w:numPr>
        <w:ind w:left="432" w:hanging="432"/>
        <w:rPr>
          <w:ins w:id="6509" w:author="Lynn Felhofer" w:date="2020-03-20T11:08:00Z"/>
        </w:rPr>
      </w:pPr>
      <w:ins w:id="6510" w:author="Lynn Felhofer" w:date="2020-03-20T11:08:00Z">
        <w:r>
          <w:t>4</w:t>
        </w:r>
      </w:ins>
      <w:ins w:id="6511" w:author="Lynn Felhofer" w:date="2020-03-20T11:09:00Z">
        <w:r>
          <w:t>4</w:t>
        </w:r>
      </w:ins>
      <w:ins w:id="6512" w:author="Lynn Felhofer" w:date="2020-03-20T11:08:00Z">
        <w:r>
          <w:t xml:space="preserve"> </w:t>
        </w:r>
      </w:ins>
      <w:ins w:id="6513" w:author="Lynn Felhofer" w:date="2020-03-20T11:34:00Z">
        <w:r w:rsidR="0055576E">
          <w:t>Remove Metadata and Document (RMD)</w:t>
        </w:r>
      </w:ins>
    </w:p>
    <w:p w14:paraId="09D8933E" w14:textId="10D82C00" w:rsidR="00F4423F" w:rsidRPr="00FC366B" w:rsidRDefault="0055576E" w:rsidP="00F4423F">
      <w:pPr>
        <w:pStyle w:val="BodyText"/>
        <w:rPr>
          <w:ins w:id="6514" w:author="Lynn Felhofer" w:date="2020-03-20T11:08:00Z"/>
        </w:rPr>
      </w:pPr>
      <w:ins w:id="6515" w:author="Lynn Felhofer" w:date="2020-03-20T11:34:00Z">
        <w:r>
          <w:fldChar w:fldCharType="begin"/>
        </w:r>
        <w:r>
          <w:instrText xml:space="preserve"> HYPERLINK "https://www.ihe.net/uploadedFiles/Documents/ITI/IHE_ITI_Suppl_RMD.pdf" </w:instrText>
        </w:r>
        <w:r>
          <w:fldChar w:fldCharType="separate"/>
        </w:r>
        <w:r w:rsidRPr="0055576E">
          <w:rPr>
            <w:rStyle w:val="Hyperlink"/>
          </w:rPr>
          <w:t>Remove Metadata and Documents</w:t>
        </w:r>
        <w:r>
          <w:fldChar w:fldCharType="end"/>
        </w:r>
      </w:ins>
      <w:ins w:id="6516" w:author="Lynn Felhofer" w:date="2020-03-20T11:08:00Z">
        <w:r w:rsidR="00F4423F">
          <w:t xml:space="preserve"> is a Trial Implementation Profile.</w:t>
        </w:r>
      </w:ins>
    </w:p>
    <w:p w14:paraId="5495782E" w14:textId="6E8E1B9E" w:rsidR="00F4423F" w:rsidRPr="00FC366B" w:rsidRDefault="00F4423F" w:rsidP="00F4423F">
      <w:pPr>
        <w:pStyle w:val="Heading1"/>
        <w:pageBreakBefore w:val="0"/>
        <w:numPr>
          <w:ilvl w:val="0"/>
          <w:numId w:val="0"/>
        </w:numPr>
        <w:ind w:left="432" w:hanging="432"/>
        <w:rPr>
          <w:ins w:id="6517" w:author="Lynn Felhofer" w:date="2020-03-20T11:08:00Z"/>
        </w:rPr>
      </w:pPr>
      <w:ins w:id="6518" w:author="Lynn Felhofer" w:date="2020-03-20T11:08:00Z">
        <w:r>
          <w:lastRenderedPageBreak/>
          <w:t>4</w:t>
        </w:r>
      </w:ins>
      <w:ins w:id="6519" w:author="Lynn Felhofer" w:date="2020-03-20T11:09:00Z">
        <w:r>
          <w:t>5</w:t>
        </w:r>
      </w:ins>
      <w:ins w:id="6520" w:author="Lynn Felhofer" w:date="2020-03-20T11:08:00Z">
        <w:r>
          <w:t xml:space="preserve"> </w:t>
        </w:r>
      </w:ins>
      <w:ins w:id="6521" w:author="Lynn Felhofer" w:date="2020-03-20T11:26:00Z">
        <w:r w:rsidR="00816890">
          <w:t>Mobile Cross-Enterprise Document Data Element Extraction (mXDE)</w:t>
        </w:r>
      </w:ins>
    </w:p>
    <w:p w14:paraId="05306191" w14:textId="07AD67F7" w:rsidR="00F4423F" w:rsidRDefault="00816890" w:rsidP="00F4423F">
      <w:pPr>
        <w:pStyle w:val="BodyText"/>
        <w:rPr>
          <w:ins w:id="6522" w:author="Lynn Felhofer" w:date="2020-03-20T11:24:00Z"/>
        </w:rPr>
      </w:pPr>
      <w:ins w:id="6523" w:author="Lynn Felhofer" w:date="2020-03-20T11:27:00Z">
        <w:r>
          <w:fldChar w:fldCharType="begin"/>
        </w:r>
        <w:r>
          <w:instrText xml:space="preserve"> HYPERLINK "https://www.ihe.net/uploadedFiles/Documents/ITI/IHE_ITI_Suppl_mXDE.pdf" </w:instrText>
        </w:r>
        <w:r>
          <w:fldChar w:fldCharType="separate"/>
        </w:r>
        <w:r w:rsidRPr="00816890">
          <w:rPr>
            <w:rStyle w:val="Hyperlink"/>
          </w:rPr>
          <w:t>Mobile Cross-Enterprise Document Data Element Extraction</w:t>
        </w:r>
        <w:r>
          <w:fldChar w:fldCharType="end"/>
        </w:r>
      </w:ins>
      <w:ins w:id="6524" w:author="Lynn Felhofer" w:date="2020-03-20T11:08:00Z">
        <w:r w:rsidR="00F4423F">
          <w:t xml:space="preserve"> is a Trial Implementation Profile.</w:t>
        </w:r>
      </w:ins>
    </w:p>
    <w:p w14:paraId="4A8C28D3" w14:textId="702F801E" w:rsidR="00DD6145" w:rsidRPr="00FC366B" w:rsidRDefault="00DD6145" w:rsidP="00DD6145">
      <w:pPr>
        <w:pStyle w:val="Heading1"/>
        <w:pageBreakBefore w:val="0"/>
        <w:numPr>
          <w:ilvl w:val="0"/>
          <w:numId w:val="0"/>
        </w:numPr>
        <w:ind w:left="432" w:hanging="432"/>
        <w:rPr>
          <w:ins w:id="6525" w:author="Lynn Felhofer" w:date="2020-03-20T11:24:00Z"/>
        </w:rPr>
      </w:pPr>
      <w:ins w:id="6526" w:author="Lynn Felhofer" w:date="2020-03-20T11:24:00Z">
        <w:r>
          <w:t>46 Mobile Care Services Discovery (mCSD)</w:t>
        </w:r>
      </w:ins>
    </w:p>
    <w:p w14:paraId="7E06FA0B" w14:textId="653B0064" w:rsidR="00DD6145" w:rsidRPr="00FC366B" w:rsidRDefault="00DD6145" w:rsidP="00DD6145">
      <w:pPr>
        <w:pStyle w:val="BodyText"/>
        <w:rPr>
          <w:ins w:id="6527" w:author="Lynn Felhofer" w:date="2020-03-20T11:24:00Z"/>
        </w:rPr>
      </w:pPr>
      <w:ins w:id="6528" w:author="Lynn Felhofer" w:date="2020-03-20T11:25:00Z">
        <w:r>
          <w:fldChar w:fldCharType="begin"/>
        </w:r>
        <w:r>
          <w:instrText xml:space="preserve"> HYPERLINK "https://www.ihe.net/uploadedFiles/Documents/ITI/IHE_ITI_Suppl_mCSD.pdf" </w:instrText>
        </w:r>
        <w:r>
          <w:fldChar w:fldCharType="separate"/>
        </w:r>
        <w:r w:rsidRPr="00DD6145">
          <w:rPr>
            <w:rStyle w:val="Hyperlink"/>
          </w:rPr>
          <w:t>Mobile Care Services Discovery</w:t>
        </w:r>
        <w:r>
          <w:fldChar w:fldCharType="end"/>
        </w:r>
      </w:ins>
      <w:ins w:id="6529" w:author="Lynn Felhofer" w:date="2020-03-20T11:24:00Z">
        <w:r>
          <w:t xml:space="preserve"> is a Trial Implementation Profile.</w:t>
        </w:r>
      </w:ins>
    </w:p>
    <w:p w14:paraId="1DC3E1BE" w14:textId="700107C1" w:rsidR="00DD6145" w:rsidRPr="00FC366B" w:rsidRDefault="00DD6145" w:rsidP="00DD6145">
      <w:pPr>
        <w:pStyle w:val="Heading1"/>
        <w:pageBreakBefore w:val="0"/>
        <w:numPr>
          <w:ilvl w:val="0"/>
          <w:numId w:val="0"/>
        </w:numPr>
        <w:ind w:left="432" w:hanging="432"/>
        <w:rPr>
          <w:ins w:id="6530" w:author="Lynn Felhofer" w:date="2020-03-20T11:24:00Z"/>
        </w:rPr>
      </w:pPr>
      <w:ins w:id="6531" w:author="Lynn Felhofer" w:date="2020-03-20T11:24:00Z">
        <w:r>
          <w:t xml:space="preserve">47 </w:t>
        </w:r>
      </w:ins>
      <w:ins w:id="6532" w:author="Lynn Felhofer" w:date="2020-03-20T11:27:00Z">
        <w:r w:rsidR="00816890">
          <w:t>Non-Patient File Sharing (NPFS)</w:t>
        </w:r>
      </w:ins>
    </w:p>
    <w:p w14:paraId="7EB7F735" w14:textId="3EB690DE" w:rsidR="00DD6145" w:rsidRPr="00FC366B" w:rsidRDefault="00816890" w:rsidP="00DD6145">
      <w:pPr>
        <w:pStyle w:val="BodyText"/>
        <w:rPr>
          <w:ins w:id="6533" w:author="Lynn Felhofer" w:date="2020-03-20T11:24:00Z"/>
        </w:rPr>
      </w:pPr>
      <w:ins w:id="6534" w:author="Lynn Felhofer" w:date="2020-03-20T11:28:00Z">
        <w:r>
          <w:fldChar w:fldCharType="begin"/>
        </w:r>
        <w:r>
          <w:instrText xml:space="preserve"> HYPERLINK "https://www.ihe.net/uploadedFiles/Documents/ITI/IHE_ITI_Suppl_NPFS.pdf" </w:instrText>
        </w:r>
        <w:r>
          <w:fldChar w:fldCharType="separate"/>
        </w:r>
        <w:r w:rsidRPr="00816890">
          <w:rPr>
            <w:rStyle w:val="Hyperlink"/>
          </w:rPr>
          <w:t>Non-Patient File Sharing</w:t>
        </w:r>
        <w:r>
          <w:fldChar w:fldCharType="end"/>
        </w:r>
      </w:ins>
      <w:ins w:id="6535" w:author="Lynn Felhofer" w:date="2020-03-20T11:24:00Z">
        <w:r w:rsidR="00DD6145">
          <w:t xml:space="preserve"> is a Trial Implementation Profile.</w:t>
        </w:r>
      </w:ins>
    </w:p>
    <w:p w14:paraId="4E410027" w14:textId="39330406" w:rsidR="00DD6145" w:rsidRPr="00FC366B" w:rsidRDefault="00DD6145" w:rsidP="00DD6145">
      <w:pPr>
        <w:pStyle w:val="Heading1"/>
        <w:pageBreakBefore w:val="0"/>
        <w:numPr>
          <w:ilvl w:val="0"/>
          <w:numId w:val="0"/>
        </w:numPr>
        <w:ind w:left="432" w:hanging="432"/>
        <w:rPr>
          <w:ins w:id="6536" w:author="Lynn Felhofer" w:date="2020-03-20T11:24:00Z"/>
        </w:rPr>
      </w:pPr>
      <w:ins w:id="6537" w:author="Lynn Felhofer" w:date="2020-03-20T11:24:00Z">
        <w:r>
          <w:t xml:space="preserve">48 </w:t>
        </w:r>
      </w:ins>
      <w:ins w:id="6538" w:author="Lynn Felhofer" w:date="2020-03-20T11:35:00Z">
        <w:r w:rsidR="009141C6">
          <w:t>Restricted Metadata Update (RMU)</w:t>
        </w:r>
      </w:ins>
    </w:p>
    <w:p w14:paraId="2EAFAE7D" w14:textId="6310550B" w:rsidR="00DD6145" w:rsidRPr="00FC366B" w:rsidRDefault="009141C6" w:rsidP="00DD6145">
      <w:pPr>
        <w:pStyle w:val="BodyText"/>
        <w:rPr>
          <w:ins w:id="6539" w:author="Lynn Felhofer" w:date="2020-03-20T11:24:00Z"/>
        </w:rPr>
      </w:pPr>
      <w:ins w:id="6540" w:author="Lynn Felhofer" w:date="2020-03-20T11:35:00Z">
        <w:r>
          <w:fldChar w:fldCharType="begin"/>
        </w:r>
        <w:r>
          <w:instrText xml:space="preserve"> HYPERLINK "https://www.ihe.net/uploadedFiles/Documents/ITI/IHE_ITI_Suppl_RMU.pdf" </w:instrText>
        </w:r>
        <w:r>
          <w:fldChar w:fldCharType="separate"/>
        </w:r>
        <w:r w:rsidRPr="009141C6">
          <w:rPr>
            <w:rStyle w:val="Hyperlink"/>
          </w:rPr>
          <w:t>Restricted Metadata Update</w:t>
        </w:r>
        <w:r>
          <w:fldChar w:fldCharType="end"/>
        </w:r>
      </w:ins>
      <w:ins w:id="6541" w:author="Lynn Felhofer" w:date="2020-03-20T11:24:00Z">
        <w:r w:rsidR="00DD6145">
          <w:t xml:space="preserve"> is a Trial Implementation Profile.</w:t>
        </w:r>
      </w:ins>
    </w:p>
    <w:p w14:paraId="6B67C7B2" w14:textId="023413E9" w:rsidR="00816890" w:rsidRPr="00FC366B" w:rsidRDefault="00816890" w:rsidP="00816890">
      <w:pPr>
        <w:pStyle w:val="Heading1"/>
        <w:pageBreakBefore w:val="0"/>
        <w:numPr>
          <w:ilvl w:val="0"/>
          <w:numId w:val="0"/>
        </w:numPr>
        <w:ind w:left="432" w:hanging="432"/>
        <w:rPr>
          <w:ins w:id="6542" w:author="Lynn Felhofer" w:date="2020-03-20T11:31:00Z"/>
        </w:rPr>
      </w:pPr>
      <w:ins w:id="6543" w:author="Lynn Felhofer" w:date="2020-03-20T11:31:00Z">
        <w:r>
          <w:t>49 Patient Master Identity Registry (PMIR)</w:t>
        </w:r>
      </w:ins>
    </w:p>
    <w:p w14:paraId="0764D87A" w14:textId="0433B7F1" w:rsidR="00816890" w:rsidRPr="00FC366B" w:rsidRDefault="00816890" w:rsidP="00816890">
      <w:pPr>
        <w:pStyle w:val="BodyText"/>
        <w:rPr>
          <w:ins w:id="6544" w:author="Lynn Felhofer" w:date="2020-03-20T11:31:00Z"/>
        </w:rPr>
      </w:pPr>
      <w:ins w:id="6545" w:author="Lynn Felhofer" w:date="2020-03-20T11:32:00Z">
        <w:r>
          <w:fldChar w:fldCharType="begin"/>
        </w:r>
        <w:r>
          <w:instrText xml:space="preserve"> HYPERLINK "https://www.ihe.net/uploadedFiles/Documents/ITI/IHE_ITI_Suppl_PMIR.pdf" </w:instrText>
        </w:r>
        <w:r>
          <w:fldChar w:fldCharType="separate"/>
        </w:r>
        <w:r w:rsidRPr="00816890">
          <w:rPr>
            <w:rStyle w:val="Hyperlink"/>
          </w:rPr>
          <w:t>Patient Master Identity Registry</w:t>
        </w:r>
        <w:r>
          <w:fldChar w:fldCharType="end"/>
        </w:r>
      </w:ins>
      <w:ins w:id="6546" w:author="Lynn Felhofer" w:date="2020-03-20T11:31:00Z">
        <w:r>
          <w:t xml:space="preserve"> is a Trial Implementation Profile.</w:t>
        </w:r>
      </w:ins>
    </w:p>
    <w:p w14:paraId="61DD4543" w14:textId="77777777" w:rsidR="00F71022" w:rsidRPr="00BF0A93" w:rsidRDefault="00F71022" w:rsidP="009141C6">
      <w:pPr>
        <w:pStyle w:val="Heading1"/>
        <w:pageBreakBefore w:val="0"/>
        <w:numPr>
          <w:ilvl w:val="0"/>
          <w:numId w:val="0"/>
        </w:numPr>
      </w:pPr>
    </w:p>
    <w:p w14:paraId="00B70DFC" w14:textId="77777777" w:rsidR="00F71022" w:rsidRPr="00BF0A93" w:rsidRDefault="00F71022" w:rsidP="00AA50EB">
      <w:pPr>
        <w:pStyle w:val="Heading1"/>
        <w:numPr>
          <w:ilvl w:val="0"/>
          <w:numId w:val="0"/>
        </w:numPr>
        <w:rPr>
          <w:noProof w:val="0"/>
        </w:rPr>
      </w:pPr>
      <w:bookmarkStart w:id="6547" w:name="_Toc214425676"/>
      <w:bookmarkStart w:id="6548" w:name="_Toc488068863"/>
      <w:bookmarkStart w:id="6549" w:name="_Toc13752561"/>
      <w:r w:rsidRPr="00BF0A93">
        <w:rPr>
          <w:noProof w:val="0"/>
        </w:rPr>
        <w:lastRenderedPageBreak/>
        <w:t>Appendix A: Actor Descriptions</w:t>
      </w:r>
      <w:bookmarkEnd w:id="6547"/>
      <w:bookmarkEnd w:id="6548"/>
      <w:bookmarkEnd w:id="6549"/>
    </w:p>
    <w:p w14:paraId="6AB6A3B9" w14:textId="77777777" w:rsidR="00591C51" w:rsidRPr="00BF0A93" w:rsidRDefault="00591C51" w:rsidP="00591C51">
      <w:pPr>
        <w:pStyle w:val="BodyText"/>
      </w:pPr>
      <w:r w:rsidRPr="00BF0A93">
        <w:t xml:space="preserve">Actors are information systems or components of information systems that produce, manage, or act on information associated with operational activities in the enterprise. </w:t>
      </w:r>
    </w:p>
    <w:p w14:paraId="5229E3F4" w14:textId="1EC55297" w:rsidR="00591C51" w:rsidRPr="00BF0A93" w:rsidRDefault="00591C51" w:rsidP="00591C51">
      <w:pPr>
        <w:pStyle w:val="BodyText"/>
      </w:pPr>
      <w:r w:rsidRPr="00BF0A93">
        <w:t xml:space="preserve">A list of actors defined for all domains and their brief descriptions can be found as </w:t>
      </w:r>
      <w:r w:rsidRPr="00BF0A93">
        <w:rPr>
          <w:rFonts w:eastAsiaTheme="minorEastAsia"/>
        </w:rPr>
        <w:t>Appendix A</w:t>
      </w:r>
      <w:r w:rsidRPr="00BF0A93">
        <w:t xml:space="preserve"> to the </w:t>
      </w:r>
      <w:r w:rsidRPr="00BF0A93">
        <w:rPr>
          <w:i/>
        </w:rPr>
        <w:t xml:space="preserve">IHE Technical Frameworks General Introduction </w:t>
      </w:r>
      <w:r w:rsidRPr="00BF0A93">
        <w:t xml:space="preserve">at </w:t>
      </w:r>
      <w:hyperlink r:id="rId219" w:anchor="GenIntro" w:history="1">
        <w:r w:rsidR="008E634D">
          <w:rPr>
            <w:rStyle w:val="Hyperlink"/>
          </w:rPr>
          <w:t>http://ihe.net/Technical_Frameworks/#GenIntro</w:t>
        </w:r>
      </w:hyperlink>
      <w:r w:rsidRPr="00BF0A93">
        <w:t>.</w:t>
      </w:r>
    </w:p>
    <w:p w14:paraId="3484CBFD" w14:textId="77777777" w:rsidR="00F71022" w:rsidRPr="00BF0A93" w:rsidRDefault="00F71022" w:rsidP="00591C51">
      <w:pPr>
        <w:pStyle w:val="BodyText"/>
      </w:pPr>
      <w:bookmarkStart w:id="6550" w:name="_Toc214425677"/>
    </w:p>
    <w:p w14:paraId="65928047" w14:textId="77777777" w:rsidR="00F71022" w:rsidRPr="00BF0A93" w:rsidRDefault="00F71022" w:rsidP="00AA50EB">
      <w:pPr>
        <w:pStyle w:val="Heading1"/>
        <w:numPr>
          <w:ilvl w:val="0"/>
          <w:numId w:val="0"/>
        </w:numPr>
        <w:rPr>
          <w:noProof w:val="0"/>
        </w:rPr>
      </w:pPr>
      <w:bookmarkStart w:id="6551" w:name="_Toc216799157"/>
      <w:bookmarkStart w:id="6552" w:name="_Toc488068864"/>
      <w:bookmarkStart w:id="6553" w:name="_Toc13752562"/>
      <w:r w:rsidRPr="00BF0A93">
        <w:rPr>
          <w:noProof w:val="0"/>
        </w:rPr>
        <w:lastRenderedPageBreak/>
        <w:t>Appendix B: Transaction Descriptions</w:t>
      </w:r>
      <w:bookmarkEnd w:id="6550"/>
      <w:bookmarkEnd w:id="6551"/>
      <w:bookmarkEnd w:id="6552"/>
      <w:bookmarkEnd w:id="6553"/>
    </w:p>
    <w:p w14:paraId="0902A957" w14:textId="77777777" w:rsidR="00591C51" w:rsidRPr="00BF0A93" w:rsidRDefault="00591C51" w:rsidP="00591C51">
      <w:pPr>
        <w:pStyle w:val="BodyText"/>
      </w:pPr>
      <w:bookmarkStart w:id="6554" w:name="OLE_LINK4"/>
      <w:bookmarkStart w:id="6555" w:name="OLE_LINK21"/>
      <w:r w:rsidRPr="00BF0A93">
        <w:t xml:space="preserve">Transactions are interactions between actors that transfer the required information through standards-based messages. </w:t>
      </w:r>
    </w:p>
    <w:p w14:paraId="46271CB0" w14:textId="397F98D2" w:rsidR="00591C51" w:rsidRPr="00BF0A93" w:rsidRDefault="00591C51" w:rsidP="00591C51">
      <w:pPr>
        <w:pStyle w:val="BodyText"/>
      </w:pPr>
      <w:r w:rsidRPr="00BF0A93">
        <w:t xml:space="preserve">A list of transactions defined for all domains, their transactions numbers, and a brief description can be found as </w:t>
      </w:r>
      <w:r w:rsidRPr="00BF0A93">
        <w:rPr>
          <w:rFonts w:eastAsiaTheme="minorEastAsia"/>
        </w:rPr>
        <w:t>Appendix B</w:t>
      </w:r>
      <w:r w:rsidRPr="00BF0A93">
        <w:t xml:space="preserve"> to the </w:t>
      </w:r>
      <w:r w:rsidRPr="00BF0A93">
        <w:rPr>
          <w:i/>
        </w:rPr>
        <w:t>IHE Technical Frameworks General Introduction</w:t>
      </w:r>
      <w:r w:rsidRPr="00BF0A93">
        <w:t xml:space="preserve"> at </w:t>
      </w:r>
      <w:hyperlink r:id="rId220" w:anchor="GenIntro" w:history="1">
        <w:r w:rsidR="008E634D">
          <w:rPr>
            <w:rStyle w:val="Hyperlink"/>
          </w:rPr>
          <w:t>http://ihe.net/Technical_Frameworks/#GenIntro</w:t>
        </w:r>
      </w:hyperlink>
      <w:r w:rsidR="002F3BF2" w:rsidRPr="00BF0A93">
        <w:t>.</w:t>
      </w:r>
    </w:p>
    <w:bookmarkEnd w:id="6554"/>
    <w:bookmarkEnd w:id="6555"/>
    <w:p w14:paraId="1B93B1D0" w14:textId="77777777" w:rsidR="00F71022" w:rsidRPr="00BF0A93" w:rsidRDefault="00F71022" w:rsidP="00591C51">
      <w:pPr>
        <w:pStyle w:val="BodyText"/>
      </w:pPr>
    </w:p>
    <w:p w14:paraId="0C193D5A" w14:textId="23FF9951" w:rsidR="00615D43" w:rsidRPr="00BF0A93" w:rsidRDefault="00F71022" w:rsidP="00AA50EB">
      <w:pPr>
        <w:pStyle w:val="Heading1"/>
        <w:numPr>
          <w:ilvl w:val="0"/>
          <w:numId w:val="0"/>
        </w:numPr>
        <w:rPr>
          <w:noProof w:val="0"/>
        </w:rPr>
      </w:pPr>
      <w:bookmarkStart w:id="6556" w:name="_Toc214425678"/>
      <w:bookmarkStart w:id="6557" w:name="_Toc488068865"/>
      <w:bookmarkStart w:id="6558" w:name="_Toc13752563"/>
      <w:r w:rsidRPr="00BF0A93">
        <w:rPr>
          <w:noProof w:val="0"/>
        </w:rPr>
        <w:lastRenderedPageBreak/>
        <w:t>Appendix C: IHE Integration Statements</w:t>
      </w:r>
      <w:bookmarkEnd w:id="6556"/>
      <w:bookmarkEnd w:id="6557"/>
      <w:bookmarkEnd w:id="6558"/>
    </w:p>
    <w:p w14:paraId="6200BAC9" w14:textId="77777777" w:rsidR="00F56816" w:rsidRPr="00BF0A93" w:rsidRDefault="00F56816" w:rsidP="00F56816">
      <w:pPr>
        <w:pStyle w:val="BodyText"/>
      </w:pPr>
      <w:r w:rsidRPr="00BF0A93">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BF0A93" w:rsidRDefault="00F56816" w:rsidP="00F56816">
      <w:pPr>
        <w:pStyle w:val="BodyText"/>
      </w:pPr>
      <w:r w:rsidRPr="00BF0A93">
        <w:t xml:space="preserve">The format and content of an integration statement is found as </w:t>
      </w:r>
      <w:r w:rsidRPr="00BF0A93">
        <w:rPr>
          <w:rFonts w:eastAsiaTheme="minorEastAsia"/>
        </w:rPr>
        <w:t>Appendix F</w:t>
      </w:r>
      <w:r w:rsidRPr="00BF0A93">
        <w:t xml:space="preserve"> to the </w:t>
      </w:r>
      <w:r w:rsidRPr="00BF0A93">
        <w:rPr>
          <w:i/>
        </w:rPr>
        <w:t>IHE Technical Frameworks General Introduction</w:t>
      </w:r>
      <w:r w:rsidRPr="00BF0A93">
        <w:t xml:space="preserve"> at </w:t>
      </w:r>
      <w:hyperlink r:id="rId221" w:anchor="GenIntro" w:history="1">
        <w:r w:rsidR="008E634D">
          <w:rPr>
            <w:rStyle w:val="Hyperlink"/>
          </w:rPr>
          <w:t>http://ihe.net/Technical_Frameworks/#GenIntro</w:t>
        </w:r>
      </w:hyperlink>
      <w:r w:rsidRPr="00BF0A93">
        <w:t>.</w:t>
      </w:r>
    </w:p>
    <w:p w14:paraId="106DD990" w14:textId="08764D4F" w:rsidR="00F56816" w:rsidRPr="00BF0A93" w:rsidRDefault="00F56816" w:rsidP="00F56816">
      <w:pPr>
        <w:pStyle w:val="BodyText"/>
      </w:pPr>
    </w:p>
    <w:p w14:paraId="1822EFB0" w14:textId="77777777" w:rsidR="00F71022" w:rsidRPr="00BF0A93" w:rsidRDefault="00F71022" w:rsidP="00AA50EB">
      <w:pPr>
        <w:pStyle w:val="Heading1"/>
        <w:numPr>
          <w:ilvl w:val="0"/>
          <w:numId w:val="0"/>
        </w:numPr>
        <w:rPr>
          <w:noProof w:val="0"/>
        </w:rPr>
      </w:pPr>
      <w:bookmarkStart w:id="6559" w:name="_Toc214425681"/>
      <w:bookmarkStart w:id="6560" w:name="_Toc488068432"/>
      <w:bookmarkStart w:id="6561" w:name="_Toc488068868"/>
      <w:bookmarkStart w:id="6562" w:name="_Toc488075192"/>
      <w:bookmarkStart w:id="6563" w:name="_Toc13752564"/>
      <w:r w:rsidRPr="00BF0A93">
        <w:rPr>
          <w:noProof w:val="0"/>
        </w:rPr>
        <w:lastRenderedPageBreak/>
        <w:t>Appendix D: User Authentication Techniques - Passwords, Biometrics, and Tokens</w:t>
      </w:r>
      <w:bookmarkEnd w:id="6559"/>
      <w:bookmarkEnd w:id="6560"/>
      <w:bookmarkEnd w:id="6561"/>
      <w:bookmarkEnd w:id="6562"/>
      <w:bookmarkEnd w:id="6563"/>
    </w:p>
    <w:p w14:paraId="0F51E6B7" w14:textId="77777777" w:rsidR="00F71022" w:rsidRPr="00BF0A93" w:rsidRDefault="00F71022">
      <w:pPr>
        <w:pStyle w:val="BodyText"/>
      </w:pPr>
      <w:r w:rsidRPr="00BF0A93">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BF0A93" w:rsidRDefault="00F71022">
      <w:pPr>
        <w:pStyle w:val="BodyText"/>
      </w:pPr>
      <w:r w:rsidRPr="00BF0A93">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BF0A93" w:rsidRDefault="00F71022">
      <w:pPr>
        <w:pStyle w:val="BodyText"/>
      </w:pPr>
      <w:r w:rsidRPr="00BF0A93">
        <w:t>These extensions are not yet standardized. The IHE specification for the use of Kerberos does not prevent the use of these extensions at a specific site, nor does it ensure that the extensions will work.</w:t>
      </w:r>
    </w:p>
    <w:p w14:paraId="0D58CC7C" w14:textId="77777777" w:rsidR="00F71022" w:rsidRPr="00BF0A93" w:rsidRDefault="00F71022">
      <w:pPr>
        <w:pStyle w:val="BodyText"/>
      </w:pPr>
      <w:r w:rsidRPr="00BF0A93">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BF0A93" w:rsidRDefault="00F71022" w:rsidP="00AA50EB">
      <w:pPr>
        <w:pStyle w:val="Heading1"/>
        <w:numPr>
          <w:ilvl w:val="0"/>
          <w:numId w:val="0"/>
        </w:numPr>
        <w:rPr>
          <w:noProof w:val="0"/>
        </w:rPr>
      </w:pPr>
      <w:bookmarkStart w:id="6564" w:name="_Toc214425682"/>
      <w:bookmarkStart w:id="6565" w:name="_Toc216799159"/>
      <w:bookmarkStart w:id="6566" w:name="_Toc488068433"/>
      <w:bookmarkStart w:id="6567" w:name="_Toc488068869"/>
      <w:bookmarkStart w:id="6568" w:name="_Toc488075193"/>
      <w:bookmarkStart w:id="6569" w:name="_Toc13752565"/>
      <w:r w:rsidRPr="00BF0A93">
        <w:rPr>
          <w:noProof w:val="0"/>
        </w:rPr>
        <w:lastRenderedPageBreak/>
        <w:t>Appendix E: Cross Profile Considerations</w:t>
      </w:r>
      <w:bookmarkEnd w:id="6564"/>
      <w:bookmarkEnd w:id="6565"/>
      <w:bookmarkEnd w:id="6566"/>
      <w:bookmarkEnd w:id="6567"/>
      <w:bookmarkEnd w:id="6568"/>
      <w:bookmarkEnd w:id="6569"/>
    </w:p>
    <w:p w14:paraId="590928C3" w14:textId="77777777" w:rsidR="00F71022" w:rsidRPr="00BF0A93" w:rsidRDefault="00F71022" w:rsidP="002F3BF2">
      <w:pPr>
        <w:pStyle w:val="AppendixHeading2"/>
        <w:numPr>
          <w:ilvl w:val="0"/>
          <w:numId w:val="0"/>
        </w:numPr>
        <w:rPr>
          <w:bCs/>
          <w:noProof w:val="0"/>
        </w:rPr>
      </w:pPr>
      <w:bookmarkStart w:id="6570" w:name="_Toc214425683"/>
      <w:bookmarkStart w:id="6571" w:name="_Toc488068434"/>
      <w:bookmarkStart w:id="6572" w:name="_Toc488068870"/>
      <w:bookmarkStart w:id="6573" w:name="_Toc488075194"/>
      <w:bookmarkStart w:id="6574" w:name="_Toc13752566"/>
      <w:r w:rsidRPr="00BF0A93">
        <w:rPr>
          <w:bCs/>
          <w:noProof w:val="0"/>
        </w:rPr>
        <w:t>E.1 Combined use of RID, EUA and PIX Integration Profiles</w:t>
      </w:r>
      <w:bookmarkEnd w:id="6570"/>
      <w:bookmarkEnd w:id="6571"/>
      <w:bookmarkEnd w:id="6572"/>
      <w:bookmarkEnd w:id="6573"/>
      <w:bookmarkEnd w:id="6574"/>
    </w:p>
    <w:p w14:paraId="4F6DA937" w14:textId="77777777" w:rsidR="00F71022" w:rsidRPr="00BF0A93" w:rsidRDefault="00F71022">
      <w:pPr>
        <w:pStyle w:val="BodyText"/>
      </w:pPr>
      <w:r w:rsidRPr="00BF0A93">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BF0A93" w:rsidRDefault="00F71022">
      <w:pPr>
        <w:pStyle w:val="BodyText"/>
      </w:pPr>
      <w:r w:rsidRPr="00BF0A93">
        <w:t>When used in conjunction with the Patient Identifier Cross-referencing</w:t>
      </w:r>
      <w:r w:rsidRPr="00BF0A93">
        <w:rPr>
          <w:b/>
          <w:bCs/>
        </w:rPr>
        <w:t xml:space="preserve"> </w:t>
      </w:r>
      <w:r w:rsidRPr="00BF0A93">
        <w:t>Integration Profile, implementations of the Retrieve Information for Display Integration Profile shall take into account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2BC7004" w:rsidR="00F71022" w:rsidRPr="00BF0A93" w:rsidRDefault="00F71022">
      <w:pPr>
        <w:pStyle w:val="BodyText"/>
      </w:pPr>
      <w:r w:rsidRPr="00BF0A93">
        <w:t>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Kerberized Server Actor. This is also shown in Figure E-1.</w:t>
      </w:r>
    </w:p>
    <w:p w14:paraId="2967F856" w14:textId="77777777" w:rsidR="00F71022" w:rsidRPr="00BF0A93" w:rsidRDefault="00F71022" w:rsidP="006720E8">
      <w:pPr>
        <w:pStyle w:val="BodyText"/>
      </w:pPr>
    </w:p>
    <w:bookmarkStart w:id="6575" w:name="_1120934248"/>
    <w:bookmarkStart w:id="6576" w:name="_1120934327"/>
    <w:bookmarkStart w:id="6577" w:name="_1120934332"/>
    <w:bookmarkEnd w:id="6575"/>
    <w:bookmarkEnd w:id="6576"/>
    <w:bookmarkEnd w:id="6577"/>
    <w:p w14:paraId="14AECE7E" w14:textId="77777777" w:rsidR="00F71022" w:rsidRPr="00BF0A93" w:rsidRDefault="008105ED" w:rsidP="00A9747B">
      <w:pPr>
        <w:pStyle w:val="BodyText"/>
        <w:jc w:val="center"/>
      </w:pPr>
      <w:r w:rsidRPr="00BF0A93">
        <w:rPr>
          <w:noProof/>
        </w:rPr>
        <w:object w:dxaOrig="9270" w:dyaOrig="4755" w14:anchorId="6B5AA704">
          <v:shape id="_x0000_i1035" type="#_x0000_t75" alt="" style="width:461.9pt;height:237.75pt;mso-width-percent:0;mso-height-percent:0;mso-width-percent:0;mso-height-percent:0" o:ole="" filled="t">
            <v:fill color2="black"/>
            <v:imagedata r:id="rId222" o:title=""/>
          </v:shape>
          <o:OLEObject Type="Embed" ProgID="Word.Picture.8" ShapeID="_x0000_i1035" DrawAspect="Content" ObjectID="_1646729237" r:id="rId223"/>
        </w:object>
      </w:r>
      <w:r w:rsidR="00F71022" w:rsidRPr="00BF0A93">
        <w:t xml:space="preserve"> </w:t>
      </w:r>
    </w:p>
    <w:p w14:paraId="113463AF" w14:textId="77777777" w:rsidR="00F71022" w:rsidRPr="00BF0A93" w:rsidRDefault="00F71022" w:rsidP="00A9747B">
      <w:pPr>
        <w:pStyle w:val="FigureTitle"/>
      </w:pPr>
      <w:r w:rsidRPr="00BF0A93">
        <w:t>Figure E-1: Combined use of actors implementing multiple Integration Profiles</w:t>
      </w:r>
    </w:p>
    <w:p w14:paraId="21E0F4FC" w14:textId="77777777" w:rsidR="00F71022" w:rsidRPr="00BF0A93" w:rsidRDefault="00F71022" w:rsidP="00AB4C28">
      <w:pPr>
        <w:pStyle w:val="AppendixHeading2"/>
        <w:keepNext/>
        <w:numPr>
          <w:ilvl w:val="0"/>
          <w:numId w:val="0"/>
        </w:numPr>
        <w:rPr>
          <w:bCs/>
          <w:noProof w:val="0"/>
        </w:rPr>
      </w:pPr>
      <w:bookmarkStart w:id="6578" w:name="_Toc214425684"/>
      <w:bookmarkStart w:id="6579" w:name="_Toc488068435"/>
      <w:bookmarkStart w:id="6580" w:name="_Toc488068871"/>
      <w:bookmarkStart w:id="6581" w:name="_Toc488075195"/>
      <w:bookmarkStart w:id="6582" w:name="_Toc13752567"/>
      <w:r w:rsidRPr="00BF0A93">
        <w:rPr>
          <w:bCs/>
          <w:noProof w:val="0"/>
        </w:rPr>
        <w:lastRenderedPageBreak/>
        <w:t>E.2 XDS Integration with RID</w:t>
      </w:r>
      <w:bookmarkEnd w:id="6578"/>
      <w:bookmarkEnd w:id="6579"/>
      <w:bookmarkEnd w:id="6580"/>
      <w:bookmarkEnd w:id="6581"/>
      <w:bookmarkEnd w:id="6582"/>
    </w:p>
    <w:p w14:paraId="4E233B2B" w14:textId="61E9230E" w:rsidR="00F71022" w:rsidRPr="00BF0A93" w:rsidRDefault="00F71022" w:rsidP="00DC64A2">
      <w:pPr>
        <w:pStyle w:val="BodyText"/>
      </w:pPr>
      <w:r w:rsidRPr="00BF0A93">
        <w:t xml:space="preserve">The RID Retrieve Document for Display [ITI-12] transaction was compatible with the XDS.a Retrieve Document [ITI-17] </w:t>
      </w:r>
      <w:r w:rsidR="00621F40" w:rsidRPr="00BF0A93">
        <w:t xml:space="preserve">transaction. </w:t>
      </w:r>
      <w:r w:rsidRPr="00BF0A93">
        <w:t xml:space="preserve">Thus, an RID Information Source implementing the Retrieve Document for Display transaction could be used to implement the XDS.a Retrieve Document transaction. In this instance, the RID Information Source must be a Secure Node </w:t>
      </w:r>
      <w:r w:rsidR="00893F0F">
        <w:t>(</w:t>
      </w:r>
      <w:r w:rsidRPr="00BF0A93">
        <w:t>see ATNA</w:t>
      </w:r>
      <w:r w:rsidR="00893F0F">
        <w:t>)</w:t>
      </w:r>
      <w:r w:rsidRPr="00BF0A93">
        <w:t>.</w:t>
      </w:r>
    </w:p>
    <w:p w14:paraId="38A1AF5F" w14:textId="114D9042" w:rsidR="00F71022" w:rsidRPr="00BF0A93" w:rsidRDefault="00F71022" w:rsidP="00DC64A2">
      <w:pPr>
        <w:pStyle w:val="BodyText"/>
      </w:pPr>
      <w:r w:rsidRPr="00BF0A93">
        <w:rPr>
          <w:b/>
        </w:rPr>
        <w:t>Note:</w:t>
      </w:r>
      <w:r w:rsidRPr="00BF0A93">
        <w:t xml:space="preserve"> The XDS.a Profile is now deprecated. RID is not compatible with </w:t>
      </w:r>
      <w:r w:rsidR="00F96860">
        <w:t xml:space="preserve">the </w:t>
      </w:r>
      <w:r w:rsidRPr="00BF0A93">
        <w:t>XDS.b Retrieve Document Set</w:t>
      </w:r>
      <w:r w:rsidR="00F96860">
        <w:t xml:space="preserve"> [ITI-43]</w:t>
      </w:r>
      <w:r w:rsidRPr="00BF0A93">
        <w:t xml:space="preserve"> transaction.</w:t>
      </w:r>
    </w:p>
    <w:p w14:paraId="2DD1A5AE" w14:textId="77777777" w:rsidR="00F71022" w:rsidRPr="00BF0A93" w:rsidRDefault="00F71022" w:rsidP="002F3BF2">
      <w:pPr>
        <w:pStyle w:val="AppendixHeading2"/>
        <w:numPr>
          <w:ilvl w:val="0"/>
          <w:numId w:val="0"/>
        </w:numPr>
        <w:rPr>
          <w:bCs/>
          <w:noProof w:val="0"/>
        </w:rPr>
      </w:pPr>
      <w:bookmarkStart w:id="6583" w:name="_Toc214425685"/>
      <w:bookmarkStart w:id="6584" w:name="_Toc488068436"/>
      <w:bookmarkStart w:id="6585" w:name="_Toc488068872"/>
      <w:bookmarkStart w:id="6586" w:name="_Toc488075196"/>
      <w:bookmarkStart w:id="6587" w:name="_Toc13752568"/>
      <w:r w:rsidRPr="00BF0A93">
        <w:rPr>
          <w:bCs/>
          <w:noProof w:val="0"/>
        </w:rPr>
        <w:t>E.3 XDS Integration with PIX</w:t>
      </w:r>
      <w:bookmarkEnd w:id="6583"/>
      <w:bookmarkEnd w:id="6584"/>
      <w:bookmarkEnd w:id="6585"/>
      <w:bookmarkEnd w:id="6586"/>
      <w:bookmarkEnd w:id="6587"/>
    </w:p>
    <w:p w14:paraId="5ECDD9B4" w14:textId="77777777" w:rsidR="00F71022" w:rsidRPr="00BF0A93" w:rsidRDefault="00F71022">
      <w:pPr>
        <w:pStyle w:val="BodyText"/>
      </w:pPr>
      <w:r w:rsidRPr="00BF0A93">
        <w:t xml:space="preserve">All Patient IDs managed in the XDS transactions (either in XAD-Pid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BF0A93" w:rsidRDefault="00F71022">
      <w:pPr>
        <w:pStyle w:val="BodyText"/>
      </w:pPr>
      <w:r w:rsidRPr="00BF0A93">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BF0A93" w:rsidRDefault="00F71022">
      <w:pPr>
        <w:pStyle w:val="BodyText"/>
      </w:pPr>
    </w:p>
    <w:bookmarkStart w:id="6588" w:name="_MON_1310887262"/>
    <w:bookmarkEnd w:id="6588"/>
    <w:p w14:paraId="67198E17" w14:textId="77777777" w:rsidR="00F71022" w:rsidRPr="00BF0A93" w:rsidRDefault="008105ED" w:rsidP="00A9747B">
      <w:pPr>
        <w:pStyle w:val="BodyText"/>
        <w:jc w:val="center"/>
      </w:pPr>
      <w:r w:rsidRPr="00BF0A93">
        <w:rPr>
          <w:noProof/>
        </w:rPr>
        <w:object w:dxaOrig="13485" w:dyaOrig="11610" w14:anchorId="5BCF582E">
          <v:shape id="_x0000_i1034" type="#_x0000_t75" alt="" style="width:453.75pt;height:389.9pt;mso-width-percent:0;mso-height-percent:0;mso-width-percent:0;mso-height-percent:0" o:ole="" filled="t">
            <v:fill color2="black"/>
            <v:imagedata r:id="rId224" o:title=""/>
          </v:shape>
          <o:OLEObject Type="Embed" ProgID="Word.Picture.8" ShapeID="_x0000_i1034" DrawAspect="Content" ObjectID="_1646729238" r:id="rId225"/>
        </w:object>
      </w:r>
      <w:r w:rsidR="00F71022" w:rsidRPr="00BF0A93">
        <w:t xml:space="preserve"> </w:t>
      </w:r>
    </w:p>
    <w:p w14:paraId="5A6D06E8" w14:textId="77777777" w:rsidR="00F71022" w:rsidRPr="00AF7588" w:rsidRDefault="00F71022" w:rsidP="00AF7588">
      <w:pPr>
        <w:pStyle w:val="FigureTitle"/>
      </w:pPr>
      <w:r w:rsidRPr="00AF7588">
        <w:t>Figure E.3-1: XDS Affinity Domain with patient ID cross-referencing with IHE PIX Managers</w:t>
      </w:r>
    </w:p>
    <w:p w14:paraId="0865BE8F" w14:textId="77777777" w:rsidR="00F71022" w:rsidRPr="00BF0A93" w:rsidRDefault="00F71022">
      <w:pPr>
        <w:pStyle w:val="BodyText"/>
        <w:keepNext/>
      </w:pPr>
      <w:r w:rsidRPr="00BF0A93">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BF0A93" w:rsidRDefault="00F71022">
      <w:pPr>
        <w:pStyle w:val="BodyText"/>
      </w:pPr>
      <w:r w:rsidRPr="00BF0A93">
        <w:t>A Document Source may choose to perform the cross-referencing of its own patient IDs in that of the XAD-Pid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BF0A93" w:rsidRDefault="00F71022" w:rsidP="00AB4C28">
      <w:pPr>
        <w:pStyle w:val="AppendixHeading2"/>
        <w:keepNext/>
        <w:numPr>
          <w:ilvl w:val="0"/>
          <w:numId w:val="0"/>
        </w:numPr>
        <w:rPr>
          <w:bCs/>
          <w:noProof w:val="0"/>
        </w:rPr>
      </w:pPr>
      <w:bookmarkStart w:id="6589" w:name="_Toc214425686"/>
      <w:bookmarkStart w:id="6590" w:name="_Toc488068437"/>
      <w:bookmarkStart w:id="6591" w:name="_Toc488068873"/>
      <w:bookmarkStart w:id="6592" w:name="_Toc488075197"/>
      <w:bookmarkStart w:id="6593" w:name="_Toc13752569"/>
      <w:r w:rsidRPr="00BF0A93">
        <w:rPr>
          <w:bCs/>
          <w:noProof w:val="0"/>
        </w:rPr>
        <w:lastRenderedPageBreak/>
        <w:t>E.4 XDS Integration with PWP</w:t>
      </w:r>
      <w:bookmarkEnd w:id="6589"/>
      <w:bookmarkEnd w:id="6590"/>
      <w:bookmarkEnd w:id="6591"/>
      <w:bookmarkEnd w:id="6592"/>
      <w:bookmarkEnd w:id="6593"/>
    </w:p>
    <w:p w14:paraId="0DFE2574" w14:textId="5F15030A" w:rsidR="00F71022" w:rsidRPr="00BF0A93" w:rsidRDefault="00F71022" w:rsidP="005B1A37">
      <w:pPr>
        <w:pStyle w:val="BodyText"/>
      </w:pPr>
      <w:r w:rsidRPr="00BF0A93">
        <w:t xml:space="preserve">The XDS Document Source in the XDS Integration Profile may choose to utilize the PWP Query Personnel White Pages [ITI-24] transaction to obtain information needed to fill the authorPerson and legalAuthenticatorName fields for the Register Document Set–b [ITI-42] and Provide &amp; Register Document Set–b [ITI-41] transactions. </w:t>
      </w:r>
    </w:p>
    <w:p w14:paraId="69EF8AD0" w14:textId="7D997105" w:rsidR="00F71022" w:rsidRPr="00BF0A93" w:rsidRDefault="00F71022">
      <w:pPr>
        <w:pStyle w:val="BodyText"/>
      </w:pPr>
      <w:r w:rsidRPr="00BF0A93">
        <w:t xml:space="preserve">The Personnel White Pages transaction defines, in ITI TF-2a: 3.24.4.1.2.3.1, a “cn” attribute with “lang-x-ihe”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w:t>
      </w:r>
      <w:r w:rsidR="00525C6B">
        <w:t>[</w:t>
      </w:r>
      <w:r w:rsidRPr="00BF0A93">
        <w:t>ITI-24</w:t>
      </w:r>
      <w:r w:rsidR="00525C6B">
        <w:t>]</w:t>
      </w:r>
      <w:r w:rsidRPr="00BF0A93">
        <w:t xml:space="preserve"> transaction to support its XDS activities. This is not a required dependency, but is a possible reason to group a Document Source with a Personnel White Pages Consumer Actor.</w:t>
      </w:r>
    </w:p>
    <w:p w14:paraId="25AD3155" w14:textId="77777777" w:rsidR="00F71022" w:rsidRPr="00BF0A93" w:rsidRDefault="00F71022">
      <w:pPr>
        <w:pStyle w:val="BodyText"/>
      </w:pPr>
      <w:r w:rsidRPr="00BF0A93">
        <w:t>The PWP Integration Profile only provides the personnel information. Organizational information must be obtained via other means, e.g., extending the LDAP directory with organizational objects.</w:t>
      </w:r>
    </w:p>
    <w:p w14:paraId="004A4AEC" w14:textId="77777777" w:rsidR="00F71022" w:rsidRPr="00BF0A93" w:rsidRDefault="00F71022" w:rsidP="002F3BF2">
      <w:pPr>
        <w:pStyle w:val="AppendixHeading2"/>
        <w:numPr>
          <w:ilvl w:val="0"/>
          <w:numId w:val="0"/>
        </w:numPr>
        <w:rPr>
          <w:bCs/>
          <w:noProof w:val="0"/>
        </w:rPr>
      </w:pPr>
      <w:bookmarkStart w:id="6594" w:name="_Toc214425687"/>
      <w:bookmarkStart w:id="6595" w:name="_Toc488068438"/>
      <w:bookmarkStart w:id="6596" w:name="_Toc488068874"/>
      <w:bookmarkStart w:id="6597" w:name="_Toc488075198"/>
      <w:bookmarkStart w:id="6598" w:name="_Toc13752570"/>
      <w:r w:rsidRPr="00BF0A93">
        <w:rPr>
          <w:bCs/>
          <w:noProof w:val="0"/>
        </w:rPr>
        <w:t>E.5 XDS Integration with PDQ</w:t>
      </w:r>
      <w:bookmarkEnd w:id="6594"/>
      <w:bookmarkEnd w:id="6595"/>
      <w:bookmarkEnd w:id="6596"/>
      <w:bookmarkEnd w:id="6597"/>
      <w:bookmarkEnd w:id="6598"/>
    </w:p>
    <w:p w14:paraId="3D28E653" w14:textId="0112D48A" w:rsidR="00F71022" w:rsidRPr="00BF0A93" w:rsidRDefault="00F71022">
      <w:pPr>
        <w:pStyle w:val="BodyText"/>
        <w:rPr>
          <w:rStyle w:val="BodyTextCharChar"/>
          <w:noProof w:val="0"/>
        </w:rPr>
      </w:pPr>
      <w:r w:rsidRPr="00BF0A93">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BF0A93">
        <w:rPr>
          <w:rStyle w:val="BodyTextCharChar"/>
          <w:noProof w:val="0"/>
        </w:rPr>
        <w:t>s</w:t>
      </w:r>
      <w:r w:rsidRPr="00BF0A93">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BF0A93" w:rsidRDefault="00F71022" w:rsidP="002F3BF2">
      <w:pPr>
        <w:pStyle w:val="AppendixHeading2"/>
        <w:numPr>
          <w:ilvl w:val="0"/>
          <w:numId w:val="0"/>
        </w:numPr>
        <w:rPr>
          <w:bCs/>
          <w:noProof w:val="0"/>
        </w:rPr>
      </w:pPr>
      <w:bookmarkStart w:id="6599" w:name="_Toc184012909"/>
      <w:bookmarkStart w:id="6600" w:name="_Toc214425688"/>
      <w:bookmarkStart w:id="6601" w:name="_Toc488068439"/>
      <w:bookmarkStart w:id="6602" w:name="_Toc488068875"/>
      <w:bookmarkStart w:id="6603" w:name="_Toc488075199"/>
      <w:bookmarkStart w:id="6604" w:name="_Toc13752571"/>
      <w:bookmarkStart w:id="6605" w:name="_Toc48114677"/>
      <w:r w:rsidRPr="00BF0A93">
        <w:rPr>
          <w:bCs/>
          <w:noProof w:val="0"/>
        </w:rPr>
        <w:t>E.6 XDM Integration with XDS, Content Integration Profiles, PIX, and DSG</w:t>
      </w:r>
      <w:bookmarkEnd w:id="6599"/>
      <w:bookmarkEnd w:id="6600"/>
      <w:bookmarkEnd w:id="6601"/>
      <w:bookmarkEnd w:id="6602"/>
      <w:bookmarkEnd w:id="6603"/>
      <w:bookmarkEnd w:id="6604"/>
      <w:r w:rsidRPr="00BF0A93">
        <w:rPr>
          <w:bCs/>
          <w:noProof w:val="0"/>
        </w:rPr>
        <w:t xml:space="preserve"> </w:t>
      </w:r>
    </w:p>
    <w:bookmarkEnd w:id="6605"/>
    <w:p w14:paraId="02854978" w14:textId="77777777" w:rsidR="00F71022" w:rsidRPr="00BF0A93" w:rsidRDefault="00F71022" w:rsidP="002C2C52">
      <w:pPr>
        <w:pStyle w:val="BodyText"/>
      </w:pPr>
      <w:r w:rsidRPr="00BF0A93">
        <w:t xml:space="preserve">The XDM Profile does not constrain the document types or purposes. Content Integration Profiles may impose such constraints. </w:t>
      </w:r>
    </w:p>
    <w:p w14:paraId="4E602FF3" w14:textId="77777777" w:rsidR="00F71022" w:rsidRPr="00BF0A93" w:rsidRDefault="00F71022" w:rsidP="002C2C52">
      <w:pPr>
        <w:pStyle w:val="BodyText"/>
      </w:pPr>
      <w:r w:rsidRPr="00BF0A93">
        <w:t xml:space="preserve">The XDM Profile does not address the issue of patient reconciliation. The PIX and PDQ functionality might be available to a Portable Media Importer, but the XDM Profile does not require it. </w:t>
      </w:r>
      <w:r w:rsidRPr="00BF0A93">
        <w:rPr>
          <w:rStyle w:val="instructionsChar"/>
          <w:b w:val="0"/>
          <w:i w:val="0"/>
          <w:noProof w:val="0"/>
        </w:rPr>
        <w:t>If</w:t>
      </w:r>
      <w:r w:rsidRPr="00BF0A93">
        <w:t xml:space="preserve"> there is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BF0A93" w:rsidRDefault="00F71022" w:rsidP="002C2C52">
      <w:pPr>
        <w:pStyle w:val="BodyText"/>
      </w:pPr>
      <w:r w:rsidRPr="00BF0A93">
        <w:rPr>
          <w:rStyle w:val="instructionsChar"/>
          <w:b w:val="0"/>
          <w:i w:val="0"/>
          <w:noProof w:val="0"/>
        </w:rPr>
        <w:t>Th</w:t>
      </w:r>
      <w:r w:rsidRPr="00BF0A93">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BF0A93" w:rsidRDefault="00F71022" w:rsidP="002F3BF2">
      <w:pPr>
        <w:pStyle w:val="AppendixHeading2"/>
        <w:numPr>
          <w:ilvl w:val="0"/>
          <w:numId w:val="0"/>
        </w:numPr>
        <w:rPr>
          <w:bCs/>
          <w:noProof w:val="0"/>
        </w:rPr>
      </w:pPr>
      <w:r w:rsidRPr="00BF0A93">
        <w:rPr>
          <w:noProof w:val="0"/>
        </w:rPr>
        <w:br w:type="page"/>
      </w:r>
      <w:bookmarkStart w:id="6606" w:name="_Toc184012910"/>
      <w:bookmarkStart w:id="6607" w:name="_Toc214425689"/>
      <w:bookmarkStart w:id="6608" w:name="_Toc488068440"/>
      <w:bookmarkStart w:id="6609" w:name="_Toc488068876"/>
      <w:bookmarkStart w:id="6610" w:name="_Toc488075200"/>
      <w:bookmarkStart w:id="6611" w:name="_Toc13752572"/>
      <w:r w:rsidRPr="00BF0A93">
        <w:rPr>
          <w:bCs/>
          <w:noProof w:val="0"/>
        </w:rPr>
        <w:lastRenderedPageBreak/>
        <w:t>E.7 XDM/XDR Distinction</w:t>
      </w:r>
      <w:bookmarkEnd w:id="6606"/>
      <w:bookmarkEnd w:id="6607"/>
      <w:bookmarkEnd w:id="6608"/>
      <w:bookmarkEnd w:id="6609"/>
      <w:bookmarkEnd w:id="6610"/>
      <w:bookmarkEnd w:id="6611"/>
    </w:p>
    <w:p w14:paraId="179F8D19" w14:textId="77777777" w:rsidR="00F71022" w:rsidRPr="00BF0A93" w:rsidRDefault="00F71022" w:rsidP="002C2C52">
      <w:pPr>
        <w:pStyle w:val="BodyText"/>
        <w:keepNext/>
      </w:pPr>
      <w:r w:rsidRPr="00BF0A93">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BF0A93" w:rsidRDefault="00F71022" w:rsidP="002C2C52">
      <w:pPr>
        <w:pStyle w:val="BodyText"/>
        <w:keepNext/>
      </w:pPr>
      <w:r w:rsidRPr="00BF0A93">
        <w:t>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both of the participating healthcare providers.</w:t>
      </w:r>
    </w:p>
    <w:p w14:paraId="6F713010" w14:textId="77777777" w:rsidR="00F71022" w:rsidRPr="00BF0A93" w:rsidRDefault="00F71022" w:rsidP="002C2C52">
      <w:pPr>
        <w:pStyle w:val="BodyText"/>
        <w:keepNext/>
      </w:pPr>
      <w:r w:rsidRPr="00BF0A93">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BF0A93" w:rsidRDefault="00F71022" w:rsidP="002F3BF2">
      <w:pPr>
        <w:pStyle w:val="AppendixHeading2"/>
        <w:numPr>
          <w:ilvl w:val="0"/>
          <w:numId w:val="0"/>
        </w:numPr>
        <w:rPr>
          <w:bCs/>
          <w:noProof w:val="0"/>
        </w:rPr>
      </w:pPr>
      <w:bookmarkStart w:id="6612" w:name="_Toc237340695"/>
      <w:bookmarkStart w:id="6613" w:name="_Toc488068441"/>
      <w:bookmarkStart w:id="6614" w:name="_Toc488068877"/>
      <w:bookmarkStart w:id="6615" w:name="_Toc488075201"/>
      <w:bookmarkStart w:id="6616" w:name="_Toc13752573"/>
      <w:r w:rsidRPr="00BF0A93">
        <w:rPr>
          <w:bCs/>
          <w:noProof w:val="0"/>
        </w:rPr>
        <w:t>E.8 XDR Integration with XDS, Content Integration Profiles, PIX, and DSG</w:t>
      </w:r>
      <w:bookmarkEnd w:id="6612"/>
      <w:bookmarkEnd w:id="6613"/>
      <w:bookmarkEnd w:id="6614"/>
      <w:bookmarkEnd w:id="6615"/>
      <w:bookmarkEnd w:id="6616"/>
      <w:r w:rsidRPr="00BF0A93">
        <w:rPr>
          <w:bCs/>
          <w:noProof w:val="0"/>
        </w:rPr>
        <w:t xml:space="preserve"> </w:t>
      </w:r>
    </w:p>
    <w:p w14:paraId="152A1678" w14:textId="77777777" w:rsidR="00F71022" w:rsidRPr="00BF0A93" w:rsidRDefault="00F71022" w:rsidP="00AA50EB">
      <w:pPr>
        <w:pStyle w:val="Heading3"/>
        <w:numPr>
          <w:ilvl w:val="0"/>
          <w:numId w:val="0"/>
        </w:numPr>
        <w:rPr>
          <w:noProof w:val="0"/>
        </w:rPr>
      </w:pPr>
      <w:bookmarkStart w:id="6617" w:name="_Toc488068442"/>
      <w:bookmarkStart w:id="6618" w:name="_Toc488068878"/>
      <w:bookmarkStart w:id="6619" w:name="_Toc488075202"/>
      <w:bookmarkStart w:id="6620" w:name="_Toc13752574"/>
      <w:r w:rsidRPr="00BF0A93">
        <w:rPr>
          <w:noProof w:val="0"/>
        </w:rPr>
        <w:t>E.8.1 XDR Integration with XDS</w:t>
      </w:r>
      <w:bookmarkEnd w:id="6617"/>
      <w:bookmarkEnd w:id="6618"/>
      <w:bookmarkEnd w:id="6619"/>
      <w:bookmarkEnd w:id="6620"/>
      <w:r w:rsidRPr="00BF0A93">
        <w:rPr>
          <w:noProof w:val="0"/>
        </w:rPr>
        <w:t xml:space="preserve"> </w:t>
      </w:r>
    </w:p>
    <w:p w14:paraId="0AACA428" w14:textId="77777777" w:rsidR="00F71022" w:rsidRPr="00BF0A93" w:rsidRDefault="00F71022" w:rsidP="00133800">
      <w:pPr>
        <w:pStyle w:val="BodyText"/>
      </w:pPr>
      <w:r w:rsidRPr="00BF0A93">
        <w:t>The XDR Profile and the XDS Profile are both similar and complementary.</w:t>
      </w:r>
    </w:p>
    <w:p w14:paraId="1C224C9A" w14:textId="77777777" w:rsidR="00F71022" w:rsidRPr="00BF0A93" w:rsidRDefault="00F71022" w:rsidP="00133800">
      <w:pPr>
        <w:pStyle w:val="BodyText"/>
      </w:pPr>
      <w:r w:rsidRPr="00BF0A93">
        <w:t>Both profiles are document content neutral, conveying documents without modification and managing the same set of metadata. They both enable a Document Source to transmit a set of documents to another IHE Actor, using a HTTP based on-line mode or a SMTP based off-line mode.</w:t>
      </w:r>
    </w:p>
    <w:p w14:paraId="6AE18104" w14:textId="77777777" w:rsidR="00F71022" w:rsidRPr="00BF0A93" w:rsidRDefault="00F71022" w:rsidP="00133800">
      <w:pPr>
        <w:pStyle w:val="BodyText"/>
      </w:pPr>
      <w:r w:rsidRPr="00BF0A93">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BF0A93" w:rsidRDefault="00F71022" w:rsidP="00133800">
      <w:pPr>
        <w:pStyle w:val="BodyText"/>
      </w:pPr>
      <w:r w:rsidRPr="00BF0A93">
        <w:t>If the Document Source and the Document Recipient belong to the same Affinity Domain, the metadata shall respect the rules defined for this Affinity Domain (patientId, assigning Authority, encoding schemes…).</w:t>
      </w:r>
    </w:p>
    <w:p w14:paraId="176BBB8F" w14:textId="77777777" w:rsidR="00F71022" w:rsidRPr="00BF0A93" w:rsidRDefault="00F71022" w:rsidP="00133800">
      <w:pPr>
        <w:pStyle w:val="BodyText"/>
      </w:pPr>
      <w:r w:rsidRPr="00BF0A93">
        <w:t>In case the actors are not all part of the same Affinity Domain, the following options should be considered:</w:t>
      </w:r>
    </w:p>
    <w:p w14:paraId="1B072CAD" w14:textId="77777777" w:rsidR="00F71022" w:rsidRPr="00BF0A93" w:rsidRDefault="00F71022" w:rsidP="00BC2927">
      <w:pPr>
        <w:pStyle w:val="ListBullet2"/>
        <w:numPr>
          <w:ilvl w:val="0"/>
          <w:numId w:val="53"/>
        </w:numPr>
      </w:pPr>
      <w:r w:rsidRPr="00BF0A93">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BF0A93" w:rsidRDefault="00F71022" w:rsidP="00BC2927">
      <w:pPr>
        <w:pStyle w:val="ListBullet2"/>
        <w:numPr>
          <w:ilvl w:val="0"/>
          <w:numId w:val="53"/>
        </w:numPr>
      </w:pPr>
      <w:r w:rsidRPr="00BF0A93">
        <w:t>In the other cases:</w:t>
      </w:r>
    </w:p>
    <w:p w14:paraId="0D85DC3D" w14:textId="77777777" w:rsidR="00F71022" w:rsidRPr="00BF0A93" w:rsidRDefault="00F71022" w:rsidP="00BC2927">
      <w:pPr>
        <w:pStyle w:val="ListBullet2"/>
        <w:numPr>
          <w:ilvl w:val="0"/>
          <w:numId w:val="53"/>
        </w:numPr>
      </w:pPr>
      <w:r w:rsidRPr="00BF0A93">
        <w:lastRenderedPageBreak/>
        <w:t>If the Document Source and the Document Recipient(s) have agreed on the rules to use (for example using a “regional patientId” accessible through a PIX compliant server), then these rules shall be used.</w:t>
      </w:r>
    </w:p>
    <w:p w14:paraId="635ED252" w14:textId="77777777" w:rsidR="00F71022" w:rsidRPr="00BF0A93" w:rsidRDefault="00F71022" w:rsidP="00133800">
      <w:pPr>
        <w:pStyle w:val="Note"/>
      </w:pPr>
      <w:r w:rsidRPr="00BF0A93">
        <w:t>Note: it is highly recommended to define such “mutual agreement”</w:t>
      </w:r>
    </w:p>
    <w:p w14:paraId="47B77C8A" w14:textId="77777777" w:rsidR="00F71022" w:rsidRPr="00BF0A93" w:rsidRDefault="00F71022" w:rsidP="00BC2927">
      <w:pPr>
        <w:pStyle w:val="ListBullet2"/>
        <w:numPr>
          <w:ilvl w:val="0"/>
          <w:numId w:val="53"/>
        </w:numPr>
      </w:pPr>
      <w:r w:rsidRPr="00BF0A93">
        <w:t>If not, the rules available on the Document Source side will be used, and so, the Document Recipient has to transpose the patientId and the codes to follow its local rules.</w:t>
      </w:r>
    </w:p>
    <w:p w14:paraId="6531916C" w14:textId="54028E56" w:rsidR="00F71022" w:rsidRPr="00BF0A93" w:rsidRDefault="00F71022" w:rsidP="00133800">
      <w:pPr>
        <w:pStyle w:val="BodyText"/>
      </w:pPr>
      <w:r w:rsidRPr="00BF0A93">
        <w:t>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below, when the Document Source supports both the XDS and the XDR Integration Profiles.</w:t>
      </w:r>
    </w:p>
    <w:p w14:paraId="39A4CD87" w14:textId="77777777" w:rsidR="00F71022" w:rsidRPr="00BF0A93" w:rsidRDefault="00F71022" w:rsidP="004E7A3D">
      <w:pPr>
        <w:pStyle w:val="BodyText"/>
      </w:pPr>
    </w:p>
    <w:p w14:paraId="026D8019" w14:textId="77777777" w:rsidR="00F71022" w:rsidRPr="00BF0A93" w:rsidRDefault="008105ED" w:rsidP="00133800">
      <w:pPr>
        <w:pStyle w:val="BodyText"/>
        <w:jc w:val="center"/>
      </w:pPr>
      <w:r w:rsidRPr="00BF0A93">
        <w:rPr>
          <w:noProof/>
        </w:rPr>
        <w:object w:dxaOrig="7140" w:dyaOrig="5355" w14:anchorId="0D1B08AB">
          <v:shape id="_x0000_i1033" type="#_x0000_t75" alt="" style="width:445.6pt;height:330.8pt;mso-width-percent:0;mso-height-percent:0;mso-width-percent:0;mso-height-percent:0" o:ole="">
            <v:imagedata r:id="rId226" o:title=""/>
          </v:shape>
          <o:OLEObject Type="Embed" ProgID="PowerPoint.Show.8" ShapeID="_x0000_i1033" DrawAspect="Content" ObjectID="_1646729239" r:id="rId227"/>
        </w:object>
      </w:r>
    </w:p>
    <w:p w14:paraId="3DD80092" w14:textId="77777777" w:rsidR="00F71022" w:rsidRPr="00BF0A93" w:rsidRDefault="00F71022" w:rsidP="002374E8">
      <w:pPr>
        <w:pStyle w:val="FigureTitle"/>
      </w:pPr>
      <w:r w:rsidRPr="00BF0A93">
        <w:t>Figure E.6-1: Associated XDS, XDR, and XDM Profiles</w:t>
      </w:r>
    </w:p>
    <w:p w14:paraId="239602B6" w14:textId="77777777" w:rsidR="00F71022" w:rsidRPr="00BF0A93" w:rsidRDefault="00F71022" w:rsidP="00AA50EB">
      <w:pPr>
        <w:pStyle w:val="Heading3"/>
        <w:numPr>
          <w:ilvl w:val="0"/>
          <w:numId w:val="0"/>
        </w:numPr>
        <w:rPr>
          <w:noProof w:val="0"/>
        </w:rPr>
      </w:pPr>
      <w:bookmarkStart w:id="6621" w:name="_Toc488068443"/>
      <w:bookmarkStart w:id="6622" w:name="_Toc488068879"/>
      <w:bookmarkStart w:id="6623" w:name="_Toc488075203"/>
      <w:bookmarkStart w:id="6624" w:name="_Toc13752575"/>
      <w:r w:rsidRPr="00BF0A93">
        <w:rPr>
          <w:noProof w:val="0"/>
        </w:rPr>
        <w:t>E.8.2 XDR Integration with XDS Content Integration Profiles</w:t>
      </w:r>
      <w:bookmarkEnd w:id="6621"/>
      <w:bookmarkEnd w:id="6622"/>
      <w:bookmarkEnd w:id="6623"/>
      <w:bookmarkEnd w:id="6624"/>
      <w:r w:rsidRPr="00BF0A93">
        <w:rPr>
          <w:noProof w:val="0"/>
        </w:rPr>
        <w:t xml:space="preserve"> </w:t>
      </w:r>
    </w:p>
    <w:p w14:paraId="4CF2BE9B" w14:textId="45C0C000" w:rsidR="00F71022" w:rsidRPr="00BF0A93" w:rsidRDefault="00F71022" w:rsidP="00133800">
      <w:pPr>
        <w:pStyle w:val="BodyText"/>
      </w:pPr>
      <w:r w:rsidRPr="00BF0A93">
        <w:t xml:space="preserve">The Cross-enterprise Document Reliable Interchange (XDR) Integration Profile is intended to be used in conjunction with any number of XDS Content Integration Profiles to provide an </w:t>
      </w:r>
      <w:r w:rsidRPr="00BF0A93">
        <w:lastRenderedPageBreak/>
        <w:t>interoperable specification for the content of the documents interchanged. Any XDS Content Integration Profile such a XDS-SD for scanned documents (</w:t>
      </w:r>
      <w:r w:rsidR="00893F0F">
        <w:t>s</w:t>
      </w:r>
      <w:r w:rsidRPr="00BF0A93">
        <w:t>ee IT Infrastructure Technical Framework) or XDS-MS for medical summaries (</w:t>
      </w:r>
      <w:r w:rsidR="00893F0F">
        <w:t>s</w:t>
      </w:r>
      <w:r w:rsidRPr="00BF0A93">
        <w:t>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BF0A93" w:rsidRDefault="00F71022" w:rsidP="00AA50EB">
      <w:pPr>
        <w:pStyle w:val="Heading3"/>
        <w:numPr>
          <w:ilvl w:val="0"/>
          <w:numId w:val="0"/>
        </w:numPr>
        <w:rPr>
          <w:noProof w:val="0"/>
        </w:rPr>
      </w:pPr>
      <w:bookmarkStart w:id="6625" w:name="_Toc488068444"/>
      <w:bookmarkStart w:id="6626" w:name="_Toc488068880"/>
      <w:bookmarkStart w:id="6627" w:name="_Toc488075204"/>
      <w:bookmarkStart w:id="6628" w:name="_Toc13752576"/>
      <w:r w:rsidRPr="00BF0A93">
        <w:rPr>
          <w:noProof w:val="0"/>
        </w:rPr>
        <w:t>E.8.3 XDR Integration with PIX</w:t>
      </w:r>
      <w:bookmarkEnd w:id="6625"/>
      <w:bookmarkEnd w:id="6626"/>
      <w:bookmarkEnd w:id="6627"/>
      <w:bookmarkEnd w:id="6628"/>
      <w:r w:rsidRPr="00BF0A93">
        <w:rPr>
          <w:noProof w:val="0"/>
        </w:rPr>
        <w:t xml:space="preserve"> </w:t>
      </w:r>
    </w:p>
    <w:p w14:paraId="37D19525" w14:textId="4B11874C" w:rsidR="00F71022" w:rsidRPr="00BF0A93" w:rsidRDefault="00F71022" w:rsidP="00133800">
      <w:pPr>
        <w:pStyle w:val="BodyText"/>
        <w:keepNext/>
      </w:pPr>
      <w:r w:rsidRPr="00BF0A93">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Actor,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BF0A93" w:rsidRDefault="00F71022" w:rsidP="002F3BF2">
      <w:pPr>
        <w:pStyle w:val="AppendixHeading2"/>
        <w:numPr>
          <w:ilvl w:val="0"/>
          <w:numId w:val="0"/>
        </w:numPr>
        <w:rPr>
          <w:bCs/>
          <w:noProof w:val="0"/>
        </w:rPr>
      </w:pPr>
      <w:bookmarkStart w:id="6629" w:name="_Toc268858956"/>
      <w:bookmarkStart w:id="6630" w:name="_Toc268859010"/>
      <w:bookmarkStart w:id="6631" w:name="_Toc488068445"/>
      <w:bookmarkStart w:id="6632" w:name="_Toc488068881"/>
      <w:bookmarkStart w:id="6633" w:name="_Toc488075205"/>
      <w:bookmarkStart w:id="6634" w:name="_Toc13752577"/>
      <w:bookmarkStart w:id="6635" w:name="_Toc168463548"/>
      <w:bookmarkStart w:id="6636" w:name="_Toc169255524"/>
      <w:bookmarkStart w:id="6637" w:name="_Toc169255660"/>
      <w:bookmarkStart w:id="6638" w:name="_Toc169255809"/>
      <w:bookmarkStart w:id="6639" w:name="_Toc169255968"/>
      <w:bookmarkStart w:id="6640" w:name="_Ref166655314"/>
      <w:bookmarkStart w:id="6641" w:name="_Toc168463553"/>
      <w:bookmarkStart w:id="6642" w:name="_Toc169255531"/>
      <w:bookmarkStart w:id="6643" w:name="_Toc169255667"/>
      <w:bookmarkStart w:id="6644" w:name="_Toc169255816"/>
      <w:bookmarkStart w:id="6645" w:name="_Toc169255975"/>
      <w:r w:rsidRPr="00BF0A93">
        <w:rPr>
          <w:bCs/>
          <w:noProof w:val="0"/>
        </w:rPr>
        <w:t>E.9 XCA Integration with XDS and non-XDS communities</w:t>
      </w:r>
      <w:bookmarkEnd w:id="6629"/>
      <w:bookmarkEnd w:id="6630"/>
      <w:bookmarkEnd w:id="6631"/>
      <w:bookmarkEnd w:id="6632"/>
      <w:bookmarkEnd w:id="6633"/>
      <w:bookmarkEnd w:id="6634"/>
    </w:p>
    <w:bookmarkEnd w:id="6635"/>
    <w:bookmarkEnd w:id="6636"/>
    <w:bookmarkEnd w:id="6637"/>
    <w:bookmarkEnd w:id="6638"/>
    <w:bookmarkEnd w:id="6639"/>
    <w:p w14:paraId="6616C108" w14:textId="77777777" w:rsidR="00F71022" w:rsidRPr="00BF0A93" w:rsidRDefault="00F71022" w:rsidP="008F7D7D">
      <w:pPr>
        <w:pStyle w:val="BodyText"/>
      </w:pPr>
      <w:r w:rsidRPr="00BF0A93">
        <w:t>This section is informative and suggests some potential configurations that may be used by a community. The following types of community are described:</w:t>
      </w:r>
    </w:p>
    <w:p w14:paraId="11F84420" w14:textId="77777777" w:rsidR="00F71022" w:rsidRPr="00BF0A93" w:rsidRDefault="00F71022" w:rsidP="00BC2927">
      <w:pPr>
        <w:pStyle w:val="ListBullet2"/>
        <w:numPr>
          <w:ilvl w:val="0"/>
          <w:numId w:val="53"/>
        </w:numPr>
        <w:rPr>
          <w:rFonts w:eastAsia="MS Mincho"/>
        </w:rPr>
      </w:pPr>
      <w:r w:rsidRPr="00BF0A93">
        <w:t>An XDS Affinity Domain</w:t>
      </w:r>
    </w:p>
    <w:p w14:paraId="7C5A2888" w14:textId="77777777" w:rsidR="00F71022" w:rsidRPr="00BF0A93" w:rsidRDefault="00F71022" w:rsidP="00BC2927">
      <w:pPr>
        <w:pStyle w:val="ListBullet2"/>
        <w:numPr>
          <w:ilvl w:val="0"/>
          <w:numId w:val="53"/>
        </w:numPr>
        <w:rPr>
          <w:rFonts w:eastAsia="MS Mincho"/>
        </w:rPr>
      </w:pPr>
      <w:r w:rsidRPr="00BF0A93">
        <w:t>A non-XDS Affinity Domain</w:t>
      </w:r>
    </w:p>
    <w:p w14:paraId="29D1F05B" w14:textId="77777777" w:rsidR="00F71022" w:rsidRPr="00BF0A93" w:rsidRDefault="00F71022" w:rsidP="00BC2927">
      <w:pPr>
        <w:pStyle w:val="ListBullet2"/>
        <w:numPr>
          <w:ilvl w:val="0"/>
          <w:numId w:val="53"/>
        </w:numPr>
        <w:rPr>
          <w:rFonts w:eastAsia="MS Mincho"/>
        </w:rPr>
      </w:pPr>
      <w:r w:rsidRPr="00BF0A93">
        <w:t>A collection of XDS Affinity Domains</w:t>
      </w:r>
    </w:p>
    <w:p w14:paraId="75FE8BC7" w14:textId="77777777" w:rsidR="00F71022" w:rsidRPr="00BF0A93" w:rsidRDefault="00F71022" w:rsidP="00BC2927">
      <w:pPr>
        <w:pStyle w:val="ListBullet2"/>
        <w:numPr>
          <w:ilvl w:val="0"/>
          <w:numId w:val="53"/>
        </w:numPr>
        <w:rPr>
          <w:rFonts w:eastAsia="MS Mincho"/>
        </w:rPr>
      </w:pPr>
      <w:r w:rsidRPr="00BF0A93">
        <w:t>A collection of non-XDS Affinity Domains</w:t>
      </w:r>
    </w:p>
    <w:p w14:paraId="41453E64" w14:textId="77777777" w:rsidR="00F71022" w:rsidRPr="00BF0A93" w:rsidRDefault="00F71022" w:rsidP="00BC2927">
      <w:pPr>
        <w:pStyle w:val="ListBullet2"/>
        <w:numPr>
          <w:ilvl w:val="0"/>
          <w:numId w:val="53"/>
        </w:numPr>
        <w:rPr>
          <w:rFonts w:eastAsia="MS Mincho"/>
        </w:rPr>
      </w:pPr>
      <w:r w:rsidRPr="00BF0A93">
        <w:t>An XDS Affinity Domain with a “transparent” Gateway</w:t>
      </w:r>
    </w:p>
    <w:p w14:paraId="187747CA" w14:textId="77777777" w:rsidR="00F71022" w:rsidRPr="00BF0A93" w:rsidRDefault="00F71022" w:rsidP="00AA50EB">
      <w:pPr>
        <w:pStyle w:val="Heading3"/>
        <w:numPr>
          <w:ilvl w:val="0"/>
          <w:numId w:val="0"/>
        </w:numPr>
        <w:rPr>
          <w:noProof w:val="0"/>
        </w:rPr>
      </w:pPr>
      <w:bookmarkStart w:id="6646" w:name="_Toc169255525"/>
      <w:bookmarkStart w:id="6647" w:name="_Toc169255661"/>
      <w:bookmarkStart w:id="6648" w:name="_Toc169255810"/>
      <w:bookmarkStart w:id="6649" w:name="_Toc169255969"/>
      <w:bookmarkStart w:id="6650" w:name="_Toc268858957"/>
      <w:bookmarkStart w:id="6651" w:name="_Toc268859011"/>
      <w:bookmarkStart w:id="6652" w:name="_Toc488068446"/>
      <w:bookmarkStart w:id="6653" w:name="_Toc488068882"/>
      <w:bookmarkStart w:id="6654" w:name="_Toc488075206"/>
      <w:bookmarkStart w:id="6655" w:name="_Toc13752578"/>
      <w:r w:rsidRPr="00BF0A93">
        <w:rPr>
          <w:noProof w:val="0"/>
        </w:rPr>
        <w:t>E.9.1 An XDS Affinity Domain</w:t>
      </w:r>
      <w:bookmarkEnd w:id="6646"/>
      <w:bookmarkEnd w:id="6647"/>
      <w:bookmarkEnd w:id="6648"/>
      <w:bookmarkEnd w:id="6649"/>
      <w:bookmarkEnd w:id="6650"/>
      <w:bookmarkEnd w:id="6651"/>
      <w:bookmarkEnd w:id="6652"/>
      <w:bookmarkEnd w:id="6653"/>
      <w:bookmarkEnd w:id="6654"/>
      <w:bookmarkEnd w:id="6655"/>
    </w:p>
    <w:p w14:paraId="3309D278" w14:textId="77777777" w:rsidR="00F71022" w:rsidRPr="00BF0A93" w:rsidRDefault="00F71022" w:rsidP="008F7D7D">
      <w:pPr>
        <w:pStyle w:val="BodyText"/>
      </w:pPr>
      <w:r w:rsidRPr="00BF0A93">
        <w:t>In the example below, the responding community is an XDS Affinity Domain which is served by a Responding Gateway.</w:t>
      </w:r>
    </w:p>
    <w:bookmarkStart w:id="6656" w:name="_MON_1241525208"/>
    <w:bookmarkStart w:id="6657" w:name="_MON_1246708243"/>
    <w:bookmarkStart w:id="6658" w:name="_MON_1246708403"/>
    <w:bookmarkStart w:id="6659" w:name="_MON_1240769409"/>
    <w:bookmarkEnd w:id="6656"/>
    <w:bookmarkEnd w:id="6657"/>
    <w:bookmarkEnd w:id="6658"/>
    <w:bookmarkEnd w:id="6659"/>
    <w:bookmarkStart w:id="6660" w:name="_MON_1240769792"/>
    <w:bookmarkEnd w:id="6660"/>
    <w:p w14:paraId="1ADC2761" w14:textId="77777777" w:rsidR="00F71022" w:rsidRPr="00BF0A93" w:rsidRDefault="008105ED" w:rsidP="008F7D7D">
      <w:pPr>
        <w:pStyle w:val="BodyText"/>
        <w:jc w:val="center"/>
      </w:pPr>
      <w:r w:rsidRPr="00BF0A93">
        <w:rPr>
          <w:noProof/>
        </w:rPr>
        <w:object w:dxaOrig="12090" w:dyaOrig="6795" w14:anchorId="2787B3E8">
          <v:shape id="_x0000_i1032" type="#_x0000_t75" alt="" style="width:345.75pt;height:209.2pt;mso-width-percent:0;mso-height-percent:0;mso-width-percent:0;mso-height-percent:0" o:ole="" fillcolor="window">
            <v:imagedata r:id="rId228" o:title="" cropright="-791f"/>
          </v:shape>
          <o:OLEObject Type="Embed" ProgID="Word.Picture.8" ShapeID="_x0000_i1032" DrawAspect="Content" ObjectID="_1646729240" r:id="rId229"/>
        </w:object>
      </w:r>
    </w:p>
    <w:p w14:paraId="0ADF694B" w14:textId="77777777" w:rsidR="00F71022" w:rsidRPr="00BF0A93" w:rsidRDefault="00F71022" w:rsidP="008F7D7D">
      <w:pPr>
        <w:pStyle w:val="FigureTitle"/>
      </w:pPr>
      <w:r w:rsidRPr="00BF0A93">
        <w:t>Figure E.9.1-1: XDS Affinity Domain</w:t>
      </w:r>
    </w:p>
    <w:p w14:paraId="4F1EC643" w14:textId="77777777" w:rsidR="00F71022" w:rsidRPr="00BF0A93" w:rsidRDefault="00F71022" w:rsidP="00AA50EB">
      <w:pPr>
        <w:pStyle w:val="Heading3"/>
        <w:numPr>
          <w:ilvl w:val="0"/>
          <w:numId w:val="0"/>
        </w:numPr>
        <w:rPr>
          <w:noProof w:val="0"/>
        </w:rPr>
      </w:pPr>
      <w:bookmarkStart w:id="6661" w:name="_Toc169255526"/>
      <w:bookmarkStart w:id="6662" w:name="_Toc169255662"/>
      <w:bookmarkStart w:id="6663" w:name="_Toc169255811"/>
      <w:bookmarkStart w:id="6664" w:name="_Toc169255970"/>
      <w:bookmarkStart w:id="6665" w:name="_Toc268858958"/>
      <w:bookmarkStart w:id="6666" w:name="_Toc268859012"/>
      <w:bookmarkStart w:id="6667" w:name="_Toc488068447"/>
      <w:bookmarkStart w:id="6668" w:name="_Toc488068883"/>
      <w:bookmarkStart w:id="6669" w:name="_Toc488075207"/>
      <w:bookmarkStart w:id="6670" w:name="_Toc13752579"/>
      <w:r w:rsidRPr="00BF0A93">
        <w:rPr>
          <w:noProof w:val="0"/>
        </w:rPr>
        <w:t>E.9.2 A Non-XDS Affinity Domain</w:t>
      </w:r>
      <w:bookmarkEnd w:id="6661"/>
      <w:bookmarkEnd w:id="6662"/>
      <w:bookmarkEnd w:id="6663"/>
      <w:bookmarkEnd w:id="6664"/>
      <w:bookmarkEnd w:id="6665"/>
      <w:bookmarkEnd w:id="6666"/>
      <w:bookmarkEnd w:id="6667"/>
      <w:bookmarkEnd w:id="6668"/>
      <w:bookmarkEnd w:id="6669"/>
      <w:bookmarkEnd w:id="6670"/>
    </w:p>
    <w:p w14:paraId="6AA8CE6E" w14:textId="77777777" w:rsidR="00F71022" w:rsidRPr="00BF0A93" w:rsidRDefault="00F71022" w:rsidP="008F7D7D">
      <w:pPr>
        <w:pStyle w:val="BodyText"/>
      </w:pPr>
      <w:r w:rsidRPr="00BF0A93">
        <w:t>In the example below, the responding community is served by a Responding Gateway. However, within this community, there is no XDS Document Registry or Repositories. A proprietary mechanism is used by the Responding Gateway to gather data for the response to the Cross Gateway Query and Cross Gateway Retrieve transactions.</w:t>
      </w:r>
    </w:p>
    <w:p w14:paraId="690446D9" w14:textId="77777777" w:rsidR="00F71022" w:rsidRPr="00BF0A93" w:rsidRDefault="00F71022" w:rsidP="008F7D7D">
      <w:pPr>
        <w:pStyle w:val="BodyText"/>
      </w:pPr>
    </w:p>
    <w:bookmarkStart w:id="6671" w:name="_MON_1246708264"/>
    <w:bookmarkEnd w:id="6671"/>
    <w:bookmarkStart w:id="6672" w:name="_MON_1241525329"/>
    <w:bookmarkEnd w:id="6672"/>
    <w:p w14:paraId="641EDA75" w14:textId="77777777" w:rsidR="00F71022" w:rsidRPr="00BF0A93" w:rsidRDefault="008105ED" w:rsidP="008F7D7D">
      <w:pPr>
        <w:pStyle w:val="BodyText"/>
        <w:jc w:val="center"/>
      </w:pPr>
      <w:r w:rsidRPr="00BF0A93">
        <w:rPr>
          <w:noProof/>
        </w:rPr>
        <w:object w:dxaOrig="12090" w:dyaOrig="6795" w14:anchorId="328F47EE">
          <v:shape id="_x0000_i1031" type="#_x0000_t75" alt="" style="width:331.45pt;height:202.4pt;mso-width-percent:0;mso-height-percent:0;mso-width-percent:0;mso-height-percent:0" o:ole="" fillcolor="window">
            <v:imagedata r:id="rId230" o:title="" cropright="-791f"/>
          </v:shape>
          <o:OLEObject Type="Embed" ProgID="Word.Picture.8" ShapeID="_x0000_i1031" DrawAspect="Content" ObjectID="_1646729241" r:id="rId231"/>
        </w:object>
      </w:r>
    </w:p>
    <w:p w14:paraId="0EAF9C5D" w14:textId="77777777" w:rsidR="00F71022" w:rsidRPr="00BF0A93" w:rsidRDefault="00F71022" w:rsidP="008F7D7D">
      <w:pPr>
        <w:pStyle w:val="FigureTitle"/>
      </w:pPr>
      <w:r w:rsidRPr="00BF0A93">
        <w:t>Figure E.9.2-1: Non-XDS Affinity Domain</w:t>
      </w:r>
    </w:p>
    <w:p w14:paraId="020E57CF" w14:textId="77777777" w:rsidR="00F71022" w:rsidRPr="00BF0A93" w:rsidRDefault="00F71022" w:rsidP="00AA50EB">
      <w:pPr>
        <w:pStyle w:val="Heading3"/>
        <w:numPr>
          <w:ilvl w:val="0"/>
          <w:numId w:val="0"/>
        </w:numPr>
        <w:rPr>
          <w:noProof w:val="0"/>
        </w:rPr>
      </w:pPr>
      <w:bookmarkStart w:id="6673" w:name="_Toc268858959"/>
      <w:bookmarkStart w:id="6674" w:name="_Toc268859013"/>
      <w:bookmarkStart w:id="6675" w:name="_Toc488068448"/>
      <w:bookmarkStart w:id="6676" w:name="_Toc488068884"/>
      <w:bookmarkStart w:id="6677" w:name="_Toc488075208"/>
      <w:bookmarkStart w:id="6678" w:name="_Toc13752580"/>
      <w:r w:rsidRPr="00BF0A93">
        <w:rPr>
          <w:noProof w:val="0"/>
        </w:rPr>
        <w:lastRenderedPageBreak/>
        <w:t>E.9.3 A Collection of XDS Affinity Domains (informative)</w:t>
      </w:r>
      <w:bookmarkEnd w:id="6673"/>
      <w:bookmarkEnd w:id="6674"/>
      <w:bookmarkEnd w:id="6675"/>
      <w:bookmarkEnd w:id="6676"/>
      <w:bookmarkEnd w:id="6677"/>
      <w:bookmarkEnd w:id="6678"/>
    </w:p>
    <w:p w14:paraId="7B4B4044" w14:textId="77777777" w:rsidR="00F71022" w:rsidRPr="00BF0A93" w:rsidRDefault="00F71022" w:rsidP="008F7D7D">
      <w:pPr>
        <w:pStyle w:val="BodyText"/>
      </w:pPr>
      <w:r w:rsidRPr="00BF0A93">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BF0A93" w:rsidRDefault="00F71022" w:rsidP="008F7D7D">
      <w:pPr>
        <w:pStyle w:val="BodyText"/>
      </w:pPr>
      <w:r w:rsidRPr="00BF0A93">
        <w:rPr>
          <w:b/>
          <w:bCs/>
        </w:rPr>
        <w:t xml:space="preserve">This example is informative only. </w:t>
      </w:r>
      <w:r w:rsidRPr="00BF0A93">
        <w:t>The XCA Profile does not specifically support this configuration and does not address all the considerations of such a configuration.</w:t>
      </w:r>
    </w:p>
    <w:bookmarkStart w:id="6679" w:name="_MON_1240768900"/>
    <w:bookmarkStart w:id="6680" w:name="_MON_1241525567"/>
    <w:bookmarkStart w:id="6681" w:name="_MON_1241525784"/>
    <w:bookmarkEnd w:id="6679"/>
    <w:bookmarkEnd w:id="6680"/>
    <w:bookmarkEnd w:id="6681"/>
    <w:bookmarkStart w:id="6682" w:name="_MON_1246708281"/>
    <w:bookmarkEnd w:id="6682"/>
    <w:p w14:paraId="7E95EE06" w14:textId="77777777" w:rsidR="00F71022" w:rsidRPr="00BF0A93" w:rsidRDefault="008105ED" w:rsidP="00A9747B">
      <w:pPr>
        <w:pStyle w:val="BodyText"/>
        <w:jc w:val="center"/>
      </w:pPr>
      <w:r w:rsidRPr="00BF0A93">
        <w:rPr>
          <w:noProof/>
        </w:rPr>
        <w:object w:dxaOrig="12030" w:dyaOrig="7920" w14:anchorId="05B75634">
          <v:shape id="_x0000_i1030" type="#_x0000_t75" alt="" style="width:345.75pt;height:243.85pt;mso-width-percent:0;mso-height-percent:0;mso-width-percent:0;mso-height-percent:0" o:ole="" fillcolor="window">
            <v:imagedata r:id="rId232" o:title="" cropright="-790f"/>
          </v:shape>
          <o:OLEObject Type="Embed" ProgID="Word.Picture.8" ShapeID="_x0000_i1030" DrawAspect="Content" ObjectID="_1646729242" r:id="rId233"/>
        </w:object>
      </w:r>
    </w:p>
    <w:p w14:paraId="58D959C2" w14:textId="77777777" w:rsidR="00F71022" w:rsidRPr="00BF0A93" w:rsidRDefault="00F71022" w:rsidP="008F7D7D">
      <w:pPr>
        <w:pStyle w:val="FigureTitle"/>
      </w:pPr>
      <w:r w:rsidRPr="00BF0A93">
        <w:t>Figure E.9.3-1: Collection of XDS Affinity Domains</w:t>
      </w:r>
    </w:p>
    <w:p w14:paraId="552FF5A5" w14:textId="77777777" w:rsidR="00F71022" w:rsidRPr="00BF0A93" w:rsidRDefault="00F71022" w:rsidP="00AA50EB">
      <w:pPr>
        <w:pStyle w:val="Heading3"/>
        <w:numPr>
          <w:ilvl w:val="0"/>
          <w:numId w:val="0"/>
        </w:numPr>
        <w:rPr>
          <w:noProof w:val="0"/>
        </w:rPr>
      </w:pPr>
      <w:bookmarkStart w:id="6683" w:name="_Toc169255527"/>
      <w:bookmarkStart w:id="6684" w:name="_Toc169255663"/>
      <w:bookmarkStart w:id="6685" w:name="_Toc169255812"/>
      <w:bookmarkStart w:id="6686" w:name="_Toc169255971"/>
      <w:bookmarkStart w:id="6687" w:name="_Toc268858960"/>
      <w:bookmarkStart w:id="6688" w:name="_Toc268859014"/>
      <w:bookmarkStart w:id="6689" w:name="_Toc488068449"/>
      <w:bookmarkStart w:id="6690" w:name="_Toc488068885"/>
      <w:bookmarkStart w:id="6691" w:name="_Toc488075209"/>
      <w:bookmarkStart w:id="6692" w:name="_Toc13752581"/>
      <w:r w:rsidRPr="00BF0A93">
        <w:rPr>
          <w:noProof w:val="0"/>
        </w:rPr>
        <w:t>E.9.4 A Collection of Non-XDS Affinity Domains</w:t>
      </w:r>
      <w:bookmarkEnd w:id="6683"/>
      <w:bookmarkEnd w:id="6684"/>
      <w:bookmarkEnd w:id="6685"/>
      <w:bookmarkEnd w:id="6686"/>
      <w:r w:rsidRPr="00BF0A93">
        <w:rPr>
          <w:noProof w:val="0"/>
        </w:rPr>
        <w:t xml:space="preserve"> (informative)</w:t>
      </w:r>
      <w:bookmarkEnd w:id="6687"/>
      <w:bookmarkEnd w:id="6688"/>
      <w:bookmarkEnd w:id="6689"/>
      <w:bookmarkEnd w:id="6690"/>
      <w:bookmarkEnd w:id="6691"/>
      <w:bookmarkEnd w:id="6692"/>
    </w:p>
    <w:p w14:paraId="2BEFA26B" w14:textId="77777777" w:rsidR="00F71022" w:rsidRPr="00BF0A93" w:rsidRDefault="00F71022" w:rsidP="008F7D7D">
      <w:pPr>
        <w:pStyle w:val="BodyText"/>
      </w:pPr>
      <w:r w:rsidRPr="00BF0A93">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050F4E02" w14:textId="77777777" w:rsidR="00F71022" w:rsidRPr="00BF0A93" w:rsidRDefault="00F71022" w:rsidP="008F7D7D">
      <w:pPr>
        <w:pStyle w:val="BodyText"/>
      </w:pPr>
    </w:p>
    <w:bookmarkStart w:id="6693" w:name="_MON_1241525914"/>
    <w:bookmarkStart w:id="6694" w:name="_MON_1246708563"/>
    <w:bookmarkEnd w:id="6693"/>
    <w:bookmarkEnd w:id="6694"/>
    <w:bookmarkStart w:id="6695" w:name="_MON_1240770176"/>
    <w:bookmarkEnd w:id="6695"/>
    <w:p w14:paraId="37306869" w14:textId="77777777" w:rsidR="00F71022" w:rsidRPr="00BF0A93" w:rsidRDefault="008105ED" w:rsidP="008F7D7D">
      <w:pPr>
        <w:pStyle w:val="BodyText"/>
        <w:jc w:val="center"/>
      </w:pPr>
      <w:r w:rsidRPr="00BF0A93">
        <w:rPr>
          <w:noProof/>
        </w:rPr>
        <w:object w:dxaOrig="12030" w:dyaOrig="7920" w14:anchorId="5EF949AF">
          <v:shape id="_x0000_i1029" type="#_x0000_t75" alt="" style="width:330.8pt;height:237.05pt;mso-width-percent:0;mso-height-percent:0;mso-width-percent:0;mso-height-percent:0" o:ole="" fillcolor="window">
            <v:imagedata r:id="rId234" o:title="" cropright="-790f"/>
          </v:shape>
          <o:OLEObject Type="Embed" ProgID="Word.Picture.8" ShapeID="_x0000_i1029" DrawAspect="Content" ObjectID="_1646729243" r:id="rId235"/>
        </w:object>
      </w:r>
    </w:p>
    <w:p w14:paraId="57225B23" w14:textId="77777777" w:rsidR="00F71022" w:rsidRPr="00BF0A93" w:rsidRDefault="00F71022" w:rsidP="008F7D7D">
      <w:pPr>
        <w:pStyle w:val="FigureTitle"/>
      </w:pPr>
      <w:r w:rsidRPr="00BF0A93">
        <w:t>Figure E.9.4-1: Collection of Non-XDS Affinity Domains</w:t>
      </w:r>
    </w:p>
    <w:p w14:paraId="4BC3ABE3" w14:textId="77777777" w:rsidR="00F71022" w:rsidRPr="00BF0A93" w:rsidRDefault="00F71022" w:rsidP="00AA50EB">
      <w:pPr>
        <w:pStyle w:val="Heading3"/>
        <w:numPr>
          <w:ilvl w:val="0"/>
          <w:numId w:val="0"/>
        </w:numPr>
        <w:rPr>
          <w:noProof w:val="0"/>
        </w:rPr>
      </w:pPr>
      <w:bookmarkStart w:id="6696" w:name="_Toc169255528"/>
      <w:bookmarkStart w:id="6697" w:name="_Toc169255664"/>
      <w:bookmarkStart w:id="6698" w:name="_Toc169255813"/>
      <w:bookmarkStart w:id="6699" w:name="_Toc169255972"/>
      <w:bookmarkStart w:id="6700" w:name="_Toc268858961"/>
      <w:bookmarkStart w:id="6701" w:name="_Toc268859015"/>
      <w:bookmarkStart w:id="6702" w:name="_Toc488068450"/>
      <w:bookmarkStart w:id="6703" w:name="_Toc488068886"/>
      <w:bookmarkStart w:id="6704" w:name="_Toc488075210"/>
      <w:bookmarkStart w:id="6705" w:name="_Toc13752582"/>
      <w:bookmarkEnd w:id="6640"/>
      <w:r w:rsidRPr="00BF0A93">
        <w:rPr>
          <w:noProof w:val="0"/>
        </w:rPr>
        <w:t xml:space="preserve">E.9.5 </w:t>
      </w:r>
      <w:bookmarkStart w:id="6706" w:name="_Hlk169406923"/>
      <w:r w:rsidRPr="00BF0A93">
        <w:rPr>
          <w:noProof w:val="0"/>
        </w:rPr>
        <w:t>An XDS Affinity Domain with a “Transparent” XCA Gateway</w:t>
      </w:r>
      <w:bookmarkEnd w:id="6696"/>
      <w:bookmarkEnd w:id="6697"/>
      <w:bookmarkEnd w:id="6698"/>
      <w:bookmarkEnd w:id="6699"/>
      <w:bookmarkEnd w:id="6706"/>
      <w:r w:rsidRPr="00BF0A93">
        <w:rPr>
          <w:noProof w:val="0"/>
        </w:rPr>
        <w:t xml:space="preserve"> (informative)</w:t>
      </w:r>
      <w:bookmarkEnd w:id="6700"/>
      <w:bookmarkEnd w:id="6701"/>
      <w:bookmarkEnd w:id="6702"/>
      <w:bookmarkEnd w:id="6703"/>
      <w:bookmarkEnd w:id="6704"/>
      <w:bookmarkEnd w:id="6705"/>
    </w:p>
    <w:p w14:paraId="2CA609D2" w14:textId="1294CDBA" w:rsidR="00F71022" w:rsidRPr="00BF0A93" w:rsidRDefault="00F71022" w:rsidP="008F7D7D">
      <w:pPr>
        <w:pStyle w:val="BodyText"/>
      </w:pPr>
      <w:r w:rsidRPr="00BF0A93">
        <w:t>In the example below, the initiating community is an XDS Affinity Domain where the Initiating Gateway is grouped with the XDS Affinity Domain Document Registry. Thus</w:t>
      </w:r>
      <w:r w:rsidR="00886D45">
        <w:t>,</w:t>
      </w:r>
      <w:r w:rsidRPr="00BF0A93">
        <w:t xml:space="preserve">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BF0A93" w:rsidRDefault="00F71022" w:rsidP="008F7D7D">
      <w:pPr>
        <w:pStyle w:val="BodyText"/>
      </w:pPr>
      <w:r w:rsidRPr="00BF0A93">
        <w:t xml:space="preserve">This diagram also shows a Responding Gateway grouped with a Document Registry. </w:t>
      </w:r>
    </w:p>
    <w:p w14:paraId="634C18D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79626FFB" w14:textId="77777777" w:rsidR="00F71022" w:rsidRPr="00BF0A93" w:rsidRDefault="00F71022" w:rsidP="00A9747B">
      <w:pPr>
        <w:pStyle w:val="BodyText"/>
      </w:pPr>
    </w:p>
    <w:bookmarkStart w:id="6707" w:name="_MON_1246880624"/>
    <w:bookmarkEnd w:id="6707"/>
    <w:p w14:paraId="506EFC00" w14:textId="77777777" w:rsidR="00F71022" w:rsidRPr="00BF0A93" w:rsidRDefault="008105ED" w:rsidP="00A9747B">
      <w:pPr>
        <w:pStyle w:val="BodyText"/>
        <w:jc w:val="center"/>
      </w:pPr>
      <w:r w:rsidRPr="00BF0A93">
        <w:rPr>
          <w:noProof/>
        </w:rPr>
        <w:object w:dxaOrig="13155" w:dyaOrig="6795" w14:anchorId="744619DE">
          <v:shape id="_x0000_i1028" type="#_x0000_t75" alt="" style="width:365.45pt;height:202.4pt;mso-width-percent:0;mso-height-percent:0;mso-width-percent:0;mso-height-percent:0" o:ole="" fillcolor="window">
            <v:imagedata r:id="rId236" o:title="" cropright="-792f"/>
          </v:shape>
          <o:OLEObject Type="Embed" ProgID="Word.Picture.8" ShapeID="_x0000_i1028" DrawAspect="Content" ObjectID="_1646729244" r:id="rId237"/>
        </w:object>
      </w:r>
    </w:p>
    <w:p w14:paraId="4CC663BE" w14:textId="77777777" w:rsidR="00F71022" w:rsidRPr="00BF0A93" w:rsidRDefault="00F71022" w:rsidP="008F7D7D">
      <w:pPr>
        <w:pStyle w:val="FigureTitle"/>
      </w:pPr>
      <w:r w:rsidRPr="00BF0A93">
        <w:t>Figure E.9.5-1: An XDS Affinity Domain with a “Transparent” XCA Gateway</w:t>
      </w:r>
    </w:p>
    <w:p w14:paraId="357FA8BF" w14:textId="77777777" w:rsidR="00F71022" w:rsidRPr="00BF0A93" w:rsidRDefault="00F71022" w:rsidP="002F3BF2">
      <w:pPr>
        <w:pStyle w:val="AppendixHeading2"/>
        <w:numPr>
          <w:ilvl w:val="0"/>
          <w:numId w:val="0"/>
        </w:numPr>
        <w:rPr>
          <w:bCs/>
          <w:noProof w:val="0"/>
        </w:rPr>
      </w:pPr>
      <w:bookmarkStart w:id="6708" w:name="_Toc268858962"/>
      <w:bookmarkStart w:id="6709" w:name="_Toc268859016"/>
      <w:bookmarkStart w:id="6710" w:name="_Toc488068451"/>
      <w:bookmarkStart w:id="6711" w:name="_Toc488068887"/>
      <w:bookmarkStart w:id="6712" w:name="_Toc488075211"/>
      <w:bookmarkStart w:id="6713" w:name="_Toc13752583"/>
      <w:r w:rsidRPr="00BF0A93">
        <w:rPr>
          <w:bCs/>
          <w:noProof w:val="0"/>
        </w:rPr>
        <w:t>E.10 XCA and Patient Identification Management</w:t>
      </w:r>
      <w:bookmarkEnd w:id="6641"/>
      <w:bookmarkEnd w:id="6642"/>
      <w:bookmarkEnd w:id="6643"/>
      <w:bookmarkEnd w:id="6644"/>
      <w:bookmarkEnd w:id="6645"/>
      <w:bookmarkEnd w:id="6708"/>
      <w:bookmarkEnd w:id="6709"/>
      <w:bookmarkEnd w:id="6710"/>
      <w:bookmarkEnd w:id="6711"/>
      <w:bookmarkEnd w:id="6712"/>
      <w:bookmarkEnd w:id="6713"/>
    </w:p>
    <w:p w14:paraId="7D796B32" w14:textId="77777777" w:rsidR="00F71022" w:rsidRPr="00BF0A93" w:rsidRDefault="00F71022" w:rsidP="008F7D7D">
      <w:pPr>
        <w:pStyle w:val="BodyText"/>
      </w:pPr>
      <w:r w:rsidRPr="00BF0A93">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BF0A93" w:rsidRDefault="00F71022" w:rsidP="00AA50EB">
      <w:pPr>
        <w:pStyle w:val="Heading3"/>
        <w:numPr>
          <w:ilvl w:val="0"/>
          <w:numId w:val="0"/>
        </w:numPr>
        <w:rPr>
          <w:noProof w:val="0"/>
        </w:rPr>
      </w:pPr>
      <w:bookmarkStart w:id="6714" w:name="_Toc168463554"/>
      <w:bookmarkStart w:id="6715" w:name="_Toc169255532"/>
      <w:bookmarkStart w:id="6716" w:name="_Toc169255668"/>
      <w:bookmarkStart w:id="6717" w:name="_Toc169255817"/>
      <w:bookmarkStart w:id="6718" w:name="_Toc169255976"/>
      <w:bookmarkStart w:id="6719" w:name="_Toc173902942"/>
      <w:bookmarkStart w:id="6720" w:name="_Toc268858963"/>
      <w:bookmarkStart w:id="6721" w:name="_Toc268859017"/>
      <w:bookmarkStart w:id="6722" w:name="_Toc488068452"/>
      <w:bookmarkStart w:id="6723" w:name="_Toc488068888"/>
      <w:bookmarkStart w:id="6724" w:name="_Toc488075212"/>
      <w:bookmarkStart w:id="6725" w:name="_Toc13752584"/>
      <w:r w:rsidRPr="00BF0A93">
        <w:rPr>
          <w:noProof w:val="0"/>
        </w:rPr>
        <w:t xml:space="preserve">E.10.1 Patient Identification </w:t>
      </w:r>
      <w:bookmarkEnd w:id="6714"/>
      <w:bookmarkEnd w:id="6715"/>
      <w:bookmarkEnd w:id="6716"/>
      <w:bookmarkEnd w:id="6717"/>
      <w:bookmarkEnd w:id="6718"/>
      <w:bookmarkEnd w:id="6719"/>
      <w:r w:rsidRPr="00BF0A93">
        <w:rPr>
          <w:noProof w:val="0"/>
        </w:rPr>
        <w:t>using PIX</w:t>
      </w:r>
      <w:bookmarkEnd w:id="6720"/>
      <w:bookmarkEnd w:id="6721"/>
      <w:bookmarkEnd w:id="6722"/>
      <w:bookmarkEnd w:id="6723"/>
      <w:bookmarkEnd w:id="6724"/>
      <w:bookmarkEnd w:id="6725"/>
    </w:p>
    <w:p w14:paraId="760B398E" w14:textId="77777777" w:rsidR="00F71022" w:rsidRPr="00BF0A93" w:rsidRDefault="00F71022" w:rsidP="008F7D7D">
      <w:pPr>
        <w:pStyle w:val="BodyText"/>
      </w:pPr>
      <w:r w:rsidRPr="00BF0A93">
        <w:t>The following diagram describes a mechanism for managing patient identities where there is topmost PIX which cross references between communities A, B and C. This diagram assumes that a Responding or Initiating Gateway for each community interacts in order to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BF0A93" w:rsidRDefault="00F71022" w:rsidP="006720E8">
      <w:pPr>
        <w:pStyle w:val="BodyText"/>
      </w:pPr>
      <w:bookmarkStart w:id="6726" w:name="_MON_1247094698"/>
      <w:bookmarkStart w:id="6727" w:name="_MON_1247097637"/>
      <w:bookmarkStart w:id="6728" w:name="_MON_1247099331"/>
      <w:bookmarkStart w:id="6729" w:name="_MON_1247101090"/>
      <w:bookmarkStart w:id="6730" w:name="_MON_1247102305"/>
      <w:bookmarkStart w:id="6731" w:name="_MON_1247103003"/>
      <w:bookmarkStart w:id="6732" w:name="_MON_1247130363"/>
      <w:bookmarkStart w:id="6733" w:name="_MON_1247130834"/>
      <w:bookmarkStart w:id="6734" w:name="_MON_1247130868"/>
      <w:bookmarkStart w:id="6735" w:name="_MON_1247132533"/>
      <w:bookmarkStart w:id="6736" w:name="_MON_1247132987"/>
      <w:bookmarkStart w:id="6737" w:name="_MON_1247221767"/>
      <w:bookmarkStart w:id="6738" w:name="_MON_1247222795"/>
      <w:bookmarkStart w:id="6739" w:name="_MON_1247306791"/>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p>
    <w:p w14:paraId="0B0DCEB8" w14:textId="77777777" w:rsidR="00F71022" w:rsidRPr="00BF0A93" w:rsidRDefault="00F71022" w:rsidP="006720E8">
      <w:pPr>
        <w:pStyle w:val="BodyText"/>
      </w:pPr>
    </w:p>
    <w:bookmarkStart w:id="6740" w:name="_MON_1348306032"/>
    <w:bookmarkEnd w:id="6740"/>
    <w:bookmarkStart w:id="6741" w:name="_MON_1247130718"/>
    <w:bookmarkEnd w:id="6741"/>
    <w:p w14:paraId="2BC018F3" w14:textId="77777777" w:rsidR="00F71022" w:rsidRPr="00BF0A93" w:rsidRDefault="008105ED" w:rsidP="006720E8">
      <w:pPr>
        <w:pStyle w:val="BodyText"/>
      </w:pPr>
      <w:r w:rsidRPr="00BF0A93">
        <w:rPr>
          <w:noProof/>
        </w:rPr>
        <w:object w:dxaOrig="13700" w:dyaOrig="10360" w14:anchorId="55A0915C">
          <v:shape id="_x0000_i1027" type="#_x0000_t75" alt="" style="width:424.55pt;height:324pt;mso-width-percent:0;mso-height-percent:0;mso-width-percent:0;mso-height-percent:0" o:ole="">
            <v:imagedata r:id="rId238" o:title=""/>
          </v:shape>
          <o:OLEObject Type="Embed" ProgID="Word.Picture.8" ShapeID="_x0000_i1027" DrawAspect="Content" ObjectID="_1646729245" r:id="rId239"/>
        </w:object>
      </w:r>
    </w:p>
    <w:p w14:paraId="0389ED49" w14:textId="20509CB7" w:rsidR="00F71022" w:rsidRPr="00BF0A93" w:rsidRDefault="00F71022" w:rsidP="006720E8">
      <w:pPr>
        <w:pStyle w:val="FigureTitle"/>
      </w:pPr>
      <w:r w:rsidRPr="00BF0A93">
        <w:t>Figure E.10.1-1: Patient Identification using PIX</w:t>
      </w:r>
    </w:p>
    <w:p w14:paraId="6239C013" w14:textId="77777777" w:rsidR="00F71022" w:rsidRPr="00BF0A93" w:rsidRDefault="00F71022" w:rsidP="00AA50EB">
      <w:pPr>
        <w:pStyle w:val="Heading3"/>
        <w:numPr>
          <w:ilvl w:val="0"/>
          <w:numId w:val="0"/>
        </w:numPr>
        <w:rPr>
          <w:noProof w:val="0"/>
        </w:rPr>
      </w:pPr>
      <w:bookmarkStart w:id="6742" w:name="_Toc168463555"/>
      <w:bookmarkStart w:id="6743" w:name="_Toc169255533"/>
      <w:bookmarkStart w:id="6744" w:name="_Toc169255669"/>
      <w:bookmarkStart w:id="6745" w:name="_Toc169255818"/>
      <w:bookmarkStart w:id="6746" w:name="_Toc169255977"/>
      <w:bookmarkStart w:id="6747" w:name="_Toc173902943"/>
      <w:bookmarkStart w:id="6748" w:name="_Toc268858964"/>
      <w:bookmarkStart w:id="6749" w:name="_Toc268859018"/>
      <w:bookmarkStart w:id="6750" w:name="_Toc488068453"/>
      <w:bookmarkStart w:id="6751" w:name="_Toc488068889"/>
      <w:bookmarkStart w:id="6752" w:name="_Toc488075213"/>
      <w:bookmarkStart w:id="6753" w:name="_Toc13752585"/>
      <w:r w:rsidRPr="00BF0A93">
        <w:rPr>
          <w:noProof w:val="0"/>
        </w:rPr>
        <w:t>E.10.2 Patient Identification using PDQ</w:t>
      </w:r>
      <w:bookmarkEnd w:id="6742"/>
      <w:bookmarkEnd w:id="6743"/>
      <w:bookmarkEnd w:id="6744"/>
      <w:bookmarkEnd w:id="6745"/>
      <w:bookmarkEnd w:id="6746"/>
      <w:bookmarkEnd w:id="6747"/>
      <w:bookmarkEnd w:id="6748"/>
      <w:bookmarkEnd w:id="6749"/>
      <w:bookmarkEnd w:id="6750"/>
      <w:bookmarkEnd w:id="6751"/>
      <w:bookmarkEnd w:id="6752"/>
      <w:bookmarkEnd w:id="6753"/>
    </w:p>
    <w:p w14:paraId="5C8A9009" w14:textId="77777777" w:rsidR="00F71022" w:rsidRPr="00BF0A93" w:rsidRDefault="00F71022" w:rsidP="008F7D7D">
      <w:pPr>
        <w:pStyle w:val="BodyText"/>
      </w:pPr>
      <w:r w:rsidRPr="00BF0A93">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BF0A93" w:rsidRDefault="00F71022" w:rsidP="00A9747B">
      <w:pPr>
        <w:pStyle w:val="BodyText"/>
      </w:pPr>
    </w:p>
    <w:p w14:paraId="748CA54D" w14:textId="77777777" w:rsidR="00F71022" w:rsidRPr="00BF0A93" w:rsidRDefault="00F71022" w:rsidP="008F7D7D">
      <w:pPr>
        <w:pStyle w:val="BodyText"/>
      </w:pPr>
    </w:p>
    <w:bookmarkStart w:id="6754" w:name="_MON_1247131048"/>
    <w:bookmarkEnd w:id="6754"/>
    <w:bookmarkStart w:id="6755" w:name="_MON_1247130969"/>
    <w:bookmarkEnd w:id="6755"/>
    <w:p w14:paraId="52AE6898" w14:textId="77777777" w:rsidR="00F71022" w:rsidRPr="00BF0A93" w:rsidRDefault="008105ED" w:rsidP="00A9747B">
      <w:pPr>
        <w:pStyle w:val="BodyText"/>
        <w:jc w:val="center"/>
      </w:pPr>
      <w:r w:rsidRPr="00BF0A93">
        <w:rPr>
          <w:noProof/>
        </w:rPr>
        <w:object w:dxaOrig="14490" w:dyaOrig="9165" w14:anchorId="2E19EBE4">
          <v:shape id="_x0000_i1026" type="#_x0000_t75" alt="" style="width:415pt;height:266.95pt;mso-width-percent:0;mso-height-percent:0;mso-width-percent:0;mso-height-percent:0" o:ole="">
            <v:imagedata r:id="rId240" o:title=""/>
          </v:shape>
          <o:OLEObject Type="Embed" ProgID="Word.Picture.8" ShapeID="_x0000_i1026" DrawAspect="Content" ObjectID="_1646729246" r:id="rId241"/>
        </w:object>
      </w:r>
    </w:p>
    <w:p w14:paraId="07EF5F2C" w14:textId="77777777" w:rsidR="00F71022" w:rsidRPr="00BF0A93" w:rsidRDefault="00F71022" w:rsidP="008F7D7D">
      <w:pPr>
        <w:pStyle w:val="FigureTitle"/>
      </w:pPr>
      <w:r w:rsidRPr="00BF0A93">
        <w:t>Figure E.10.2-1: Patient Identification using PDQ</w:t>
      </w:r>
    </w:p>
    <w:p w14:paraId="22408316" w14:textId="77777777" w:rsidR="00F71022" w:rsidRPr="00BF0A93" w:rsidRDefault="00F71022" w:rsidP="008F7D7D">
      <w:pPr>
        <w:pStyle w:val="BodyText"/>
      </w:pPr>
      <w:r w:rsidRPr="00BF0A93">
        <w:t xml:space="preserve">This diagram present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BF0A93" w:rsidRDefault="00F71022" w:rsidP="008F7D7D">
      <w:pPr>
        <w:pStyle w:val="BodyText"/>
      </w:pPr>
      <w:r w:rsidRPr="00BF0A93">
        <w:t>This approach requires a significant number of policy decisions to be in place, coordinated with privacy consent in cross-community environment that are well beyond the scope of the combined use of PDQ and XCA presented in Figure E.10.2-1. In addition, the integration of a large number of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BF0A93" w:rsidRDefault="00F71022" w:rsidP="00A9747B">
      <w:pPr>
        <w:pStyle w:val="BodyText"/>
      </w:pPr>
      <w:r w:rsidRPr="00BF0A93">
        <w:t>Future IHE work in this area may offer more sophisticated integration profiles that could be combined with XCA.</w:t>
      </w:r>
    </w:p>
    <w:p w14:paraId="699EBC3D" w14:textId="77777777" w:rsidR="00F71022" w:rsidRPr="00BF0A93" w:rsidRDefault="00F71022" w:rsidP="00AA50EB">
      <w:pPr>
        <w:pStyle w:val="Heading1"/>
        <w:numPr>
          <w:ilvl w:val="0"/>
          <w:numId w:val="0"/>
        </w:numPr>
        <w:rPr>
          <w:noProof w:val="0"/>
        </w:rPr>
      </w:pPr>
      <w:bookmarkStart w:id="6756" w:name="_Toc214425690"/>
      <w:bookmarkStart w:id="6757" w:name="_Toc488068454"/>
      <w:bookmarkStart w:id="6758" w:name="_Toc488068890"/>
      <w:bookmarkStart w:id="6759" w:name="_Toc488075214"/>
      <w:bookmarkStart w:id="6760" w:name="_Toc13752586"/>
      <w:r w:rsidRPr="00BF0A93">
        <w:rPr>
          <w:noProof w:val="0"/>
        </w:rPr>
        <w:lastRenderedPageBreak/>
        <w:t>Appendix F: Request to Standards Development Organizations</w:t>
      </w:r>
      <w:bookmarkEnd w:id="6756"/>
      <w:bookmarkEnd w:id="6757"/>
      <w:bookmarkEnd w:id="6758"/>
      <w:bookmarkEnd w:id="6759"/>
      <w:bookmarkEnd w:id="6760"/>
    </w:p>
    <w:p w14:paraId="09A86653" w14:textId="77777777" w:rsidR="00F71022" w:rsidRPr="00BF0A93" w:rsidRDefault="00F71022">
      <w:pPr>
        <w:pStyle w:val="BodyText"/>
      </w:pPr>
      <w:r w:rsidRPr="00BF0A93">
        <w:t xml:space="preserve">This Appendix is </w:t>
      </w:r>
      <w:r w:rsidR="0070200D" w:rsidRPr="00BF0A93">
        <w:t xml:space="preserve">intentionally </w:t>
      </w:r>
      <w:r w:rsidRPr="00BF0A93">
        <w:t>blank.</w:t>
      </w:r>
    </w:p>
    <w:p w14:paraId="1C6A42CA" w14:textId="77777777" w:rsidR="00F71022" w:rsidRPr="00BF0A93" w:rsidRDefault="00F71022" w:rsidP="00AA50EB">
      <w:pPr>
        <w:pStyle w:val="Heading1"/>
        <w:numPr>
          <w:ilvl w:val="0"/>
          <w:numId w:val="0"/>
        </w:numPr>
        <w:rPr>
          <w:noProof w:val="0"/>
        </w:rPr>
      </w:pPr>
      <w:bookmarkStart w:id="6761" w:name="_Toc214425691"/>
      <w:bookmarkStart w:id="6762" w:name="_Toc488068455"/>
      <w:bookmarkStart w:id="6763" w:name="_Toc488068891"/>
      <w:bookmarkStart w:id="6764" w:name="_Toc488075215"/>
      <w:bookmarkStart w:id="6765" w:name="_Toc13752587"/>
      <w:r w:rsidRPr="00BF0A93">
        <w:rPr>
          <w:noProof w:val="0"/>
        </w:rPr>
        <w:lastRenderedPageBreak/>
        <w:t>Appendix G: Security Considerations</w:t>
      </w:r>
      <w:bookmarkEnd w:id="6761"/>
      <w:bookmarkEnd w:id="6762"/>
      <w:bookmarkEnd w:id="6763"/>
      <w:bookmarkEnd w:id="6764"/>
      <w:bookmarkEnd w:id="6765"/>
    </w:p>
    <w:p w14:paraId="3391018C" w14:textId="77777777" w:rsidR="00F71022" w:rsidRPr="00BF0A93" w:rsidRDefault="00F71022" w:rsidP="002F3BF2">
      <w:pPr>
        <w:pStyle w:val="AppendixHeading2"/>
        <w:numPr>
          <w:ilvl w:val="0"/>
          <w:numId w:val="0"/>
        </w:numPr>
        <w:rPr>
          <w:bCs/>
          <w:noProof w:val="0"/>
        </w:rPr>
      </w:pPr>
      <w:bookmarkStart w:id="6766" w:name="_Toc214425692"/>
      <w:bookmarkStart w:id="6767" w:name="_Toc488068456"/>
      <w:bookmarkStart w:id="6768" w:name="_Toc488068892"/>
      <w:bookmarkStart w:id="6769" w:name="_Toc488075216"/>
      <w:bookmarkStart w:id="6770" w:name="_Toc13752588"/>
      <w:r w:rsidRPr="00BF0A93">
        <w:rPr>
          <w:bCs/>
          <w:noProof w:val="0"/>
        </w:rPr>
        <w:t>G.1 Cross Profile Considerations</w:t>
      </w:r>
      <w:bookmarkEnd w:id="6766"/>
      <w:bookmarkEnd w:id="6767"/>
      <w:bookmarkEnd w:id="6768"/>
      <w:bookmarkEnd w:id="6769"/>
      <w:bookmarkEnd w:id="6770"/>
    </w:p>
    <w:p w14:paraId="5CF51A3F" w14:textId="77777777" w:rsidR="00F71022" w:rsidRPr="00BF0A93" w:rsidRDefault="00F71022">
      <w:pPr>
        <w:pStyle w:val="BodyText"/>
      </w:pPr>
      <w:r w:rsidRPr="00BF0A93">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BF0A93" w:rsidRDefault="00F71022">
      <w:pPr>
        <w:pStyle w:val="BodyText"/>
      </w:pPr>
      <w:r w:rsidRPr="00BF0A93">
        <w:t>IHE assumes that actors will be installed on nodes with the following characteristics:</w:t>
      </w:r>
    </w:p>
    <w:p w14:paraId="177F41A4" w14:textId="77777777" w:rsidR="00F71022" w:rsidRPr="00BF0A93" w:rsidRDefault="00F71022" w:rsidP="00BC2927">
      <w:pPr>
        <w:pStyle w:val="ListBullet2"/>
        <w:numPr>
          <w:ilvl w:val="0"/>
          <w:numId w:val="53"/>
        </w:numPr>
      </w:pPr>
      <w:r w:rsidRPr="00BF0A93">
        <w:t xml:space="preserve">Each node has a security policy and procedure that applies to its operation. </w:t>
      </w:r>
      <w:r w:rsidRPr="00BF0A93">
        <w:br/>
        <w:t>This is assumed to be part of the healthcare enterprise security policy.</w:t>
      </w:r>
    </w:p>
    <w:p w14:paraId="0805FCA2" w14:textId="77777777" w:rsidR="00F71022" w:rsidRPr="00BF0A93" w:rsidRDefault="00F71022" w:rsidP="00BC2927">
      <w:pPr>
        <w:pStyle w:val="ListBullet2"/>
        <w:numPr>
          <w:ilvl w:val="0"/>
          <w:numId w:val="53"/>
        </w:numPr>
      </w:pPr>
      <w:r w:rsidRPr="00BF0A93">
        <w:t xml:space="preserve">Any user (human, or application process) external to the node boundaries is submitted to an access control procedure in which the user/application will be authenticated. </w:t>
      </w:r>
    </w:p>
    <w:p w14:paraId="68B99456" w14:textId="77777777" w:rsidR="00F71022" w:rsidRPr="00BF0A93" w:rsidRDefault="00F71022" w:rsidP="00BC2927">
      <w:pPr>
        <w:pStyle w:val="ListBullet2"/>
        <w:numPr>
          <w:ilvl w:val="0"/>
          <w:numId w:val="53"/>
        </w:numPr>
      </w:pPr>
      <w:r w:rsidRPr="00BF0A93">
        <w:t>All required audit trail events are captured and recorded.</w:t>
      </w:r>
    </w:p>
    <w:p w14:paraId="327C9E01" w14:textId="77777777" w:rsidR="00F71022" w:rsidRPr="00BF0A93" w:rsidRDefault="00F71022">
      <w:pPr>
        <w:pStyle w:val="BodyText"/>
      </w:pPr>
      <w:r w:rsidRPr="00BF0A93">
        <w:t>The profiles in this framework assume the following environment:</w:t>
      </w:r>
    </w:p>
    <w:p w14:paraId="71C66261" w14:textId="77777777" w:rsidR="00F71022" w:rsidRPr="00BF0A93" w:rsidRDefault="00F71022" w:rsidP="00BC2927">
      <w:pPr>
        <w:pStyle w:val="ListBullet2"/>
        <w:numPr>
          <w:ilvl w:val="0"/>
          <w:numId w:val="53"/>
        </w:numPr>
      </w:pPr>
      <w:r w:rsidRPr="00BF0A93">
        <w:t>Physical Security Environment</w:t>
      </w:r>
    </w:p>
    <w:p w14:paraId="62B91128" w14:textId="77777777" w:rsidR="00F71022" w:rsidRPr="00BF0A93" w:rsidRDefault="00F71022" w:rsidP="00BC2927">
      <w:pPr>
        <w:pStyle w:val="ListBullet3"/>
        <w:numPr>
          <w:ilvl w:val="0"/>
          <w:numId w:val="54"/>
        </w:numPr>
      </w:pPr>
      <w:r w:rsidRPr="00BF0A93">
        <w:t>The equipment is assumed to be located in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BF0A93" w:rsidRDefault="00F71022" w:rsidP="00BC2927">
      <w:pPr>
        <w:pStyle w:val="ListBullet3"/>
        <w:numPr>
          <w:ilvl w:val="0"/>
          <w:numId w:val="54"/>
        </w:numPr>
      </w:pPr>
      <w:r w:rsidRPr="00BF0A93">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BF0A93" w:rsidRDefault="00F71022" w:rsidP="00BC2927">
      <w:pPr>
        <w:pStyle w:val="ListBullet3"/>
        <w:numPr>
          <w:ilvl w:val="0"/>
          <w:numId w:val="54"/>
        </w:numPr>
      </w:pPr>
      <w:r w:rsidRPr="00BF0A93">
        <w:t>Local procedures and operations will be in place to ensure that the physical security assumptions are valid for other areas of the hospital, such as administrative offices, that may be at greater risk.</w:t>
      </w:r>
    </w:p>
    <w:p w14:paraId="33282D60" w14:textId="77777777" w:rsidR="00F71022" w:rsidRPr="00BF0A93" w:rsidRDefault="00F71022" w:rsidP="00BC2927">
      <w:pPr>
        <w:pStyle w:val="ListBullet3"/>
        <w:numPr>
          <w:ilvl w:val="0"/>
          <w:numId w:val="54"/>
        </w:numPr>
      </w:pPr>
      <w:r w:rsidRPr="00BF0A93">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BF0A93" w:rsidRDefault="00F71022" w:rsidP="00BC2927">
      <w:pPr>
        <w:pStyle w:val="ListBullet3"/>
        <w:numPr>
          <w:ilvl w:val="0"/>
          <w:numId w:val="54"/>
        </w:numPr>
      </w:pPr>
      <w:r w:rsidRPr="00BF0A93">
        <w:lastRenderedPageBreak/>
        <w:t>The home computer that is used for both personal and professional purposes is difficult to protect. It will be protected from inadvertent modification by malicious software or its use will be prohibited.</w:t>
      </w:r>
    </w:p>
    <w:p w14:paraId="624CA698" w14:textId="77777777" w:rsidR="00F71022" w:rsidRPr="00BF0A93" w:rsidRDefault="00F71022" w:rsidP="00BC2927">
      <w:pPr>
        <w:pStyle w:val="ListBullet2"/>
        <w:numPr>
          <w:ilvl w:val="0"/>
          <w:numId w:val="53"/>
        </w:numPr>
      </w:pPr>
      <w:r w:rsidRPr="00BF0A93">
        <w:t>Network Security Environment</w:t>
      </w:r>
    </w:p>
    <w:p w14:paraId="31A00BE8" w14:textId="77777777" w:rsidR="00F71022" w:rsidRPr="00BF0A93" w:rsidRDefault="00F71022" w:rsidP="00BC2927">
      <w:pPr>
        <w:pStyle w:val="ListBullet3"/>
        <w:numPr>
          <w:ilvl w:val="0"/>
          <w:numId w:val="54"/>
        </w:numPr>
      </w:pPr>
      <w:r w:rsidRPr="00BF0A93">
        <w:t>In addition to the physical security of the network, there will be protection against network access by unsupervised systems. This is typically provided by mechanisms such as firewalls and VPNs.</w:t>
      </w:r>
    </w:p>
    <w:p w14:paraId="63F59254" w14:textId="77777777" w:rsidR="00F71022" w:rsidRPr="00BF0A93" w:rsidRDefault="00F71022">
      <w:pPr>
        <w:pStyle w:val="BodyText"/>
      </w:pPr>
      <w:r w:rsidRPr="00BF0A93">
        <w:t>The threat profile is assumed to be:</w:t>
      </w:r>
    </w:p>
    <w:p w14:paraId="5EFB928E" w14:textId="77777777" w:rsidR="00F71022" w:rsidRPr="00BF0A93" w:rsidRDefault="00F71022" w:rsidP="00BC2927">
      <w:pPr>
        <w:pStyle w:val="ListBullet3"/>
        <w:numPr>
          <w:ilvl w:val="0"/>
          <w:numId w:val="54"/>
        </w:numPr>
      </w:pPr>
      <w:r w:rsidRPr="00BF0A93">
        <w:t>Accidental and inadvertent misuse</w:t>
      </w:r>
    </w:p>
    <w:p w14:paraId="74323CF5" w14:textId="77777777" w:rsidR="00F71022" w:rsidRPr="00BF0A93" w:rsidRDefault="00F71022" w:rsidP="00BC2927">
      <w:pPr>
        <w:pStyle w:val="ListBullet3"/>
        <w:numPr>
          <w:ilvl w:val="0"/>
          <w:numId w:val="54"/>
        </w:numPr>
      </w:pPr>
      <w:r w:rsidRPr="00BF0A93">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BF0A93" w:rsidRDefault="00F71022" w:rsidP="00BC2927">
      <w:pPr>
        <w:pStyle w:val="ListBullet3"/>
        <w:numPr>
          <w:ilvl w:val="0"/>
          <w:numId w:val="54"/>
        </w:numPr>
      </w:pPr>
      <w:r w:rsidRPr="00BF0A93">
        <w:t>Random untargeted abuse, such as from an Internet hacker.</w:t>
      </w:r>
    </w:p>
    <w:p w14:paraId="6EF7E8DE" w14:textId="77777777" w:rsidR="00F71022" w:rsidRPr="00BF0A93" w:rsidRDefault="00F71022">
      <w:pPr>
        <w:pStyle w:val="BodyText"/>
      </w:pPr>
      <w:r w:rsidRPr="00BF0A93">
        <w:t>The threat profile also assumes that the following threats are either not present or otherwise protected.</w:t>
      </w:r>
    </w:p>
    <w:p w14:paraId="37AD8C2D" w14:textId="77777777" w:rsidR="00F71022" w:rsidRPr="00BF0A93" w:rsidRDefault="00F71022" w:rsidP="00BC2927">
      <w:pPr>
        <w:pStyle w:val="ListBullet2"/>
        <w:numPr>
          <w:ilvl w:val="0"/>
          <w:numId w:val="53"/>
        </w:numPr>
      </w:pPr>
      <w:r w:rsidRPr="00BF0A93">
        <w:t>Individual abuse by a system administrator, system developer, or other expert.</w:t>
      </w:r>
    </w:p>
    <w:p w14:paraId="17E77A2F" w14:textId="77777777" w:rsidR="00F71022" w:rsidRPr="00BF0A93" w:rsidRDefault="00F71022" w:rsidP="00BC2927">
      <w:pPr>
        <w:pStyle w:val="ListBullet2"/>
        <w:numPr>
          <w:ilvl w:val="0"/>
          <w:numId w:val="53"/>
        </w:numPr>
      </w:pPr>
      <w:r w:rsidRPr="00BF0A93">
        <w:t>Military or hostile government action</w:t>
      </w:r>
    </w:p>
    <w:p w14:paraId="26471CC4" w14:textId="77777777" w:rsidR="00F71022" w:rsidRPr="00BF0A93" w:rsidRDefault="00F71022" w:rsidP="00BC2927">
      <w:pPr>
        <w:pStyle w:val="ListBullet2"/>
        <w:numPr>
          <w:ilvl w:val="0"/>
          <w:numId w:val="53"/>
        </w:numPr>
      </w:pPr>
      <w:r w:rsidRPr="00BF0A93">
        <w:t>Organized criminal attack</w:t>
      </w:r>
    </w:p>
    <w:p w14:paraId="11274DD1" w14:textId="77777777" w:rsidR="00F71022" w:rsidRPr="00BF0A93" w:rsidRDefault="00F71022">
      <w:pPr>
        <w:pStyle w:val="BodyText"/>
      </w:pPr>
      <w:r w:rsidRPr="00BF0A93">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BF0A93" w:rsidRDefault="00F71022">
      <w:pPr>
        <w:pStyle w:val="BodyText"/>
      </w:pPr>
      <w:r w:rsidRPr="00BF0A93">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BF0A93" w:rsidRDefault="00F71022">
      <w:pPr>
        <w:pStyle w:val="BodyText"/>
      </w:pPr>
    </w:p>
    <w:p w14:paraId="408AADF5" w14:textId="77777777" w:rsidR="00F71022" w:rsidRPr="00BF0A93" w:rsidRDefault="00F71022" w:rsidP="00AA50EB">
      <w:pPr>
        <w:pStyle w:val="Heading1"/>
        <w:numPr>
          <w:ilvl w:val="0"/>
          <w:numId w:val="0"/>
        </w:numPr>
        <w:rPr>
          <w:noProof w:val="0"/>
        </w:rPr>
      </w:pPr>
      <w:bookmarkStart w:id="6771" w:name="_Toc214425694"/>
      <w:bookmarkStart w:id="6772" w:name="_Toc488068457"/>
      <w:bookmarkStart w:id="6773" w:name="_Toc488068893"/>
      <w:bookmarkStart w:id="6774" w:name="_Toc488075217"/>
      <w:bookmarkStart w:id="6775" w:name="_Toc13752589"/>
      <w:r w:rsidRPr="00BF0A93">
        <w:rPr>
          <w:noProof w:val="0"/>
        </w:rPr>
        <w:lastRenderedPageBreak/>
        <w:t>Appendix H: Intentionally Left Blank</w:t>
      </w:r>
      <w:bookmarkEnd w:id="6771"/>
      <w:bookmarkEnd w:id="6772"/>
      <w:bookmarkEnd w:id="6773"/>
      <w:bookmarkEnd w:id="6774"/>
      <w:bookmarkEnd w:id="6775"/>
    </w:p>
    <w:p w14:paraId="23406D71" w14:textId="77777777" w:rsidR="00F71022" w:rsidRPr="00BF0A93" w:rsidRDefault="00F71022" w:rsidP="00AA50EB">
      <w:pPr>
        <w:pStyle w:val="Heading1"/>
        <w:numPr>
          <w:ilvl w:val="0"/>
          <w:numId w:val="0"/>
        </w:numPr>
        <w:rPr>
          <w:noProof w:val="0"/>
        </w:rPr>
      </w:pPr>
      <w:bookmarkStart w:id="6776" w:name="_Toc214425695"/>
      <w:bookmarkStart w:id="6777" w:name="_Toc488068458"/>
      <w:bookmarkStart w:id="6778" w:name="_Toc488068894"/>
      <w:bookmarkStart w:id="6779" w:name="_Toc488075218"/>
      <w:bookmarkStart w:id="6780" w:name="_Toc13752590"/>
      <w:r w:rsidRPr="00BF0A93">
        <w:rPr>
          <w:noProof w:val="0"/>
        </w:rPr>
        <w:lastRenderedPageBreak/>
        <w:t>Appendix I: Intentionally Left Blank</w:t>
      </w:r>
      <w:bookmarkEnd w:id="6776"/>
      <w:bookmarkEnd w:id="6777"/>
      <w:bookmarkEnd w:id="6778"/>
      <w:bookmarkEnd w:id="6779"/>
      <w:bookmarkEnd w:id="6780"/>
    </w:p>
    <w:p w14:paraId="79B34EEE" w14:textId="77777777" w:rsidR="00F71022" w:rsidRPr="00BF0A93" w:rsidRDefault="00F71022" w:rsidP="00AA50EB">
      <w:pPr>
        <w:pStyle w:val="Heading1"/>
        <w:numPr>
          <w:ilvl w:val="0"/>
          <w:numId w:val="0"/>
        </w:numPr>
        <w:rPr>
          <w:noProof w:val="0"/>
        </w:rPr>
      </w:pPr>
      <w:bookmarkStart w:id="6781" w:name="_Toc214425696"/>
      <w:bookmarkStart w:id="6782" w:name="_Toc488068459"/>
      <w:bookmarkStart w:id="6783" w:name="_Toc488068895"/>
      <w:bookmarkStart w:id="6784" w:name="_Toc488075219"/>
      <w:bookmarkStart w:id="6785" w:name="_Toc13752591"/>
      <w:r w:rsidRPr="00BF0A93">
        <w:rPr>
          <w:noProof w:val="0"/>
        </w:rPr>
        <w:lastRenderedPageBreak/>
        <w:t>Appendix J: Content and Format of XDS Documents</w:t>
      </w:r>
      <w:bookmarkEnd w:id="6781"/>
      <w:bookmarkEnd w:id="6782"/>
      <w:bookmarkEnd w:id="6783"/>
      <w:bookmarkEnd w:id="6784"/>
      <w:bookmarkEnd w:id="6785"/>
    </w:p>
    <w:p w14:paraId="6EE7FA38" w14:textId="77777777" w:rsidR="00F71022" w:rsidRPr="00BF0A93" w:rsidRDefault="00F71022">
      <w:pPr>
        <w:pStyle w:val="BodyText"/>
      </w:pPr>
      <w:r w:rsidRPr="00BF0A93">
        <w:t>The XDS Integration Profile purposely leaves a number of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BF0A93" w:rsidRDefault="00F71022">
      <w:pPr>
        <w:pStyle w:val="BodyText"/>
      </w:pPr>
      <w:r w:rsidRPr="00BF0A93">
        <w:t>It is important to recognize that until sufficient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BF0A93" w:rsidRDefault="00F71022">
      <w:pPr>
        <w:pStyle w:val="BodyText"/>
      </w:pPr>
      <w:r w:rsidRPr="00BF0A93">
        <w:t>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XDS, but would further constrain the forms of documents to be shared, or the uses of XDS features such as Folders and Submission Sets, et cetera.</w:t>
      </w:r>
    </w:p>
    <w:p w14:paraId="17FE673F" w14:textId="77777777" w:rsidR="00F71022" w:rsidRPr="00BF0A93" w:rsidRDefault="00F71022">
      <w:pPr>
        <w:pStyle w:val="ParagraphHeading"/>
      </w:pPr>
      <w:r w:rsidRPr="00BF0A93">
        <w:t>Content Neutrality</w:t>
      </w:r>
    </w:p>
    <w:p w14:paraId="15CB9FD9" w14:textId="77777777" w:rsidR="00F71022" w:rsidRPr="00BF0A93" w:rsidRDefault="00F71022">
      <w:pPr>
        <w:pStyle w:val="BodyText"/>
      </w:pPr>
      <w:r w:rsidRPr="00BF0A93">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BF0A93" w:rsidRDefault="00F71022">
      <w:pPr>
        <w:pStyle w:val="BodyText"/>
      </w:pPr>
      <w:r w:rsidRPr="00BF0A93">
        <w:t>IHE strongly recommends that XDS Affinity Domains adopt rules that require documents to comply with widely accepted standards where possible (</w:t>
      </w:r>
      <w:r w:rsidRPr="00BF0A93">
        <w:rPr>
          <w:iCs/>
        </w:rPr>
        <w:t>e.g.</w:t>
      </w:r>
      <w:r w:rsidRPr="00BF0A93">
        <w:t>, HL7 CDA, CEN ENV 13606, ASTM CCR, and DICOM Composite Object).</w:t>
      </w:r>
    </w:p>
    <w:p w14:paraId="4765C5D7" w14:textId="77777777" w:rsidR="00F71022" w:rsidRPr="00BF0A93" w:rsidRDefault="00F71022">
      <w:pPr>
        <w:pStyle w:val="ParagraphHeading"/>
      </w:pPr>
      <w:r w:rsidRPr="00BF0A93">
        <w:t>Document Headers and Metadata</w:t>
      </w:r>
    </w:p>
    <w:p w14:paraId="26639D07" w14:textId="77777777" w:rsidR="00F71022" w:rsidRPr="00BF0A93" w:rsidRDefault="00F71022">
      <w:pPr>
        <w:pStyle w:val="BodyText"/>
        <w:rPr>
          <w:rStyle w:val="BodyTextCharChar"/>
          <w:noProof w:val="0"/>
        </w:rPr>
      </w:pPr>
      <w:r w:rsidRPr="00BF0A93">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BF0A93" w:rsidRDefault="00F71022" w:rsidP="006720E8">
      <w:pPr>
        <w:pStyle w:val="ParagraphHeading"/>
        <w:keepNext/>
      </w:pPr>
      <w:r w:rsidRPr="00BF0A93">
        <w:t>Metadata and the Patient Record</w:t>
      </w:r>
    </w:p>
    <w:p w14:paraId="4E2F7985" w14:textId="52217D88" w:rsidR="00F71022" w:rsidRPr="00BF0A93" w:rsidRDefault="00F71022">
      <w:pPr>
        <w:pStyle w:val="BodyText"/>
        <w:rPr>
          <w:rStyle w:val="BodyTextCharChar"/>
          <w:noProof w:val="0"/>
        </w:rPr>
      </w:pPr>
      <w:r w:rsidRPr="00BF0A93">
        <w:rPr>
          <w:rStyle w:val="BodyTextCharChar"/>
          <w:noProof w:val="0"/>
        </w:rPr>
        <w:t xml:space="preserve">Although metadata in the document header may be duplicated in the XDS Document Registry, the XDS Document Registry metadata has a particular role in term of being part of the legal medical record stored. It is definitively not part of the clinical record as managed by the XDS Document Repositories where documents reside. Furthermore, XDS does not provide for </w:t>
      </w:r>
      <w:r w:rsidRPr="00BF0A93">
        <w:rPr>
          <w:rStyle w:val="BodyTextCharChar"/>
          <w:noProof w:val="0"/>
        </w:rPr>
        <w:lastRenderedPageBreak/>
        <w:t xml:space="preserve">transactions to “sign” or </w:t>
      </w:r>
      <w:r w:rsidRPr="00BF0A93">
        <w:t>legally authenticate the content of an XDS Submission Set (</w:t>
      </w:r>
      <w:r w:rsidR="00A7267B" w:rsidRPr="00BF0A93">
        <w:t>s</w:t>
      </w:r>
      <w:r w:rsidRPr="00BF0A93">
        <w:t xml:space="preserve">ee </w:t>
      </w:r>
      <w:r w:rsidR="00A7267B" w:rsidRPr="00BF0A93">
        <w:t xml:space="preserve">the </w:t>
      </w:r>
      <w:r w:rsidRPr="00BF0A93">
        <w:t>Document Digital Signature Profile</w:t>
      </w:r>
      <w:r w:rsidR="00A7267B" w:rsidRPr="00BF0A93">
        <w:t xml:space="preserve"> (</w:t>
      </w:r>
      <w:r w:rsidRPr="00BF0A93">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BF0A93">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BF0A93" w:rsidRDefault="00F71022">
      <w:pPr>
        <w:pStyle w:val="BodyText"/>
      </w:pPr>
    </w:p>
    <w:p w14:paraId="09D93E1F" w14:textId="77777777" w:rsidR="00F71022" w:rsidRPr="00BF0A93" w:rsidRDefault="00F71022" w:rsidP="00AA50EB">
      <w:pPr>
        <w:pStyle w:val="Heading1"/>
        <w:numPr>
          <w:ilvl w:val="0"/>
          <w:numId w:val="0"/>
        </w:numPr>
        <w:rPr>
          <w:noProof w:val="0"/>
        </w:rPr>
      </w:pPr>
      <w:bookmarkStart w:id="6786" w:name="_Toc214425697"/>
      <w:bookmarkStart w:id="6787" w:name="_Toc488068460"/>
      <w:bookmarkStart w:id="6788" w:name="_Toc488068896"/>
      <w:bookmarkStart w:id="6789" w:name="_Toc488075220"/>
      <w:bookmarkStart w:id="6790" w:name="_Toc13752592"/>
      <w:r w:rsidRPr="00BF0A93">
        <w:rPr>
          <w:noProof w:val="0"/>
        </w:rPr>
        <w:lastRenderedPageBreak/>
        <w:t>Appendix K: XDS Concept Details</w:t>
      </w:r>
      <w:bookmarkEnd w:id="6786"/>
      <w:bookmarkEnd w:id="6787"/>
      <w:bookmarkEnd w:id="6788"/>
      <w:bookmarkEnd w:id="6789"/>
      <w:bookmarkEnd w:id="6790"/>
    </w:p>
    <w:p w14:paraId="6E30E16F" w14:textId="77777777" w:rsidR="00F71022" w:rsidRPr="00BF0A93" w:rsidRDefault="00F71022" w:rsidP="002F3BF2">
      <w:pPr>
        <w:pStyle w:val="AppendixHeading2"/>
        <w:numPr>
          <w:ilvl w:val="0"/>
          <w:numId w:val="0"/>
        </w:numPr>
        <w:rPr>
          <w:bCs/>
          <w:noProof w:val="0"/>
        </w:rPr>
      </w:pPr>
      <w:bookmarkStart w:id="6791" w:name="_Toc214425698"/>
      <w:bookmarkStart w:id="6792" w:name="_Toc488068461"/>
      <w:bookmarkStart w:id="6793" w:name="_Toc488068897"/>
      <w:bookmarkStart w:id="6794" w:name="_Toc488075221"/>
      <w:bookmarkStart w:id="6795" w:name="_Toc13752593"/>
      <w:r w:rsidRPr="00BF0A93">
        <w:rPr>
          <w:bCs/>
          <w:noProof w:val="0"/>
        </w:rPr>
        <w:t>K.1 XDS Document Concept</w:t>
      </w:r>
      <w:bookmarkEnd w:id="6791"/>
      <w:bookmarkEnd w:id="6792"/>
      <w:bookmarkEnd w:id="6793"/>
      <w:bookmarkEnd w:id="6794"/>
      <w:bookmarkEnd w:id="6795"/>
    </w:p>
    <w:p w14:paraId="644545AD" w14:textId="62B72CF9" w:rsidR="00F71022" w:rsidRPr="00BF0A93" w:rsidRDefault="00F71022" w:rsidP="00AA50EB">
      <w:pPr>
        <w:pStyle w:val="BodyText"/>
        <w:rPr>
          <w:rStyle w:val="BodyTextCharChar"/>
          <w:rFonts w:ascii="Arial" w:hAnsi="Arial"/>
          <w:b/>
          <w:noProof w:val="0"/>
        </w:rPr>
      </w:pPr>
      <w:r w:rsidRPr="00BF0A93">
        <w:rPr>
          <w:rStyle w:val="BodyTextCharChar"/>
          <w:noProof w:val="0"/>
        </w:rPr>
        <w:t>An XDS Document is the smallest unit of information that may be provided to a Document Repository and be registered as an entry in the Document Registry Actor.</w:t>
      </w:r>
    </w:p>
    <w:p w14:paraId="508EDC7B" w14:textId="77777777" w:rsidR="00F71022" w:rsidRPr="00BF0A93" w:rsidRDefault="00F71022" w:rsidP="00AA50EB">
      <w:pPr>
        <w:pStyle w:val="BodyText"/>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BF0A93" w:rsidRDefault="00F71022" w:rsidP="00AA50EB">
      <w:pPr>
        <w:pStyle w:val="BodyText"/>
      </w:pPr>
      <w:r w:rsidRPr="00BF0A93">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BF0A93" w:rsidRDefault="00F71022" w:rsidP="00AA50EB">
      <w:pPr>
        <w:pStyle w:val="BodyText"/>
      </w:pPr>
      <w:r w:rsidRPr="00BF0A93">
        <w:t>Furthermore:</w:t>
      </w:r>
    </w:p>
    <w:p w14:paraId="5A9CFF03" w14:textId="284548FD" w:rsidR="00F71022" w:rsidRPr="00BF0A93" w:rsidRDefault="00F71022" w:rsidP="00AA50EB">
      <w:pPr>
        <w:pStyle w:val="ListNumber2"/>
        <w:numPr>
          <w:ilvl w:val="0"/>
          <w:numId w:val="230"/>
        </w:numPr>
      </w:pPr>
      <w:r w:rsidRPr="00BF0A93">
        <w:t>When submitted for sharing, an XDS Document shall be provided to the Document Repository as an octet stream with an associated MIME type.</w:t>
      </w:r>
    </w:p>
    <w:p w14:paraId="53F00D00" w14:textId="77777777" w:rsidR="00F71022" w:rsidRPr="00BF0A93" w:rsidRDefault="00F71022" w:rsidP="00AA50EB">
      <w:pPr>
        <w:pStyle w:val="ListNumber2"/>
      </w:pPr>
      <w:r w:rsidRPr="00BF0A93">
        <w:t>When retrieved through the Retrieve Document transaction, an XDS Document shall be unchanged from the octet stream that was submitted (full fidelity repository).</w:t>
      </w:r>
    </w:p>
    <w:p w14:paraId="3B2F9CF4" w14:textId="77777777" w:rsidR="00F71022" w:rsidRPr="00BF0A93" w:rsidRDefault="00F71022" w:rsidP="00907B66">
      <w:pPr>
        <w:pStyle w:val="Note"/>
      </w:pPr>
      <w:r w:rsidRPr="00BF0A93">
        <w:t xml:space="preserve">Note: </w:t>
      </w:r>
      <w:r w:rsidRPr="00BF0A93">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BF0A93" w:rsidRDefault="00F71022" w:rsidP="008F1F99">
      <w:pPr>
        <w:pStyle w:val="Note"/>
      </w:pPr>
      <w:r w:rsidRPr="00BF0A93">
        <w:t xml:space="preserve">Note: </w:t>
      </w:r>
      <w:r w:rsidRPr="00BF0A93">
        <w:tab/>
        <w:t xml:space="preserve">An XDS Document may be retrieved using alternate methods using document specific retrieval methods. Such optional capabilities are not provided in the current specification of XDS, but are possibly candidates for addition as future options </w:t>
      </w:r>
      <w:r w:rsidR="00181882" w:rsidRPr="00BF0A93">
        <w:t xml:space="preserve">to </w:t>
      </w:r>
      <w:r w:rsidRPr="00BF0A93">
        <w:t>th</w:t>
      </w:r>
      <w:r w:rsidR="0070200D" w:rsidRPr="00BF0A93">
        <w:t>e XDS</w:t>
      </w:r>
      <w:r w:rsidRPr="00BF0A93">
        <w:t xml:space="preserve"> Profile.</w:t>
      </w:r>
    </w:p>
    <w:p w14:paraId="562269EC" w14:textId="050DE768" w:rsidR="00F71022" w:rsidRPr="00BF0A93" w:rsidRDefault="00F71022" w:rsidP="00AA50EB">
      <w:pPr>
        <w:pStyle w:val="ListNumber2"/>
      </w:pPr>
      <w:r w:rsidRPr="00BF0A93">
        <w:t xml:space="preserve">An XDS Document shall be associated with metadata defined by the Document Source. This metadata information shall be placed by the XDS Registry in an XDS Document Entry, and is used for query </w:t>
      </w:r>
      <w:r w:rsidRPr="004C2565">
        <w:rPr>
          <w:bCs/>
        </w:rPr>
        <w:t>purposes</w:t>
      </w:r>
      <w:r w:rsidRPr="00BF0A93">
        <w:t xml:space="preserve"> by XDS Consumer Actors.</w:t>
      </w:r>
    </w:p>
    <w:p w14:paraId="01465D2D" w14:textId="77777777" w:rsidR="00F71022" w:rsidRPr="00BF0A93" w:rsidRDefault="00F71022" w:rsidP="00AA50EB">
      <w:pPr>
        <w:pStyle w:val="ListNumber2"/>
      </w:pPr>
      <w:r w:rsidRPr="00BF0A93">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BF0A93" w:rsidRDefault="00F71022" w:rsidP="00AA50EB">
      <w:pPr>
        <w:pStyle w:val="ListNumber2"/>
      </w:pPr>
      <w:r w:rsidRPr="00BF0A93">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01733DED" w:rsidR="00F71022" w:rsidRPr="00BF0A93" w:rsidRDefault="00F71022" w:rsidP="00AA50EB">
      <w:pPr>
        <w:pStyle w:val="ListNumber2"/>
      </w:pPr>
      <w:r w:rsidRPr="00BF0A93">
        <w:t xml:space="preserve">The XDS Document Registry shall maintain a single document entry for each XDS Document stored in a Document Repository Actor. Duplicate copies of the same XDS </w:t>
      </w:r>
      <w:r w:rsidRPr="00BF0A93">
        <w:lastRenderedPageBreak/>
        <w:t>Document (with the same unique identifier) may be stored and registered. Registration of an XDS Document with the same unique identifier but a different content is rejected.</w:t>
      </w:r>
    </w:p>
    <w:p w14:paraId="206B6F98" w14:textId="77777777" w:rsidR="00F71022" w:rsidRPr="00BF0A93" w:rsidRDefault="00F71022" w:rsidP="00AA50EB">
      <w:pPr>
        <w:pStyle w:val="ListNumber2"/>
      </w:pPr>
      <w:r w:rsidRPr="00BF0A93">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BF0A93" w:rsidRDefault="00F71022" w:rsidP="00AA50EB">
      <w:pPr>
        <w:pStyle w:val="ListNumber2"/>
      </w:pPr>
      <w:r w:rsidRPr="00BF0A93">
        <w:t>The Document Source maintains the following responsibilities over the XDS Documents it has registered:</w:t>
      </w:r>
    </w:p>
    <w:p w14:paraId="51EB41F8" w14:textId="77777777" w:rsidR="00F71022" w:rsidRPr="00BF0A93" w:rsidRDefault="00F71022" w:rsidP="00AA50EB">
      <w:pPr>
        <w:pStyle w:val="ListNumber3"/>
        <w:numPr>
          <w:ilvl w:val="0"/>
          <w:numId w:val="231"/>
        </w:numPr>
      </w:pPr>
      <w:r w:rsidRPr="00BF0A93">
        <w:t xml:space="preserve">It has rights to change the status of any of these Documents from “approved” to “deprecated” or to delete them outright. </w:t>
      </w:r>
    </w:p>
    <w:p w14:paraId="494EA20E" w14:textId="77777777" w:rsidR="00F71022" w:rsidRPr="00BF0A93" w:rsidRDefault="00F71022" w:rsidP="00AA50EB">
      <w:pPr>
        <w:pStyle w:val="ListNumber3"/>
        <w:numPr>
          <w:ilvl w:val="0"/>
          <w:numId w:val="231"/>
        </w:numPr>
      </w:pPr>
      <w:r w:rsidRPr="00BF0A93">
        <w:t>It has rights to submit an XDS Document with a “Parent Relationship” of replacement (“RPLC”) for one of its previously submitted document</w:t>
      </w:r>
      <w:r w:rsidRPr="00BF0A93">
        <w:rPr>
          <w:rStyle w:val="FootnoteReference"/>
        </w:rPr>
        <w:footnoteReference w:id="14"/>
      </w:r>
      <w:r w:rsidRPr="00BF0A93">
        <w:t>.</w:t>
      </w:r>
    </w:p>
    <w:p w14:paraId="68ABE08E" w14:textId="77777777" w:rsidR="00F71022" w:rsidRPr="00BF0A93" w:rsidRDefault="00F71022" w:rsidP="00BC2927">
      <w:pPr>
        <w:pStyle w:val="BodyText"/>
      </w:pPr>
      <w:r w:rsidRPr="00BF0A93">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BF0A93" w:rsidRDefault="00F71022" w:rsidP="002F3BF2">
      <w:pPr>
        <w:pStyle w:val="AppendixHeading2"/>
        <w:numPr>
          <w:ilvl w:val="0"/>
          <w:numId w:val="0"/>
        </w:numPr>
        <w:rPr>
          <w:bCs/>
          <w:noProof w:val="0"/>
        </w:rPr>
      </w:pPr>
      <w:bookmarkStart w:id="6796" w:name="_Toc214425699"/>
      <w:bookmarkStart w:id="6797" w:name="_Toc488068462"/>
      <w:bookmarkStart w:id="6798" w:name="_Toc488068898"/>
      <w:bookmarkStart w:id="6799" w:name="_Toc488075222"/>
      <w:bookmarkStart w:id="6800" w:name="_Toc13752594"/>
      <w:r w:rsidRPr="00BF0A93">
        <w:rPr>
          <w:bCs/>
          <w:noProof w:val="0"/>
        </w:rPr>
        <w:t>K.2 Concept of an XDS Affinity Domain</w:t>
      </w:r>
      <w:bookmarkEnd w:id="6796"/>
      <w:bookmarkEnd w:id="6797"/>
      <w:bookmarkEnd w:id="6798"/>
      <w:bookmarkEnd w:id="6799"/>
      <w:bookmarkEnd w:id="6800"/>
    </w:p>
    <w:p w14:paraId="3CE6CB4F" w14:textId="77777777" w:rsidR="00F71022" w:rsidRPr="00BF0A93" w:rsidRDefault="00F71022">
      <w:pPr>
        <w:pStyle w:val="BodyText"/>
      </w:pPr>
      <w:r w:rsidRPr="00BF0A93">
        <w:t>An XDS Affinity Domain is made of a well-defined set of Document Repositories and Document Consumers that have agreed to share the clinical documents. An XDS Affinity Domain has a number of properties defined:</w:t>
      </w:r>
    </w:p>
    <w:p w14:paraId="7D12795A" w14:textId="77777777" w:rsidR="00F71022" w:rsidRPr="00BF0A93" w:rsidRDefault="00F71022" w:rsidP="00AA50EB">
      <w:pPr>
        <w:pStyle w:val="ListNumber2"/>
        <w:numPr>
          <w:ilvl w:val="0"/>
          <w:numId w:val="232"/>
        </w:numPr>
      </w:pPr>
      <w:r w:rsidRPr="00BF0A93">
        <w:t>An XDS Affinity Domain does not deliver care. Only the EHR-CRs belonging to an XDS Affinity Domain as Document Sources and Consumers do.</w:t>
      </w:r>
    </w:p>
    <w:p w14:paraId="48C661DD" w14:textId="77777777" w:rsidR="00F71022" w:rsidRPr="00BF0A93" w:rsidRDefault="00F71022" w:rsidP="00AA50EB">
      <w:pPr>
        <w:pStyle w:val="ListNumber2"/>
      </w:pPr>
      <w:r w:rsidRPr="00BF0A93">
        <w:t xml:space="preserve">An XDS Affinity Domain is managed by a single Document Registry Actor. </w:t>
      </w:r>
    </w:p>
    <w:p w14:paraId="7DA531F9" w14:textId="3D1B68F7" w:rsidR="00F71022" w:rsidRPr="00BF0A93" w:rsidRDefault="00F71022">
      <w:pPr>
        <w:pStyle w:val="Note"/>
      </w:pPr>
      <w:r w:rsidRPr="00BF0A93">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BF0A93" w:rsidRDefault="00F71022" w:rsidP="00AA50EB">
      <w:pPr>
        <w:pStyle w:val="ListNumber2"/>
        <w:numPr>
          <w:ilvl w:val="0"/>
          <w:numId w:val="232"/>
        </w:numPr>
      </w:pPr>
      <w:r w:rsidRPr="00BF0A93">
        <w:t>It includes any number of Document Repository Actors (a distributed configuration is the default, however, a centralized configuration with a grouped Registry/Repository is also supported).</w:t>
      </w:r>
    </w:p>
    <w:p w14:paraId="20168398" w14:textId="44228AEC" w:rsidR="00F71022" w:rsidRPr="00BF0A93" w:rsidRDefault="00F71022" w:rsidP="00AA50EB">
      <w:pPr>
        <w:pStyle w:val="ListNumber2"/>
        <w:numPr>
          <w:ilvl w:val="0"/>
          <w:numId w:val="232"/>
        </w:numPr>
      </w:pPr>
      <w:r w:rsidRPr="00BF0A93">
        <w:t xml:space="preserve">It contains an explicit list of Document Consumer and Document Repository </w:t>
      </w:r>
      <w:r w:rsidR="002C5D6C">
        <w:t>Actor</w:t>
      </w:r>
      <w:r w:rsidRPr="00BF0A93">
        <w:t xml:space="preserve">s that participate in document sharing. The addition of a Document Repository or Document </w:t>
      </w:r>
      <w:r w:rsidRPr="00BF0A93">
        <w:lastRenderedPageBreak/>
        <w:t>Consumer is an administrative task that requires involvement of authorities maintaining the Registry and Repositories.</w:t>
      </w:r>
    </w:p>
    <w:p w14:paraId="1AC31CB6" w14:textId="77777777" w:rsidR="00F71022" w:rsidRPr="00BF0A93" w:rsidRDefault="00F71022" w:rsidP="00AA50EB">
      <w:pPr>
        <w:pStyle w:val="ListNumber2"/>
        <w:numPr>
          <w:ilvl w:val="0"/>
          <w:numId w:val="232"/>
        </w:numPr>
      </w:pPr>
      <w:r w:rsidRPr="00BF0A93">
        <w:t>There is a chain of trust established between the users (healthcare staff) in each EHR-CR and the XDS Affinity Domain.</w:t>
      </w:r>
    </w:p>
    <w:p w14:paraId="4A313853" w14:textId="77777777" w:rsidR="00F71022" w:rsidRPr="00BF0A93" w:rsidRDefault="00F71022" w:rsidP="00AA50EB">
      <w:pPr>
        <w:pStyle w:val="ListNumber2"/>
        <w:numPr>
          <w:ilvl w:val="0"/>
          <w:numId w:val="232"/>
        </w:numPr>
      </w:pPr>
      <w:r w:rsidRPr="00BF0A93">
        <w:t>Document Repositories and Document Consumers may belong to more than one XDS Affinity Domain and share the same or different documents. This is an implementation strategy and will not be further described.</w:t>
      </w:r>
    </w:p>
    <w:p w14:paraId="5D4AA98F" w14:textId="0E929054" w:rsidR="00F71022" w:rsidRPr="00BF0A93" w:rsidRDefault="00F71022" w:rsidP="00AA50EB">
      <w:pPr>
        <w:pStyle w:val="ListNumber2"/>
        <w:numPr>
          <w:ilvl w:val="0"/>
          <w:numId w:val="232"/>
        </w:numPr>
      </w:pPr>
      <w:r w:rsidRPr="00BF0A93">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BF0A93">
        <w:t>cross-referencing (</w:t>
      </w:r>
      <w:r w:rsidR="00893F0F">
        <w:t>s</w:t>
      </w:r>
      <w:r w:rsidR="0064146C" w:rsidRPr="00BF0A93">
        <w:t>ee Sections</w:t>
      </w:r>
      <w:r w:rsidRPr="00BF0A93">
        <w:t xml:space="preserve"> E.3 and E.5). </w:t>
      </w:r>
    </w:p>
    <w:p w14:paraId="1457B1E3" w14:textId="77777777" w:rsidR="00F71022" w:rsidRPr="00BF0A93" w:rsidRDefault="00F71022" w:rsidP="00AA50EB">
      <w:pPr>
        <w:pStyle w:val="ListNumber2"/>
        <w:numPr>
          <w:ilvl w:val="0"/>
          <w:numId w:val="232"/>
        </w:numPr>
      </w:pPr>
      <w:r w:rsidRPr="00BF0A93">
        <w:t>A Document Source may only contribute documents with Document Codes and Health Facility Codes that draw from a Vocabulary Value Set that is approved by the XDS Affinity Domain.</w:t>
      </w:r>
    </w:p>
    <w:p w14:paraId="03500A44" w14:textId="77777777" w:rsidR="00F71022" w:rsidRPr="00BF0A93" w:rsidRDefault="00F71022" w:rsidP="002F3BF2">
      <w:pPr>
        <w:pStyle w:val="AppendixHeading2"/>
        <w:numPr>
          <w:ilvl w:val="0"/>
          <w:numId w:val="0"/>
        </w:numPr>
        <w:rPr>
          <w:bCs/>
          <w:noProof w:val="0"/>
        </w:rPr>
      </w:pPr>
      <w:bookmarkStart w:id="6801" w:name="_Toc214425700"/>
      <w:bookmarkStart w:id="6802" w:name="_Toc488068463"/>
      <w:bookmarkStart w:id="6803" w:name="_Toc488068899"/>
      <w:bookmarkStart w:id="6804" w:name="_Toc488075223"/>
      <w:bookmarkStart w:id="6805" w:name="_Toc13752595"/>
      <w:r w:rsidRPr="00BF0A93">
        <w:rPr>
          <w:bCs/>
          <w:noProof w:val="0"/>
        </w:rPr>
        <w:t>K.3 Other Principles of XDS</w:t>
      </w:r>
      <w:bookmarkEnd w:id="6801"/>
      <w:bookmarkEnd w:id="6802"/>
      <w:bookmarkEnd w:id="6803"/>
      <w:bookmarkEnd w:id="6804"/>
      <w:bookmarkEnd w:id="6805"/>
    </w:p>
    <w:p w14:paraId="30A67A0B" w14:textId="77777777" w:rsidR="00F71022" w:rsidRPr="00BF0A93" w:rsidRDefault="00F71022">
      <w:pPr>
        <w:pStyle w:val="BodyText"/>
      </w:pPr>
      <w:r w:rsidRPr="00BF0A93">
        <w:t>The XDS Integration Profile has been designed with the following limitations and principles:</w:t>
      </w:r>
    </w:p>
    <w:p w14:paraId="7DA4B955" w14:textId="77777777" w:rsidR="00F71022" w:rsidRPr="00BF0A93" w:rsidRDefault="00F71022" w:rsidP="00AA50EB">
      <w:pPr>
        <w:pStyle w:val="ListNumber2"/>
        <w:numPr>
          <w:ilvl w:val="0"/>
          <w:numId w:val="233"/>
        </w:numPr>
      </w:pPr>
      <w:r w:rsidRPr="00BF0A93">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BF0A93" w:rsidRDefault="00F71022" w:rsidP="00AA50EB">
      <w:pPr>
        <w:pStyle w:val="ListNumber2"/>
      </w:pPr>
      <w:r w:rsidRPr="00BF0A93">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BF0A93" w:rsidRDefault="00F71022" w:rsidP="00AA50EB">
      <w:pPr>
        <w:pStyle w:val="ListNumber2"/>
      </w:pPr>
      <w:r w:rsidRPr="00BF0A93">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BF0A93" w:rsidRDefault="00F71022" w:rsidP="00AA50EB">
      <w:pPr>
        <w:pStyle w:val="ListNumber2"/>
      </w:pPr>
      <w:r w:rsidRPr="00BF0A93">
        <w:t xml:space="preserve">When an XDS Document that has already been registered in the XDS Registry of an XDS Affinity Domain is resubmitted as if it was a new XDS Document with the same Document Unique identifier, this “duplicate submission” is detected by the Repository and/or Registry based on the fact that the XDS Document Unique Identifier already exists in a Document Entry. The submission request to which that resubmitted Document belongs shall be rejected in the case where the identifiers match but the actual content </w:t>
      </w:r>
      <w:r w:rsidRPr="00BF0A93">
        <w:lastRenderedPageBreak/>
        <w:t>differs (detected by use of a hash key computed by the Document Repository at the time of submission).</w:t>
      </w:r>
    </w:p>
    <w:p w14:paraId="13AEA0C8" w14:textId="77777777" w:rsidR="00F71022" w:rsidRPr="00BF0A93" w:rsidRDefault="00F71022" w:rsidP="002F3BF2">
      <w:pPr>
        <w:pStyle w:val="AppendixHeading2"/>
        <w:numPr>
          <w:ilvl w:val="0"/>
          <w:numId w:val="0"/>
        </w:numPr>
        <w:rPr>
          <w:bCs/>
          <w:noProof w:val="0"/>
        </w:rPr>
      </w:pPr>
      <w:bookmarkStart w:id="6806" w:name="_Toc214425701"/>
      <w:bookmarkStart w:id="6807" w:name="_Toc488068464"/>
      <w:bookmarkStart w:id="6808" w:name="_Toc488068900"/>
      <w:bookmarkStart w:id="6809" w:name="_Toc488075224"/>
      <w:bookmarkStart w:id="6810" w:name="_Toc13752596"/>
      <w:r w:rsidRPr="00BF0A93">
        <w:rPr>
          <w:bCs/>
          <w:noProof w:val="0"/>
        </w:rPr>
        <w:t>K.4 Document Identification</w:t>
      </w:r>
      <w:bookmarkEnd w:id="6806"/>
      <w:bookmarkEnd w:id="6807"/>
      <w:bookmarkEnd w:id="6808"/>
      <w:bookmarkEnd w:id="6809"/>
      <w:bookmarkEnd w:id="6810"/>
    </w:p>
    <w:p w14:paraId="2D5AD068" w14:textId="77777777" w:rsidR="00F71022" w:rsidRPr="00BF0A93" w:rsidRDefault="00F71022">
      <w:pPr>
        <w:pStyle w:val="BodyText"/>
        <w:rPr>
          <w:rStyle w:val="BodyTextCharChar"/>
          <w:noProof w:val="0"/>
        </w:rPr>
      </w:pPr>
      <w:r w:rsidRPr="00BF0A93">
        <w:t>In order to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ebRS in order to reference the document entry for</w:t>
      </w:r>
      <w:r w:rsidRPr="00BF0A93">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Actor, links within documents, etc.).</w:t>
      </w:r>
    </w:p>
    <w:p w14:paraId="0FF9DEA8" w14:textId="77777777" w:rsidR="00F71022" w:rsidRPr="00BF0A93" w:rsidRDefault="00F71022" w:rsidP="001D20FC">
      <w:pPr>
        <w:pStyle w:val="BodyText"/>
      </w:pPr>
      <w:r w:rsidRPr="00BF0A93">
        <w:t>The XDS Document Entry includes two separate attributes: an XDSDocument.uniqueId and XDSDocument.repositoryUniqueId. The Document Unique ID is a location independent identifier. As the result of XDS Document migration from one XDS Document Repository to another one within an XDS Affinity Domain, the repositoryUniqueId would be changed, but not the Document unique ID.</w:t>
      </w:r>
    </w:p>
    <w:p w14:paraId="7FDF8155" w14:textId="77777777" w:rsidR="00F71022" w:rsidRPr="00BF0A93" w:rsidRDefault="00F71022" w:rsidP="002F3BF2">
      <w:pPr>
        <w:pStyle w:val="AppendixHeading2"/>
        <w:numPr>
          <w:ilvl w:val="0"/>
          <w:numId w:val="0"/>
        </w:numPr>
        <w:rPr>
          <w:bCs/>
          <w:noProof w:val="0"/>
        </w:rPr>
      </w:pPr>
      <w:bookmarkStart w:id="6811" w:name="_Toc214425702"/>
      <w:bookmarkStart w:id="6812" w:name="_Toc488068465"/>
      <w:bookmarkStart w:id="6813" w:name="_Toc488068901"/>
      <w:bookmarkStart w:id="6814" w:name="_Toc488075225"/>
      <w:bookmarkStart w:id="6815" w:name="_Toc13752597"/>
      <w:r w:rsidRPr="00BF0A93">
        <w:rPr>
          <w:bCs/>
          <w:noProof w:val="0"/>
        </w:rPr>
        <w:t>K.5 Example of Document Relationship</w:t>
      </w:r>
      <w:bookmarkEnd w:id="6811"/>
      <w:bookmarkEnd w:id="6812"/>
      <w:bookmarkEnd w:id="6813"/>
      <w:bookmarkEnd w:id="6814"/>
      <w:bookmarkEnd w:id="6815"/>
    </w:p>
    <w:bookmarkStart w:id="6816" w:name="_1148309714"/>
    <w:bookmarkEnd w:id="6816"/>
    <w:p w14:paraId="3C71A3D3" w14:textId="77777777" w:rsidR="00F71022" w:rsidRPr="00BF0A93" w:rsidRDefault="008105ED">
      <w:pPr>
        <w:pStyle w:val="BodyText"/>
        <w:jc w:val="center"/>
      </w:pPr>
      <w:r w:rsidRPr="00BF0A93">
        <w:rPr>
          <w:noProof/>
        </w:rPr>
        <w:object w:dxaOrig="9195" w:dyaOrig="6060" w14:anchorId="7A2C6C65">
          <v:shape id="_x0000_i1025" type="#_x0000_t75" alt="" style="width:408.9pt;height:267.6pt;mso-width-percent:0;mso-height-percent:0;mso-width-percent:0;mso-height-percent:0" o:ole="" filled="t">
            <v:fill color2="black"/>
            <v:imagedata r:id="rId242" o:title=""/>
          </v:shape>
          <o:OLEObject Type="Embed" ProgID="Word.Picture.8" ShapeID="_x0000_i1025" DrawAspect="Content" ObjectID="_1646729247" r:id="rId243"/>
        </w:object>
      </w:r>
      <w:bookmarkStart w:id="6817" w:name="_1148309720"/>
      <w:bookmarkStart w:id="6818" w:name="_1148391044"/>
      <w:bookmarkStart w:id="6819" w:name="_1148391116"/>
      <w:bookmarkStart w:id="6820" w:name="_1148391144"/>
      <w:bookmarkEnd w:id="6817"/>
      <w:bookmarkEnd w:id="6818"/>
      <w:bookmarkEnd w:id="6819"/>
      <w:bookmarkEnd w:id="6820"/>
    </w:p>
    <w:p w14:paraId="6EA69890" w14:textId="77777777" w:rsidR="00F71022" w:rsidRPr="00BF0A93" w:rsidRDefault="00F71022" w:rsidP="00806410">
      <w:pPr>
        <w:pStyle w:val="FigureTitle"/>
      </w:pPr>
      <w:r w:rsidRPr="00BF0A93">
        <w:t xml:space="preserve">Figure K.5-1: Example of Document Relationships </w:t>
      </w:r>
    </w:p>
    <w:p w14:paraId="0837AE06" w14:textId="77777777" w:rsidR="00F71022" w:rsidRPr="00BF0A93" w:rsidRDefault="00F71022">
      <w:pPr>
        <w:pStyle w:val="BodyText"/>
      </w:pPr>
    </w:p>
    <w:p w14:paraId="5B1BCA42" w14:textId="77777777" w:rsidR="00F71022" w:rsidRPr="00BF0A93" w:rsidRDefault="00F71022">
      <w:pPr>
        <w:pStyle w:val="BodyText"/>
      </w:pPr>
      <w:r w:rsidRPr="00BF0A93">
        <w:lastRenderedPageBreak/>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BF0A93" w:rsidRDefault="00F71022" w:rsidP="00AA50EB">
      <w:pPr>
        <w:pStyle w:val="ListNumber2"/>
        <w:numPr>
          <w:ilvl w:val="0"/>
          <w:numId w:val="238"/>
        </w:numPr>
      </w:pPr>
      <w:r w:rsidRPr="00BF0A93">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BF0A93" w:rsidRDefault="00F71022" w:rsidP="00AA50EB">
      <w:pPr>
        <w:pStyle w:val="ListNumber2"/>
      </w:pPr>
      <w:r w:rsidRPr="00BF0A93">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BF0A93" w:rsidRDefault="00F71022" w:rsidP="00AA50EB">
      <w:pPr>
        <w:pStyle w:val="Heading1"/>
        <w:numPr>
          <w:ilvl w:val="0"/>
          <w:numId w:val="0"/>
        </w:numPr>
        <w:rPr>
          <w:noProof w:val="0"/>
        </w:rPr>
      </w:pPr>
      <w:bookmarkStart w:id="6821" w:name="_Toc214425704"/>
      <w:bookmarkStart w:id="6822" w:name="_Toc488068466"/>
      <w:bookmarkStart w:id="6823" w:name="_Toc488068902"/>
      <w:bookmarkStart w:id="6824" w:name="_Toc488075226"/>
      <w:bookmarkStart w:id="6825" w:name="_Toc13752598"/>
      <w:r w:rsidRPr="00BF0A93">
        <w:rPr>
          <w:noProof w:val="0"/>
        </w:rPr>
        <w:lastRenderedPageBreak/>
        <w:t>Appendix L: XDS Affinity Domain Definition Checklist</w:t>
      </w:r>
      <w:bookmarkEnd w:id="6821"/>
      <w:bookmarkEnd w:id="6822"/>
      <w:bookmarkEnd w:id="6823"/>
      <w:bookmarkEnd w:id="6824"/>
      <w:bookmarkEnd w:id="6825"/>
    </w:p>
    <w:p w14:paraId="5E58DC49" w14:textId="77777777" w:rsidR="00F71022" w:rsidRPr="00BF0A93" w:rsidRDefault="00F71022">
      <w:pPr>
        <w:pStyle w:val="BodyText"/>
      </w:pPr>
      <w:r w:rsidRPr="00BF0A93">
        <w:t xml:space="preserve">The concept of an XDS Affinity Domain is defined in ITI TF-1:10 and ITI TF-1: Appendix K. ITI TF-1: Appendix L originally provided an informative checklist for the key policies that need to be addressed in order to deploy an EHR-LR document sharing environment for an XDS Affinity Domain. However, it was recognized that this checklist was incomplete as it did not deal with many necessary XDS Affinity Domain deployment issues. In order to address these shortcomings, a new “Template for XDS Affinity Domain Deployment Planning” White Paper has been created: </w:t>
      </w:r>
      <w:hyperlink r:id="rId244" w:anchor="IT" w:history="1">
        <w:r w:rsidRPr="00BF0A93">
          <w:rPr>
            <w:rStyle w:val="Hyperlink"/>
          </w:rPr>
          <w:t>http://ihe.net/Technical_Frameworks/#IT</w:t>
        </w:r>
      </w:hyperlink>
    </w:p>
    <w:p w14:paraId="1207C25A" w14:textId="77777777" w:rsidR="00F71022" w:rsidRPr="00BF0A93" w:rsidRDefault="00F71022">
      <w:pPr>
        <w:pStyle w:val="BodyText"/>
      </w:pPr>
      <w:r w:rsidRPr="00BF0A93">
        <w:t xml:space="preserve">It takes the form of a template rather than a checklist because it acts more as an outline for all the issues that should be considered, rather than a checklist to be used to verify the correctness of a particular implementation. This new template can be used when defining policies for either an individual XDS Affinity Domain, or multiple XDS Affinity Domains within a particular nation or region. </w:t>
      </w:r>
    </w:p>
    <w:p w14:paraId="4EB7A467" w14:textId="77777777" w:rsidR="00F71022" w:rsidRPr="00BF0A93" w:rsidRDefault="00F71022">
      <w:pPr>
        <w:pStyle w:val="BodyText"/>
      </w:pPr>
      <w:r w:rsidRPr="00BF0A93">
        <w:t>Here is a summary of the topics defined in the new “Template for XDS Affinity Domain Deployment Planning”:</w:t>
      </w:r>
    </w:p>
    <w:p w14:paraId="762AD59C" w14:textId="77777777" w:rsidR="00F71022" w:rsidRPr="00BF0A93" w:rsidRDefault="00F71022" w:rsidP="00BC2927">
      <w:pPr>
        <w:pStyle w:val="ListBullet2"/>
        <w:numPr>
          <w:ilvl w:val="0"/>
          <w:numId w:val="53"/>
        </w:numPr>
      </w:pPr>
      <w:r w:rsidRPr="00BF0A93">
        <w:t xml:space="preserve">Organizational Rules </w:t>
      </w:r>
    </w:p>
    <w:p w14:paraId="6451CBD6" w14:textId="77777777" w:rsidR="00F71022" w:rsidRPr="00BF0A93" w:rsidRDefault="00F71022" w:rsidP="00BC2927">
      <w:pPr>
        <w:pStyle w:val="ListBullet3"/>
        <w:numPr>
          <w:ilvl w:val="0"/>
          <w:numId w:val="54"/>
        </w:numPr>
      </w:pPr>
      <w:r w:rsidRPr="00BF0A93">
        <w:t>Structure, Roles, Transparency, Legal Considerations and Enforcement</w:t>
      </w:r>
    </w:p>
    <w:p w14:paraId="3105CED9" w14:textId="77777777" w:rsidR="00F71022" w:rsidRPr="00BF0A93" w:rsidRDefault="00F71022" w:rsidP="00BC2927">
      <w:pPr>
        <w:pStyle w:val="ListBullet2"/>
        <w:numPr>
          <w:ilvl w:val="0"/>
          <w:numId w:val="53"/>
        </w:numPr>
      </w:pPr>
      <w:r w:rsidRPr="00BF0A93">
        <w:t>Operational Rules</w:t>
      </w:r>
    </w:p>
    <w:p w14:paraId="46DD2935" w14:textId="77777777" w:rsidR="00F71022" w:rsidRPr="00BF0A93" w:rsidRDefault="00F71022" w:rsidP="00BC2927">
      <w:pPr>
        <w:pStyle w:val="ListBullet3"/>
        <w:numPr>
          <w:ilvl w:val="0"/>
          <w:numId w:val="54"/>
        </w:numPr>
      </w:pPr>
      <w:r w:rsidRPr="00BF0A93">
        <w:t>Service Level Agreements, Daily Governance, Configuration Management, Data Retention, Archive, and Backup, and Disaster Recovery</w:t>
      </w:r>
    </w:p>
    <w:p w14:paraId="2D82AFF2" w14:textId="77777777" w:rsidR="00F71022" w:rsidRPr="00BF0A93" w:rsidRDefault="00F71022" w:rsidP="00BC2927">
      <w:pPr>
        <w:pStyle w:val="ListBullet2"/>
        <w:numPr>
          <w:ilvl w:val="0"/>
          <w:numId w:val="53"/>
        </w:numPr>
      </w:pPr>
      <w:r w:rsidRPr="00BF0A93">
        <w:t>Membership Rules</w:t>
      </w:r>
    </w:p>
    <w:p w14:paraId="09A49AA7" w14:textId="77777777" w:rsidR="00F71022" w:rsidRPr="00BF0A93" w:rsidRDefault="00F71022" w:rsidP="00BC2927">
      <w:pPr>
        <w:pStyle w:val="ListBullet3"/>
        <w:numPr>
          <w:ilvl w:val="0"/>
          <w:numId w:val="54"/>
        </w:numPr>
      </w:pPr>
      <w:r w:rsidRPr="00BF0A93">
        <w:t>Acceptance, Types of Membership, Membership Policies</w:t>
      </w:r>
    </w:p>
    <w:p w14:paraId="0ACDB3F1" w14:textId="77777777" w:rsidR="00F71022" w:rsidRPr="00BF0A93" w:rsidRDefault="00F71022" w:rsidP="00BC2927">
      <w:pPr>
        <w:pStyle w:val="ListBullet2"/>
        <w:numPr>
          <w:ilvl w:val="0"/>
          <w:numId w:val="53"/>
        </w:numPr>
      </w:pPr>
      <w:r w:rsidRPr="00BF0A93">
        <w:t>Connectivity to the XDS Affinity Domain from External Systems</w:t>
      </w:r>
    </w:p>
    <w:p w14:paraId="107CCBAB" w14:textId="77777777" w:rsidR="00F71022" w:rsidRPr="00BF0A93" w:rsidRDefault="00F71022" w:rsidP="00BC2927">
      <w:pPr>
        <w:pStyle w:val="ListBullet3"/>
        <w:numPr>
          <w:ilvl w:val="0"/>
          <w:numId w:val="54"/>
        </w:numPr>
      </w:pPr>
      <w:r w:rsidRPr="00BF0A93">
        <w:t>System Architecture</w:t>
      </w:r>
    </w:p>
    <w:p w14:paraId="1E9E0B8E" w14:textId="77777777" w:rsidR="00F71022" w:rsidRPr="00BF0A93" w:rsidRDefault="00F71022" w:rsidP="00BC2927">
      <w:pPr>
        <w:pStyle w:val="ListBullet2"/>
        <w:numPr>
          <w:ilvl w:val="0"/>
          <w:numId w:val="53"/>
        </w:numPr>
      </w:pPr>
      <w:r w:rsidRPr="00BF0A93">
        <w:t>Global Architecture, Affinity Domain Actors, Transaction Support</w:t>
      </w:r>
    </w:p>
    <w:p w14:paraId="302E1569" w14:textId="77777777" w:rsidR="00F71022" w:rsidRPr="00BF0A93" w:rsidRDefault="00F71022" w:rsidP="00BC2927">
      <w:pPr>
        <w:pStyle w:val="ListBullet3"/>
        <w:numPr>
          <w:ilvl w:val="0"/>
          <w:numId w:val="54"/>
        </w:numPr>
      </w:pPr>
      <w:r w:rsidRPr="00BF0A93">
        <w:t>Terminology and Content</w:t>
      </w:r>
    </w:p>
    <w:p w14:paraId="72F83A47" w14:textId="77777777" w:rsidR="00F71022" w:rsidRPr="00BF0A93" w:rsidRDefault="00F71022" w:rsidP="00BC2927">
      <w:pPr>
        <w:pStyle w:val="ListBullet2"/>
        <w:numPr>
          <w:ilvl w:val="0"/>
          <w:numId w:val="53"/>
        </w:numPr>
      </w:pPr>
      <w:r w:rsidRPr="00BF0A93">
        <w:t>Refinement of Metadata and Content Attribute Use</w:t>
      </w:r>
    </w:p>
    <w:p w14:paraId="37E0AD87" w14:textId="77777777" w:rsidR="00F71022" w:rsidRPr="00BF0A93" w:rsidRDefault="00F71022" w:rsidP="00BC2927">
      <w:pPr>
        <w:pStyle w:val="ListBullet3"/>
        <w:numPr>
          <w:ilvl w:val="0"/>
          <w:numId w:val="54"/>
        </w:numPr>
      </w:pPr>
      <w:r w:rsidRPr="00BF0A93">
        <w:t>Patient Privacy and Consent</w:t>
      </w:r>
    </w:p>
    <w:p w14:paraId="416DF813" w14:textId="77777777" w:rsidR="00F71022" w:rsidRPr="00BF0A93" w:rsidRDefault="00F71022" w:rsidP="00BC2927">
      <w:pPr>
        <w:pStyle w:val="ListBullet2"/>
        <w:numPr>
          <w:ilvl w:val="0"/>
          <w:numId w:val="53"/>
        </w:numPr>
      </w:pPr>
      <w:r w:rsidRPr="00BF0A93">
        <w:t>Access and Use, Patient consent, and Override Guidelines</w:t>
      </w:r>
    </w:p>
    <w:p w14:paraId="32D2B730" w14:textId="77777777" w:rsidR="00F71022" w:rsidRPr="00BF0A93" w:rsidRDefault="00F71022" w:rsidP="00BC2927">
      <w:pPr>
        <w:pStyle w:val="ListBullet3"/>
        <w:numPr>
          <w:ilvl w:val="0"/>
          <w:numId w:val="54"/>
        </w:numPr>
      </w:pPr>
      <w:r w:rsidRPr="00BF0A93">
        <w:t>Technical Security</w:t>
      </w:r>
    </w:p>
    <w:p w14:paraId="58CA6E73" w14:textId="77777777" w:rsidR="00F71022" w:rsidRPr="00BF0A93" w:rsidRDefault="00F71022" w:rsidP="00BC2927">
      <w:pPr>
        <w:pStyle w:val="ListBullet2"/>
        <w:numPr>
          <w:ilvl w:val="0"/>
          <w:numId w:val="53"/>
        </w:numPr>
      </w:pPr>
      <w:r w:rsidRPr="00BF0A93">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BF0A93" w:rsidRDefault="00F71022" w:rsidP="00AA50EB">
      <w:pPr>
        <w:pStyle w:val="Heading1"/>
        <w:numPr>
          <w:ilvl w:val="0"/>
          <w:numId w:val="0"/>
        </w:numPr>
        <w:rPr>
          <w:noProof w:val="0"/>
        </w:rPr>
      </w:pPr>
      <w:bookmarkStart w:id="6826" w:name="_Toc214425705"/>
      <w:bookmarkStart w:id="6827" w:name="_Toc488068467"/>
      <w:bookmarkStart w:id="6828" w:name="_Toc488068903"/>
      <w:bookmarkStart w:id="6829" w:name="_Toc488075227"/>
      <w:bookmarkStart w:id="6830" w:name="_Toc13752599"/>
      <w:r w:rsidRPr="00BF0A93">
        <w:rPr>
          <w:noProof w:val="0"/>
        </w:rPr>
        <w:lastRenderedPageBreak/>
        <w:t>Appendix M: Cross-Enterprise Document Sharing and IHE Roadmap</w:t>
      </w:r>
      <w:bookmarkEnd w:id="6826"/>
      <w:bookmarkEnd w:id="6827"/>
      <w:bookmarkEnd w:id="6828"/>
      <w:bookmarkEnd w:id="6829"/>
      <w:bookmarkEnd w:id="6830"/>
    </w:p>
    <w:p w14:paraId="287BDC64" w14:textId="27B78F34" w:rsidR="00F71022" w:rsidRPr="00BF0A93" w:rsidRDefault="00F71022">
      <w:pPr>
        <w:pStyle w:val="BodyText"/>
      </w:pPr>
      <w:r w:rsidRPr="00BF0A93">
        <w:t>The IHE Cross-Enterprise Document Sharing Integration Profile is part of a family of IHE Integration Profiles grouped in a number of domain-specific Technical Frameworks Patient Care Coordination, Cardiology, Laboratory, Radiology, IT Infrastructure, etc.). XDS is a central foundation for Cross-Enterprise interoperability that may be combined with a number of the existing IHE Integration Profiles (</w:t>
      </w:r>
      <w:r w:rsidR="00893F0F">
        <w:t>s</w:t>
      </w:r>
      <w:r w:rsidRPr="00BF0A93">
        <w:t>ee ITI TF-1: Appendix E). However</w:t>
      </w:r>
      <w:r w:rsidR="00D37690">
        <w:t>,</w:t>
      </w:r>
      <w:r w:rsidRPr="00BF0A93">
        <w:t xml:space="preserve"> a number of new IHE Integration Profiles need to be developed, pending the availability of the relevant base standards.</w:t>
      </w:r>
    </w:p>
    <w:p w14:paraId="32C2B282" w14:textId="77777777" w:rsidR="00F71022" w:rsidRPr="00BF0A93" w:rsidRDefault="00F71022" w:rsidP="002F3BF2">
      <w:pPr>
        <w:pStyle w:val="AppendixHeading2"/>
        <w:numPr>
          <w:ilvl w:val="0"/>
          <w:numId w:val="0"/>
        </w:numPr>
        <w:rPr>
          <w:bCs/>
          <w:noProof w:val="0"/>
        </w:rPr>
      </w:pPr>
      <w:bookmarkStart w:id="6831" w:name="_Toc214425706"/>
      <w:bookmarkStart w:id="6832" w:name="_Toc488068468"/>
      <w:bookmarkStart w:id="6833" w:name="_Toc488068904"/>
      <w:bookmarkStart w:id="6834" w:name="_Toc488075228"/>
      <w:bookmarkStart w:id="6835" w:name="_Toc13752600"/>
      <w:r w:rsidRPr="00BF0A93">
        <w:rPr>
          <w:bCs/>
          <w:noProof w:val="0"/>
        </w:rPr>
        <w:t>M.1 Document Content Integration Profiles for XDS</w:t>
      </w:r>
      <w:bookmarkEnd w:id="6831"/>
      <w:bookmarkEnd w:id="6832"/>
      <w:bookmarkEnd w:id="6833"/>
      <w:bookmarkEnd w:id="6834"/>
      <w:bookmarkEnd w:id="6835"/>
    </w:p>
    <w:p w14:paraId="7246F852" w14:textId="77777777" w:rsidR="00F71022" w:rsidRPr="00BF0A93" w:rsidRDefault="00F71022">
      <w:pPr>
        <w:pStyle w:val="BodyText"/>
      </w:pPr>
      <w:r w:rsidRPr="00BF0A93">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BF0A93" w:rsidRDefault="00F71022">
      <w:pPr>
        <w:pStyle w:val="BodyText"/>
      </w:pPr>
      <w:r w:rsidRPr="00BF0A93">
        <w:t xml:space="preserve">Such an effort is underway with the IHE Patient Care Coordination Domain for medical summaries used in referrals and discharge summaries and other document types. See </w:t>
      </w:r>
      <w:hyperlink r:id="rId245" w:history="1">
        <w:r w:rsidRPr="00BF0A93">
          <w:rPr>
            <w:rStyle w:val="Hyperlink"/>
            <w:rFonts w:ascii="TimesNewRoman" w:hAnsi="TimesNewRoman"/>
          </w:rPr>
          <w:t>www.ihe.net</w:t>
        </w:r>
      </w:hyperlink>
      <w:r w:rsidRPr="00BF0A93">
        <w:t>.</w:t>
      </w:r>
    </w:p>
    <w:p w14:paraId="57D02410" w14:textId="77777777" w:rsidR="00F71022" w:rsidRPr="00BF0A93" w:rsidRDefault="00F71022" w:rsidP="002F3BF2">
      <w:pPr>
        <w:pStyle w:val="AppendixHeading2"/>
        <w:numPr>
          <w:ilvl w:val="0"/>
          <w:numId w:val="0"/>
        </w:numPr>
        <w:rPr>
          <w:bCs/>
          <w:noProof w:val="0"/>
        </w:rPr>
      </w:pPr>
      <w:bookmarkStart w:id="6836" w:name="_Toc214425707"/>
      <w:bookmarkStart w:id="6837" w:name="_Toc488068469"/>
      <w:bookmarkStart w:id="6838" w:name="_Toc488068905"/>
      <w:bookmarkStart w:id="6839" w:name="_Toc488075229"/>
      <w:bookmarkStart w:id="6840" w:name="_Toc13752601"/>
      <w:r w:rsidRPr="00BF0A93">
        <w:rPr>
          <w:bCs/>
          <w:noProof w:val="0"/>
        </w:rPr>
        <w:t>M.2 Cross-Enterprise Dynamic Information Sharing</w:t>
      </w:r>
      <w:bookmarkEnd w:id="6836"/>
      <w:bookmarkEnd w:id="6837"/>
      <w:bookmarkEnd w:id="6838"/>
      <w:bookmarkEnd w:id="6839"/>
      <w:bookmarkEnd w:id="6840"/>
    </w:p>
    <w:p w14:paraId="67044CAE" w14:textId="77777777" w:rsidR="00F71022" w:rsidRPr="00BF0A93" w:rsidRDefault="00F71022">
      <w:pPr>
        <w:pStyle w:val="BodyText"/>
      </w:pPr>
      <w:r w:rsidRPr="00BF0A93">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BF0A93" w:rsidRDefault="00F71022" w:rsidP="002F3BF2">
      <w:pPr>
        <w:pStyle w:val="AppendixHeading2"/>
        <w:numPr>
          <w:ilvl w:val="0"/>
          <w:numId w:val="0"/>
        </w:numPr>
        <w:rPr>
          <w:bCs/>
          <w:noProof w:val="0"/>
        </w:rPr>
      </w:pPr>
      <w:bookmarkStart w:id="6841" w:name="_Toc214425708"/>
      <w:bookmarkStart w:id="6842" w:name="_Toc488068470"/>
      <w:bookmarkStart w:id="6843" w:name="_Toc488068906"/>
      <w:bookmarkStart w:id="6844" w:name="_Toc488075230"/>
      <w:bookmarkStart w:id="6845" w:name="_Toc13752602"/>
      <w:r w:rsidRPr="00BF0A93">
        <w:rPr>
          <w:bCs/>
          <w:noProof w:val="0"/>
        </w:rPr>
        <w:t>M.3 Collaborative Workflow Process Management</w:t>
      </w:r>
      <w:bookmarkEnd w:id="6841"/>
      <w:bookmarkEnd w:id="6842"/>
      <w:bookmarkEnd w:id="6843"/>
      <w:bookmarkEnd w:id="6844"/>
      <w:bookmarkEnd w:id="6845"/>
    </w:p>
    <w:p w14:paraId="07010E2B" w14:textId="77777777" w:rsidR="00F71022" w:rsidRPr="00BF0A93" w:rsidRDefault="00F71022">
      <w:pPr>
        <w:pStyle w:val="BodyText"/>
      </w:pPr>
      <w:r w:rsidRPr="00BF0A93">
        <w:t>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ePrescribing and eReferral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BF0A93" w:rsidRDefault="00F71022" w:rsidP="002F3BF2">
      <w:pPr>
        <w:pStyle w:val="AppendixHeading2"/>
        <w:numPr>
          <w:ilvl w:val="0"/>
          <w:numId w:val="0"/>
        </w:numPr>
        <w:rPr>
          <w:bCs/>
          <w:noProof w:val="0"/>
        </w:rPr>
      </w:pPr>
      <w:bookmarkStart w:id="6846" w:name="_Toc214425709"/>
      <w:bookmarkStart w:id="6847" w:name="_Toc488068471"/>
      <w:bookmarkStart w:id="6848" w:name="_Toc488068907"/>
      <w:bookmarkStart w:id="6849" w:name="_Toc488075231"/>
      <w:bookmarkStart w:id="6850" w:name="_Toc13752603"/>
      <w:r w:rsidRPr="00BF0A93">
        <w:rPr>
          <w:bCs/>
          <w:noProof w:val="0"/>
        </w:rPr>
        <w:t>M.4 Security and Privacy Management</w:t>
      </w:r>
      <w:bookmarkEnd w:id="6846"/>
      <w:bookmarkEnd w:id="6847"/>
      <w:bookmarkEnd w:id="6848"/>
      <w:bookmarkEnd w:id="6849"/>
      <w:bookmarkEnd w:id="6850"/>
    </w:p>
    <w:p w14:paraId="00768DBA" w14:textId="77777777" w:rsidR="00F71022" w:rsidRPr="00BF0A93" w:rsidRDefault="00F71022">
      <w:pPr>
        <w:pStyle w:val="BodyText"/>
      </w:pPr>
      <w:r w:rsidRPr="00BF0A93">
        <w:t>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Actors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BF0A93" w:rsidRDefault="00F71022" w:rsidP="002F3BF2">
      <w:pPr>
        <w:pStyle w:val="AppendixHeading2"/>
        <w:numPr>
          <w:ilvl w:val="0"/>
          <w:numId w:val="0"/>
        </w:numPr>
        <w:rPr>
          <w:bCs/>
          <w:noProof w:val="0"/>
        </w:rPr>
      </w:pPr>
      <w:bookmarkStart w:id="6851" w:name="_Toc214425710"/>
      <w:bookmarkStart w:id="6852" w:name="_Toc488068472"/>
      <w:bookmarkStart w:id="6853" w:name="_Toc488068908"/>
      <w:bookmarkStart w:id="6854" w:name="_Toc488075232"/>
      <w:bookmarkStart w:id="6855" w:name="_Toc13752604"/>
      <w:r w:rsidRPr="00BF0A93">
        <w:rPr>
          <w:bCs/>
          <w:noProof w:val="0"/>
        </w:rPr>
        <w:lastRenderedPageBreak/>
        <w:t>M.5 Federation of XDS Affinity Domains</w:t>
      </w:r>
      <w:bookmarkEnd w:id="6851"/>
      <w:bookmarkEnd w:id="6852"/>
      <w:bookmarkEnd w:id="6853"/>
      <w:bookmarkEnd w:id="6854"/>
      <w:bookmarkEnd w:id="6855"/>
    </w:p>
    <w:p w14:paraId="12701532" w14:textId="77777777" w:rsidR="00F71022" w:rsidRPr="00BF0A93" w:rsidRDefault="00F71022" w:rsidP="00BC2927">
      <w:pPr>
        <w:pStyle w:val="BodyText"/>
      </w:pPr>
      <w:r w:rsidRPr="00BF0A93">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BF0A93" w:rsidRDefault="00F71022" w:rsidP="00AA50EB">
      <w:pPr>
        <w:pStyle w:val="Heading1"/>
        <w:numPr>
          <w:ilvl w:val="0"/>
          <w:numId w:val="0"/>
        </w:numPr>
        <w:rPr>
          <w:noProof w:val="0"/>
        </w:rPr>
      </w:pPr>
      <w:bookmarkStart w:id="6856" w:name="_Toc214425711"/>
      <w:bookmarkStart w:id="6857" w:name="_Toc488068473"/>
      <w:bookmarkStart w:id="6858" w:name="_Toc488068909"/>
      <w:bookmarkStart w:id="6859" w:name="_Toc488075233"/>
      <w:bookmarkStart w:id="6860" w:name="_Toc13752605"/>
      <w:r w:rsidRPr="00BF0A93">
        <w:rPr>
          <w:noProof w:val="0"/>
        </w:rPr>
        <w:lastRenderedPageBreak/>
        <w:t xml:space="preserve">Appendix N: </w:t>
      </w:r>
      <w:bookmarkStart w:id="6861" w:name="_Toc214425712"/>
      <w:bookmarkEnd w:id="6856"/>
      <w:r w:rsidR="00175034" w:rsidRPr="00BF0A93">
        <w:rPr>
          <w:noProof w:val="0"/>
        </w:rPr>
        <w:t>Intentionally Left Blank</w:t>
      </w:r>
      <w:bookmarkEnd w:id="6857"/>
      <w:bookmarkEnd w:id="6858"/>
      <w:bookmarkEnd w:id="6859"/>
      <w:bookmarkEnd w:id="6860"/>
    </w:p>
    <w:p w14:paraId="545F9977" w14:textId="77777777" w:rsidR="00F71022" w:rsidRPr="00BF0A93" w:rsidRDefault="00F71022" w:rsidP="00AB4C28">
      <w:pPr>
        <w:pStyle w:val="Heading1"/>
        <w:pageBreakBefore w:val="0"/>
        <w:numPr>
          <w:ilvl w:val="0"/>
          <w:numId w:val="0"/>
        </w:numPr>
        <w:rPr>
          <w:noProof w:val="0"/>
        </w:rPr>
      </w:pPr>
      <w:bookmarkStart w:id="6862" w:name="_Toc488068474"/>
      <w:bookmarkStart w:id="6863" w:name="_Toc488068910"/>
      <w:bookmarkStart w:id="6864" w:name="_Toc488075234"/>
      <w:bookmarkStart w:id="6865" w:name="_Toc13752606"/>
      <w:r w:rsidRPr="00BF0A93">
        <w:rPr>
          <w:noProof w:val="0"/>
        </w:rPr>
        <w:t xml:space="preserve">Appendix O: </w:t>
      </w:r>
      <w:r w:rsidR="00175034" w:rsidRPr="00BF0A93">
        <w:rPr>
          <w:noProof w:val="0"/>
        </w:rPr>
        <w:t>Intentionally Left Blank</w:t>
      </w:r>
      <w:bookmarkEnd w:id="6861"/>
      <w:bookmarkEnd w:id="6862"/>
      <w:bookmarkEnd w:id="6863"/>
      <w:bookmarkEnd w:id="6864"/>
      <w:bookmarkEnd w:id="6865"/>
    </w:p>
    <w:p w14:paraId="728F5659" w14:textId="77777777" w:rsidR="00F71022" w:rsidRPr="00BF0A93" w:rsidRDefault="00F71022" w:rsidP="00AA50EB">
      <w:pPr>
        <w:pStyle w:val="Heading1"/>
        <w:numPr>
          <w:ilvl w:val="0"/>
          <w:numId w:val="0"/>
        </w:numPr>
        <w:rPr>
          <w:noProof w:val="0"/>
        </w:rPr>
      </w:pPr>
      <w:bookmarkStart w:id="6866" w:name="_Toc205168393"/>
      <w:bookmarkStart w:id="6867" w:name="_Toc214425713"/>
      <w:bookmarkStart w:id="6868" w:name="_Toc488068475"/>
      <w:bookmarkStart w:id="6869" w:name="_Toc488068911"/>
      <w:bookmarkStart w:id="6870" w:name="_Toc488075235"/>
      <w:bookmarkStart w:id="6871" w:name="_Toc13752607"/>
      <w:r w:rsidRPr="00BF0A93">
        <w:rPr>
          <w:noProof w:val="0"/>
        </w:rPr>
        <w:lastRenderedPageBreak/>
        <w:t>Appendix P: Privacy Access Policies (Informative)</w:t>
      </w:r>
      <w:bookmarkEnd w:id="6866"/>
      <w:bookmarkEnd w:id="6867"/>
      <w:bookmarkEnd w:id="6868"/>
      <w:bookmarkEnd w:id="6869"/>
      <w:bookmarkEnd w:id="6870"/>
      <w:bookmarkEnd w:id="6871"/>
    </w:p>
    <w:p w14:paraId="7FF098A7" w14:textId="77777777" w:rsidR="00F71022" w:rsidRPr="00BF0A93" w:rsidRDefault="00F71022" w:rsidP="00C847F6">
      <w:pPr>
        <w:pStyle w:val="BodyText"/>
        <w:rPr>
          <w:rStyle w:val="BodyTextCharChar"/>
          <w:noProof w:val="0"/>
        </w:rPr>
      </w:pPr>
      <w:r w:rsidRPr="00BF0A93">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BF0A93" w:rsidRDefault="00F71022" w:rsidP="00C847F6">
      <w:pPr>
        <w:pStyle w:val="BodyText"/>
        <w:rPr>
          <w:rStyle w:val="BodyTextCharChar"/>
          <w:noProof w:val="0"/>
        </w:rPr>
      </w:pPr>
      <w:r w:rsidRPr="00BF0A93">
        <w:rPr>
          <w:rStyle w:val="BodyTextCharChar"/>
          <w:noProof w:val="0"/>
        </w:rPr>
        <w:t>Conditions are based on various factor(s) for example:</w:t>
      </w:r>
    </w:p>
    <w:p w14:paraId="17BFD13F" w14:textId="77777777" w:rsidR="00F71022" w:rsidRPr="00BF0A93" w:rsidRDefault="00F71022" w:rsidP="00C847F6">
      <w:pPr>
        <w:pStyle w:val="ListBullet2"/>
        <w:numPr>
          <w:ilvl w:val="0"/>
          <w:numId w:val="53"/>
        </w:numPr>
      </w:pPr>
      <w:r w:rsidRPr="00BF0A93">
        <w:t>type of person the data is disclosed to;</w:t>
      </w:r>
    </w:p>
    <w:p w14:paraId="34CB1915" w14:textId="77777777" w:rsidR="00F71022" w:rsidRPr="00BF0A93" w:rsidRDefault="00F71022" w:rsidP="00C847F6">
      <w:pPr>
        <w:pStyle w:val="ListBullet2"/>
        <w:numPr>
          <w:ilvl w:val="0"/>
          <w:numId w:val="53"/>
        </w:numPr>
      </w:pPr>
      <w:r w:rsidRPr="00BF0A93">
        <w:t>type of data disclosed;</w:t>
      </w:r>
    </w:p>
    <w:p w14:paraId="6E8E0122" w14:textId="77777777" w:rsidR="00F71022" w:rsidRPr="00BF0A93" w:rsidRDefault="00F71022" w:rsidP="00C847F6">
      <w:pPr>
        <w:pStyle w:val="ListBullet2"/>
        <w:numPr>
          <w:ilvl w:val="0"/>
          <w:numId w:val="53"/>
        </w:numPr>
      </w:pPr>
      <w:r w:rsidRPr="00BF0A93">
        <w:t>type of access (normal access, emergency access...);</w:t>
      </w:r>
    </w:p>
    <w:p w14:paraId="58CE72A1" w14:textId="77777777" w:rsidR="00F71022" w:rsidRPr="00BF0A93" w:rsidRDefault="00F71022" w:rsidP="00C847F6">
      <w:pPr>
        <w:pStyle w:val="ListBullet2"/>
        <w:numPr>
          <w:ilvl w:val="0"/>
          <w:numId w:val="53"/>
        </w:numPr>
      </w:pPr>
      <w:r w:rsidRPr="00BF0A93">
        <w:t>security level in which the disclosure takes place (weak authentication vs. strong authentication);</w:t>
      </w:r>
    </w:p>
    <w:p w14:paraId="03107F4E" w14:textId="77777777" w:rsidR="00F71022" w:rsidRPr="00BF0A93" w:rsidRDefault="00F71022" w:rsidP="00C847F6">
      <w:pPr>
        <w:pStyle w:val="ListBullet2"/>
        <w:numPr>
          <w:ilvl w:val="0"/>
          <w:numId w:val="53"/>
        </w:numPr>
      </w:pPr>
      <w:r w:rsidRPr="00BF0A93">
        <w:t>type of purpose for which the data is disclosed;</w:t>
      </w:r>
    </w:p>
    <w:p w14:paraId="2AF08DA2" w14:textId="77777777" w:rsidR="00F71022" w:rsidRPr="00BF0A93" w:rsidRDefault="00F71022" w:rsidP="00C847F6">
      <w:pPr>
        <w:pStyle w:val="ListBullet2"/>
        <w:numPr>
          <w:ilvl w:val="0"/>
          <w:numId w:val="53"/>
        </w:numPr>
      </w:pPr>
      <w:r w:rsidRPr="00BF0A93">
        <w:t>timeframe (period of validity of the consent, window of disclosure...);</w:t>
      </w:r>
    </w:p>
    <w:p w14:paraId="69763F77" w14:textId="77777777" w:rsidR="00F71022" w:rsidRPr="00BF0A93" w:rsidRDefault="00F71022" w:rsidP="00C847F6">
      <w:pPr>
        <w:pStyle w:val="BodyText"/>
        <w:rPr>
          <w:rStyle w:val="BodyTextCharChar"/>
          <w:noProof w:val="0"/>
        </w:rPr>
      </w:pPr>
      <w:r w:rsidRPr="00BF0A93">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BF0A93" w:rsidRDefault="00F71022" w:rsidP="00C847F6">
      <w:pPr>
        <w:pStyle w:val="BodyText"/>
        <w:rPr>
          <w:rStyle w:val="BodyTextCharChar"/>
          <w:noProof w:val="0"/>
        </w:rPr>
      </w:pPr>
      <w:r w:rsidRPr="00BF0A93">
        <w:rPr>
          <w:rStyle w:val="BodyTextCharChar"/>
          <w:noProof w:val="0"/>
        </w:rPr>
        <w:t>The XDS Affinity Domain Privacy Consent Policies could result in various actions, for example:</w:t>
      </w:r>
    </w:p>
    <w:p w14:paraId="2335586A" w14:textId="77777777" w:rsidR="00F71022" w:rsidRPr="00BF0A93" w:rsidRDefault="00F71022" w:rsidP="00C847F6">
      <w:pPr>
        <w:pStyle w:val="ListBullet2"/>
        <w:numPr>
          <w:ilvl w:val="0"/>
          <w:numId w:val="53"/>
        </w:numPr>
      </w:pPr>
      <w:r w:rsidRPr="00BF0A93">
        <w:t>limitation of the display of the existence of specific documents to the users of a Document Consumer</w:t>
      </w:r>
    </w:p>
    <w:p w14:paraId="508D99AC" w14:textId="77777777" w:rsidR="00F71022" w:rsidRPr="00BF0A93" w:rsidRDefault="00F71022" w:rsidP="00C847F6">
      <w:pPr>
        <w:pStyle w:val="ListBullet2"/>
        <w:numPr>
          <w:ilvl w:val="0"/>
          <w:numId w:val="53"/>
        </w:numPr>
      </w:pPr>
      <w:r w:rsidRPr="00BF0A93">
        <w:t>limitation of the access to specific documents by the users of a Document Consumer</w:t>
      </w:r>
    </w:p>
    <w:p w14:paraId="634D3A0B" w14:textId="77777777" w:rsidR="00F71022" w:rsidRPr="00BF0A93" w:rsidRDefault="00F71022" w:rsidP="00C847F6">
      <w:pPr>
        <w:pStyle w:val="ListBullet2"/>
        <w:numPr>
          <w:ilvl w:val="0"/>
          <w:numId w:val="53"/>
        </w:numPr>
      </w:pPr>
      <w:r w:rsidRPr="00BF0A93">
        <w:t>display of a warning note (either concerning this access or to inform that further disclosure is not allowed, limited to some defined population, needed further consent...)</w:t>
      </w:r>
    </w:p>
    <w:p w14:paraId="24B89AAE" w14:textId="77777777" w:rsidR="00F71022" w:rsidRPr="00BF0A93" w:rsidRDefault="00F71022" w:rsidP="00C847F6">
      <w:pPr>
        <w:pStyle w:val="ListBullet2"/>
        <w:numPr>
          <w:ilvl w:val="0"/>
          <w:numId w:val="53"/>
        </w:numPr>
      </w:pPr>
      <w:r w:rsidRPr="00BF0A93">
        <w:t>collection of new consent (oral consent, patient authentication, electronically signed consent, paper consent...)</w:t>
      </w:r>
    </w:p>
    <w:p w14:paraId="5912C127" w14:textId="77777777" w:rsidR="00F71022" w:rsidRPr="00BF0A93" w:rsidRDefault="00F71022" w:rsidP="002F3BF2">
      <w:pPr>
        <w:pStyle w:val="AppendixHeading2"/>
        <w:numPr>
          <w:ilvl w:val="0"/>
          <w:numId w:val="0"/>
        </w:numPr>
        <w:rPr>
          <w:noProof w:val="0"/>
        </w:rPr>
      </w:pPr>
      <w:bookmarkStart w:id="6872" w:name="_Toc214425714"/>
      <w:r w:rsidRPr="00BF0A93">
        <w:rPr>
          <w:noProof w:val="0"/>
        </w:rPr>
        <w:br w:type="page"/>
      </w:r>
      <w:bookmarkStart w:id="6873" w:name="_Toc488068476"/>
      <w:bookmarkStart w:id="6874" w:name="_Toc488068912"/>
      <w:bookmarkStart w:id="6875" w:name="_Toc488075236"/>
      <w:bookmarkStart w:id="6876" w:name="_Toc13752608"/>
      <w:r w:rsidRPr="00BF0A93">
        <w:rPr>
          <w:bCs/>
          <w:noProof w:val="0"/>
        </w:rPr>
        <w:lastRenderedPageBreak/>
        <w:t>P.1 Consents in a sensitivity labeled and role based access control environment</w:t>
      </w:r>
      <w:bookmarkEnd w:id="6872"/>
      <w:bookmarkEnd w:id="6873"/>
      <w:bookmarkEnd w:id="6874"/>
      <w:bookmarkEnd w:id="6875"/>
      <w:bookmarkEnd w:id="6876"/>
    </w:p>
    <w:p w14:paraId="00463CB6" w14:textId="63EF662D" w:rsidR="00F71022" w:rsidRPr="00BF0A93" w:rsidRDefault="00F71022" w:rsidP="004E7A3D">
      <w:pPr>
        <w:pStyle w:val="BodyText"/>
        <w:rPr>
          <w:rStyle w:val="BodyTextCharChar"/>
          <w:noProof w:val="0"/>
        </w:rPr>
      </w:pPr>
      <w:r w:rsidRPr="00BF0A93">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BF0A93" w:rsidRDefault="00F71022" w:rsidP="00DB1840">
      <w:pPr>
        <w:pStyle w:val="TableTitle"/>
        <w:rPr>
          <w:rStyle w:val="BodyTextCharChar"/>
          <w:noProof w:val="0"/>
        </w:rPr>
      </w:pPr>
      <w:r w:rsidRPr="00BF0A93">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9"/>
        <w:gridCol w:w="676"/>
        <w:gridCol w:w="676"/>
        <w:gridCol w:w="619"/>
        <w:gridCol w:w="677"/>
        <w:gridCol w:w="621"/>
        <w:gridCol w:w="638"/>
        <w:gridCol w:w="762"/>
      </w:tblGrid>
      <w:tr w:rsidR="00F71022" w:rsidRPr="00BF0A93" w14:paraId="1A054DA2" w14:textId="77777777" w:rsidTr="00A9747B">
        <w:trPr>
          <w:trHeight w:val="2098"/>
          <w:jc w:val="center"/>
        </w:trPr>
        <w:tc>
          <w:tcPr>
            <w:tcW w:w="2250" w:type="pct"/>
            <w:shd w:val="clear" w:color="auto" w:fill="D9D9D9"/>
          </w:tcPr>
          <w:p w14:paraId="3BEAF715" w14:textId="77777777" w:rsidR="00F71022" w:rsidRPr="00BF0A93" w:rsidRDefault="00F71022" w:rsidP="007F1D2D">
            <w:pPr>
              <w:pStyle w:val="TableEntryHeader"/>
            </w:pPr>
            <w:r w:rsidRPr="00BF0A93">
              <w:t>Sensitivity</w:t>
            </w:r>
          </w:p>
          <w:p w14:paraId="4015C6C2" w14:textId="77777777" w:rsidR="00F71022" w:rsidRPr="00BF0A93" w:rsidRDefault="00F71022" w:rsidP="007F1D2D">
            <w:pPr>
              <w:pStyle w:val="TableEntryHeader"/>
            </w:pPr>
          </w:p>
          <w:p w14:paraId="1E76CA0F" w14:textId="77777777" w:rsidR="00F71022" w:rsidRPr="00BF0A93" w:rsidRDefault="00F71022" w:rsidP="007F1D2D">
            <w:pPr>
              <w:pStyle w:val="TableEntryHeader"/>
            </w:pPr>
          </w:p>
          <w:p w14:paraId="4E326329" w14:textId="77777777" w:rsidR="00F71022" w:rsidRPr="00BF0A93" w:rsidRDefault="00F71022" w:rsidP="007F1D2D">
            <w:pPr>
              <w:pStyle w:val="TableEntryHeader"/>
            </w:pPr>
          </w:p>
          <w:p w14:paraId="7E130132" w14:textId="77777777" w:rsidR="00F71022" w:rsidRPr="00BF0A93" w:rsidRDefault="00F71022" w:rsidP="007F1D2D">
            <w:pPr>
              <w:pStyle w:val="TableEntryHeader"/>
            </w:pPr>
          </w:p>
          <w:p w14:paraId="3A21CB2F" w14:textId="77777777" w:rsidR="00F71022" w:rsidRPr="00BF0A93" w:rsidRDefault="00F71022" w:rsidP="007F1D2D">
            <w:pPr>
              <w:pStyle w:val="TableEntryHeader"/>
            </w:pPr>
          </w:p>
          <w:p w14:paraId="3D7C92D4" w14:textId="77777777" w:rsidR="00F71022" w:rsidRPr="00BF0A93" w:rsidRDefault="00F71022" w:rsidP="007F1D2D">
            <w:pPr>
              <w:pStyle w:val="TableEntryHeader"/>
            </w:pPr>
            <w:r w:rsidRPr="00BF0A93">
              <w:t xml:space="preserve">Functional Role </w:t>
            </w:r>
          </w:p>
        </w:tc>
        <w:tc>
          <w:tcPr>
            <w:tcW w:w="399" w:type="pct"/>
            <w:shd w:val="clear" w:color="auto" w:fill="D9D9D9"/>
            <w:textDirection w:val="btLr"/>
          </w:tcPr>
          <w:p w14:paraId="6F19B72A" w14:textId="77777777" w:rsidR="00F71022" w:rsidRPr="00BF0A93" w:rsidRDefault="00F71022" w:rsidP="007F1D2D">
            <w:pPr>
              <w:pStyle w:val="TableEntryHeader"/>
            </w:pPr>
            <w:r w:rsidRPr="00BF0A93">
              <w:t xml:space="preserve">Billing Information </w:t>
            </w:r>
          </w:p>
        </w:tc>
        <w:tc>
          <w:tcPr>
            <w:tcW w:w="399" w:type="pct"/>
            <w:shd w:val="clear" w:color="auto" w:fill="D9D9D9"/>
            <w:textDirection w:val="btLr"/>
          </w:tcPr>
          <w:p w14:paraId="4894B287" w14:textId="77777777" w:rsidR="00F71022" w:rsidRPr="00BF0A93" w:rsidRDefault="00F71022" w:rsidP="007F1D2D">
            <w:pPr>
              <w:pStyle w:val="TableEntryHeader"/>
            </w:pPr>
            <w:r w:rsidRPr="00BF0A93">
              <w:t xml:space="preserve">Administrative Information </w:t>
            </w:r>
          </w:p>
        </w:tc>
        <w:tc>
          <w:tcPr>
            <w:tcW w:w="365" w:type="pct"/>
            <w:shd w:val="clear" w:color="auto" w:fill="D9D9D9"/>
            <w:textDirection w:val="btLr"/>
          </w:tcPr>
          <w:p w14:paraId="0B91D105" w14:textId="77777777" w:rsidR="00F71022" w:rsidRPr="00BF0A93" w:rsidRDefault="00F71022" w:rsidP="007F1D2D">
            <w:pPr>
              <w:pStyle w:val="TableEntryHeader"/>
            </w:pPr>
            <w:r w:rsidRPr="00BF0A93">
              <w:t xml:space="preserve">Dietary Restrictions </w:t>
            </w:r>
          </w:p>
        </w:tc>
        <w:tc>
          <w:tcPr>
            <w:tcW w:w="399" w:type="pct"/>
            <w:shd w:val="clear" w:color="auto" w:fill="D9D9D9"/>
            <w:textDirection w:val="btLr"/>
          </w:tcPr>
          <w:p w14:paraId="740C5679" w14:textId="77777777" w:rsidR="00F71022" w:rsidRPr="00BF0A93" w:rsidRDefault="00F71022" w:rsidP="007F1D2D">
            <w:pPr>
              <w:pStyle w:val="TableEntryHeader"/>
            </w:pPr>
            <w:r w:rsidRPr="00BF0A93">
              <w:t xml:space="preserve">General Clinical Information </w:t>
            </w:r>
          </w:p>
        </w:tc>
        <w:tc>
          <w:tcPr>
            <w:tcW w:w="366" w:type="pct"/>
            <w:shd w:val="clear" w:color="auto" w:fill="D9D9D9"/>
            <w:textDirection w:val="btLr"/>
          </w:tcPr>
          <w:p w14:paraId="185E5FDD" w14:textId="77777777" w:rsidR="00F71022" w:rsidRPr="00BF0A93" w:rsidRDefault="00F71022" w:rsidP="007F1D2D">
            <w:pPr>
              <w:pStyle w:val="TableEntryHeader"/>
            </w:pPr>
            <w:r w:rsidRPr="00BF0A93">
              <w:t xml:space="preserve">Sensitive Clinical Information </w:t>
            </w:r>
          </w:p>
        </w:tc>
        <w:tc>
          <w:tcPr>
            <w:tcW w:w="376" w:type="pct"/>
            <w:shd w:val="clear" w:color="auto" w:fill="D9D9D9"/>
            <w:textDirection w:val="btLr"/>
          </w:tcPr>
          <w:p w14:paraId="77905728" w14:textId="77777777" w:rsidR="00F71022" w:rsidRPr="00BF0A93" w:rsidRDefault="00F71022" w:rsidP="007F1D2D">
            <w:pPr>
              <w:pStyle w:val="TableEntryHeader"/>
            </w:pPr>
            <w:r w:rsidRPr="00BF0A93">
              <w:t xml:space="preserve">Research Information </w:t>
            </w:r>
          </w:p>
        </w:tc>
        <w:tc>
          <w:tcPr>
            <w:tcW w:w="446" w:type="pct"/>
            <w:shd w:val="clear" w:color="auto" w:fill="D9D9D9"/>
            <w:textDirection w:val="btLr"/>
          </w:tcPr>
          <w:p w14:paraId="776C8A5F" w14:textId="77777777" w:rsidR="00F71022" w:rsidRPr="00BF0A93" w:rsidRDefault="00F71022" w:rsidP="007F1D2D">
            <w:pPr>
              <w:pStyle w:val="TableEntryHeader"/>
            </w:pPr>
            <w:r w:rsidRPr="00BF0A93">
              <w:t>Mediated by</w:t>
            </w:r>
            <w:r w:rsidRPr="00BF0A93">
              <w:br/>
              <w:t xml:space="preserve">Direct Care Provider </w:t>
            </w:r>
          </w:p>
        </w:tc>
      </w:tr>
      <w:tr w:rsidR="00F71022" w:rsidRPr="00BF0A93" w14:paraId="18FE55B7" w14:textId="77777777" w:rsidTr="00A9747B">
        <w:trPr>
          <w:jc w:val="center"/>
        </w:trPr>
        <w:tc>
          <w:tcPr>
            <w:tcW w:w="2250" w:type="pct"/>
          </w:tcPr>
          <w:p w14:paraId="588001B6"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Administrative Staff </w:t>
            </w:r>
          </w:p>
        </w:tc>
        <w:tc>
          <w:tcPr>
            <w:tcW w:w="399" w:type="pct"/>
          </w:tcPr>
          <w:p w14:paraId="41CE965B"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D6B08D6" w14:textId="77777777" w:rsidR="00F71022" w:rsidRPr="00BF0A93" w:rsidRDefault="00F71022" w:rsidP="00146E4D">
            <w:pPr>
              <w:pStyle w:val="TableEntry"/>
              <w:rPr>
                <w:b/>
                <w:noProof w:val="0"/>
              </w:rPr>
            </w:pPr>
            <w:r w:rsidRPr="00BF0A93">
              <w:rPr>
                <w:b/>
                <w:noProof w:val="0"/>
              </w:rPr>
              <w:t xml:space="preserve">X </w:t>
            </w:r>
          </w:p>
        </w:tc>
        <w:tc>
          <w:tcPr>
            <w:tcW w:w="365" w:type="pct"/>
          </w:tcPr>
          <w:p w14:paraId="7E3EC32B" w14:textId="77777777" w:rsidR="00F71022" w:rsidRPr="00BF0A93" w:rsidRDefault="00F71022" w:rsidP="00146E4D">
            <w:pPr>
              <w:pStyle w:val="TableEntry"/>
              <w:rPr>
                <w:b/>
                <w:noProof w:val="0"/>
              </w:rPr>
            </w:pPr>
            <w:r w:rsidRPr="00BF0A93">
              <w:rPr>
                <w:b/>
                <w:noProof w:val="0"/>
              </w:rPr>
              <w:t xml:space="preserve"> </w:t>
            </w:r>
          </w:p>
        </w:tc>
        <w:tc>
          <w:tcPr>
            <w:tcW w:w="399" w:type="pct"/>
          </w:tcPr>
          <w:p w14:paraId="48D2491F" w14:textId="77777777" w:rsidR="00F71022" w:rsidRPr="00BF0A93" w:rsidRDefault="00F71022" w:rsidP="00146E4D">
            <w:pPr>
              <w:pStyle w:val="TableEntry"/>
              <w:rPr>
                <w:b/>
                <w:noProof w:val="0"/>
              </w:rPr>
            </w:pPr>
            <w:r w:rsidRPr="00BF0A93">
              <w:rPr>
                <w:b/>
                <w:noProof w:val="0"/>
              </w:rPr>
              <w:t xml:space="preserve"> </w:t>
            </w:r>
          </w:p>
        </w:tc>
        <w:tc>
          <w:tcPr>
            <w:tcW w:w="366" w:type="pct"/>
          </w:tcPr>
          <w:p w14:paraId="464C17E2" w14:textId="77777777" w:rsidR="00F71022" w:rsidRPr="00BF0A93" w:rsidRDefault="00F71022" w:rsidP="00146E4D">
            <w:pPr>
              <w:pStyle w:val="TableEntry"/>
              <w:rPr>
                <w:b/>
                <w:noProof w:val="0"/>
              </w:rPr>
            </w:pPr>
            <w:r w:rsidRPr="00BF0A93">
              <w:rPr>
                <w:b/>
                <w:noProof w:val="0"/>
              </w:rPr>
              <w:t xml:space="preserve"> </w:t>
            </w:r>
          </w:p>
        </w:tc>
        <w:tc>
          <w:tcPr>
            <w:tcW w:w="376" w:type="pct"/>
          </w:tcPr>
          <w:p w14:paraId="703D08F9" w14:textId="77777777" w:rsidR="00F71022" w:rsidRPr="00BF0A93" w:rsidRDefault="00F71022" w:rsidP="00146E4D">
            <w:pPr>
              <w:pStyle w:val="TableEntry"/>
              <w:rPr>
                <w:b/>
                <w:noProof w:val="0"/>
              </w:rPr>
            </w:pPr>
            <w:r w:rsidRPr="00BF0A93">
              <w:rPr>
                <w:b/>
                <w:noProof w:val="0"/>
              </w:rPr>
              <w:t xml:space="preserve"> </w:t>
            </w:r>
          </w:p>
        </w:tc>
        <w:tc>
          <w:tcPr>
            <w:tcW w:w="446" w:type="pct"/>
          </w:tcPr>
          <w:p w14:paraId="708E2A6C"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E387622" w14:textId="77777777" w:rsidTr="00A9747B">
        <w:trPr>
          <w:jc w:val="center"/>
        </w:trPr>
        <w:tc>
          <w:tcPr>
            <w:tcW w:w="2250" w:type="pct"/>
          </w:tcPr>
          <w:p w14:paraId="702B1748"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Dietary Staff </w:t>
            </w:r>
          </w:p>
        </w:tc>
        <w:tc>
          <w:tcPr>
            <w:tcW w:w="399" w:type="pct"/>
          </w:tcPr>
          <w:p w14:paraId="40292223" w14:textId="77777777" w:rsidR="00F71022" w:rsidRPr="00BF0A93" w:rsidRDefault="00F71022" w:rsidP="00146E4D">
            <w:pPr>
              <w:pStyle w:val="TableEntry"/>
              <w:rPr>
                <w:b/>
                <w:noProof w:val="0"/>
              </w:rPr>
            </w:pPr>
            <w:r w:rsidRPr="00BF0A93">
              <w:rPr>
                <w:b/>
                <w:noProof w:val="0"/>
              </w:rPr>
              <w:t xml:space="preserve"> </w:t>
            </w:r>
          </w:p>
        </w:tc>
        <w:tc>
          <w:tcPr>
            <w:tcW w:w="399" w:type="pct"/>
          </w:tcPr>
          <w:p w14:paraId="050F71A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3C8804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92D5DAE" w14:textId="77777777" w:rsidR="00F71022" w:rsidRPr="00BF0A93" w:rsidRDefault="00F71022" w:rsidP="00146E4D">
            <w:pPr>
              <w:pStyle w:val="TableEntry"/>
              <w:rPr>
                <w:b/>
                <w:noProof w:val="0"/>
              </w:rPr>
            </w:pPr>
            <w:r w:rsidRPr="00BF0A93">
              <w:rPr>
                <w:b/>
                <w:noProof w:val="0"/>
              </w:rPr>
              <w:t xml:space="preserve"> </w:t>
            </w:r>
          </w:p>
        </w:tc>
        <w:tc>
          <w:tcPr>
            <w:tcW w:w="366" w:type="pct"/>
          </w:tcPr>
          <w:p w14:paraId="6C6FA5F0" w14:textId="77777777" w:rsidR="00F71022" w:rsidRPr="00BF0A93" w:rsidRDefault="00F71022" w:rsidP="00146E4D">
            <w:pPr>
              <w:pStyle w:val="TableEntry"/>
              <w:rPr>
                <w:b/>
                <w:noProof w:val="0"/>
              </w:rPr>
            </w:pPr>
            <w:r w:rsidRPr="00BF0A93">
              <w:rPr>
                <w:b/>
                <w:noProof w:val="0"/>
              </w:rPr>
              <w:t xml:space="preserve"> </w:t>
            </w:r>
          </w:p>
        </w:tc>
        <w:tc>
          <w:tcPr>
            <w:tcW w:w="376" w:type="pct"/>
          </w:tcPr>
          <w:p w14:paraId="123DDE34" w14:textId="77777777" w:rsidR="00F71022" w:rsidRPr="00BF0A93" w:rsidRDefault="00F71022" w:rsidP="00146E4D">
            <w:pPr>
              <w:pStyle w:val="TableEntry"/>
              <w:rPr>
                <w:b/>
                <w:noProof w:val="0"/>
              </w:rPr>
            </w:pPr>
            <w:r w:rsidRPr="00BF0A93">
              <w:rPr>
                <w:b/>
                <w:noProof w:val="0"/>
              </w:rPr>
              <w:t xml:space="preserve"> </w:t>
            </w:r>
          </w:p>
        </w:tc>
        <w:tc>
          <w:tcPr>
            <w:tcW w:w="446" w:type="pct"/>
          </w:tcPr>
          <w:p w14:paraId="6A8227A9"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B2CBBD0" w14:textId="77777777" w:rsidTr="00A9747B">
        <w:trPr>
          <w:jc w:val="center"/>
        </w:trPr>
        <w:tc>
          <w:tcPr>
            <w:tcW w:w="2250" w:type="pct"/>
          </w:tcPr>
          <w:p w14:paraId="7718B3DD"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General Care Provider </w:t>
            </w:r>
          </w:p>
        </w:tc>
        <w:tc>
          <w:tcPr>
            <w:tcW w:w="399" w:type="pct"/>
          </w:tcPr>
          <w:p w14:paraId="09B92A5D" w14:textId="77777777" w:rsidR="00F71022" w:rsidRPr="00BF0A93" w:rsidRDefault="00F71022" w:rsidP="00146E4D">
            <w:pPr>
              <w:pStyle w:val="TableEntry"/>
              <w:rPr>
                <w:b/>
                <w:noProof w:val="0"/>
              </w:rPr>
            </w:pPr>
            <w:r w:rsidRPr="00BF0A93">
              <w:rPr>
                <w:b/>
                <w:noProof w:val="0"/>
              </w:rPr>
              <w:t xml:space="preserve"> </w:t>
            </w:r>
          </w:p>
        </w:tc>
        <w:tc>
          <w:tcPr>
            <w:tcW w:w="399" w:type="pct"/>
          </w:tcPr>
          <w:p w14:paraId="1F9AD5AE"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20427EA"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47BFC39"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387E3BB" w14:textId="77777777" w:rsidR="00F71022" w:rsidRPr="00BF0A93" w:rsidRDefault="00F71022" w:rsidP="00146E4D">
            <w:pPr>
              <w:pStyle w:val="TableEntry"/>
              <w:rPr>
                <w:b/>
                <w:noProof w:val="0"/>
              </w:rPr>
            </w:pPr>
            <w:r w:rsidRPr="00BF0A93">
              <w:rPr>
                <w:b/>
                <w:noProof w:val="0"/>
              </w:rPr>
              <w:t xml:space="preserve"> </w:t>
            </w:r>
          </w:p>
        </w:tc>
        <w:tc>
          <w:tcPr>
            <w:tcW w:w="376" w:type="pct"/>
          </w:tcPr>
          <w:p w14:paraId="6F3872A5" w14:textId="77777777" w:rsidR="00F71022" w:rsidRPr="00BF0A93" w:rsidRDefault="00F71022" w:rsidP="00146E4D">
            <w:pPr>
              <w:pStyle w:val="TableEntry"/>
              <w:rPr>
                <w:b/>
                <w:noProof w:val="0"/>
              </w:rPr>
            </w:pPr>
            <w:r w:rsidRPr="00BF0A93">
              <w:rPr>
                <w:b/>
                <w:noProof w:val="0"/>
              </w:rPr>
              <w:t xml:space="preserve"> </w:t>
            </w:r>
          </w:p>
        </w:tc>
        <w:tc>
          <w:tcPr>
            <w:tcW w:w="446" w:type="pct"/>
          </w:tcPr>
          <w:p w14:paraId="63930B7E" w14:textId="77777777" w:rsidR="00F71022" w:rsidRPr="00BF0A93" w:rsidRDefault="00F71022" w:rsidP="00146E4D">
            <w:pPr>
              <w:pStyle w:val="TableEntry"/>
              <w:rPr>
                <w:b/>
                <w:noProof w:val="0"/>
              </w:rPr>
            </w:pPr>
            <w:r w:rsidRPr="00BF0A93">
              <w:rPr>
                <w:b/>
                <w:noProof w:val="0"/>
              </w:rPr>
              <w:t xml:space="preserve"> </w:t>
            </w:r>
          </w:p>
        </w:tc>
      </w:tr>
      <w:tr w:rsidR="00F71022" w:rsidRPr="00BF0A93" w14:paraId="2EFE72F2" w14:textId="77777777" w:rsidTr="00A9747B">
        <w:trPr>
          <w:jc w:val="center"/>
        </w:trPr>
        <w:tc>
          <w:tcPr>
            <w:tcW w:w="2250" w:type="pct"/>
          </w:tcPr>
          <w:p w14:paraId="1E2DE8A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Direct Care Provider </w:t>
            </w:r>
          </w:p>
        </w:tc>
        <w:tc>
          <w:tcPr>
            <w:tcW w:w="399" w:type="pct"/>
          </w:tcPr>
          <w:p w14:paraId="62429964" w14:textId="77777777" w:rsidR="00F71022" w:rsidRPr="00BF0A93" w:rsidRDefault="00F71022" w:rsidP="00146E4D">
            <w:pPr>
              <w:pStyle w:val="TableEntry"/>
              <w:rPr>
                <w:b/>
                <w:noProof w:val="0"/>
              </w:rPr>
            </w:pPr>
            <w:r w:rsidRPr="00BF0A93">
              <w:rPr>
                <w:b/>
                <w:noProof w:val="0"/>
              </w:rPr>
              <w:t xml:space="preserve"> </w:t>
            </w:r>
          </w:p>
        </w:tc>
        <w:tc>
          <w:tcPr>
            <w:tcW w:w="399" w:type="pct"/>
          </w:tcPr>
          <w:p w14:paraId="30038BE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31B49C8"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8EA32DC"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BADD40C"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6ACBE0F" w14:textId="77777777" w:rsidR="00F71022" w:rsidRPr="00BF0A93" w:rsidRDefault="00F71022" w:rsidP="00146E4D">
            <w:pPr>
              <w:pStyle w:val="TableEntry"/>
              <w:rPr>
                <w:b/>
                <w:noProof w:val="0"/>
              </w:rPr>
            </w:pPr>
            <w:r w:rsidRPr="00BF0A93">
              <w:rPr>
                <w:b/>
                <w:noProof w:val="0"/>
              </w:rPr>
              <w:t xml:space="preserve"> </w:t>
            </w:r>
          </w:p>
        </w:tc>
        <w:tc>
          <w:tcPr>
            <w:tcW w:w="446" w:type="pct"/>
          </w:tcPr>
          <w:p w14:paraId="2C03F5EE"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54812189" w14:textId="77777777" w:rsidTr="00A9747B">
        <w:trPr>
          <w:jc w:val="center"/>
        </w:trPr>
        <w:tc>
          <w:tcPr>
            <w:tcW w:w="2250" w:type="pct"/>
          </w:tcPr>
          <w:p w14:paraId="728C6C5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Emergency Care Provider </w:t>
            </w:r>
          </w:p>
        </w:tc>
        <w:tc>
          <w:tcPr>
            <w:tcW w:w="399" w:type="pct"/>
          </w:tcPr>
          <w:p w14:paraId="1024B81F" w14:textId="77777777" w:rsidR="00F71022" w:rsidRPr="00BF0A93" w:rsidRDefault="00F71022" w:rsidP="00146E4D">
            <w:pPr>
              <w:pStyle w:val="TableEntry"/>
              <w:rPr>
                <w:b/>
                <w:noProof w:val="0"/>
              </w:rPr>
            </w:pPr>
            <w:r w:rsidRPr="00BF0A93">
              <w:rPr>
                <w:b/>
                <w:noProof w:val="0"/>
              </w:rPr>
              <w:t xml:space="preserve"> </w:t>
            </w:r>
          </w:p>
        </w:tc>
        <w:tc>
          <w:tcPr>
            <w:tcW w:w="399" w:type="pct"/>
          </w:tcPr>
          <w:p w14:paraId="6BB83C6D"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5F30029"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659E15D"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12776AA" w14:textId="77777777" w:rsidR="00F71022" w:rsidRPr="00BF0A93" w:rsidRDefault="00F71022" w:rsidP="00146E4D">
            <w:pPr>
              <w:pStyle w:val="TableEntry"/>
              <w:rPr>
                <w:b/>
                <w:noProof w:val="0"/>
              </w:rPr>
            </w:pPr>
            <w:r w:rsidRPr="00BF0A93">
              <w:rPr>
                <w:b/>
                <w:noProof w:val="0"/>
              </w:rPr>
              <w:t xml:space="preserve">X </w:t>
            </w:r>
          </w:p>
        </w:tc>
        <w:tc>
          <w:tcPr>
            <w:tcW w:w="376" w:type="pct"/>
          </w:tcPr>
          <w:p w14:paraId="42003558" w14:textId="77777777" w:rsidR="00F71022" w:rsidRPr="00BF0A93" w:rsidRDefault="00F71022" w:rsidP="00146E4D">
            <w:pPr>
              <w:pStyle w:val="TableEntry"/>
              <w:rPr>
                <w:b/>
                <w:noProof w:val="0"/>
              </w:rPr>
            </w:pPr>
            <w:r w:rsidRPr="00BF0A93">
              <w:rPr>
                <w:b/>
                <w:noProof w:val="0"/>
              </w:rPr>
              <w:t xml:space="preserve"> </w:t>
            </w:r>
          </w:p>
        </w:tc>
        <w:tc>
          <w:tcPr>
            <w:tcW w:w="446" w:type="pct"/>
          </w:tcPr>
          <w:p w14:paraId="1D0B45CA"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02E934D5" w14:textId="77777777" w:rsidTr="00A9747B">
        <w:trPr>
          <w:jc w:val="center"/>
        </w:trPr>
        <w:tc>
          <w:tcPr>
            <w:tcW w:w="2250" w:type="pct"/>
          </w:tcPr>
          <w:p w14:paraId="78F065B9"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Researcher </w:t>
            </w:r>
          </w:p>
        </w:tc>
        <w:tc>
          <w:tcPr>
            <w:tcW w:w="399" w:type="pct"/>
          </w:tcPr>
          <w:p w14:paraId="397B6C0F" w14:textId="77777777" w:rsidR="00F71022" w:rsidRPr="00BF0A93" w:rsidRDefault="00F71022" w:rsidP="00146E4D">
            <w:pPr>
              <w:pStyle w:val="TableEntry"/>
              <w:rPr>
                <w:b/>
                <w:noProof w:val="0"/>
              </w:rPr>
            </w:pPr>
            <w:r w:rsidRPr="00BF0A93">
              <w:rPr>
                <w:b/>
                <w:noProof w:val="0"/>
              </w:rPr>
              <w:t xml:space="preserve"> </w:t>
            </w:r>
          </w:p>
        </w:tc>
        <w:tc>
          <w:tcPr>
            <w:tcW w:w="399" w:type="pct"/>
          </w:tcPr>
          <w:p w14:paraId="4EED4D0C" w14:textId="77777777" w:rsidR="00F71022" w:rsidRPr="00BF0A93" w:rsidRDefault="00F71022" w:rsidP="00146E4D">
            <w:pPr>
              <w:pStyle w:val="TableEntry"/>
              <w:rPr>
                <w:b/>
                <w:noProof w:val="0"/>
              </w:rPr>
            </w:pPr>
            <w:r w:rsidRPr="00BF0A93">
              <w:rPr>
                <w:b/>
                <w:noProof w:val="0"/>
              </w:rPr>
              <w:t xml:space="preserve"> </w:t>
            </w:r>
          </w:p>
        </w:tc>
        <w:tc>
          <w:tcPr>
            <w:tcW w:w="365" w:type="pct"/>
          </w:tcPr>
          <w:p w14:paraId="00B197C9" w14:textId="77777777" w:rsidR="00F71022" w:rsidRPr="00BF0A93" w:rsidRDefault="00F71022" w:rsidP="00146E4D">
            <w:pPr>
              <w:pStyle w:val="TableEntry"/>
              <w:rPr>
                <w:b/>
                <w:noProof w:val="0"/>
              </w:rPr>
            </w:pPr>
            <w:r w:rsidRPr="00BF0A93">
              <w:rPr>
                <w:b/>
                <w:noProof w:val="0"/>
              </w:rPr>
              <w:t xml:space="preserve"> </w:t>
            </w:r>
          </w:p>
        </w:tc>
        <w:tc>
          <w:tcPr>
            <w:tcW w:w="399" w:type="pct"/>
          </w:tcPr>
          <w:p w14:paraId="3818A601" w14:textId="77777777" w:rsidR="00F71022" w:rsidRPr="00BF0A93" w:rsidRDefault="00F71022" w:rsidP="00146E4D">
            <w:pPr>
              <w:pStyle w:val="TableEntry"/>
              <w:rPr>
                <w:b/>
                <w:noProof w:val="0"/>
              </w:rPr>
            </w:pPr>
            <w:r w:rsidRPr="00BF0A93">
              <w:rPr>
                <w:b/>
                <w:noProof w:val="0"/>
              </w:rPr>
              <w:t xml:space="preserve"> </w:t>
            </w:r>
          </w:p>
        </w:tc>
        <w:tc>
          <w:tcPr>
            <w:tcW w:w="366" w:type="pct"/>
          </w:tcPr>
          <w:p w14:paraId="24A53FBF" w14:textId="77777777" w:rsidR="00F71022" w:rsidRPr="00BF0A93" w:rsidRDefault="00F71022" w:rsidP="00146E4D">
            <w:pPr>
              <w:pStyle w:val="TableEntry"/>
              <w:rPr>
                <w:b/>
                <w:noProof w:val="0"/>
              </w:rPr>
            </w:pPr>
            <w:r w:rsidRPr="00BF0A93">
              <w:rPr>
                <w:b/>
                <w:noProof w:val="0"/>
              </w:rPr>
              <w:t xml:space="preserve"> </w:t>
            </w:r>
          </w:p>
        </w:tc>
        <w:tc>
          <w:tcPr>
            <w:tcW w:w="376" w:type="pct"/>
          </w:tcPr>
          <w:p w14:paraId="728B36FC" w14:textId="77777777" w:rsidR="00F71022" w:rsidRPr="00BF0A93" w:rsidRDefault="00F71022" w:rsidP="00146E4D">
            <w:pPr>
              <w:pStyle w:val="TableEntry"/>
              <w:rPr>
                <w:b/>
                <w:noProof w:val="0"/>
              </w:rPr>
            </w:pPr>
            <w:r w:rsidRPr="00BF0A93">
              <w:rPr>
                <w:b/>
                <w:noProof w:val="0"/>
              </w:rPr>
              <w:t xml:space="preserve">X </w:t>
            </w:r>
          </w:p>
        </w:tc>
        <w:tc>
          <w:tcPr>
            <w:tcW w:w="446" w:type="pct"/>
          </w:tcPr>
          <w:p w14:paraId="61C94F04" w14:textId="77777777" w:rsidR="00F71022" w:rsidRPr="00BF0A93" w:rsidRDefault="00F71022" w:rsidP="00146E4D">
            <w:pPr>
              <w:pStyle w:val="TableEntry"/>
              <w:rPr>
                <w:b/>
                <w:noProof w:val="0"/>
              </w:rPr>
            </w:pPr>
            <w:r w:rsidRPr="00BF0A93">
              <w:rPr>
                <w:b/>
                <w:noProof w:val="0"/>
              </w:rPr>
              <w:t xml:space="preserve"> </w:t>
            </w:r>
          </w:p>
        </w:tc>
      </w:tr>
      <w:tr w:rsidR="00F71022" w:rsidRPr="00BF0A93" w14:paraId="3C2BC6BA" w14:textId="77777777" w:rsidTr="00A9747B">
        <w:trPr>
          <w:jc w:val="center"/>
        </w:trPr>
        <w:tc>
          <w:tcPr>
            <w:tcW w:w="2250" w:type="pct"/>
          </w:tcPr>
          <w:p w14:paraId="479C83D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Patient or Legal Representative </w:t>
            </w:r>
          </w:p>
        </w:tc>
        <w:tc>
          <w:tcPr>
            <w:tcW w:w="399" w:type="pct"/>
          </w:tcPr>
          <w:p w14:paraId="5A7A3B8D"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E4B7168" w14:textId="77777777" w:rsidR="00F71022" w:rsidRPr="00BF0A93" w:rsidRDefault="00F71022" w:rsidP="00146E4D">
            <w:pPr>
              <w:pStyle w:val="TableEntry"/>
              <w:rPr>
                <w:b/>
                <w:noProof w:val="0"/>
              </w:rPr>
            </w:pPr>
            <w:r w:rsidRPr="00BF0A93">
              <w:rPr>
                <w:b/>
                <w:noProof w:val="0"/>
              </w:rPr>
              <w:t xml:space="preserve">X </w:t>
            </w:r>
          </w:p>
        </w:tc>
        <w:tc>
          <w:tcPr>
            <w:tcW w:w="365" w:type="pct"/>
          </w:tcPr>
          <w:p w14:paraId="4F4A6C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753D2CB8" w14:textId="77777777" w:rsidR="00F71022" w:rsidRPr="00BF0A93" w:rsidRDefault="00F71022" w:rsidP="00146E4D">
            <w:pPr>
              <w:pStyle w:val="TableEntry"/>
              <w:rPr>
                <w:b/>
                <w:noProof w:val="0"/>
              </w:rPr>
            </w:pPr>
            <w:r w:rsidRPr="00BF0A93">
              <w:rPr>
                <w:b/>
                <w:noProof w:val="0"/>
              </w:rPr>
              <w:t xml:space="preserve">X </w:t>
            </w:r>
          </w:p>
        </w:tc>
        <w:tc>
          <w:tcPr>
            <w:tcW w:w="366" w:type="pct"/>
          </w:tcPr>
          <w:p w14:paraId="46E981C9"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724C813" w14:textId="77777777" w:rsidR="00F71022" w:rsidRPr="00BF0A93" w:rsidRDefault="00F71022" w:rsidP="00146E4D">
            <w:pPr>
              <w:pStyle w:val="TableEntry"/>
              <w:rPr>
                <w:b/>
                <w:noProof w:val="0"/>
              </w:rPr>
            </w:pPr>
            <w:r w:rsidRPr="00BF0A93">
              <w:rPr>
                <w:b/>
                <w:noProof w:val="0"/>
              </w:rPr>
              <w:t xml:space="preserve"> </w:t>
            </w:r>
          </w:p>
        </w:tc>
        <w:tc>
          <w:tcPr>
            <w:tcW w:w="446" w:type="pct"/>
          </w:tcPr>
          <w:p w14:paraId="291C4264" w14:textId="77777777" w:rsidR="00F71022" w:rsidRPr="00BF0A93" w:rsidRDefault="00F71022" w:rsidP="00146E4D">
            <w:pPr>
              <w:pStyle w:val="TableEntry"/>
              <w:rPr>
                <w:b/>
                <w:noProof w:val="0"/>
              </w:rPr>
            </w:pPr>
            <w:r w:rsidRPr="00BF0A93">
              <w:rPr>
                <w:b/>
                <w:noProof w:val="0"/>
              </w:rPr>
              <w:t xml:space="preserve"> </w:t>
            </w:r>
          </w:p>
        </w:tc>
      </w:tr>
    </w:tbl>
    <w:p w14:paraId="7673A396" w14:textId="77777777" w:rsidR="00F71022" w:rsidRPr="00BF0A93" w:rsidRDefault="00F71022" w:rsidP="00BC2927">
      <w:pPr>
        <w:pStyle w:val="BodyText"/>
      </w:pPr>
    </w:p>
    <w:p w14:paraId="358B6AF8" w14:textId="722FB672" w:rsidR="00F71022" w:rsidRPr="00BF0A93" w:rsidRDefault="00F71022" w:rsidP="00C847F6">
      <w:pPr>
        <w:pStyle w:val="BodyText"/>
        <w:rPr>
          <w:rStyle w:val="BodyTextCharChar"/>
          <w:noProof w:val="0"/>
        </w:rPr>
      </w:pPr>
      <w:r w:rsidRPr="00BF0A93">
        <w:rPr>
          <w:rStyle w:val="BodyTextCharChar"/>
          <w:noProof w:val="0"/>
        </w:rPr>
        <w:t xml:space="preserve">Each instance of the matrix results in a single Patient Privacy Policy. This vocabulary must then be configured in the XDS Affinity Domain. Thus configuring each application in the XDS Affinity Domain to recognize for each Patient Privacy Policy identified, and which sensitivity (confidentialityCode); what types of accesses are allowed. Using the example above, the Patient Privacy Policy might look like. </w:t>
      </w:r>
    </w:p>
    <w:p w14:paraId="40936E2E" w14:textId="77777777" w:rsidR="00F71022" w:rsidRPr="00BF0A93" w:rsidRDefault="00F71022" w:rsidP="00DB1840">
      <w:pPr>
        <w:pStyle w:val="TableTitle"/>
        <w:rPr>
          <w:rStyle w:val="BodyTextCharChar"/>
          <w:noProof w:val="0"/>
        </w:rPr>
      </w:pPr>
      <w:r w:rsidRPr="00BF0A93">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BF0A93" w14:paraId="5C2F40FD" w14:textId="77777777" w:rsidTr="00A9747B">
        <w:trPr>
          <w:tblHeader/>
          <w:jc w:val="center"/>
        </w:trPr>
        <w:tc>
          <w:tcPr>
            <w:tcW w:w="1243" w:type="pct"/>
            <w:gridSpan w:val="2"/>
            <w:shd w:val="clear" w:color="auto" w:fill="D9D9D9"/>
          </w:tcPr>
          <w:p w14:paraId="72F6BC7D" w14:textId="77777777" w:rsidR="00F71022" w:rsidRPr="00BF0A93" w:rsidRDefault="00F71022" w:rsidP="007F1D2D">
            <w:pPr>
              <w:pStyle w:val="TableEntryHeader"/>
            </w:pPr>
            <w:r w:rsidRPr="00BF0A93">
              <w:t xml:space="preserve">Privacy Consent Policy </w:t>
            </w:r>
          </w:p>
        </w:tc>
        <w:tc>
          <w:tcPr>
            <w:tcW w:w="3757" w:type="pct"/>
            <w:shd w:val="clear" w:color="auto" w:fill="D9D9D9"/>
          </w:tcPr>
          <w:p w14:paraId="7EAA092F" w14:textId="77777777" w:rsidR="00F71022" w:rsidRPr="00BF0A93" w:rsidRDefault="00F71022" w:rsidP="007F1D2D">
            <w:pPr>
              <w:pStyle w:val="TableEntryHeader"/>
            </w:pPr>
            <w:r w:rsidRPr="00BF0A93">
              <w:t xml:space="preserve">Description </w:t>
            </w:r>
          </w:p>
        </w:tc>
      </w:tr>
      <w:tr w:rsidR="00F71022" w:rsidRPr="00BF0A93" w14:paraId="65CCC583" w14:textId="77777777" w:rsidTr="00A9747B">
        <w:trPr>
          <w:gridBefore w:val="1"/>
          <w:wBefore w:w="5" w:type="pct"/>
          <w:jc w:val="center"/>
        </w:trPr>
        <w:tc>
          <w:tcPr>
            <w:tcW w:w="1241" w:type="pct"/>
          </w:tcPr>
          <w:p w14:paraId="1BDD1FED" w14:textId="77777777" w:rsidR="00F71022" w:rsidRPr="00BF0A93" w:rsidRDefault="00F71022" w:rsidP="00B71EF2">
            <w:pPr>
              <w:pStyle w:val="TableEntry"/>
              <w:rPr>
                <w:noProof w:val="0"/>
              </w:rPr>
            </w:pPr>
            <w:r w:rsidRPr="00BF0A93">
              <w:rPr>
                <w:noProof w:val="0"/>
              </w:rPr>
              <w:t xml:space="preserve">Billing Information </w:t>
            </w:r>
          </w:p>
        </w:tc>
        <w:tc>
          <w:tcPr>
            <w:tcW w:w="3754" w:type="pct"/>
          </w:tcPr>
          <w:p w14:paraId="0D1E7DCC" w14:textId="77777777" w:rsidR="00F71022" w:rsidRPr="00BF0A93" w:rsidRDefault="00F71022" w:rsidP="00B71EF2">
            <w:pPr>
              <w:pStyle w:val="TableEntry"/>
              <w:rPr>
                <w:noProof w:val="0"/>
              </w:rPr>
            </w:pPr>
            <w:r w:rsidRPr="00BF0A93">
              <w:rPr>
                <w:noProof w:val="0"/>
              </w:rPr>
              <w:t xml:space="preserve">May be accessed by administrative staff and the patient or their legal representative. </w:t>
            </w:r>
          </w:p>
        </w:tc>
      </w:tr>
      <w:tr w:rsidR="00F71022" w:rsidRPr="00BF0A93" w14:paraId="1A6BB2A7" w14:textId="77777777" w:rsidTr="00A9747B">
        <w:trPr>
          <w:gridBefore w:val="1"/>
          <w:wBefore w:w="5" w:type="pct"/>
          <w:jc w:val="center"/>
        </w:trPr>
        <w:tc>
          <w:tcPr>
            <w:tcW w:w="1241" w:type="pct"/>
          </w:tcPr>
          <w:p w14:paraId="7BC21A96" w14:textId="77777777" w:rsidR="00F71022" w:rsidRPr="00BF0A93" w:rsidRDefault="00F71022" w:rsidP="00B71EF2">
            <w:pPr>
              <w:pStyle w:val="TableEntry"/>
              <w:rPr>
                <w:noProof w:val="0"/>
              </w:rPr>
            </w:pPr>
            <w:r w:rsidRPr="00BF0A93">
              <w:rPr>
                <w:noProof w:val="0"/>
              </w:rPr>
              <w:t xml:space="preserve">Administrative Information </w:t>
            </w:r>
          </w:p>
        </w:tc>
        <w:tc>
          <w:tcPr>
            <w:tcW w:w="3754" w:type="pct"/>
          </w:tcPr>
          <w:p w14:paraId="6082F130" w14:textId="77777777" w:rsidR="00F71022" w:rsidRPr="00BF0A93" w:rsidRDefault="00F71022" w:rsidP="00B71EF2">
            <w:pPr>
              <w:pStyle w:val="TableEntry"/>
              <w:rPr>
                <w:noProof w:val="0"/>
              </w:rPr>
            </w:pPr>
            <w:r w:rsidRPr="00BF0A93">
              <w:rPr>
                <w:noProof w:val="0"/>
              </w:rPr>
              <w:t xml:space="preserve">May be accessed by administrative or dietary staff or general, direct or emergency care providers, the patient or their legal representative. </w:t>
            </w:r>
          </w:p>
        </w:tc>
      </w:tr>
      <w:tr w:rsidR="00F71022" w:rsidRPr="00BF0A93" w14:paraId="48B1F45C" w14:textId="77777777" w:rsidTr="00A9747B">
        <w:trPr>
          <w:gridBefore w:val="1"/>
          <w:wBefore w:w="5" w:type="pct"/>
          <w:jc w:val="center"/>
        </w:trPr>
        <w:tc>
          <w:tcPr>
            <w:tcW w:w="1241" w:type="pct"/>
          </w:tcPr>
          <w:p w14:paraId="30B17FF2" w14:textId="77777777" w:rsidR="00F71022" w:rsidRPr="00BF0A93" w:rsidRDefault="00F71022" w:rsidP="00B71EF2">
            <w:pPr>
              <w:pStyle w:val="TableEntry"/>
              <w:rPr>
                <w:noProof w:val="0"/>
              </w:rPr>
            </w:pPr>
            <w:r w:rsidRPr="00BF0A93">
              <w:rPr>
                <w:noProof w:val="0"/>
              </w:rPr>
              <w:t xml:space="preserve">Dietary Restrictions </w:t>
            </w:r>
          </w:p>
        </w:tc>
        <w:tc>
          <w:tcPr>
            <w:tcW w:w="3754" w:type="pct"/>
          </w:tcPr>
          <w:p w14:paraId="24862123" w14:textId="77777777" w:rsidR="00F71022" w:rsidRPr="00BF0A93" w:rsidRDefault="00F71022" w:rsidP="00B71EF2">
            <w:pPr>
              <w:pStyle w:val="TableEntry"/>
              <w:rPr>
                <w:noProof w:val="0"/>
              </w:rPr>
            </w:pPr>
            <w:r w:rsidRPr="00BF0A93">
              <w:rPr>
                <w:noProof w:val="0"/>
              </w:rPr>
              <w:t xml:space="preserve">May be accessed by dietary staff, general, direct or emergency care providers, the patient or their legal representative. </w:t>
            </w:r>
          </w:p>
        </w:tc>
      </w:tr>
      <w:tr w:rsidR="00F71022" w:rsidRPr="00BF0A93" w14:paraId="1979CDB3" w14:textId="77777777" w:rsidTr="00A9747B">
        <w:trPr>
          <w:gridBefore w:val="1"/>
          <w:wBefore w:w="5" w:type="pct"/>
          <w:jc w:val="center"/>
        </w:trPr>
        <w:tc>
          <w:tcPr>
            <w:tcW w:w="1241" w:type="pct"/>
          </w:tcPr>
          <w:p w14:paraId="6DF8538C" w14:textId="77777777" w:rsidR="00F71022" w:rsidRPr="00BF0A93" w:rsidRDefault="00F71022" w:rsidP="00B71EF2">
            <w:pPr>
              <w:pStyle w:val="TableEntry"/>
              <w:rPr>
                <w:noProof w:val="0"/>
              </w:rPr>
            </w:pPr>
            <w:r w:rsidRPr="00BF0A93">
              <w:rPr>
                <w:noProof w:val="0"/>
              </w:rPr>
              <w:t xml:space="preserve">General Clinical Information </w:t>
            </w:r>
          </w:p>
        </w:tc>
        <w:tc>
          <w:tcPr>
            <w:tcW w:w="3754" w:type="pct"/>
          </w:tcPr>
          <w:p w14:paraId="6AAA11CD" w14:textId="77777777" w:rsidR="00F71022" w:rsidRPr="00BF0A93" w:rsidRDefault="00F71022" w:rsidP="00B71EF2">
            <w:pPr>
              <w:pStyle w:val="TableEntry"/>
              <w:rPr>
                <w:noProof w:val="0"/>
              </w:rPr>
            </w:pPr>
            <w:r w:rsidRPr="00BF0A93">
              <w:rPr>
                <w:noProof w:val="0"/>
              </w:rPr>
              <w:t xml:space="preserve">May be accessed by general, direct or emergency care providers, the patient or their legal representative. </w:t>
            </w:r>
          </w:p>
        </w:tc>
      </w:tr>
      <w:tr w:rsidR="00F71022" w:rsidRPr="00BF0A93" w14:paraId="5B309F2B" w14:textId="77777777" w:rsidTr="00A9747B">
        <w:trPr>
          <w:gridBefore w:val="1"/>
          <w:wBefore w:w="5" w:type="pct"/>
          <w:jc w:val="center"/>
        </w:trPr>
        <w:tc>
          <w:tcPr>
            <w:tcW w:w="1241" w:type="pct"/>
          </w:tcPr>
          <w:p w14:paraId="70D518E7" w14:textId="77777777" w:rsidR="00F71022" w:rsidRPr="00BF0A93" w:rsidRDefault="00F71022" w:rsidP="00B71EF2">
            <w:pPr>
              <w:pStyle w:val="TableEntry"/>
              <w:rPr>
                <w:noProof w:val="0"/>
              </w:rPr>
            </w:pPr>
            <w:r w:rsidRPr="00BF0A93">
              <w:rPr>
                <w:noProof w:val="0"/>
              </w:rPr>
              <w:t xml:space="preserve">Sensitive Information </w:t>
            </w:r>
          </w:p>
        </w:tc>
        <w:tc>
          <w:tcPr>
            <w:tcW w:w="3754" w:type="pct"/>
          </w:tcPr>
          <w:p w14:paraId="3A293DB2" w14:textId="77777777" w:rsidR="00F71022" w:rsidRPr="00BF0A93" w:rsidRDefault="00F71022" w:rsidP="00B71EF2">
            <w:pPr>
              <w:pStyle w:val="TableEntry"/>
              <w:rPr>
                <w:noProof w:val="0"/>
              </w:rPr>
            </w:pPr>
            <w:r w:rsidRPr="00BF0A93">
              <w:rPr>
                <w:noProof w:val="0"/>
              </w:rPr>
              <w:t xml:space="preserve">May be accessed by direct or emergency care providers, the patient or their legal representative. </w:t>
            </w:r>
          </w:p>
        </w:tc>
      </w:tr>
      <w:tr w:rsidR="00F71022" w:rsidRPr="00BF0A93" w14:paraId="0B9424FF" w14:textId="77777777" w:rsidTr="00A9747B">
        <w:trPr>
          <w:gridBefore w:val="1"/>
          <w:wBefore w:w="5" w:type="pct"/>
          <w:jc w:val="center"/>
        </w:trPr>
        <w:tc>
          <w:tcPr>
            <w:tcW w:w="1241" w:type="pct"/>
          </w:tcPr>
          <w:p w14:paraId="735715BA" w14:textId="77777777" w:rsidR="00F71022" w:rsidRPr="00BF0A93" w:rsidRDefault="00F71022" w:rsidP="00B71EF2">
            <w:pPr>
              <w:pStyle w:val="TableEntry"/>
              <w:rPr>
                <w:noProof w:val="0"/>
              </w:rPr>
            </w:pPr>
            <w:r w:rsidRPr="00BF0A93">
              <w:rPr>
                <w:noProof w:val="0"/>
              </w:rPr>
              <w:t xml:space="preserve">Research Information </w:t>
            </w:r>
          </w:p>
        </w:tc>
        <w:tc>
          <w:tcPr>
            <w:tcW w:w="3754" w:type="pct"/>
          </w:tcPr>
          <w:p w14:paraId="6EE969FE" w14:textId="77777777" w:rsidR="00F71022" w:rsidRPr="00BF0A93" w:rsidRDefault="00F71022" w:rsidP="00B71EF2">
            <w:pPr>
              <w:pStyle w:val="TableEntry"/>
              <w:rPr>
                <w:noProof w:val="0"/>
              </w:rPr>
            </w:pPr>
            <w:r w:rsidRPr="00BF0A93">
              <w:rPr>
                <w:noProof w:val="0"/>
              </w:rPr>
              <w:t xml:space="preserve">May be accessed by researchers. </w:t>
            </w:r>
          </w:p>
        </w:tc>
      </w:tr>
      <w:tr w:rsidR="00F71022" w:rsidRPr="00BF0A93" w14:paraId="3E191444" w14:textId="77777777" w:rsidTr="00A9747B">
        <w:trPr>
          <w:gridBefore w:val="1"/>
          <w:wBefore w:w="5" w:type="pct"/>
          <w:jc w:val="center"/>
        </w:trPr>
        <w:tc>
          <w:tcPr>
            <w:tcW w:w="1241" w:type="pct"/>
          </w:tcPr>
          <w:p w14:paraId="4D5BF785" w14:textId="77777777" w:rsidR="00F71022" w:rsidRPr="00BF0A93" w:rsidRDefault="00F71022" w:rsidP="00B71EF2">
            <w:pPr>
              <w:pStyle w:val="TableEntry"/>
              <w:rPr>
                <w:noProof w:val="0"/>
              </w:rPr>
            </w:pPr>
            <w:r w:rsidRPr="00BF0A93">
              <w:rPr>
                <w:noProof w:val="0"/>
              </w:rPr>
              <w:lastRenderedPageBreak/>
              <w:t xml:space="preserve">Mediated by Direct Care Provider </w:t>
            </w:r>
          </w:p>
        </w:tc>
        <w:tc>
          <w:tcPr>
            <w:tcW w:w="3754" w:type="pct"/>
          </w:tcPr>
          <w:p w14:paraId="5C337B96" w14:textId="77777777" w:rsidR="00F71022" w:rsidRPr="00BF0A93" w:rsidRDefault="00F71022" w:rsidP="00B71EF2">
            <w:pPr>
              <w:pStyle w:val="TableEntry"/>
              <w:rPr>
                <w:noProof w:val="0"/>
              </w:rPr>
            </w:pPr>
            <w:r w:rsidRPr="00BF0A93">
              <w:rPr>
                <w:noProof w:val="0"/>
              </w:rPr>
              <w:t xml:space="preserve">May be accessed by direct or emergency care providers. </w:t>
            </w:r>
          </w:p>
        </w:tc>
      </w:tr>
    </w:tbl>
    <w:p w14:paraId="632B4852" w14:textId="77777777" w:rsidR="00F71022" w:rsidRPr="00BF0A93" w:rsidRDefault="00F71022" w:rsidP="00F65C8F">
      <w:pPr>
        <w:pStyle w:val="BodyText"/>
      </w:pPr>
    </w:p>
    <w:p w14:paraId="0E8266E8" w14:textId="77777777" w:rsidR="00F71022" w:rsidRPr="00BF0A93" w:rsidRDefault="00F71022" w:rsidP="00C847F6">
      <w:pPr>
        <w:pStyle w:val="BodyText"/>
        <w:rPr>
          <w:rStyle w:val="BodyTextCharChar"/>
          <w:noProof w:val="0"/>
        </w:rPr>
      </w:pPr>
      <w:r w:rsidRPr="00BF0A93">
        <w:rPr>
          <w:rStyle w:val="BodyTextCharChar"/>
          <w:noProof w:val="0"/>
        </w:rPr>
        <w:t xml:space="preserve">Other divisions of the access control matrix are possible, so long as a Patient Privacy Policy covers each layout of the matrix. </w:t>
      </w:r>
    </w:p>
    <w:p w14:paraId="3BB28216" w14:textId="77777777" w:rsidR="00F71022" w:rsidRPr="00BF0A93" w:rsidRDefault="00F71022" w:rsidP="00C847F6">
      <w:pPr>
        <w:pStyle w:val="BodyText"/>
        <w:rPr>
          <w:rStyle w:val="BodyTextCharChar"/>
          <w:noProof w:val="0"/>
        </w:rPr>
      </w:pPr>
      <w:r w:rsidRPr="00BF0A93">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BF0A93" w:rsidRDefault="00F71022" w:rsidP="00BC2927">
      <w:pPr>
        <w:pStyle w:val="ListBullet2"/>
        <w:numPr>
          <w:ilvl w:val="0"/>
          <w:numId w:val="53"/>
        </w:numPr>
      </w:pPr>
      <w:r w:rsidRPr="00BF0A93">
        <w:t xml:space="preserve">ISO/TS 21298 "Health informatics – Functional and structural roles". </w:t>
      </w:r>
    </w:p>
    <w:p w14:paraId="7C03878C" w14:textId="77777777" w:rsidR="00F71022" w:rsidRPr="00BF0A93" w:rsidRDefault="00F71022" w:rsidP="00BC2927">
      <w:pPr>
        <w:pStyle w:val="ListBullet2"/>
        <w:numPr>
          <w:ilvl w:val="0"/>
          <w:numId w:val="53"/>
        </w:numPr>
      </w:pPr>
      <w:r w:rsidRPr="00BF0A93">
        <w:t xml:space="preserve">ISO/TS 22600 "Health Informatics – Privilege Management and Access Controls". </w:t>
      </w:r>
    </w:p>
    <w:p w14:paraId="2E740E74" w14:textId="77777777" w:rsidR="00F71022" w:rsidRPr="00BF0A93" w:rsidRDefault="00F71022" w:rsidP="00BC2927">
      <w:pPr>
        <w:pStyle w:val="ListBullet2"/>
        <w:numPr>
          <w:ilvl w:val="0"/>
          <w:numId w:val="53"/>
        </w:numPr>
      </w:pPr>
      <w:r w:rsidRPr="00BF0A93">
        <w:t xml:space="preserve">CEN prEN 13606-4 "Health informatics — Electronic health record communication — Part 4: Security requirements and distribution rules" </w:t>
      </w:r>
    </w:p>
    <w:p w14:paraId="355B5713" w14:textId="2B77150C" w:rsidR="00F71022" w:rsidRPr="00BF0A93" w:rsidRDefault="00F71022" w:rsidP="002F3BF2">
      <w:pPr>
        <w:pStyle w:val="AppendixHeading2"/>
        <w:numPr>
          <w:ilvl w:val="0"/>
          <w:numId w:val="0"/>
        </w:numPr>
        <w:rPr>
          <w:bCs/>
          <w:noProof w:val="0"/>
        </w:rPr>
      </w:pPr>
      <w:bookmarkStart w:id="6877" w:name="_Toc214425715"/>
      <w:bookmarkStart w:id="6878" w:name="_Toc488068477"/>
      <w:bookmarkStart w:id="6879" w:name="_Toc488068913"/>
      <w:bookmarkStart w:id="6880" w:name="_Toc488075237"/>
      <w:bookmarkStart w:id="6881" w:name="_Toc13752609"/>
      <w:r w:rsidRPr="00BF0A93">
        <w:rPr>
          <w:bCs/>
          <w:noProof w:val="0"/>
        </w:rPr>
        <w:t>P.</w:t>
      </w:r>
      <w:r w:rsidR="00FE791E" w:rsidRPr="00BF0A93">
        <w:rPr>
          <w:bCs/>
          <w:noProof w:val="0"/>
        </w:rPr>
        <w:t>2</w:t>
      </w:r>
      <w:r w:rsidRPr="00BF0A93">
        <w:rPr>
          <w:bCs/>
          <w:noProof w:val="0"/>
        </w:rPr>
        <w:t xml:space="preserve"> Possible checklist for implementations</w:t>
      </w:r>
      <w:bookmarkEnd w:id="6877"/>
      <w:bookmarkEnd w:id="6878"/>
      <w:bookmarkEnd w:id="6879"/>
      <w:bookmarkEnd w:id="6880"/>
      <w:bookmarkEnd w:id="6881"/>
    </w:p>
    <w:p w14:paraId="0C285311" w14:textId="77777777" w:rsidR="00F71022" w:rsidRPr="00BF0A93" w:rsidRDefault="00F71022" w:rsidP="00C847F6">
      <w:pPr>
        <w:rPr>
          <w:rFonts w:cs="Tahoma"/>
          <w:b/>
          <w:bCs/>
          <w:kern w:val="1"/>
          <w:szCs w:val="24"/>
        </w:rPr>
      </w:pPr>
      <w:r w:rsidRPr="00BF0A93">
        <w:rPr>
          <w:rFonts w:cs="Tahoma"/>
          <w:b/>
          <w:bCs/>
          <w:kern w:val="1"/>
          <w:szCs w:val="24"/>
        </w:rPr>
        <w:t>General (before anything else)</w:t>
      </w:r>
    </w:p>
    <w:p w14:paraId="02075A84" w14:textId="77777777" w:rsidR="00F71022" w:rsidRPr="00BF0A93" w:rsidRDefault="00F71022" w:rsidP="00BC2927">
      <w:pPr>
        <w:pStyle w:val="ListBullet2"/>
        <w:numPr>
          <w:ilvl w:val="0"/>
          <w:numId w:val="53"/>
        </w:numPr>
      </w:pPr>
      <w:r w:rsidRPr="00BF0A93">
        <w:t>Granularity of confidentiality implementation:</w:t>
      </w:r>
    </w:p>
    <w:p w14:paraId="6F283B4A" w14:textId="77777777" w:rsidR="00F71022" w:rsidRPr="00BF0A93" w:rsidRDefault="00F71022" w:rsidP="00BC2927">
      <w:pPr>
        <w:pStyle w:val="ListBullet3"/>
        <w:numPr>
          <w:ilvl w:val="0"/>
          <w:numId w:val="54"/>
        </w:numPr>
      </w:pPr>
      <w:r w:rsidRPr="00BF0A93">
        <w:t>Granularity of document: all documents, document type, each document.</w:t>
      </w:r>
    </w:p>
    <w:p w14:paraId="75776EB5" w14:textId="77777777" w:rsidR="00F71022" w:rsidRPr="00BF0A93" w:rsidRDefault="00F71022" w:rsidP="00BC2927">
      <w:pPr>
        <w:pStyle w:val="ListBullet3"/>
        <w:numPr>
          <w:ilvl w:val="0"/>
          <w:numId w:val="54"/>
        </w:numPr>
      </w:pPr>
      <w:r w:rsidRPr="00BF0A93">
        <w:t>Granularity of user: all users, user type, each type.</w:t>
      </w:r>
    </w:p>
    <w:p w14:paraId="01DF0B05" w14:textId="77777777" w:rsidR="00F71022" w:rsidRPr="00BF0A93" w:rsidRDefault="00F71022" w:rsidP="00BC2927">
      <w:pPr>
        <w:pStyle w:val="ListBullet2"/>
        <w:numPr>
          <w:ilvl w:val="0"/>
          <w:numId w:val="53"/>
        </w:numPr>
      </w:pPr>
      <w:r w:rsidRPr="00BF0A93">
        <w:t>Depth of confidentiality implementation:</w:t>
      </w:r>
    </w:p>
    <w:p w14:paraId="64B67CA1" w14:textId="77777777" w:rsidR="00F71022" w:rsidRPr="00BF0A93" w:rsidRDefault="00F71022" w:rsidP="00BC2927">
      <w:pPr>
        <w:pStyle w:val="ListBullet3"/>
        <w:numPr>
          <w:ilvl w:val="0"/>
          <w:numId w:val="54"/>
        </w:numPr>
      </w:pPr>
      <w:r w:rsidRPr="00BF0A93">
        <w:t>Is the existence (metadata) about a document that can't be read by the user shown in a list of available documents for this patient?</w:t>
      </w:r>
    </w:p>
    <w:p w14:paraId="47D82713" w14:textId="77777777" w:rsidR="00F71022" w:rsidRPr="00BF0A93" w:rsidRDefault="00F71022" w:rsidP="00BC2927">
      <w:pPr>
        <w:pStyle w:val="ListBullet3"/>
        <w:numPr>
          <w:ilvl w:val="0"/>
          <w:numId w:val="54"/>
        </w:numPr>
      </w:pPr>
      <w:r w:rsidRPr="00BF0A93">
        <w:t>Is the user informed there are / might be not shown documents and how much?</w:t>
      </w:r>
    </w:p>
    <w:p w14:paraId="4A5FD4AD" w14:textId="77777777" w:rsidR="00F71022" w:rsidRPr="00BF0A93" w:rsidRDefault="00F71022" w:rsidP="00BC2927">
      <w:pPr>
        <w:pStyle w:val="ListBullet3"/>
        <w:numPr>
          <w:ilvl w:val="0"/>
          <w:numId w:val="54"/>
        </w:numPr>
      </w:pPr>
      <w:r w:rsidRPr="00BF0A93">
        <w:t>Is there the possibility to manage different depth of confidentiality depending on users or document type?</w:t>
      </w:r>
    </w:p>
    <w:p w14:paraId="596EC358" w14:textId="77777777" w:rsidR="00F71022" w:rsidRPr="00BF0A93" w:rsidRDefault="00F71022" w:rsidP="00BC2927">
      <w:pPr>
        <w:pStyle w:val="ListBullet2"/>
        <w:numPr>
          <w:ilvl w:val="0"/>
          <w:numId w:val="53"/>
        </w:numPr>
      </w:pPr>
      <w:r w:rsidRPr="00BF0A93">
        <w:t>How to identify users, documents and policy?</w:t>
      </w:r>
    </w:p>
    <w:p w14:paraId="0948E049" w14:textId="77777777" w:rsidR="00F71022" w:rsidRPr="00BF0A93" w:rsidRDefault="00F71022" w:rsidP="00BC2927">
      <w:pPr>
        <w:pStyle w:val="ListBullet2"/>
        <w:numPr>
          <w:ilvl w:val="0"/>
          <w:numId w:val="53"/>
        </w:numPr>
      </w:pPr>
      <w:r w:rsidRPr="00BF0A93">
        <w:t>Does confidentiality management spread through further use (once the document is downloaded by a user)</w:t>
      </w:r>
    </w:p>
    <w:p w14:paraId="4BD117C7" w14:textId="77777777" w:rsidR="00F71022" w:rsidRPr="00BF0A93" w:rsidRDefault="00F71022" w:rsidP="006720E8">
      <w:pPr>
        <w:keepNext/>
        <w:rPr>
          <w:rFonts w:cs="Tahoma"/>
          <w:b/>
          <w:bCs/>
          <w:kern w:val="1"/>
          <w:szCs w:val="24"/>
        </w:rPr>
      </w:pPr>
      <w:r w:rsidRPr="00BF0A93">
        <w:rPr>
          <w:rFonts w:cs="Tahoma"/>
          <w:b/>
          <w:bCs/>
          <w:kern w:val="1"/>
          <w:szCs w:val="24"/>
        </w:rPr>
        <w:t>While implementing</w:t>
      </w:r>
    </w:p>
    <w:p w14:paraId="2F89FD2B" w14:textId="77777777" w:rsidR="00F71022" w:rsidRPr="00BF0A93" w:rsidRDefault="00F71022" w:rsidP="00BC2927">
      <w:pPr>
        <w:pStyle w:val="ListBullet2"/>
        <w:numPr>
          <w:ilvl w:val="0"/>
          <w:numId w:val="53"/>
        </w:numPr>
      </w:pPr>
      <w:r w:rsidRPr="00BF0A93">
        <w:t>Definition of default codes depending on site / hardware, document type, author, patient...</w:t>
      </w:r>
    </w:p>
    <w:p w14:paraId="5BC22639" w14:textId="77777777" w:rsidR="00F71022" w:rsidRPr="00BF0A93" w:rsidRDefault="00F71022" w:rsidP="00BC2927">
      <w:pPr>
        <w:pStyle w:val="ListBullet2"/>
        <w:numPr>
          <w:ilvl w:val="0"/>
          <w:numId w:val="53"/>
        </w:numPr>
      </w:pPr>
      <w:r w:rsidRPr="00BF0A93">
        <w:t>Implementing options:</w:t>
      </w:r>
    </w:p>
    <w:p w14:paraId="42413D1C" w14:textId="77777777" w:rsidR="00F71022" w:rsidRPr="00BF0A93" w:rsidRDefault="00F71022" w:rsidP="00BC2927">
      <w:pPr>
        <w:pStyle w:val="ListBullet3"/>
        <w:numPr>
          <w:ilvl w:val="0"/>
          <w:numId w:val="54"/>
        </w:numPr>
      </w:pPr>
      <w:r w:rsidRPr="00BF0A93">
        <w:t>possibility of a list to choose from and how the list is constituted (out of all the possible value, out of the value acknowledged by patient...)</w:t>
      </w:r>
    </w:p>
    <w:p w14:paraId="5BD2444B" w14:textId="77777777" w:rsidR="00F71022" w:rsidRPr="00BF0A93" w:rsidRDefault="00F71022" w:rsidP="00BC2927">
      <w:pPr>
        <w:pStyle w:val="ListBullet3"/>
        <w:numPr>
          <w:ilvl w:val="0"/>
          <w:numId w:val="54"/>
        </w:numPr>
      </w:pPr>
      <w:r w:rsidRPr="00BF0A93">
        <w:t>possibility to change default codes prior to publication</w:t>
      </w:r>
    </w:p>
    <w:p w14:paraId="2C92EB61" w14:textId="77777777" w:rsidR="00F71022" w:rsidRPr="00BF0A93" w:rsidRDefault="00F71022" w:rsidP="00BC2927">
      <w:pPr>
        <w:pStyle w:val="ListBullet3"/>
        <w:numPr>
          <w:ilvl w:val="0"/>
          <w:numId w:val="54"/>
        </w:numPr>
      </w:pPr>
      <w:r w:rsidRPr="00BF0A93">
        <w:lastRenderedPageBreak/>
        <w:t>possibility to use different format depending on the confidentiality policy (only non-downloadable image, pdf, word...)</w:t>
      </w:r>
    </w:p>
    <w:p w14:paraId="1B5CC4ED" w14:textId="77777777" w:rsidR="00F71022" w:rsidRPr="00BF0A93" w:rsidRDefault="00F71022" w:rsidP="00BC2927">
      <w:pPr>
        <w:pStyle w:val="ListBullet2"/>
        <w:numPr>
          <w:ilvl w:val="0"/>
          <w:numId w:val="53"/>
        </w:numPr>
      </w:pPr>
      <w:r w:rsidRPr="00BF0A93">
        <w:t>Later modification of policy (possible directly when requesting a document or have to be validated before)</w:t>
      </w:r>
    </w:p>
    <w:p w14:paraId="50FB8606" w14:textId="77777777" w:rsidR="00F71022" w:rsidRPr="00BF0A93" w:rsidRDefault="00F71022" w:rsidP="00C847F6">
      <w:pPr>
        <w:rPr>
          <w:rFonts w:cs="Tahoma"/>
          <w:b/>
          <w:bCs/>
          <w:kern w:val="1"/>
          <w:szCs w:val="24"/>
        </w:rPr>
      </w:pPr>
      <w:r w:rsidRPr="00BF0A93">
        <w:rPr>
          <w:rFonts w:cs="Tahoma"/>
          <w:b/>
          <w:bCs/>
          <w:kern w:val="1"/>
          <w:szCs w:val="24"/>
        </w:rPr>
        <w:t>Prior to publication</w:t>
      </w:r>
    </w:p>
    <w:p w14:paraId="5C516A6C" w14:textId="77777777" w:rsidR="00F71022" w:rsidRPr="00BF0A93" w:rsidRDefault="00F71022" w:rsidP="00BC2927">
      <w:pPr>
        <w:pStyle w:val="ListBullet2"/>
        <w:numPr>
          <w:ilvl w:val="0"/>
          <w:numId w:val="53"/>
        </w:numPr>
      </w:pPr>
      <w:r w:rsidRPr="00BF0A93">
        <w:t>What elements should be checked before publication:</w:t>
      </w:r>
    </w:p>
    <w:p w14:paraId="3A6C8DB2" w14:textId="77777777" w:rsidR="00F71022" w:rsidRPr="00BF0A93" w:rsidRDefault="00F71022" w:rsidP="00BC2927">
      <w:pPr>
        <w:pStyle w:val="ListBullet3"/>
        <w:numPr>
          <w:ilvl w:val="0"/>
          <w:numId w:val="54"/>
        </w:numPr>
      </w:pPr>
      <w:r w:rsidRPr="00BF0A93">
        <w:t>existence of a policy</w:t>
      </w:r>
    </w:p>
    <w:p w14:paraId="7184C50C" w14:textId="77777777" w:rsidR="00F71022" w:rsidRPr="00BF0A93" w:rsidRDefault="00F71022" w:rsidP="00BC2927">
      <w:pPr>
        <w:pStyle w:val="ListBullet3"/>
        <w:numPr>
          <w:ilvl w:val="0"/>
          <w:numId w:val="54"/>
        </w:numPr>
      </w:pPr>
      <w:r w:rsidRPr="00BF0A93">
        <w:t>existence of the policy used</w:t>
      </w:r>
    </w:p>
    <w:p w14:paraId="0D883FF8" w14:textId="77777777" w:rsidR="00F71022" w:rsidRPr="00BF0A93" w:rsidRDefault="00F71022" w:rsidP="00BC2927">
      <w:pPr>
        <w:pStyle w:val="ListBullet3"/>
        <w:numPr>
          <w:ilvl w:val="0"/>
          <w:numId w:val="54"/>
        </w:numPr>
      </w:pPr>
      <w:r w:rsidRPr="00BF0A93">
        <w:t>existence of a consent for that policy</w:t>
      </w:r>
    </w:p>
    <w:p w14:paraId="3F0AC212" w14:textId="77777777" w:rsidR="00F71022" w:rsidRPr="00BF0A93" w:rsidRDefault="00F71022" w:rsidP="00BC2927">
      <w:pPr>
        <w:pStyle w:val="ListBullet3"/>
        <w:numPr>
          <w:ilvl w:val="0"/>
          <w:numId w:val="54"/>
        </w:numPr>
      </w:pPr>
      <w:r w:rsidRPr="00BF0A93">
        <w:t>What additional information should be given (general consent policy, patient's specific consent policy...?)</w:t>
      </w:r>
    </w:p>
    <w:p w14:paraId="1AC3F021" w14:textId="77777777" w:rsidR="00F71022" w:rsidRPr="00BF0A93" w:rsidRDefault="00F71022" w:rsidP="00C847F6">
      <w:pPr>
        <w:rPr>
          <w:rFonts w:cs="Tahoma"/>
          <w:b/>
          <w:bCs/>
          <w:kern w:val="1"/>
          <w:szCs w:val="24"/>
        </w:rPr>
      </w:pPr>
      <w:r w:rsidRPr="00BF0A93">
        <w:rPr>
          <w:rFonts w:cs="Tahoma"/>
          <w:b/>
          <w:bCs/>
          <w:kern w:val="1"/>
          <w:szCs w:val="24"/>
        </w:rPr>
        <w:t>Prior to allowing access to a document</w:t>
      </w:r>
    </w:p>
    <w:p w14:paraId="69DFCF51" w14:textId="77777777" w:rsidR="00F71022" w:rsidRPr="00BF0A93" w:rsidRDefault="00F71022" w:rsidP="00BC2927">
      <w:pPr>
        <w:pStyle w:val="ListBullet2"/>
        <w:numPr>
          <w:ilvl w:val="0"/>
          <w:numId w:val="53"/>
        </w:numPr>
      </w:pPr>
      <w:r w:rsidRPr="00BF0A93">
        <w:t>What elements should be checked before publication:</w:t>
      </w:r>
    </w:p>
    <w:p w14:paraId="4A215282" w14:textId="77777777" w:rsidR="00F71022" w:rsidRPr="00BF0A93" w:rsidRDefault="00F71022" w:rsidP="00BC2927">
      <w:pPr>
        <w:pStyle w:val="ListBullet3"/>
        <w:numPr>
          <w:ilvl w:val="0"/>
          <w:numId w:val="54"/>
        </w:numPr>
      </w:pPr>
      <w:r w:rsidRPr="00BF0A93">
        <w:t>accessing user role</w:t>
      </w:r>
    </w:p>
    <w:p w14:paraId="7B671745" w14:textId="77777777" w:rsidR="00F71022" w:rsidRPr="00BF0A93" w:rsidRDefault="00F71022" w:rsidP="00BC2927">
      <w:pPr>
        <w:pStyle w:val="ListBullet3"/>
        <w:numPr>
          <w:ilvl w:val="0"/>
          <w:numId w:val="54"/>
        </w:numPr>
      </w:pPr>
      <w:r w:rsidRPr="00BF0A93">
        <w:t>existence of the policy used vs. accessing user</w:t>
      </w:r>
    </w:p>
    <w:p w14:paraId="3CF4AE4C" w14:textId="77777777" w:rsidR="00F71022" w:rsidRPr="00BF0A93" w:rsidRDefault="00F71022" w:rsidP="00BC2927">
      <w:pPr>
        <w:pStyle w:val="ListBullet2"/>
        <w:numPr>
          <w:ilvl w:val="0"/>
          <w:numId w:val="53"/>
        </w:numPr>
      </w:pPr>
      <w:r w:rsidRPr="00BF0A93">
        <w:t>Specific accesses and impact on confidentiality policy:</w:t>
      </w:r>
    </w:p>
    <w:p w14:paraId="11CF79BF" w14:textId="77777777" w:rsidR="00F71022" w:rsidRPr="00BF0A93" w:rsidRDefault="00F71022" w:rsidP="00BC2927">
      <w:pPr>
        <w:pStyle w:val="ListBullet3"/>
        <w:numPr>
          <w:ilvl w:val="0"/>
          <w:numId w:val="54"/>
        </w:numPr>
      </w:pPr>
      <w:r w:rsidRPr="00BF0A93">
        <w:t>emergency (specific policy, short cut of confidentiality policy...)</w:t>
      </w:r>
    </w:p>
    <w:p w14:paraId="5F7E4996" w14:textId="77777777" w:rsidR="00F71022" w:rsidRPr="00BF0A93" w:rsidRDefault="00F71022" w:rsidP="00BC2927">
      <w:pPr>
        <w:pStyle w:val="ListBullet3"/>
        <w:numPr>
          <w:ilvl w:val="0"/>
          <w:numId w:val="54"/>
        </w:numPr>
      </w:pPr>
      <w:r w:rsidRPr="00BF0A93">
        <w:t>break glass</w:t>
      </w:r>
    </w:p>
    <w:p w14:paraId="0AD9D7FC" w14:textId="77777777" w:rsidR="00F71022" w:rsidRPr="00BF0A93" w:rsidRDefault="00F71022" w:rsidP="00BC2927">
      <w:pPr>
        <w:pStyle w:val="ListBullet2"/>
        <w:numPr>
          <w:ilvl w:val="0"/>
          <w:numId w:val="53"/>
        </w:numPr>
        <w:rPr>
          <w:rFonts w:cs="Tahoma"/>
          <w:szCs w:val="24"/>
        </w:rPr>
      </w:pPr>
      <w:r w:rsidRPr="00BF0A93">
        <w:t>What additional information should be given (general consent policy, patient' specific consent policy...)</w:t>
      </w:r>
    </w:p>
    <w:p w14:paraId="623FA5E0" w14:textId="4071032F" w:rsidR="00F71022" w:rsidRPr="00BF0A93" w:rsidRDefault="00F71022" w:rsidP="002F3BF2">
      <w:pPr>
        <w:pStyle w:val="AppendixHeading2"/>
        <w:numPr>
          <w:ilvl w:val="0"/>
          <w:numId w:val="0"/>
        </w:numPr>
        <w:rPr>
          <w:bCs/>
          <w:noProof w:val="0"/>
        </w:rPr>
      </w:pPr>
      <w:bookmarkStart w:id="6882" w:name="_Toc214425716"/>
      <w:bookmarkStart w:id="6883" w:name="_Toc488068478"/>
      <w:bookmarkStart w:id="6884" w:name="_Toc488068914"/>
      <w:bookmarkStart w:id="6885" w:name="_Toc488075238"/>
      <w:bookmarkStart w:id="6886" w:name="_Toc13752610"/>
      <w:r w:rsidRPr="00BF0A93">
        <w:rPr>
          <w:bCs/>
          <w:noProof w:val="0"/>
        </w:rPr>
        <w:t>P.</w:t>
      </w:r>
      <w:r w:rsidR="00FE791E" w:rsidRPr="00BF0A93">
        <w:rPr>
          <w:bCs/>
          <w:noProof w:val="0"/>
        </w:rPr>
        <w:t>3</w:t>
      </w:r>
      <w:r w:rsidRPr="00BF0A93">
        <w:rPr>
          <w:bCs/>
          <w:noProof w:val="0"/>
        </w:rPr>
        <w:t xml:space="preserve"> Potential obligations</w:t>
      </w:r>
      <w:bookmarkEnd w:id="6882"/>
      <w:bookmarkEnd w:id="6883"/>
      <w:bookmarkEnd w:id="6884"/>
      <w:bookmarkEnd w:id="6885"/>
      <w:bookmarkEnd w:id="6886"/>
    </w:p>
    <w:p w14:paraId="3ECB7F95" w14:textId="77777777" w:rsidR="00F71022" w:rsidRPr="00BF0A93" w:rsidRDefault="00F71022" w:rsidP="00C847F6">
      <w:pPr>
        <w:rPr>
          <w:rStyle w:val="BodyTextCharChar"/>
          <w:noProof w:val="0"/>
        </w:rPr>
      </w:pPr>
      <w:r w:rsidRPr="00BF0A93">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BF0A93" w:rsidRDefault="00F71022" w:rsidP="00C847F6">
      <w:pPr>
        <w:pStyle w:val="BodyText"/>
        <w:rPr>
          <w:rStyle w:val="BodyTextCharChar"/>
          <w:noProof w:val="0"/>
        </w:rPr>
      </w:pPr>
      <w:r w:rsidRPr="00BF0A93">
        <w:rPr>
          <w:rStyle w:val="BodyTextCharChar"/>
          <w:noProof w:val="0"/>
        </w:rPr>
        <w:t xml:space="preserve">General </w:t>
      </w:r>
    </w:p>
    <w:p w14:paraId="7870CB73" w14:textId="77777777" w:rsidR="00F71022" w:rsidRPr="00BF0A93" w:rsidRDefault="00F71022" w:rsidP="00AA50EB">
      <w:pPr>
        <w:pStyle w:val="ListNumber2"/>
        <w:numPr>
          <w:ilvl w:val="0"/>
          <w:numId w:val="234"/>
        </w:numPr>
        <w:rPr>
          <w:rStyle w:val="BodyTextCharChar"/>
          <w:noProof w:val="0"/>
        </w:rPr>
      </w:pPr>
      <w:r w:rsidRPr="00BF0A93">
        <w:rPr>
          <w:rStyle w:val="BodyTextCharChar"/>
          <w:noProof w:val="0"/>
        </w:rPr>
        <w:t xml:space="preserve">Is the existence (metadata) about a document that can't be read by the user shown in a list of available documents for this patient </w:t>
      </w:r>
    </w:p>
    <w:p w14:paraId="1A39E062" w14:textId="77777777" w:rsidR="00F71022" w:rsidRPr="00BF0A93" w:rsidRDefault="00F71022" w:rsidP="00AA50EB">
      <w:pPr>
        <w:pStyle w:val="ListNumber2"/>
        <w:rPr>
          <w:rStyle w:val="BodyTextCharChar"/>
          <w:noProof w:val="0"/>
        </w:rPr>
      </w:pPr>
      <w:r w:rsidRPr="00BF0A93">
        <w:rPr>
          <w:rStyle w:val="BodyTextCharChar"/>
          <w:noProof w:val="0"/>
        </w:rPr>
        <w:t xml:space="preserve">Map local role codes into some Affinity Domain defined role codes </w:t>
      </w:r>
    </w:p>
    <w:p w14:paraId="3961CEC4" w14:textId="77777777" w:rsidR="00F71022" w:rsidRPr="00BF0A93" w:rsidRDefault="00F71022" w:rsidP="00C847F6">
      <w:pPr>
        <w:pStyle w:val="BodyText"/>
        <w:rPr>
          <w:rStyle w:val="BodyTextCharChar"/>
          <w:noProof w:val="0"/>
        </w:rPr>
      </w:pPr>
      <w:r w:rsidRPr="00BF0A93">
        <w:rPr>
          <w:rStyle w:val="BodyTextCharChar"/>
          <w:noProof w:val="0"/>
        </w:rPr>
        <w:t>Prior to implementation</w:t>
      </w:r>
    </w:p>
    <w:p w14:paraId="784613C2" w14:textId="141E710A" w:rsidR="00F71022" w:rsidRPr="00BF0A93" w:rsidRDefault="00F71022" w:rsidP="00AA50EB">
      <w:pPr>
        <w:pStyle w:val="ListNumber2"/>
        <w:rPr>
          <w:rStyle w:val="BodyTextCharChar"/>
          <w:noProof w:val="0"/>
        </w:rPr>
      </w:pPr>
      <w:r w:rsidRPr="00BF0A93">
        <w:rPr>
          <w:rStyle w:val="BodyTextCharChar"/>
          <w:noProof w:val="0"/>
        </w:rPr>
        <w:t>the specific Document Source is configured with one site specific “normal” code to publish all of that Document Source documents against. For example</w:t>
      </w:r>
      <w:r w:rsidR="00D37690">
        <w:rPr>
          <w:rStyle w:val="BodyTextCharChar"/>
          <w:noProof w:val="0"/>
        </w:rPr>
        <w:t>,</w:t>
      </w:r>
      <w:r w:rsidRPr="00BF0A93">
        <w:rPr>
          <w:rStyle w:val="BodyTextCharChar"/>
          <w:noProof w:val="0"/>
        </w:rPr>
        <w:t xml:space="preserve"> an automatic blood-pressure device being used by one specific patient. </w:t>
      </w:r>
    </w:p>
    <w:p w14:paraId="33710286" w14:textId="77777777" w:rsidR="00F71022" w:rsidRPr="00BF0A93" w:rsidRDefault="00F71022" w:rsidP="00AA50EB">
      <w:pPr>
        <w:pStyle w:val="ListNumber2"/>
        <w:rPr>
          <w:rStyle w:val="BodyTextCharChar"/>
          <w:noProof w:val="0"/>
        </w:rPr>
      </w:pPr>
      <w:r w:rsidRPr="00BF0A93">
        <w:rPr>
          <w:rStyle w:val="BodyTextCharChar"/>
          <w:noProof w:val="0"/>
        </w:rPr>
        <w:lastRenderedPageBreak/>
        <w:t>prompt user for the code to apply to the document (drop-down-list)</w:t>
      </w:r>
    </w:p>
    <w:p w14:paraId="117A8AB3" w14:textId="77777777" w:rsidR="00F71022" w:rsidRPr="00BF0A93" w:rsidRDefault="00F71022" w:rsidP="00AA50EB">
      <w:pPr>
        <w:pStyle w:val="ListNumber2"/>
        <w:rPr>
          <w:rStyle w:val="BodyTextCharChar"/>
          <w:noProof w:val="0"/>
        </w:rPr>
      </w:pPr>
      <w:r w:rsidRPr="00BF0A93">
        <w:rPr>
          <w:rStyle w:val="BodyTextCharChar"/>
          <w:noProof w:val="0"/>
        </w:rPr>
        <w:t xml:space="preserve">document-type based codes </w:t>
      </w:r>
    </w:p>
    <w:p w14:paraId="2527BB76" w14:textId="77777777" w:rsidR="00F71022" w:rsidRPr="00BF0A93" w:rsidRDefault="00F71022" w:rsidP="00907B66">
      <w:pPr>
        <w:pStyle w:val="BodyText"/>
        <w:rPr>
          <w:rStyle w:val="BodyTextCharChar"/>
          <w:noProof w:val="0"/>
        </w:rPr>
      </w:pPr>
      <w:r w:rsidRPr="00BF0A93">
        <w:rPr>
          <w:rStyle w:val="BodyTextCharChar"/>
          <w:noProof w:val="0"/>
        </w:rPr>
        <w:t xml:space="preserve">Prior to publication </w:t>
      </w:r>
    </w:p>
    <w:p w14:paraId="004F6DD2" w14:textId="77777777" w:rsidR="00F71022" w:rsidRPr="00BF0A93" w:rsidRDefault="00F71022" w:rsidP="00AA50EB">
      <w:pPr>
        <w:pStyle w:val="ListNumber2"/>
        <w:rPr>
          <w:rStyle w:val="BodyTextCharChar"/>
          <w:noProof w:val="0"/>
        </w:rPr>
      </w:pPr>
      <w:r w:rsidRPr="00BF0A93">
        <w:rPr>
          <w:rStyle w:val="BodyTextCharChar"/>
          <w:noProof w:val="0"/>
        </w:rPr>
        <w:t xml:space="preserve">validate that the code to be published against has been acknowledged </w:t>
      </w:r>
    </w:p>
    <w:p w14:paraId="0234BD8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3C56916C" w14:textId="77777777" w:rsidR="00F71022" w:rsidRPr="00BF0A93" w:rsidRDefault="00F71022" w:rsidP="00C847F6">
      <w:pPr>
        <w:pStyle w:val="BodyText"/>
        <w:rPr>
          <w:rStyle w:val="BodyTextCharChar"/>
          <w:noProof w:val="0"/>
        </w:rPr>
      </w:pPr>
      <w:r w:rsidRPr="00BF0A93">
        <w:rPr>
          <w:rStyle w:val="BodyTextCharChar"/>
          <w:noProof w:val="0"/>
        </w:rPr>
        <w:t xml:space="preserve">Prior to allowing access to a document </w:t>
      </w:r>
    </w:p>
    <w:p w14:paraId="6015ADBE" w14:textId="77777777" w:rsidR="00F71022" w:rsidRPr="00BF0A93" w:rsidRDefault="00F71022" w:rsidP="00AA50EB">
      <w:pPr>
        <w:pStyle w:val="ListNumber2"/>
        <w:rPr>
          <w:rStyle w:val="BodyTextCharChar"/>
          <w:noProof w:val="0"/>
        </w:rPr>
      </w:pPr>
      <w:r w:rsidRPr="00BF0A93">
        <w:rPr>
          <w:rStyle w:val="BodyTextCharChar"/>
          <w:noProof w:val="0"/>
        </w:rPr>
        <w:t>should documents with unrecognized codes be shown?</w:t>
      </w:r>
    </w:p>
    <w:p w14:paraId="3AB743EA" w14:textId="77777777" w:rsidR="00F71022" w:rsidRPr="00BF0A93" w:rsidRDefault="00F71022" w:rsidP="00AA50EB">
      <w:pPr>
        <w:pStyle w:val="ListNumber2"/>
        <w:rPr>
          <w:rStyle w:val="BodyTextCharChar"/>
          <w:noProof w:val="0"/>
        </w:rPr>
      </w:pPr>
      <w:r w:rsidRPr="00BF0A93">
        <w:rPr>
          <w:rStyle w:val="BodyTextCharChar"/>
          <w:noProof w:val="0"/>
        </w:rPr>
        <w:t xml:space="preserve">prompt the user with some site defined text "do you really want to do this?" </w:t>
      </w:r>
    </w:p>
    <w:p w14:paraId="23B54572"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base consent policy </w:t>
      </w:r>
    </w:p>
    <w:p w14:paraId="7C35ED4B"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patient's specific Patient Privacy Policy Acknowledgement Documents </w:t>
      </w:r>
    </w:p>
    <w:p w14:paraId="3BDD5001" w14:textId="77777777" w:rsidR="00F71022" w:rsidRPr="00BF0A93" w:rsidRDefault="00F71022" w:rsidP="00AA50EB">
      <w:pPr>
        <w:pStyle w:val="ListNumber2"/>
        <w:rPr>
          <w:rStyle w:val="BodyTextCharChar"/>
          <w:noProof w:val="0"/>
        </w:rPr>
      </w:pPr>
      <w:r w:rsidRPr="00BF0A93">
        <w:rPr>
          <w:rStyle w:val="BodyTextCharChar"/>
          <w:noProof w:val="0"/>
        </w:rPr>
        <w:t>allow the user to override a consent block (break-glass)</w:t>
      </w:r>
    </w:p>
    <w:p w14:paraId="345316A6" w14:textId="77777777" w:rsidR="00F71022" w:rsidRPr="00BF0A93" w:rsidRDefault="00F71022" w:rsidP="00AA50EB">
      <w:pPr>
        <w:pStyle w:val="ListNumber2"/>
        <w:rPr>
          <w:rStyle w:val="BodyTextCharChar"/>
          <w:noProof w:val="0"/>
        </w:rPr>
      </w:pPr>
      <w:r w:rsidRPr="00BF0A93">
        <w:rPr>
          <w:rStyle w:val="BodyTextCharChar"/>
          <w:noProof w:val="0"/>
        </w:rPr>
        <w:t>require that a new consent be acquired from the patient before using the documents in the XDS Affinity Domain</w:t>
      </w:r>
    </w:p>
    <w:p w14:paraId="7298A17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64763C4C" w14:textId="77777777" w:rsidR="00F71022" w:rsidRPr="00BF0A93" w:rsidRDefault="00F71022" w:rsidP="00AA50EB">
      <w:pPr>
        <w:pStyle w:val="ListNumber2"/>
        <w:rPr>
          <w:rStyle w:val="BodyTextCharChar"/>
          <w:noProof w:val="0"/>
        </w:rPr>
      </w:pPr>
      <w:r w:rsidRPr="00BF0A93">
        <w:rPr>
          <w:rStyle w:val="BodyTextCharChar"/>
          <w:noProof w:val="0"/>
        </w:rPr>
        <w:t>validate that the code on the document has been acknowledged</w:t>
      </w:r>
    </w:p>
    <w:p w14:paraId="26F41E21" w14:textId="77777777" w:rsidR="00F71022" w:rsidRPr="00BF0A93" w:rsidRDefault="00F71022" w:rsidP="00AA50EB">
      <w:pPr>
        <w:pStyle w:val="ListNumber2"/>
        <w:rPr>
          <w:rStyle w:val="BodyTextCharChar"/>
          <w:noProof w:val="0"/>
        </w:rPr>
      </w:pPr>
      <w:r w:rsidRPr="00BF0A93">
        <w:rPr>
          <w:rStyle w:val="BodyTextCharChar"/>
          <w:noProof w:val="0"/>
        </w:rPr>
        <w:t>confidentialityCode that would indicate that the Document can only be viewed, it cannot be incorporated or copied.</w:t>
      </w:r>
    </w:p>
    <w:p w14:paraId="7E34AEC0" w14:textId="77777777" w:rsidR="00F71022" w:rsidRPr="00BF0A93" w:rsidRDefault="00F71022" w:rsidP="00AA50EB">
      <w:pPr>
        <w:pStyle w:val="ListNumber2"/>
        <w:rPr>
          <w:rStyle w:val="BodyTextCharChar"/>
          <w:noProof w:val="0"/>
        </w:rPr>
      </w:pPr>
      <w:r w:rsidRPr="00BF0A93">
        <w:rPr>
          <w:rStyle w:val="BodyTextCharChar"/>
          <w:noProof w:val="0"/>
        </w:rPr>
        <w:t xml:space="preserve">use of this document shall result in an ATNA emergency access audit event </w:t>
      </w:r>
    </w:p>
    <w:p w14:paraId="462108FD" w14:textId="319EA39B" w:rsidR="00F71022" w:rsidRPr="00BF0A93" w:rsidRDefault="00F71022" w:rsidP="00AA50EB">
      <w:pPr>
        <w:pStyle w:val="AppendixHeading2"/>
        <w:numPr>
          <w:ilvl w:val="0"/>
          <w:numId w:val="0"/>
        </w:numPr>
        <w:rPr>
          <w:bCs/>
          <w:noProof w:val="0"/>
        </w:rPr>
      </w:pPr>
      <w:bookmarkStart w:id="6887" w:name="_Toc214425717"/>
      <w:bookmarkStart w:id="6888" w:name="_Toc488068479"/>
      <w:bookmarkStart w:id="6889" w:name="_Toc488068915"/>
      <w:bookmarkStart w:id="6890" w:name="_Toc488075239"/>
      <w:bookmarkStart w:id="6891" w:name="_Toc13752611"/>
      <w:r w:rsidRPr="00BF0A93">
        <w:rPr>
          <w:bCs/>
          <w:noProof w:val="0"/>
        </w:rPr>
        <w:t>P.</w:t>
      </w:r>
      <w:r w:rsidR="00FE791E" w:rsidRPr="00BF0A93">
        <w:rPr>
          <w:bCs/>
          <w:noProof w:val="0"/>
        </w:rPr>
        <w:t>4</w:t>
      </w:r>
      <w:r w:rsidRPr="00BF0A93">
        <w:rPr>
          <w:bCs/>
          <w:noProof w:val="0"/>
        </w:rPr>
        <w:t xml:space="preserve"> Dynamic Use Models</w:t>
      </w:r>
      <w:bookmarkEnd w:id="6887"/>
      <w:bookmarkEnd w:id="6888"/>
      <w:bookmarkEnd w:id="6889"/>
      <w:bookmarkEnd w:id="6890"/>
      <w:bookmarkEnd w:id="6891"/>
      <w:r w:rsidRPr="00BF0A93">
        <w:rPr>
          <w:bCs/>
          <w:noProof w:val="0"/>
        </w:rPr>
        <w:t xml:space="preserve"> </w:t>
      </w:r>
    </w:p>
    <w:p w14:paraId="7C62BAE2" w14:textId="77777777" w:rsidR="00F71022" w:rsidRPr="00BF0A93" w:rsidRDefault="00F71022" w:rsidP="00E254AE">
      <w:pPr>
        <w:pStyle w:val="BodyText"/>
        <w:rPr>
          <w:rStyle w:val="BodyTextCharChar"/>
          <w:noProof w:val="0"/>
        </w:rPr>
      </w:pPr>
      <w:r w:rsidRPr="00BF0A93">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BF0A93" w:rsidRDefault="00F71022" w:rsidP="00AB4C28">
      <w:pPr>
        <w:pStyle w:val="Heading1"/>
        <w:numPr>
          <w:ilvl w:val="0"/>
          <w:numId w:val="0"/>
        </w:numPr>
      </w:pPr>
      <w:bookmarkStart w:id="6892" w:name="_Toc214425718"/>
      <w:bookmarkStart w:id="6893" w:name="_Toc488075240"/>
      <w:bookmarkStart w:id="6894" w:name="_Toc13752612"/>
      <w:r w:rsidRPr="00BF0A93">
        <w:lastRenderedPageBreak/>
        <w:t>GLOSSARY</w:t>
      </w:r>
      <w:bookmarkEnd w:id="6892"/>
      <w:bookmarkEnd w:id="6893"/>
      <w:bookmarkEnd w:id="6894"/>
    </w:p>
    <w:p w14:paraId="2AA0DFD6" w14:textId="3FBF0711" w:rsidR="002F3BF2" w:rsidRPr="00BF0A93" w:rsidRDefault="002F3BF2" w:rsidP="002F3BF2">
      <w:pPr>
        <w:pStyle w:val="BodyText"/>
      </w:pPr>
      <w:r w:rsidRPr="00BF0A93">
        <w:t xml:space="preserve">The IHE Glossary, an appendix to the </w:t>
      </w:r>
      <w:r w:rsidRPr="00BF0A93">
        <w:rPr>
          <w:i/>
        </w:rPr>
        <w:t>IHE Technical Frameworks General Introduction</w:t>
      </w:r>
      <w:r w:rsidRPr="00BF0A93">
        <w:t xml:space="preserve">, can be found at </w:t>
      </w:r>
      <w:hyperlink r:id="rId246" w:anchor="GenIntro" w:history="1">
        <w:r w:rsidR="008E634D">
          <w:rPr>
            <w:rStyle w:val="Hyperlink"/>
          </w:rPr>
          <w:t>http://ihe.net/Technical_Frameworks/#GenIntro</w:t>
        </w:r>
      </w:hyperlink>
      <w:r w:rsidRPr="00BF0A93">
        <w:t>.</w:t>
      </w:r>
    </w:p>
    <w:p w14:paraId="719262C6" w14:textId="77777777" w:rsidR="00F71022" w:rsidRPr="00BF0A93" w:rsidRDefault="00F71022" w:rsidP="00591C51">
      <w:pPr>
        <w:pStyle w:val="BodyText"/>
      </w:pPr>
    </w:p>
    <w:sectPr w:rsidR="00F71022" w:rsidRPr="00BF0A93" w:rsidSect="00913538">
      <w:headerReference w:type="even" r:id="rId247"/>
      <w:headerReference w:type="default" r:id="rId248"/>
      <w:footerReference w:type="even" r:id="rId249"/>
      <w:footerReference w:type="default" r:id="rId250"/>
      <w:headerReference w:type="first" r:id="rId251"/>
      <w:footerReference w:type="first" r:id="rId252"/>
      <w:type w:val="continuous"/>
      <w:pgSz w:w="12240" w:h="15840" w:code="1"/>
      <w:pgMar w:top="1440" w:right="1080" w:bottom="1440" w:left="1800" w:header="720" w:footer="720" w:gutter="0"/>
      <w:lnNumType w:countBy="5"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9" w:author="Lynn Felhofer" w:date="2020-03-23T13:00:00Z" w:initials="LF">
    <w:p w14:paraId="1D0270C5" w14:textId="537DB886" w:rsidR="00633BE9" w:rsidRDefault="00633BE9">
      <w:pPr>
        <w:pStyle w:val="CommentText"/>
      </w:pPr>
      <w:r>
        <w:rPr>
          <w:rStyle w:val="CommentReference"/>
        </w:rPr>
        <w:annotationRef/>
      </w:r>
      <w:r>
        <w:t>CP-ITI-1033</w:t>
      </w:r>
    </w:p>
  </w:comment>
  <w:comment w:id="846" w:author="Lynn Felhofer" w:date="2020-03-20T11:47:00Z" w:initials="LF">
    <w:p w14:paraId="09E0362B" w14:textId="09E80672" w:rsidR="00633BE9" w:rsidRDefault="00633BE9">
      <w:pPr>
        <w:pStyle w:val="CommentText"/>
      </w:pPr>
      <w:r>
        <w:rPr>
          <w:rStyle w:val="CommentReference"/>
        </w:rPr>
        <w:annotationRef/>
      </w:r>
      <w:r>
        <w:t>In the subsections below, I added links to the profile-specific pages on the IHE wiki.</w:t>
      </w:r>
    </w:p>
  </w:comment>
  <w:comment w:id="1927" w:author="Lynn Felhofer" w:date="2020-02-18T15:13:00Z" w:initials="LF">
    <w:p w14:paraId="31E25F1C" w14:textId="35AF2008" w:rsidR="00633BE9" w:rsidRDefault="00633BE9">
      <w:pPr>
        <w:pStyle w:val="CommentText"/>
      </w:pPr>
      <w:r>
        <w:rPr>
          <w:rStyle w:val="CommentReference"/>
        </w:rPr>
        <w:annotationRef/>
      </w:r>
      <w:r>
        <w:t>CP-ITI-1151</w:t>
      </w:r>
    </w:p>
  </w:comment>
  <w:comment w:id="2026" w:author="Lynn Felhofer" w:date="2020-02-18T15:21:00Z" w:initials="LF">
    <w:p w14:paraId="3D5BE015" w14:textId="45B2A3E4" w:rsidR="00633BE9" w:rsidRDefault="00633BE9">
      <w:pPr>
        <w:pStyle w:val="CommentText"/>
      </w:pPr>
      <w:r>
        <w:rPr>
          <w:rStyle w:val="CommentReference"/>
        </w:rPr>
        <w:annotationRef/>
      </w:r>
      <w:r>
        <w:t>CP-ITI-1151</w:t>
      </w:r>
    </w:p>
  </w:comment>
  <w:comment w:id="2883" w:author="Lynn Felhofer" w:date="2020-03-23T13:10:00Z" w:initials="LF">
    <w:p w14:paraId="08EEA210" w14:textId="39DA15EB" w:rsidR="00633BE9" w:rsidRDefault="00633BE9">
      <w:pPr>
        <w:pStyle w:val="CommentText"/>
      </w:pPr>
      <w:r>
        <w:rPr>
          <w:rStyle w:val="CommentReference"/>
        </w:rPr>
        <w:annotationRef/>
      </w:r>
      <w:r>
        <w:t>This should be Section 13.4.1, but I am failing to force that numbering.</w:t>
      </w:r>
    </w:p>
  </w:comment>
  <w:comment w:id="3496" w:author="Lynn Felhofer" w:date="2020-02-18T16:42:00Z" w:initials="LF">
    <w:p w14:paraId="3609F1A7" w14:textId="004A01CD" w:rsidR="00633BE9" w:rsidRDefault="00633BE9">
      <w:pPr>
        <w:pStyle w:val="CommentText"/>
      </w:pPr>
      <w:r>
        <w:rPr>
          <w:rStyle w:val="CommentReference"/>
        </w:rPr>
        <w:annotationRef/>
      </w:r>
      <w:r>
        <w:t>CP-ITI-1180</w:t>
      </w:r>
    </w:p>
  </w:comment>
  <w:comment w:id="3585" w:author="Lynn Felhofer" w:date="2020-03-23T13:26:00Z" w:initials="LF">
    <w:p w14:paraId="63CF908F" w14:textId="584EA374" w:rsidR="00633BE9" w:rsidRDefault="00633BE9">
      <w:pPr>
        <w:pStyle w:val="CommentText"/>
      </w:pPr>
      <w:r>
        <w:rPr>
          <w:rStyle w:val="CommentReference"/>
        </w:rPr>
        <w:annotationRef/>
      </w:r>
      <w:r>
        <w:t>Note:  This year, Radiology is moving all of its transactions into Volume 2.</w:t>
      </w:r>
    </w:p>
  </w:comment>
  <w:comment w:id="3717" w:author="Lynn Felhofer" w:date="2020-03-20T17:39:00Z" w:initials="LF">
    <w:p w14:paraId="5CEADC1E" w14:textId="001A07C6" w:rsidR="00633BE9" w:rsidRDefault="00633BE9">
      <w:pPr>
        <w:pStyle w:val="CommentText"/>
      </w:pPr>
      <w:r>
        <w:rPr>
          <w:rStyle w:val="CommentReference"/>
        </w:rPr>
        <w:annotationRef/>
      </w:r>
      <w:r>
        <w:t>I want this to be 17.2.3, but cannot get that to happen</w:t>
      </w:r>
    </w:p>
  </w:comment>
  <w:comment w:id="3935" w:author="Lynn Felhofer" w:date="2020-03-23T14:58:00Z" w:initials="LF">
    <w:p w14:paraId="07A8E511" w14:textId="64D03C0C" w:rsidR="00407539" w:rsidRDefault="00407539">
      <w:pPr>
        <w:pStyle w:val="CommentText"/>
      </w:pPr>
      <w:r>
        <w:rPr>
          <w:rStyle w:val="CommentReference"/>
        </w:rPr>
        <w:annotationRef/>
      </w:r>
      <w:r>
        <w:t>Note is updated by CP-ITI-1205</w:t>
      </w:r>
    </w:p>
  </w:comment>
  <w:comment w:id="4233" w:author="Lynn Felhofer" w:date="2020-03-23T15:01:00Z" w:initials="LF">
    <w:p w14:paraId="67DE6FFC" w14:textId="0E2FFED0" w:rsidR="00407539" w:rsidRDefault="00407539">
      <w:pPr>
        <w:pStyle w:val="CommentText"/>
      </w:pPr>
      <w:r>
        <w:rPr>
          <w:rStyle w:val="CommentReference"/>
        </w:rPr>
        <w:annotationRef/>
      </w:r>
      <w:r>
        <w:t>Note is updated by CP-ITI-1205</w:t>
      </w:r>
    </w:p>
  </w:comment>
  <w:comment w:id="4862" w:author="Lynn Felhofer" w:date="2020-03-23T15:06:00Z" w:initials="LF">
    <w:p w14:paraId="64B4739E" w14:textId="66DD1A5E" w:rsidR="00192C6D" w:rsidRDefault="00192C6D">
      <w:pPr>
        <w:pStyle w:val="CommentText"/>
      </w:pPr>
      <w:r>
        <w:rPr>
          <w:rStyle w:val="CommentReference"/>
        </w:rPr>
        <w:annotationRef/>
      </w:r>
      <w:r>
        <w:t>CP-ITI-1205</w:t>
      </w:r>
    </w:p>
  </w:comment>
  <w:comment w:id="5685" w:author="Lynn Felhofer" w:date="2020-03-23T15:02:00Z" w:initials="LF">
    <w:p w14:paraId="5702EC64" w14:textId="5967BD22" w:rsidR="00407539" w:rsidRDefault="00407539">
      <w:pPr>
        <w:pStyle w:val="CommentText"/>
      </w:pPr>
      <w:r>
        <w:rPr>
          <w:rStyle w:val="CommentReference"/>
        </w:rPr>
        <w:annotationRef/>
      </w:r>
      <w:r>
        <w:t>The note is updated by CP-ITI-1205</w:t>
      </w:r>
    </w:p>
  </w:comment>
  <w:comment w:id="6212" w:author="Lynn Felhofer" w:date="2020-03-23T15:05:00Z" w:initials="LF">
    <w:p w14:paraId="415AE58A" w14:textId="469CECEC" w:rsidR="00192C6D" w:rsidRDefault="00192C6D">
      <w:pPr>
        <w:pStyle w:val="CommentText"/>
      </w:pPr>
      <w:r>
        <w:rPr>
          <w:rStyle w:val="CommentReference"/>
        </w:rPr>
        <w:annotationRef/>
      </w:r>
      <w:r>
        <w:t>The note is updated by CP-ITI-1205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0270C5" w15:done="0"/>
  <w15:commentEx w15:paraId="09E0362B" w15:done="0"/>
  <w15:commentEx w15:paraId="31E25F1C" w15:done="0"/>
  <w15:commentEx w15:paraId="3D5BE015" w15:done="0"/>
  <w15:commentEx w15:paraId="08EEA210" w15:done="0"/>
  <w15:commentEx w15:paraId="3609F1A7" w15:done="0"/>
  <w15:commentEx w15:paraId="63CF908F" w15:done="0"/>
  <w15:commentEx w15:paraId="5CEADC1E" w15:done="0"/>
  <w15:commentEx w15:paraId="07A8E511" w15:done="0"/>
  <w15:commentEx w15:paraId="67DE6FFC" w15:done="0"/>
  <w15:commentEx w15:paraId="64B4739E" w15:done="0"/>
  <w15:commentEx w15:paraId="5702EC64" w15:done="0"/>
  <w15:commentEx w15:paraId="415AE5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0270C5" w16cid:durableId="22233154"/>
  <w16cid:commentId w16cid:paraId="09E0362B" w16cid:durableId="221F2BE4"/>
  <w16cid:commentId w16cid:paraId="31E25F1C" w16cid:durableId="21F67D83"/>
  <w16cid:commentId w16cid:paraId="3D5BE015" w16cid:durableId="21F67F80"/>
  <w16cid:commentId w16cid:paraId="08EEA210" w16cid:durableId="222333D1"/>
  <w16cid:commentId w16cid:paraId="3609F1A7" w16cid:durableId="21F6927A"/>
  <w16cid:commentId w16cid:paraId="63CF908F" w16cid:durableId="22233775"/>
  <w16cid:commentId w16cid:paraId="5CEADC1E" w16cid:durableId="221F7E47"/>
  <w16cid:commentId w16cid:paraId="07A8E511" w16cid:durableId="22234D2E"/>
  <w16cid:commentId w16cid:paraId="67DE6FFC" w16cid:durableId="22234DC1"/>
  <w16cid:commentId w16cid:paraId="64B4739E" w16cid:durableId="22234F0C"/>
  <w16cid:commentId w16cid:paraId="5702EC64" w16cid:durableId="22234E21"/>
  <w16cid:commentId w16cid:paraId="415AE58A" w16cid:durableId="22234E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95EBB" w14:textId="77777777" w:rsidR="008105ED" w:rsidRDefault="008105ED">
      <w:r>
        <w:separator/>
      </w:r>
    </w:p>
    <w:p w14:paraId="11E3DC31" w14:textId="77777777" w:rsidR="008105ED" w:rsidRDefault="008105ED"/>
  </w:endnote>
  <w:endnote w:type="continuationSeparator" w:id="0">
    <w:p w14:paraId="5432B204" w14:textId="77777777" w:rsidR="008105ED" w:rsidRDefault="008105ED">
      <w:r>
        <w:continuationSeparator/>
      </w:r>
    </w:p>
    <w:p w14:paraId="37E42815" w14:textId="77777777" w:rsidR="008105ED" w:rsidRDefault="008105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MS ????">
    <w:panose1 w:val="020B0604020202020204"/>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MS Gothic"/>
    <w:panose1 w:val="020B0604020202020204"/>
    <w:charset w:val="80"/>
    <w:family w:val="modern"/>
    <w:notTrueType/>
    <w:pitch w:val="default"/>
    <w:sig w:usb0="00000001" w:usb1="08070000" w:usb2="00000010" w:usb3="00000000" w:csb0="00020000" w:csb1="00000000"/>
  </w:font>
  <w:font w:name="StarSymbol">
    <w:altName w:val="MS Mincho"/>
    <w:panose1 w:val="020B0604020202020204"/>
    <w:charset w:val="80"/>
    <w:family w:val="auto"/>
    <w:notTrueType/>
    <w:pitch w:val="default"/>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LinePrinter">
    <w:altName w:val="Cambria"/>
    <w:panose1 w:val="020B06040202020202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20B0604020202020204"/>
    <w:charset w:val="A1"/>
    <w:family w:val="auto"/>
    <w:notTrueType/>
    <w:pitch w:val="default"/>
    <w:sig w:usb0="00000083" w:usb1="00000000" w:usb2="00000000" w:usb3="00000000" w:csb0="00000009" w:csb1="00000000"/>
  </w:font>
  <w:font w:name="TimesNewRomanPSMT">
    <w:altName w:val="Times New Roman"/>
    <w:panose1 w:val="020B0604020202020204"/>
    <w:charset w:val="00"/>
    <w:family w:val="auto"/>
    <w:pitch w:val="default"/>
  </w:font>
  <w:font w:name="MS ??">
    <w:panose1 w:val="020B0604020202020204"/>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9D974" w14:textId="77777777" w:rsidR="00633BE9" w:rsidRDefault="00633B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68505" w14:textId="77777777" w:rsidR="00633BE9" w:rsidRDefault="00633BE9" w:rsidP="000329A7">
    <w:pPr>
      <w:pStyle w:val="Footer"/>
      <w:spacing w:before="0"/>
      <w:rPr>
        <w:sz w:val="20"/>
      </w:rPr>
    </w:pPr>
    <w:r>
      <w:t>______________________________________________________________________________</w:t>
    </w:r>
  </w:p>
  <w:p w14:paraId="3519E57D" w14:textId="407513EE" w:rsidR="00633BE9" w:rsidRPr="00C339A6" w:rsidRDefault="00633BE9">
    <w:pPr>
      <w:pStyle w:val="Footer"/>
      <w:rPr>
        <w:sz w:val="20"/>
      </w:rPr>
    </w:pPr>
    <w:r>
      <w:rPr>
        <w:sz w:val="20"/>
      </w:rPr>
      <w:t>Rev. 16.0 Final Text – 2019-07-12</w:t>
    </w:r>
    <w:r>
      <w:rPr>
        <w:sz w:val="20"/>
      </w:rPr>
      <w:tab/>
    </w:r>
    <w:r w:rsidRPr="00907B66">
      <w:rPr>
        <w:rStyle w:val="PageNumber"/>
        <w:sz w:val="20"/>
      </w:rPr>
      <w:fldChar w:fldCharType="begin"/>
    </w:r>
    <w:r w:rsidRPr="00907B66">
      <w:rPr>
        <w:rStyle w:val="PageNumber"/>
        <w:sz w:val="20"/>
      </w:rPr>
      <w:instrText xml:space="preserve"> PAGE </w:instrText>
    </w:r>
    <w:r w:rsidRPr="00907B66">
      <w:rPr>
        <w:rStyle w:val="PageNumber"/>
        <w:sz w:val="20"/>
      </w:rPr>
      <w:fldChar w:fldCharType="separate"/>
    </w:r>
    <w:r>
      <w:rPr>
        <w:rStyle w:val="PageNumber"/>
        <w:noProof/>
        <w:sz w:val="20"/>
      </w:rPr>
      <w:t>270</w:t>
    </w:r>
    <w:r w:rsidRPr="00907B66">
      <w:rPr>
        <w:rStyle w:val="PageNumber"/>
        <w:sz w:val="20"/>
      </w:rPr>
      <w:fldChar w:fldCharType="end"/>
    </w:r>
    <w:r>
      <w:rPr>
        <w:rStyle w:val="PageNumber"/>
      </w:rPr>
      <w:t xml:space="preserve">  </w:t>
    </w:r>
    <w:r>
      <w:rPr>
        <w:sz w:val="20"/>
      </w:rPr>
      <w:tab/>
      <w:t xml:space="preserve">                          Copyright © 2019: IHE International, Inc.</w:t>
    </w:r>
  </w:p>
  <w:p w14:paraId="3D85A9A1" w14:textId="77777777" w:rsidR="00633BE9" w:rsidRDefault="00633BE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872E5" w14:textId="668A6AA0" w:rsidR="00633BE9" w:rsidRDefault="00633BE9" w:rsidP="006C0B37">
    <w:pPr>
      <w:pStyle w:val="Footer"/>
      <w:jc w:val="center"/>
    </w:pPr>
    <w:r w:rsidRPr="00C15C12">
      <w:t>Copyright © 20</w:t>
    </w:r>
    <w:r>
      <w:t>19</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279B9" w14:textId="77777777" w:rsidR="008105ED" w:rsidRDefault="008105ED">
      <w:r>
        <w:separator/>
      </w:r>
    </w:p>
    <w:p w14:paraId="3734B8D3" w14:textId="77777777" w:rsidR="008105ED" w:rsidRDefault="008105ED"/>
  </w:footnote>
  <w:footnote w:type="continuationSeparator" w:id="0">
    <w:p w14:paraId="208D40DC" w14:textId="77777777" w:rsidR="008105ED" w:rsidRDefault="008105ED">
      <w:r>
        <w:continuationSeparator/>
      </w:r>
    </w:p>
    <w:p w14:paraId="65FE0BC4" w14:textId="77777777" w:rsidR="008105ED" w:rsidRDefault="008105ED"/>
  </w:footnote>
  <w:footnote w:id="1">
    <w:p w14:paraId="21FE8815" w14:textId="21A7ABC7" w:rsidR="00633BE9" w:rsidRDefault="00633BE9">
      <w:pPr>
        <w:pStyle w:val="FootnoteText"/>
      </w:pPr>
      <w:r>
        <w:rPr>
          <w:rStyle w:val="FootnoteReference"/>
        </w:rPr>
        <w:footnoteRef/>
      </w:r>
      <w:r>
        <w:t xml:space="preserve"> HL7 </w:t>
      </w:r>
      <w:r w:rsidRPr="0043155C">
        <w:t>is the registered trademark of Health Level Seven International.</w:t>
      </w:r>
    </w:p>
  </w:footnote>
  <w:footnote w:id="2">
    <w:p w14:paraId="6D28491C" w14:textId="5DC5ADFB" w:rsidR="00633BE9" w:rsidRDefault="00633BE9">
      <w:pPr>
        <w:pStyle w:val="FootnoteText"/>
      </w:pPr>
      <w:r>
        <w:rPr>
          <w:rStyle w:val="FootnoteReference"/>
        </w:rPr>
        <w:footnoteRef/>
      </w:r>
      <w:r>
        <w:t xml:space="preserve"> </w:t>
      </w:r>
      <w:r w:rsidRPr="00525C6B">
        <w:t>DICOM is the registered trademark of the National Electrical Manufacturers Association for its standards publications relating to digital communications of medical information.</w:t>
      </w:r>
    </w:p>
  </w:footnote>
  <w:footnote w:id="3">
    <w:p w14:paraId="18EB0452" w14:textId="77777777" w:rsidR="00633BE9" w:rsidRDefault="00633BE9">
      <w:pPr>
        <w:pStyle w:val="FootnoteText"/>
      </w:pPr>
      <w:r>
        <w:rPr>
          <w:rStyle w:val="FootnoteReference"/>
        </w:rPr>
        <w:footnoteRef/>
      </w:r>
      <w:r>
        <w:t xml:space="preserve"> CDA </w:t>
      </w:r>
      <w:r w:rsidRPr="00A40F46">
        <w:t>is the registered trademark of Health Level Seven International.</w:t>
      </w:r>
    </w:p>
  </w:footnote>
  <w:footnote w:id="4">
    <w:p w14:paraId="0B118ABE" w14:textId="4CA8273B" w:rsidR="00633BE9" w:rsidRDefault="00633BE9">
      <w:pPr>
        <w:pStyle w:val="FootnoteText"/>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5">
    <w:p w14:paraId="3B046368" w14:textId="77777777" w:rsidR="00633BE9" w:rsidRDefault="00633BE9">
      <w:pPr>
        <w:pStyle w:val="FootnoteText"/>
      </w:pPr>
      <w:r>
        <w:footnoteRef/>
      </w:r>
      <w:r>
        <w:t xml:space="preserve"> </w:t>
      </w:r>
      <w:r>
        <w:rPr>
          <w:rFonts w:ascii="TimesNewRoman" w:hAnsi="TimesNewRoman"/>
        </w:rPr>
        <w:t>It is possible to submit a new document to replace a previously submitted one, with a new document entry created in the registry to correct for errors in the submitted document in the original submission request. However this is not a mechanism that updates only the metadata, as the replaced document is only deprecated and remains pointed by the original metadata.</w:t>
      </w:r>
    </w:p>
  </w:footnote>
  <w:footnote w:id="6">
    <w:p w14:paraId="32665217" w14:textId="77777777" w:rsidR="00633BE9" w:rsidRDefault="00633BE9" w:rsidP="00792BB2">
      <w:pPr>
        <w:pStyle w:val="FootnoteText"/>
      </w:pPr>
      <w:r>
        <w:rPr>
          <w:rStyle w:val="FootnoteReference"/>
        </w:rPr>
        <w:footnoteRef/>
      </w:r>
      <w:r>
        <w:t xml:space="preserve"> See the definition: </w:t>
      </w:r>
      <w:r w:rsidRPr="00FF3201">
        <w:t>http://www.archivists.org/glossary/term_details.asp?DefinitionKey=1193</w:t>
      </w:r>
    </w:p>
  </w:footnote>
  <w:footnote w:id="7">
    <w:p w14:paraId="1A6816DF" w14:textId="4769F7D3" w:rsidR="00633BE9" w:rsidRPr="00384648" w:rsidRDefault="00633BE9" w:rsidP="00034130">
      <w:pPr>
        <w:pStyle w:val="FootnoteText"/>
        <w:rPr>
          <w:bCs/>
          <w:i/>
          <w:iCs/>
          <w:u w:val="single"/>
        </w:rPr>
      </w:pPr>
      <w:r w:rsidRPr="00BF6681">
        <w:rPr>
          <w:rStyle w:val="FootnoteReference"/>
        </w:rPr>
        <w:footnoteRef/>
      </w:r>
      <w:r w:rsidRPr="00BF6681">
        <w:t xml:space="preserve">  </w:t>
      </w:r>
      <w:r w:rsidRPr="00BF6681">
        <w:rPr>
          <w:rStyle w:val="Heading4Char"/>
          <w:rFonts w:ascii="Times New Roman" w:hAnsi="Times New Roman"/>
          <w:b w:val="0"/>
          <w:noProof w:val="0"/>
          <w:kern w:val="0"/>
          <w:sz w:val="20"/>
        </w:rPr>
        <w:t>The risk analysis data may be found</w:t>
      </w:r>
      <w:ins w:id="3923" w:author="Lynn Felhofer" w:date="2020-03-23T14:56:00Z">
        <w:r w:rsidR="00384648">
          <w:rPr>
            <w:rStyle w:val="Heading4Char"/>
            <w:rFonts w:ascii="Times New Roman" w:hAnsi="Times New Roman"/>
            <w:b w:val="0"/>
            <w:noProof w:val="0"/>
            <w:kern w:val="0"/>
            <w:sz w:val="20"/>
          </w:rPr>
          <w:t xml:space="preserve"> in the IHE Google Drive</w:t>
        </w:r>
      </w:ins>
      <w:r w:rsidRPr="00BF6681">
        <w:rPr>
          <w:rStyle w:val="Heading4Char"/>
          <w:rFonts w:ascii="Times New Roman" w:hAnsi="Times New Roman"/>
          <w:b w:val="0"/>
          <w:noProof w:val="0"/>
          <w:kern w:val="0"/>
          <w:sz w:val="20"/>
        </w:rPr>
        <w:t xml:space="preserve"> </w:t>
      </w:r>
      <w:r w:rsidRPr="00384648">
        <w:rPr>
          <w:rStyle w:val="Heading4Char"/>
          <w:rFonts w:ascii="Times New Roman" w:hAnsi="Times New Roman"/>
          <w:b w:val="0"/>
          <w:noProof w:val="0"/>
          <w:kern w:val="0"/>
          <w:sz w:val="20"/>
        </w:rPr>
        <w:t>at</w:t>
      </w:r>
      <w:r w:rsidRPr="00384648">
        <w:rPr>
          <w:rStyle w:val="Heading4Char"/>
          <w:rFonts w:ascii="Times New Roman" w:hAnsi="Times New Roman"/>
          <w:b w:val="0"/>
          <w:noProof w:val="0"/>
          <w:kern w:val="0"/>
          <w:sz w:val="20"/>
          <w:u w:val="single"/>
        </w:rPr>
        <w:t>:</w:t>
      </w:r>
      <w:r w:rsidRPr="00384648">
        <w:rPr>
          <w:rStyle w:val="Heading4Char"/>
          <w:rFonts w:ascii="Times New Roman" w:hAnsi="Times New Roman"/>
          <w:bCs/>
          <w:i/>
          <w:iCs/>
          <w:noProof w:val="0"/>
          <w:kern w:val="0"/>
          <w:sz w:val="20"/>
          <w:u w:val="single"/>
        </w:rPr>
        <w:t xml:space="preserve"> </w:t>
      </w:r>
      <w:ins w:id="3924" w:author="Lynn Felhofer" w:date="2020-03-23T14:57:00Z">
        <w:r w:rsidR="00384648" w:rsidRPr="00384648">
          <w:rPr>
            <w:rStyle w:val="Heading4Char"/>
            <w:rFonts w:ascii="Times New Roman" w:hAnsi="Times New Roman"/>
            <w:bCs/>
            <w:i/>
            <w:iCs/>
            <w:noProof w:val="0"/>
            <w:kern w:val="0"/>
            <w:szCs w:val="24"/>
            <w:u w:val="single"/>
          </w:rPr>
          <w:t xml:space="preserve"> </w:t>
        </w:r>
        <w:r w:rsidR="00384648" w:rsidRPr="00384648">
          <w:rPr>
            <w:rStyle w:val="Heading4Char"/>
            <w:bCs/>
            <w:i/>
            <w:iCs/>
            <w:szCs w:val="24"/>
            <w:u w:val="single"/>
          </w:rPr>
          <w:fldChar w:fldCharType="begin"/>
        </w:r>
        <w:r w:rsidR="00384648" w:rsidRPr="00384648">
          <w:rPr>
            <w:rStyle w:val="Heading4Char"/>
            <w:bCs/>
            <w:i/>
            <w:iCs/>
            <w:szCs w:val="24"/>
            <w:u w:val="single"/>
          </w:rPr>
          <w:instrText xml:space="preserve"> HYPERLINK "https://drive.google.com/open?id=1sB6gIRmiHzZPi19IIDLb3UuoqhNLdc3k" </w:instrText>
        </w:r>
        <w:r w:rsidR="00384648" w:rsidRPr="00384648">
          <w:rPr>
            <w:rStyle w:val="Heading4Char"/>
            <w:bCs/>
            <w:i/>
            <w:iCs/>
            <w:szCs w:val="24"/>
            <w:u w:val="single"/>
          </w:rPr>
          <w:fldChar w:fldCharType="separate"/>
        </w:r>
        <w:r w:rsidR="00384648" w:rsidRPr="00384648">
          <w:rPr>
            <w:rStyle w:val="Hyperlink"/>
            <w:bCs/>
            <w:i/>
            <w:iCs/>
            <w:kern w:val="28"/>
            <w:szCs w:val="24"/>
          </w:rPr>
          <w:t xml:space="preserve">RFD Risk Analysis 2007-15-15.xls </w:t>
        </w:r>
        <w:r w:rsidR="00384648" w:rsidRPr="00384648">
          <w:rPr>
            <w:rStyle w:val="Heading4Char"/>
            <w:bCs/>
            <w:i/>
            <w:iCs/>
            <w:szCs w:val="24"/>
            <w:u w:val="single"/>
          </w:rPr>
          <w:fldChar w:fldCharType="end"/>
        </w:r>
      </w:ins>
      <w:del w:id="3925" w:author="Lynn Felhofer" w:date="2020-03-23T14:56:00Z">
        <w:r w:rsidRPr="00384648" w:rsidDel="00384648">
          <w:rPr>
            <w:rStyle w:val="Heading4Char"/>
            <w:rFonts w:ascii="Times New Roman" w:hAnsi="Times New Roman"/>
            <w:bCs/>
            <w:i/>
            <w:iCs/>
            <w:noProof w:val="0"/>
            <w:kern w:val="0"/>
            <w:sz w:val="20"/>
            <w:u w:val="single"/>
          </w:rPr>
          <w:delText>ftp://ftp.ihe.net/IT_Infrastructure/iheitiyr5-2007-2008/Technical_Cmte/Profile_Work/RFD/ RFD%20Risk%20Analysis%202007-05-15.xls</w:delText>
        </w:r>
      </w:del>
    </w:p>
  </w:footnote>
  <w:footnote w:id="8">
    <w:p w14:paraId="26422CAD" w14:textId="22E4931A" w:rsidR="00633BE9" w:rsidRPr="00407539" w:rsidRDefault="00633BE9" w:rsidP="008C2267">
      <w:pPr>
        <w:pStyle w:val="FootnoteText"/>
        <w:rPr>
          <w:b/>
          <w:bCs/>
          <w:strike/>
          <w:rPrChange w:id="4213" w:author="Lynn Felhofer" w:date="2020-03-23T15:00:00Z">
            <w:rPr/>
          </w:rPrChange>
        </w:rPr>
      </w:pPr>
      <w:r>
        <w:rPr>
          <w:rStyle w:val="FootnoteReference"/>
        </w:rPr>
        <w:footnoteRef/>
      </w:r>
      <w:r>
        <w:t xml:space="preserve">  The risk analysis data may be found</w:t>
      </w:r>
      <w:ins w:id="4214" w:author="Lynn Felhofer" w:date="2020-03-23T14:59:00Z">
        <w:r w:rsidR="00407539">
          <w:t xml:space="preserve"> in the IHE Google Drive</w:t>
        </w:r>
      </w:ins>
      <w:r>
        <w:t xml:space="preserve"> at: </w:t>
      </w:r>
      <w:ins w:id="4215" w:author="Lynn Felhofer" w:date="2020-03-23T15:00:00Z">
        <w:r w:rsidR="00407539" w:rsidRPr="00407539">
          <w:rPr>
            <w:i/>
            <w:iCs/>
            <w:rPrChange w:id="4216" w:author="Lynn Felhofer" w:date="2020-03-23T15:00:00Z">
              <w:rPr/>
            </w:rPrChange>
          </w:rPr>
          <w:fldChar w:fldCharType="begin"/>
        </w:r>
        <w:r w:rsidR="00407539" w:rsidRPr="00407539">
          <w:rPr>
            <w:i/>
            <w:iCs/>
            <w:rPrChange w:id="4217" w:author="Lynn Felhofer" w:date="2020-03-23T15:00:00Z">
              <w:rPr/>
            </w:rPrChange>
          </w:rPr>
          <w:instrText xml:space="preserve"> HYPERLINK "https://drive.google.com/open?id=1rFbTkbwY2AfG8VwV62OzYCByHO-PRwJo" </w:instrText>
        </w:r>
        <w:r w:rsidR="00407539" w:rsidRPr="00407539">
          <w:rPr>
            <w:i/>
            <w:iCs/>
            <w:rPrChange w:id="4218" w:author="Lynn Felhofer" w:date="2020-03-23T15:00:00Z">
              <w:rPr/>
            </w:rPrChange>
          </w:rPr>
          <w:fldChar w:fldCharType="separate"/>
        </w:r>
        <w:r w:rsidR="00407539" w:rsidRPr="00407539">
          <w:rPr>
            <w:rStyle w:val="Hyperlink"/>
            <w:i/>
            <w:iCs/>
            <w:rPrChange w:id="4219" w:author="Lynn Felhofer" w:date="2020-03-23T15:00:00Z">
              <w:rPr>
                <w:rStyle w:val="Hyperlink"/>
              </w:rPr>
            </w:rPrChange>
          </w:rPr>
          <w:t>XCARiskAnalysis.xls</w:t>
        </w:r>
        <w:r w:rsidR="00407539" w:rsidRPr="00407539">
          <w:rPr>
            <w:i/>
            <w:iCs/>
            <w:rPrChange w:id="4220" w:author="Lynn Felhofer" w:date="2020-03-23T15:00:00Z">
              <w:rPr/>
            </w:rPrChange>
          </w:rPr>
          <w:fldChar w:fldCharType="end"/>
        </w:r>
        <w:r w:rsidR="00407539" w:rsidRPr="00407539">
          <w:rPr>
            <w:i/>
            <w:iCs/>
            <w:rPrChange w:id="4221" w:author="Lynn Felhofer" w:date="2020-03-23T15:00:00Z">
              <w:rPr/>
            </w:rPrChange>
          </w:rPr>
          <w:t xml:space="preserve"> </w:t>
        </w:r>
      </w:ins>
      <w:del w:id="4222" w:author="Lynn Felhofer" w:date="2020-03-23T15:01:00Z">
        <w:r w:rsidRPr="00407539" w:rsidDel="00407539">
          <w:rPr>
            <w:b/>
            <w:bCs/>
            <w:strike/>
            <w:rPrChange w:id="4223" w:author="Lynn Felhofer" w:date="2020-03-23T15:00:00Z">
              <w:rPr/>
            </w:rPrChange>
          </w:rPr>
          <w:delText>ftp://ftp.ihe.net/IT_Infrastructure/iheitiyr5-2007-2008/Technical_Cmte/Profile_Work/XC/XCARiskAnalysis.xls</w:delText>
        </w:r>
      </w:del>
    </w:p>
  </w:footnote>
  <w:footnote w:id="9">
    <w:p w14:paraId="53B89D26" w14:textId="77777777" w:rsidR="00633BE9" w:rsidRDefault="00633BE9" w:rsidP="00237BEC">
      <w:pPr>
        <w:pStyle w:val="FootnoteText"/>
      </w:pPr>
      <w:r>
        <w:rPr>
          <w:rStyle w:val="FootnoteReference"/>
        </w:rPr>
        <w:footnoteRef/>
      </w:r>
      <w:r>
        <w:t xml:space="preserve">  See the IHE white paper “HIE Security and Privacy through IHE” published on the IHE web site </w:t>
      </w:r>
      <w:hyperlink r:id="rId1" w:history="1">
        <w:r>
          <w:rPr>
            <w:rStyle w:val="Hyperlink"/>
          </w:rPr>
          <w:t>http://www.ihe.net/Technical_Framework/upload/IHE_ITI_Whitepaper_Security_and_Privacy_2007_07_18.pdf</w:t>
        </w:r>
      </w:hyperlink>
    </w:p>
  </w:footnote>
  <w:footnote w:id="10">
    <w:p w14:paraId="6C718C66" w14:textId="77777777" w:rsidR="00633BE9" w:rsidRDefault="00633BE9" w:rsidP="003C5D00">
      <w:pPr>
        <w:pStyle w:val="FootnoteText"/>
      </w:pPr>
      <w:r>
        <w:rPr>
          <w:rStyle w:val="FootnoteReference"/>
        </w:rPr>
        <w:footnoteRef/>
      </w:r>
      <w:r>
        <w:t>A malicious server passing for the value set repository gives forged value sets.</w:t>
      </w:r>
    </w:p>
  </w:footnote>
  <w:footnote w:id="11">
    <w:p w14:paraId="5B241DD6" w14:textId="77777777" w:rsidR="00633BE9" w:rsidRDefault="00633BE9" w:rsidP="003018AE">
      <w:pPr>
        <w:pStyle w:val="FootnoteText"/>
      </w:pPr>
      <w:r>
        <w:rPr>
          <w:rStyle w:val="FootnoteReference"/>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12">
    <w:p w14:paraId="13999374" w14:textId="35702589" w:rsidR="00633BE9" w:rsidRDefault="00633BE9" w:rsidP="003018AE">
      <w:pPr>
        <w:pStyle w:val="FootnoteText"/>
      </w:pPr>
      <w:r>
        <w:rPr>
          <w:rStyle w:val="FootnoteReference"/>
        </w:rPr>
        <w:footnoteRef/>
      </w:r>
      <w:r>
        <w:t xml:space="preserve">  The risk analysis data may be found</w:t>
      </w:r>
      <w:ins w:id="5686" w:author="Lynn Felhofer" w:date="2020-03-23T15:02:00Z">
        <w:r w:rsidR="00407539">
          <w:t xml:space="preserve"> in the IHE Google Drive</w:t>
        </w:r>
      </w:ins>
      <w:r>
        <w:t xml:space="preserve"> at: </w:t>
      </w:r>
      <w:r w:rsidR="00407539" w:rsidRPr="00407539">
        <w:rPr>
          <w:i/>
          <w:iCs/>
        </w:rPr>
        <w:fldChar w:fldCharType="begin"/>
      </w:r>
      <w:r w:rsidR="00407539" w:rsidRPr="00407539">
        <w:rPr>
          <w:i/>
          <w:iCs/>
        </w:rPr>
        <w:instrText xml:space="preserve"> HYPERLINK "https://drive.google.com/open?id=17ZETf-X3pcqG96hdM5qyIpWdBW3w2Ha1" </w:instrText>
      </w:r>
      <w:r w:rsidR="00407539" w:rsidRPr="00407539">
        <w:rPr>
          <w:i/>
          <w:iCs/>
        </w:rPr>
        <w:fldChar w:fldCharType="separate"/>
      </w:r>
      <w:ins w:id="5687" w:author="Lynn Felhofer" w:date="2020-03-23T15:02:00Z">
        <w:r w:rsidR="00407539" w:rsidRPr="00407539">
          <w:rPr>
            <w:rStyle w:val="Hyperlink"/>
            <w:i/>
            <w:iCs/>
            <w:u w:val="none"/>
          </w:rPr>
          <w:t>XCPD_Risk_assessment_and_mitigation_table.xls</w:t>
        </w:r>
        <w:r w:rsidR="00407539" w:rsidRPr="00407539">
          <w:rPr>
            <w:i/>
            <w:iCs/>
          </w:rPr>
          <w:fldChar w:fldCharType="end"/>
        </w:r>
        <w:r w:rsidR="00407539" w:rsidRPr="00E776F9">
          <w:t xml:space="preserve"> </w:t>
        </w:r>
      </w:ins>
      <w:del w:id="5688" w:author="Lynn Felhofer" w:date="2020-03-23T15:02:00Z">
        <w:r w:rsidRPr="00E776F9" w:rsidDel="00407539">
          <w:delText>ftp://ftp.ihe.net/IT_Infrastructure/iheitiyr7-2009-2010/Technical_Cmte/Profile_Work/XCPD/ XCPD_Risk_assessment_and_mitigation_table.xls</w:delText>
        </w:r>
      </w:del>
    </w:p>
  </w:footnote>
  <w:footnote w:id="13">
    <w:p w14:paraId="6171D6DF" w14:textId="7CA10BF3" w:rsidR="00633BE9" w:rsidRPr="00087A16" w:rsidRDefault="00633BE9" w:rsidP="00B2736F">
      <w:pPr>
        <w:pStyle w:val="FootnoteText"/>
        <w:rPr>
          <w:ins w:id="6215" w:author="Lynn Felhofer" w:date="2020-03-20T09:46:00Z"/>
        </w:rPr>
      </w:pPr>
      <w:ins w:id="6216" w:author="Lynn Felhofer" w:date="2020-03-20T09:46:00Z">
        <w:r>
          <w:rPr>
            <w:rStyle w:val="FootnoteReference"/>
          </w:rPr>
          <w:footnoteRef/>
        </w:r>
        <w:r>
          <w:t xml:space="preserve"> </w:t>
        </w:r>
        <w:r w:rsidRPr="00087A16">
          <w:rPr>
            <w:sz w:val="18"/>
          </w:rPr>
          <w:t xml:space="preserve">The risk analysis may be found </w:t>
        </w:r>
      </w:ins>
      <w:ins w:id="6217" w:author="Lynn Felhofer" w:date="2020-03-23T15:04:00Z">
        <w:r w:rsidR="00192C6D">
          <w:rPr>
            <w:sz w:val="18"/>
          </w:rPr>
          <w:t xml:space="preserve">in the IHE Google Drive </w:t>
        </w:r>
      </w:ins>
      <w:ins w:id="6218" w:author="Lynn Felhofer" w:date="2020-03-20T09:46:00Z">
        <w:r w:rsidRPr="00087A16">
          <w:rPr>
            <w:sz w:val="18"/>
          </w:rPr>
          <w:t xml:space="preserve">at: </w:t>
        </w:r>
      </w:ins>
      <w:ins w:id="6219" w:author="Lynn Felhofer" w:date="2020-03-23T15:04:00Z">
        <w:r w:rsidR="00192C6D" w:rsidRPr="00192C6D">
          <w:rPr>
            <w:i/>
            <w:iCs/>
            <w:szCs w:val="24"/>
          </w:rPr>
          <w:fldChar w:fldCharType="begin"/>
        </w:r>
        <w:r w:rsidR="00192C6D" w:rsidRPr="00192C6D">
          <w:rPr>
            <w:i/>
            <w:iCs/>
            <w:szCs w:val="24"/>
            <w:rPrChange w:id="6220" w:author="Lynn Felhofer" w:date="2020-03-23T15:04:00Z">
              <w:rPr>
                <w:b/>
                <w:bCs/>
                <w:szCs w:val="24"/>
                <w:u w:val="single"/>
              </w:rPr>
            </w:rPrChange>
          </w:rPr>
          <w:instrText xml:space="preserve"> HYPERLINK "https://drive.google.com/open?id=1i80KHSzhFQuxhKiS0frqOYV1jthwLyT9" </w:instrText>
        </w:r>
        <w:r w:rsidR="00192C6D" w:rsidRPr="00192C6D">
          <w:rPr>
            <w:i/>
            <w:iCs/>
            <w:szCs w:val="24"/>
          </w:rPr>
          <w:fldChar w:fldCharType="separate"/>
        </w:r>
        <w:r w:rsidR="00192C6D" w:rsidRPr="00192C6D">
          <w:rPr>
            <w:rStyle w:val="Hyperlink"/>
            <w:i/>
            <w:iCs/>
            <w:szCs w:val="24"/>
            <w:u w:val="none"/>
            <w:rPrChange w:id="6221" w:author="Lynn Felhofer" w:date="2020-03-23T15:04:00Z">
              <w:rPr>
                <w:rStyle w:val="Hyperlink"/>
                <w:b/>
                <w:bCs/>
                <w:szCs w:val="24"/>
              </w:rPr>
            </w:rPrChange>
          </w:rPr>
          <w:t>XPID_Risk_assessment_and_mitigation_table.xls</w:t>
        </w:r>
        <w:r w:rsidR="00192C6D" w:rsidRPr="00192C6D">
          <w:rPr>
            <w:i/>
            <w:iCs/>
            <w:szCs w:val="24"/>
          </w:rPr>
          <w:fldChar w:fldCharType="end"/>
        </w:r>
        <w:r w:rsidR="00192C6D" w:rsidRPr="002B3DFE">
          <w:rPr>
            <w:sz w:val="24"/>
            <w:szCs w:val="24"/>
          </w:rPr>
          <w:br/>
        </w:r>
      </w:ins>
      <w:ins w:id="6222" w:author="Lynn Felhofer" w:date="2020-03-20T09:46:00Z">
        <w:r>
          <w:rPr>
            <w:sz w:val="18"/>
          </w:rPr>
          <w:br/>
        </w:r>
      </w:ins>
    </w:p>
  </w:footnote>
  <w:footnote w:id="14">
    <w:p w14:paraId="05BA9486" w14:textId="77777777" w:rsidR="00633BE9" w:rsidRDefault="00633BE9">
      <w:pPr>
        <w:pStyle w:val="FootnoteText"/>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A856A" w14:textId="77777777" w:rsidR="00633BE9" w:rsidRDefault="00633B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D1816" w14:textId="77777777" w:rsidR="00633BE9" w:rsidRDefault="00633BE9" w:rsidP="006C0B37">
    <w:r>
      <w:t>IHE IT Infrastructure Technical Framework, Volume 1 (ITI TF-1): Integration Profiles</w:t>
    </w:r>
  </w:p>
  <w:p w14:paraId="0E01FFED" w14:textId="77777777" w:rsidR="00633BE9" w:rsidRDefault="00633BE9" w:rsidP="006C0B37">
    <w:r>
      <w:t>______________________________________________________________________________</w:t>
    </w:r>
  </w:p>
  <w:p w14:paraId="7DC3EB34" w14:textId="77777777" w:rsidR="00633BE9" w:rsidRDefault="00633BE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7BAE5" w14:textId="77777777" w:rsidR="00633BE9" w:rsidRDefault="00633B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0B14468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691A3C"/>
    <w:multiLevelType w:val="hybridMultilevel"/>
    <w:tmpl w:val="60C838EE"/>
    <w:lvl w:ilvl="0" w:tplc="CF8CD492">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0C6D6C05"/>
    <w:multiLevelType w:val="hybridMultilevel"/>
    <w:tmpl w:val="AE80F0BA"/>
    <w:lvl w:ilvl="0" w:tplc="0409000F">
      <w:start w:val="1"/>
      <w:numFmt w:val="decimal"/>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9"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3"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6"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9DF0585"/>
    <w:multiLevelType w:val="multilevel"/>
    <w:tmpl w:val="E4BA48F2"/>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4"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5"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0"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2"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A98216C"/>
    <w:multiLevelType w:val="hybridMultilevel"/>
    <w:tmpl w:val="BA5E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70"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3"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80"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2"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4"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5"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7"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8"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0"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5" w15:restartNumberingAfterBreak="0">
    <w:nsid w:val="616A62BE"/>
    <w:multiLevelType w:val="multilevel"/>
    <w:tmpl w:val="EC8087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6"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7"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8"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2" w15:restartNumberingAfterBreak="0">
    <w:nsid w:val="67987BCD"/>
    <w:multiLevelType w:val="hybridMultilevel"/>
    <w:tmpl w:val="660A1286"/>
    <w:lvl w:ilvl="0" w:tplc="CEA646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104"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5"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6"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15:restartNumberingAfterBreak="0">
    <w:nsid w:val="6F0304B8"/>
    <w:multiLevelType w:val="multilevel"/>
    <w:tmpl w:val="EC8087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9"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2"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3"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5"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93"/>
  </w:num>
  <w:num w:numId="21">
    <w:abstractNumId w:val="9"/>
    <w:lvlOverride w:ilvl="0">
      <w:startOverride w:val="1"/>
    </w:lvlOverride>
  </w:num>
  <w:num w:numId="22">
    <w:abstractNumId w:val="33"/>
  </w:num>
  <w:num w:numId="23">
    <w:abstractNumId w:val="4"/>
    <w:lvlOverride w:ilvl="0">
      <w:startOverride w:val="1"/>
    </w:lvlOverride>
  </w:num>
  <w:num w:numId="24">
    <w:abstractNumId w:val="45"/>
  </w:num>
  <w:num w:numId="25">
    <w:abstractNumId w:val="4"/>
    <w:lvlOverride w:ilvl="0">
      <w:startOverride w:val="1"/>
    </w:lvlOverride>
  </w:num>
  <w:num w:numId="26">
    <w:abstractNumId w:val="115"/>
  </w:num>
  <w:num w:numId="27">
    <w:abstractNumId w:val="101"/>
  </w:num>
  <w:num w:numId="28">
    <w:abstractNumId w:val="49"/>
  </w:num>
  <w:num w:numId="29">
    <w:abstractNumId w:val="65"/>
  </w:num>
  <w:num w:numId="30">
    <w:abstractNumId w:val="107"/>
  </w:num>
  <w:num w:numId="31">
    <w:abstractNumId w:val="86"/>
  </w:num>
  <w:num w:numId="32">
    <w:abstractNumId w:val="56"/>
  </w:num>
  <w:num w:numId="33">
    <w:abstractNumId w:val="66"/>
  </w:num>
  <w:num w:numId="34">
    <w:abstractNumId w:val="112"/>
  </w:num>
  <w:num w:numId="35">
    <w:abstractNumId w:val="104"/>
  </w:num>
  <w:num w:numId="36">
    <w:abstractNumId w:val="81"/>
  </w:num>
  <w:num w:numId="37">
    <w:abstractNumId w:val="89"/>
  </w:num>
  <w:num w:numId="38">
    <w:abstractNumId w:val="97"/>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9"/>
  </w:num>
  <w:num w:numId="45">
    <w:abstractNumId w:val="0"/>
  </w:num>
  <w:num w:numId="46">
    <w:abstractNumId w:val="9"/>
    <w:lvlOverride w:ilvl="0">
      <w:startOverride w:val="1"/>
    </w:lvlOverride>
  </w:num>
  <w:num w:numId="47">
    <w:abstractNumId w:val="4"/>
    <w:lvlOverride w:ilvl="0">
      <w:startOverride w:val="1"/>
    </w:lvlOverride>
  </w:num>
  <w:num w:numId="48">
    <w:abstractNumId w:val="97"/>
  </w:num>
  <w:num w:numId="49">
    <w:abstractNumId w:val="97"/>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4"/>
  </w:num>
  <w:num w:numId="82">
    <w:abstractNumId w:val="87"/>
  </w:num>
  <w:num w:numId="83">
    <w:abstractNumId w:val="38"/>
  </w:num>
  <w:num w:numId="84">
    <w:abstractNumId w:val="105"/>
  </w:num>
  <w:num w:numId="85">
    <w:abstractNumId w:val="69"/>
  </w:num>
  <w:num w:numId="86">
    <w:abstractNumId w:val="97"/>
  </w:num>
  <w:num w:numId="87">
    <w:abstractNumId w:val="34"/>
  </w:num>
  <w:num w:numId="88">
    <w:abstractNumId w:val="114"/>
  </w:num>
  <w:num w:numId="89">
    <w:abstractNumId w:val="61"/>
  </w:num>
  <w:num w:numId="90">
    <w:abstractNumId w:val="46"/>
  </w:num>
  <w:num w:numId="91">
    <w:abstractNumId w:val="111"/>
  </w:num>
  <w:num w:numId="92">
    <w:abstractNumId w:val="63"/>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5"/>
  </w:num>
  <w:num w:numId="97">
    <w:abstractNumId w:val="74"/>
  </w:num>
  <w:num w:numId="9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1"/>
  </w:num>
  <w:num w:numId="104">
    <w:abstractNumId w:val="48"/>
  </w:num>
  <w:num w:numId="105">
    <w:abstractNumId w:val="43"/>
  </w:num>
  <w:num w:numId="106">
    <w:abstractNumId w:val="32"/>
  </w:num>
  <w:num w:numId="107">
    <w:abstractNumId w:val="100"/>
  </w:num>
  <w:num w:numId="108">
    <w:abstractNumId w:val="36"/>
  </w:num>
  <w:num w:numId="109">
    <w:abstractNumId w:val="82"/>
  </w:num>
  <w:num w:numId="110">
    <w:abstractNumId w:val="59"/>
  </w:num>
  <w:num w:numId="111">
    <w:abstractNumId w:val="96"/>
  </w:num>
  <w:num w:numId="112">
    <w:abstractNumId w:val="49"/>
  </w:num>
  <w:num w:numId="113">
    <w:abstractNumId w:val="49"/>
  </w:num>
  <w:num w:numId="114">
    <w:abstractNumId w:val="49"/>
  </w:num>
  <w:num w:numId="115">
    <w:abstractNumId w:val="49"/>
  </w:num>
  <w:num w:numId="116">
    <w:abstractNumId w:val="49"/>
  </w:num>
  <w:num w:numId="117">
    <w:abstractNumId w:val="49"/>
  </w:num>
  <w:num w:numId="118">
    <w:abstractNumId w:val="49"/>
  </w:num>
  <w:num w:numId="119">
    <w:abstractNumId w:val="49"/>
  </w:num>
  <w:num w:numId="120">
    <w:abstractNumId w:val="49"/>
  </w:num>
  <w:num w:numId="121">
    <w:abstractNumId w:val="49"/>
  </w:num>
  <w:num w:numId="122">
    <w:abstractNumId w:val="15"/>
  </w:num>
  <w:num w:numId="123">
    <w:abstractNumId w:val="29"/>
  </w:num>
  <w:num w:numId="124">
    <w:abstractNumId w:val="30"/>
  </w:num>
  <w:num w:numId="125">
    <w:abstractNumId w:val="31"/>
  </w:num>
  <w:num w:numId="126">
    <w:abstractNumId w:val="99"/>
  </w:num>
  <w:num w:numId="127">
    <w:abstractNumId w:val="70"/>
  </w:num>
  <w:num w:numId="128">
    <w:abstractNumId w:val="57"/>
  </w:num>
  <w:num w:numId="129">
    <w:abstractNumId w:val="72"/>
  </w:num>
  <w:num w:numId="130">
    <w:abstractNumId w:val="73"/>
  </w:num>
  <w:num w:numId="131">
    <w:abstractNumId w:val="53"/>
  </w:num>
  <w:num w:numId="132">
    <w:abstractNumId w:val="40"/>
  </w:num>
  <w:num w:numId="133">
    <w:abstractNumId w:val="44"/>
  </w:num>
  <w:num w:numId="134">
    <w:abstractNumId w:val="85"/>
  </w:num>
  <w:num w:numId="135">
    <w:abstractNumId w:val="83"/>
  </w:num>
  <w:num w:numId="136">
    <w:abstractNumId w:val="103"/>
  </w:num>
  <w:num w:numId="137">
    <w:abstractNumId w:val="54"/>
  </w:num>
  <w:num w:numId="138">
    <w:abstractNumId w:val="84"/>
  </w:num>
  <w:num w:numId="139">
    <w:abstractNumId w:val="78"/>
  </w:num>
  <w:num w:numId="140">
    <w:abstractNumId w:val="42"/>
  </w:num>
  <w:num w:numId="141">
    <w:abstractNumId w:val="76"/>
  </w:num>
  <w:num w:numId="142">
    <w:abstractNumId w:val="101"/>
  </w:num>
  <w:num w:numId="143">
    <w:abstractNumId w:val="49"/>
  </w:num>
  <w:num w:numId="144">
    <w:abstractNumId w:val="49"/>
  </w:num>
  <w:num w:numId="145">
    <w:abstractNumId w:val="49"/>
  </w:num>
  <w:num w:numId="146">
    <w:abstractNumId w:val="49"/>
  </w:num>
  <w:num w:numId="147">
    <w:abstractNumId w:val="49"/>
  </w:num>
  <w:num w:numId="148">
    <w:abstractNumId w:val="49"/>
  </w:num>
  <w:num w:numId="149">
    <w:abstractNumId w:val="49"/>
  </w:num>
  <w:num w:numId="150">
    <w:abstractNumId w:val="95"/>
  </w:num>
  <w:num w:numId="151">
    <w:abstractNumId w:val="95"/>
  </w:num>
  <w:num w:numId="152">
    <w:abstractNumId w:val="95"/>
  </w:num>
  <w:num w:numId="153">
    <w:abstractNumId w:val="95"/>
  </w:num>
  <w:num w:numId="154">
    <w:abstractNumId w:val="95"/>
  </w:num>
  <w:num w:numId="155">
    <w:abstractNumId w:val="95"/>
  </w:num>
  <w:num w:numId="156">
    <w:abstractNumId w:val="95"/>
  </w:num>
  <w:num w:numId="157">
    <w:abstractNumId w:val="95"/>
  </w:num>
  <w:num w:numId="158">
    <w:abstractNumId w:val="95"/>
  </w:num>
  <w:num w:numId="159">
    <w:abstractNumId w:val="95"/>
  </w:num>
  <w:num w:numId="160">
    <w:abstractNumId w:val="95"/>
  </w:num>
  <w:num w:numId="161">
    <w:abstractNumId w:val="95"/>
  </w:num>
  <w:num w:numId="162">
    <w:abstractNumId w:val="95"/>
  </w:num>
  <w:num w:numId="163">
    <w:abstractNumId w:val="95"/>
  </w:num>
  <w:num w:numId="164">
    <w:abstractNumId w:val="95"/>
  </w:num>
  <w:num w:numId="165">
    <w:abstractNumId w:val="95"/>
  </w:num>
  <w:num w:numId="166">
    <w:abstractNumId w:val="95"/>
  </w:num>
  <w:num w:numId="167">
    <w:abstractNumId w:val="95"/>
  </w:num>
  <w:num w:numId="168">
    <w:abstractNumId w:val="95"/>
  </w:num>
  <w:num w:numId="169">
    <w:abstractNumId w:val="95"/>
  </w:num>
  <w:num w:numId="170">
    <w:abstractNumId w:val="95"/>
  </w:num>
  <w:num w:numId="171">
    <w:abstractNumId w:val="95"/>
  </w:num>
  <w:num w:numId="172">
    <w:abstractNumId w:val="95"/>
  </w:num>
  <w:num w:numId="173">
    <w:abstractNumId w:val="95"/>
  </w:num>
  <w:num w:numId="174">
    <w:abstractNumId w:val="95"/>
  </w:num>
  <w:num w:numId="175">
    <w:abstractNumId w:val="95"/>
  </w:num>
  <w:num w:numId="176">
    <w:abstractNumId w:val="95"/>
  </w:num>
  <w:num w:numId="177">
    <w:abstractNumId w:val="95"/>
  </w:num>
  <w:num w:numId="178">
    <w:abstractNumId w:val="95"/>
  </w:num>
  <w:num w:numId="179">
    <w:abstractNumId w:val="95"/>
  </w:num>
  <w:num w:numId="180">
    <w:abstractNumId w:val="95"/>
  </w:num>
  <w:num w:numId="181">
    <w:abstractNumId w:val="95"/>
  </w:num>
  <w:num w:numId="182">
    <w:abstractNumId w:val="95"/>
  </w:num>
  <w:num w:numId="183">
    <w:abstractNumId w:val="95"/>
  </w:num>
  <w:num w:numId="184">
    <w:abstractNumId w:val="95"/>
  </w:num>
  <w:num w:numId="185">
    <w:abstractNumId w:val="95"/>
  </w:num>
  <w:num w:numId="186">
    <w:abstractNumId w:val="95"/>
  </w:num>
  <w:num w:numId="187">
    <w:abstractNumId w:val="95"/>
  </w:num>
  <w:num w:numId="188">
    <w:abstractNumId w:val="95"/>
  </w:num>
  <w:num w:numId="189">
    <w:abstractNumId w:val="95"/>
  </w:num>
  <w:num w:numId="190">
    <w:abstractNumId w:val="95"/>
  </w:num>
  <w:num w:numId="191">
    <w:abstractNumId w:val="95"/>
  </w:num>
  <w:num w:numId="192">
    <w:abstractNumId w:val="95"/>
  </w:num>
  <w:num w:numId="193">
    <w:abstractNumId w:val="95"/>
  </w:num>
  <w:num w:numId="194">
    <w:abstractNumId w:val="95"/>
  </w:num>
  <w:num w:numId="195">
    <w:abstractNumId w:val="95"/>
  </w:num>
  <w:num w:numId="196">
    <w:abstractNumId w:val="95"/>
  </w:num>
  <w:num w:numId="197">
    <w:abstractNumId w:val="95"/>
  </w:num>
  <w:num w:numId="198">
    <w:abstractNumId w:val="95"/>
  </w:num>
  <w:num w:numId="199">
    <w:abstractNumId w:val="95"/>
  </w:num>
  <w:num w:numId="200">
    <w:abstractNumId w:val="95"/>
  </w:num>
  <w:num w:numId="201">
    <w:abstractNumId w:val="95"/>
  </w:num>
  <w:num w:numId="202">
    <w:abstractNumId w:val="95"/>
  </w:num>
  <w:num w:numId="203">
    <w:abstractNumId w:val="95"/>
  </w:num>
  <w:num w:numId="204">
    <w:abstractNumId w:val="95"/>
  </w:num>
  <w:num w:numId="205">
    <w:abstractNumId w:val="95"/>
  </w:num>
  <w:num w:numId="206">
    <w:abstractNumId w:val="106"/>
  </w:num>
  <w:num w:numId="207">
    <w:abstractNumId w:val="95"/>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5"/>
  </w:num>
  <w:num w:numId="224">
    <w:abstractNumId w:val="92"/>
  </w:num>
  <w:num w:numId="225">
    <w:abstractNumId w:val="58"/>
  </w:num>
  <w:num w:numId="226">
    <w:abstractNumId w:val="47"/>
  </w:num>
  <w:num w:numId="227">
    <w:abstractNumId w:val="39"/>
  </w:num>
  <w:num w:numId="228">
    <w:abstractNumId w:val="10"/>
  </w:num>
  <w:num w:numId="229">
    <w:abstractNumId w:val="10"/>
  </w:num>
  <w:num w:numId="230">
    <w:abstractNumId w:val="4"/>
    <w:lvlOverride w:ilvl="0">
      <w:startOverride w:val="1"/>
    </w:lvlOverride>
  </w:num>
  <w:num w:numId="231">
    <w:abstractNumId w:val="50"/>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41"/>
  </w:num>
  <w:num w:numId="236">
    <w:abstractNumId w:val="4"/>
  </w:num>
  <w:num w:numId="237">
    <w:abstractNumId w:val="4"/>
  </w:num>
  <w:num w:numId="238">
    <w:abstractNumId w:val="4"/>
    <w:lvlOverride w:ilvl="0">
      <w:startOverride w:val="1"/>
    </w:lvlOverride>
  </w:num>
  <w:num w:numId="239">
    <w:abstractNumId w:val="60"/>
  </w:num>
  <w:num w:numId="240">
    <w:abstractNumId w:val="51"/>
  </w:num>
  <w:num w:numId="241">
    <w:abstractNumId w:val="67"/>
  </w:num>
  <w:num w:numId="242">
    <w:abstractNumId w:val="62"/>
  </w:num>
  <w:num w:numId="243">
    <w:abstractNumId w:val="109"/>
  </w:num>
  <w:num w:numId="244">
    <w:abstractNumId w:val="88"/>
  </w:num>
  <w:num w:numId="245">
    <w:abstractNumId w:val="71"/>
  </w:num>
  <w:num w:numId="246">
    <w:abstractNumId w:val="98"/>
  </w:num>
  <w:num w:numId="247">
    <w:abstractNumId w:val="77"/>
  </w:num>
  <w:num w:numId="248">
    <w:abstractNumId w:val="64"/>
  </w:num>
  <w:num w:numId="249">
    <w:abstractNumId w:val="90"/>
  </w:num>
  <w:num w:numId="250">
    <w:abstractNumId w:val="101"/>
  </w:num>
  <w:num w:numId="251">
    <w:abstractNumId w:val="101"/>
  </w:num>
  <w:num w:numId="252">
    <w:abstractNumId w:val="101"/>
  </w:num>
  <w:num w:numId="253">
    <w:abstractNumId w:val="101"/>
  </w:num>
  <w:num w:numId="254">
    <w:abstractNumId w:val="101"/>
  </w:num>
  <w:num w:numId="255">
    <w:abstractNumId w:val="101"/>
  </w:num>
  <w:num w:numId="256">
    <w:abstractNumId w:val="101"/>
  </w:num>
  <w:num w:numId="257">
    <w:abstractNumId w:val="101"/>
  </w:num>
  <w:num w:numId="258">
    <w:abstractNumId w:val="101"/>
  </w:num>
  <w:num w:numId="259">
    <w:abstractNumId w:val="101"/>
  </w:num>
  <w:num w:numId="260">
    <w:abstractNumId w:val="101"/>
  </w:num>
  <w:num w:numId="261">
    <w:abstractNumId w:val="101"/>
  </w:num>
  <w:num w:numId="262">
    <w:abstractNumId w:val="101"/>
  </w:num>
  <w:num w:numId="263">
    <w:abstractNumId w:val="101"/>
  </w:num>
  <w:num w:numId="264">
    <w:abstractNumId w:val="101"/>
  </w:num>
  <w:num w:numId="265">
    <w:abstractNumId w:val="101"/>
  </w:num>
  <w:num w:numId="266">
    <w:abstractNumId w:val="101"/>
  </w:num>
  <w:num w:numId="267">
    <w:abstractNumId w:val="101"/>
  </w:num>
  <w:num w:numId="268">
    <w:abstractNumId w:val="101"/>
  </w:num>
  <w:num w:numId="269">
    <w:abstractNumId w:val="101"/>
  </w:num>
  <w:num w:numId="270">
    <w:abstractNumId w:val="101"/>
  </w:num>
  <w:num w:numId="271">
    <w:abstractNumId w:val="101"/>
  </w:num>
  <w:num w:numId="272">
    <w:abstractNumId w:val="101"/>
  </w:num>
  <w:num w:numId="273">
    <w:abstractNumId w:val="101"/>
  </w:num>
  <w:num w:numId="274">
    <w:abstractNumId w:val="101"/>
  </w:num>
  <w:num w:numId="275">
    <w:abstractNumId w:val="95"/>
  </w:num>
  <w:num w:numId="276">
    <w:abstractNumId w:val="95"/>
  </w:num>
  <w:num w:numId="277">
    <w:abstractNumId w:val="95"/>
  </w:num>
  <w:num w:numId="278">
    <w:abstractNumId w:val="95"/>
  </w:num>
  <w:num w:numId="279">
    <w:abstractNumId w:val="95"/>
  </w:num>
  <w:num w:numId="280">
    <w:abstractNumId w:val="95"/>
  </w:num>
  <w:num w:numId="281">
    <w:abstractNumId w:val="95"/>
  </w:num>
  <w:num w:numId="282">
    <w:abstractNumId w:val="95"/>
  </w:num>
  <w:num w:numId="283">
    <w:abstractNumId w:val="95"/>
  </w:num>
  <w:num w:numId="284">
    <w:abstractNumId w:val="95"/>
  </w:num>
  <w:num w:numId="285">
    <w:abstractNumId w:val="95"/>
  </w:num>
  <w:num w:numId="286">
    <w:abstractNumId w:val="95"/>
  </w:num>
  <w:num w:numId="287">
    <w:abstractNumId w:val="95"/>
  </w:num>
  <w:num w:numId="288">
    <w:abstractNumId w:val="95"/>
  </w:num>
  <w:num w:numId="289">
    <w:abstractNumId w:val="95"/>
  </w:num>
  <w:num w:numId="290">
    <w:abstractNumId w:val="95"/>
  </w:num>
  <w:num w:numId="291">
    <w:abstractNumId w:val="80"/>
  </w:num>
  <w:num w:numId="292">
    <w:abstractNumId w:val="4"/>
    <w:lvlOverride w:ilvl="0">
      <w:startOverride w:val="1"/>
    </w:lvlOverride>
  </w:num>
  <w:num w:numId="293">
    <w:abstractNumId w:val="113"/>
  </w:num>
  <w:num w:numId="294">
    <w:abstractNumId w:val="95"/>
  </w:num>
  <w:num w:numId="295">
    <w:abstractNumId w:val="95"/>
  </w:num>
  <w:num w:numId="296">
    <w:abstractNumId w:val="95"/>
  </w:num>
  <w:num w:numId="297">
    <w:abstractNumId w:val="95"/>
  </w:num>
  <w:num w:numId="298">
    <w:abstractNumId w:val="95"/>
  </w:num>
  <w:num w:numId="299">
    <w:abstractNumId w:val="95"/>
  </w:num>
  <w:num w:numId="300">
    <w:abstractNumId w:val="95"/>
  </w:num>
  <w:num w:numId="301">
    <w:abstractNumId w:val="95"/>
  </w:num>
  <w:num w:numId="302">
    <w:abstractNumId w:val="95"/>
  </w:num>
  <w:num w:numId="303">
    <w:abstractNumId w:val="95"/>
  </w:num>
  <w:num w:numId="304">
    <w:abstractNumId w:val="95"/>
  </w:num>
  <w:num w:numId="305">
    <w:abstractNumId w:val="95"/>
  </w:num>
  <w:num w:numId="306">
    <w:abstractNumId w:val="95"/>
  </w:num>
  <w:num w:numId="307">
    <w:abstractNumId w:val="95"/>
  </w:num>
  <w:num w:numId="308">
    <w:abstractNumId w:val="95"/>
  </w:num>
  <w:num w:numId="309">
    <w:abstractNumId w:val="95"/>
  </w:num>
  <w:num w:numId="310">
    <w:abstractNumId w:val="95"/>
  </w:num>
  <w:num w:numId="311">
    <w:abstractNumId w:val="95"/>
  </w:num>
  <w:num w:numId="312">
    <w:abstractNumId w:val="95"/>
  </w:num>
  <w:num w:numId="313">
    <w:abstractNumId w:val="110"/>
  </w:num>
  <w:num w:numId="314">
    <w:abstractNumId w:val="95"/>
  </w:num>
  <w:num w:numId="315">
    <w:abstractNumId w:val="37"/>
  </w:num>
  <w:num w:numId="316">
    <w:abstractNumId w:val="68"/>
  </w:num>
  <w:num w:numId="317">
    <w:abstractNumId w:val="52"/>
  </w:num>
  <w:num w:numId="318">
    <w:abstractNumId w:val="35"/>
  </w:num>
  <w:num w:numId="319">
    <w:abstractNumId w:val="102"/>
  </w:num>
  <w:num w:numId="320">
    <w:abstractNumId w:val="95"/>
    <w:lvlOverride w:ilvl="0">
      <w:startOverride w:val="15"/>
    </w:lvlOverride>
    <w:lvlOverride w:ilvl="1">
      <w:startOverride w:val="1"/>
    </w:lvlOverride>
    <w:lvlOverride w:ilvl="2">
      <w:startOverride w:val="2"/>
    </w:lvlOverride>
  </w:num>
  <w:num w:numId="321">
    <w:abstractNumId w:val="95"/>
    <w:lvlOverride w:ilvl="0">
      <w:startOverride w:val="17"/>
    </w:lvlOverride>
    <w:lvlOverride w:ilvl="1">
      <w:startOverride w:val="2"/>
    </w:lvlOverride>
    <w:lvlOverride w:ilvl="2">
      <w:startOverride w:val="3"/>
    </w:lvlOverride>
  </w:num>
  <w:num w:numId="322">
    <w:abstractNumId w:val="95"/>
    <w:lvlOverride w:ilvl="0">
      <w:startOverride w:val="17"/>
    </w:lvlOverride>
    <w:lvlOverride w:ilvl="1">
      <w:startOverride w:val="2"/>
    </w:lvlOverride>
    <w:lvlOverride w:ilvl="2">
      <w:startOverride w:val="3"/>
    </w:lvlOverride>
  </w:num>
  <w:num w:numId="323">
    <w:abstractNumId w:val="95"/>
    <w:lvlOverride w:ilvl="0">
      <w:startOverride w:val="17"/>
    </w:lvlOverride>
    <w:lvlOverride w:ilvl="1">
      <w:startOverride w:val="2"/>
    </w:lvlOverride>
    <w:lvlOverride w:ilvl="2">
      <w:startOverride w:val="3"/>
    </w:lvlOverride>
  </w:num>
  <w:num w:numId="324">
    <w:abstractNumId w:val="95"/>
    <w:lvlOverride w:ilvl="0">
      <w:startOverride w:val="17"/>
    </w:lvlOverride>
    <w:lvlOverride w:ilvl="1">
      <w:startOverride w:val="2"/>
    </w:lvlOverride>
    <w:lvlOverride w:ilvl="2">
      <w:startOverride w:val="3"/>
    </w:lvlOverride>
  </w:num>
  <w:num w:numId="325">
    <w:abstractNumId w:val="95"/>
    <w:lvlOverride w:ilvl="0">
      <w:startOverride w:val="17"/>
    </w:lvlOverride>
    <w:lvlOverride w:ilvl="1">
      <w:startOverride w:val="2"/>
    </w:lvlOverride>
    <w:lvlOverride w:ilvl="2">
      <w:startOverride w:val="3"/>
    </w:lvlOverride>
  </w:num>
  <w:num w:numId="326">
    <w:abstractNumId w:val="95"/>
    <w:lvlOverride w:ilvl="0">
      <w:startOverride w:val="17"/>
    </w:lvlOverride>
    <w:lvlOverride w:ilvl="1">
      <w:startOverride w:val="2"/>
    </w:lvlOverride>
    <w:lvlOverride w:ilvl="2">
      <w:startOverride w:val="3"/>
    </w:lvlOverride>
  </w:num>
  <w:num w:numId="327">
    <w:abstractNumId w:val="95"/>
  </w:num>
  <w:num w:numId="328">
    <w:abstractNumId w:val="108"/>
  </w:num>
  <w:num w:numId="329">
    <w:abstractNumId w:val="95"/>
    <w:lvlOverride w:ilvl="0">
      <w:startOverride w:val="17"/>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95"/>
    <w:lvlOverride w:ilvl="0">
      <w:startOverride w:val="17"/>
    </w:lvlOverride>
    <w:lvlOverride w:ilvl="1">
      <w:startOverride w:val="2"/>
    </w:lvlOverride>
    <w:lvlOverride w:ilvl="2">
      <w:startOverride w:val="3"/>
    </w:lvlOverride>
  </w:num>
  <w:num w:numId="331">
    <w:abstractNumId w:val="95"/>
    <w:lvlOverride w:ilvl="0">
      <w:startOverride w:val="27"/>
    </w:lvlOverride>
    <w:lvlOverride w:ilvl="1">
      <w:startOverride w:val="1"/>
    </w:lvlOverride>
    <w:lvlOverride w:ilvl="2">
      <w:startOverride w:val="3"/>
    </w:lvlOverride>
  </w:num>
  <w:num w:numId="332">
    <w:abstractNumId w:val="95"/>
    <w:lvlOverride w:ilvl="0">
      <w:startOverride w:val="13"/>
    </w:lvlOverride>
    <w:lvlOverride w:ilvl="1">
      <w:startOverride w:val="4"/>
    </w:lvlOverride>
    <w:lvlOverride w:ilvl="2">
      <w:startOverride w:val="1"/>
    </w:lvlOverride>
  </w:num>
  <w:numIdMacAtCleanup w:val="3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ynn Felhofer">
    <w15:presenceInfo w15:providerId="Windows Live" w15:userId="4a0fd87bb1915b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oNotDisplayPageBoundaries/>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DDA"/>
    <w:rsid w:val="00000999"/>
    <w:rsid w:val="00000AAC"/>
    <w:rsid w:val="00002C99"/>
    <w:rsid w:val="000032B6"/>
    <w:rsid w:val="00003C06"/>
    <w:rsid w:val="0000448E"/>
    <w:rsid w:val="00004820"/>
    <w:rsid w:val="00004931"/>
    <w:rsid w:val="00004CF4"/>
    <w:rsid w:val="0000514D"/>
    <w:rsid w:val="00005752"/>
    <w:rsid w:val="0000729C"/>
    <w:rsid w:val="00011784"/>
    <w:rsid w:val="00011C60"/>
    <w:rsid w:val="00013432"/>
    <w:rsid w:val="00016776"/>
    <w:rsid w:val="00017CF5"/>
    <w:rsid w:val="000206BB"/>
    <w:rsid w:val="00022897"/>
    <w:rsid w:val="00022F43"/>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EB8"/>
    <w:rsid w:val="00050591"/>
    <w:rsid w:val="00050E88"/>
    <w:rsid w:val="000515E2"/>
    <w:rsid w:val="000517FC"/>
    <w:rsid w:val="00053A37"/>
    <w:rsid w:val="00053BC9"/>
    <w:rsid w:val="0005487F"/>
    <w:rsid w:val="00055F1F"/>
    <w:rsid w:val="00056304"/>
    <w:rsid w:val="00061182"/>
    <w:rsid w:val="00061B54"/>
    <w:rsid w:val="00063F0F"/>
    <w:rsid w:val="00065C07"/>
    <w:rsid w:val="00067A0F"/>
    <w:rsid w:val="00067A2C"/>
    <w:rsid w:val="000705EB"/>
    <w:rsid w:val="00072762"/>
    <w:rsid w:val="00072BDE"/>
    <w:rsid w:val="00073B68"/>
    <w:rsid w:val="000756F6"/>
    <w:rsid w:val="00075C57"/>
    <w:rsid w:val="00076587"/>
    <w:rsid w:val="00076B51"/>
    <w:rsid w:val="00076F1B"/>
    <w:rsid w:val="00080399"/>
    <w:rsid w:val="00080D33"/>
    <w:rsid w:val="0008313C"/>
    <w:rsid w:val="00085F1F"/>
    <w:rsid w:val="00087CEA"/>
    <w:rsid w:val="0009207D"/>
    <w:rsid w:val="0009423F"/>
    <w:rsid w:val="0009471A"/>
    <w:rsid w:val="00094983"/>
    <w:rsid w:val="00095676"/>
    <w:rsid w:val="000959DB"/>
    <w:rsid w:val="00096042"/>
    <w:rsid w:val="00096A8B"/>
    <w:rsid w:val="000978B7"/>
    <w:rsid w:val="000A18AC"/>
    <w:rsid w:val="000A4685"/>
    <w:rsid w:val="000A4CBF"/>
    <w:rsid w:val="000A56D6"/>
    <w:rsid w:val="000A608A"/>
    <w:rsid w:val="000A621D"/>
    <w:rsid w:val="000A6696"/>
    <w:rsid w:val="000A6944"/>
    <w:rsid w:val="000A6CE2"/>
    <w:rsid w:val="000A72E9"/>
    <w:rsid w:val="000A7A31"/>
    <w:rsid w:val="000B04F6"/>
    <w:rsid w:val="000B2C15"/>
    <w:rsid w:val="000B359C"/>
    <w:rsid w:val="000B460C"/>
    <w:rsid w:val="000B4B99"/>
    <w:rsid w:val="000B5DB6"/>
    <w:rsid w:val="000B5F71"/>
    <w:rsid w:val="000C1168"/>
    <w:rsid w:val="000C1A9F"/>
    <w:rsid w:val="000C3218"/>
    <w:rsid w:val="000C400B"/>
    <w:rsid w:val="000C4C3A"/>
    <w:rsid w:val="000C60CF"/>
    <w:rsid w:val="000C6B16"/>
    <w:rsid w:val="000C79FD"/>
    <w:rsid w:val="000D00CA"/>
    <w:rsid w:val="000D4B20"/>
    <w:rsid w:val="000D734A"/>
    <w:rsid w:val="000E07B9"/>
    <w:rsid w:val="000E1A79"/>
    <w:rsid w:val="000E2934"/>
    <w:rsid w:val="000E2AFE"/>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52"/>
    <w:rsid w:val="000F7EB8"/>
    <w:rsid w:val="001008F8"/>
    <w:rsid w:val="00100D8C"/>
    <w:rsid w:val="00100DB4"/>
    <w:rsid w:val="0010116B"/>
    <w:rsid w:val="0010152B"/>
    <w:rsid w:val="0010206F"/>
    <w:rsid w:val="001040DB"/>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55E"/>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29A2"/>
    <w:rsid w:val="00163848"/>
    <w:rsid w:val="00165633"/>
    <w:rsid w:val="0016631D"/>
    <w:rsid w:val="00167001"/>
    <w:rsid w:val="00170C2B"/>
    <w:rsid w:val="00170DC6"/>
    <w:rsid w:val="00171DBC"/>
    <w:rsid w:val="00172406"/>
    <w:rsid w:val="00175034"/>
    <w:rsid w:val="00176204"/>
    <w:rsid w:val="00180E66"/>
    <w:rsid w:val="00180EFD"/>
    <w:rsid w:val="00181882"/>
    <w:rsid w:val="00181C21"/>
    <w:rsid w:val="001833BF"/>
    <w:rsid w:val="001836FC"/>
    <w:rsid w:val="00183D0A"/>
    <w:rsid w:val="0018496E"/>
    <w:rsid w:val="00186628"/>
    <w:rsid w:val="00187F31"/>
    <w:rsid w:val="00190340"/>
    <w:rsid w:val="0019092F"/>
    <w:rsid w:val="001920B1"/>
    <w:rsid w:val="00192C6D"/>
    <w:rsid w:val="00193724"/>
    <w:rsid w:val="001947CB"/>
    <w:rsid w:val="00194959"/>
    <w:rsid w:val="00195749"/>
    <w:rsid w:val="00195E16"/>
    <w:rsid w:val="00197472"/>
    <w:rsid w:val="00197849"/>
    <w:rsid w:val="001A5239"/>
    <w:rsid w:val="001A65C9"/>
    <w:rsid w:val="001A7AFD"/>
    <w:rsid w:val="001A7F27"/>
    <w:rsid w:val="001B17FB"/>
    <w:rsid w:val="001B3943"/>
    <w:rsid w:val="001B4965"/>
    <w:rsid w:val="001B4FDF"/>
    <w:rsid w:val="001B560D"/>
    <w:rsid w:val="001B7C91"/>
    <w:rsid w:val="001C0828"/>
    <w:rsid w:val="001C1B39"/>
    <w:rsid w:val="001C6387"/>
    <w:rsid w:val="001C7103"/>
    <w:rsid w:val="001C7E42"/>
    <w:rsid w:val="001D05CF"/>
    <w:rsid w:val="001D0CD1"/>
    <w:rsid w:val="001D20FC"/>
    <w:rsid w:val="001D4B34"/>
    <w:rsid w:val="001D4FEC"/>
    <w:rsid w:val="001D584F"/>
    <w:rsid w:val="001E1BAB"/>
    <w:rsid w:val="001E3E82"/>
    <w:rsid w:val="001E4BA1"/>
    <w:rsid w:val="001E4E32"/>
    <w:rsid w:val="001E4ED6"/>
    <w:rsid w:val="001E5E96"/>
    <w:rsid w:val="001E624F"/>
    <w:rsid w:val="001F0DC8"/>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0479"/>
    <w:rsid w:val="00211629"/>
    <w:rsid w:val="00211D19"/>
    <w:rsid w:val="0021206E"/>
    <w:rsid w:val="00212BB6"/>
    <w:rsid w:val="00214661"/>
    <w:rsid w:val="0021542C"/>
    <w:rsid w:val="0021632C"/>
    <w:rsid w:val="002166AD"/>
    <w:rsid w:val="00216A01"/>
    <w:rsid w:val="0021716E"/>
    <w:rsid w:val="002177E4"/>
    <w:rsid w:val="00217C6F"/>
    <w:rsid w:val="00217EBC"/>
    <w:rsid w:val="00220154"/>
    <w:rsid w:val="00221AD2"/>
    <w:rsid w:val="002234B1"/>
    <w:rsid w:val="00223B20"/>
    <w:rsid w:val="002256EA"/>
    <w:rsid w:val="00225A3C"/>
    <w:rsid w:val="00227D06"/>
    <w:rsid w:val="00234333"/>
    <w:rsid w:val="00234C6B"/>
    <w:rsid w:val="00234D0E"/>
    <w:rsid w:val="00235033"/>
    <w:rsid w:val="0023660F"/>
    <w:rsid w:val="00236775"/>
    <w:rsid w:val="00236CD9"/>
    <w:rsid w:val="00236E53"/>
    <w:rsid w:val="002374E8"/>
    <w:rsid w:val="002375E1"/>
    <w:rsid w:val="00237BEC"/>
    <w:rsid w:val="00241CA5"/>
    <w:rsid w:val="00241EBD"/>
    <w:rsid w:val="00241EFD"/>
    <w:rsid w:val="00242658"/>
    <w:rsid w:val="00243B2F"/>
    <w:rsid w:val="00243E8E"/>
    <w:rsid w:val="0024407D"/>
    <w:rsid w:val="002464DD"/>
    <w:rsid w:val="00250003"/>
    <w:rsid w:val="0025049D"/>
    <w:rsid w:val="00251164"/>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967C7"/>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6636"/>
    <w:rsid w:val="00337902"/>
    <w:rsid w:val="0034245E"/>
    <w:rsid w:val="00342D92"/>
    <w:rsid w:val="00344F1E"/>
    <w:rsid w:val="00345E81"/>
    <w:rsid w:val="0035085E"/>
    <w:rsid w:val="00350FF8"/>
    <w:rsid w:val="00356132"/>
    <w:rsid w:val="00356322"/>
    <w:rsid w:val="0035694A"/>
    <w:rsid w:val="00357552"/>
    <w:rsid w:val="00363454"/>
    <w:rsid w:val="0036365A"/>
    <w:rsid w:val="003651D9"/>
    <w:rsid w:val="00366DEB"/>
    <w:rsid w:val="00367199"/>
    <w:rsid w:val="003700BB"/>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4648"/>
    <w:rsid w:val="00386C62"/>
    <w:rsid w:val="00386D17"/>
    <w:rsid w:val="003877FE"/>
    <w:rsid w:val="00390562"/>
    <w:rsid w:val="00390650"/>
    <w:rsid w:val="00390DAB"/>
    <w:rsid w:val="0039176F"/>
    <w:rsid w:val="00391BC3"/>
    <w:rsid w:val="00393FD8"/>
    <w:rsid w:val="00395FAF"/>
    <w:rsid w:val="003960B4"/>
    <w:rsid w:val="00396566"/>
    <w:rsid w:val="003974F6"/>
    <w:rsid w:val="003A4F84"/>
    <w:rsid w:val="003A559C"/>
    <w:rsid w:val="003A5846"/>
    <w:rsid w:val="003A6027"/>
    <w:rsid w:val="003A6508"/>
    <w:rsid w:val="003A7274"/>
    <w:rsid w:val="003B045F"/>
    <w:rsid w:val="003B0988"/>
    <w:rsid w:val="003B0B50"/>
    <w:rsid w:val="003B0EC0"/>
    <w:rsid w:val="003B178F"/>
    <w:rsid w:val="003B183B"/>
    <w:rsid w:val="003B1E19"/>
    <w:rsid w:val="003B2735"/>
    <w:rsid w:val="003B3C22"/>
    <w:rsid w:val="003B3C69"/>
    <w:rsid w:val="003B3E37"/>
    <w:rsid w:val="003B5BE4"/>
    <w:rsid w:val="003B7E61"/>
    <w:rsid w:val="003B7F31"/>
    <w:rsid w:val="003C02BD"/>
    <w:rsid w:val="003C04E8"/>
    <w:rsid w:val="003C4C0F"/>
    <w:rsid w:val="003C4FC3"/>
    <w:rsid w:val="003C5D00"/>
    <w:rsid w:val="003C7872"/>
    <w:rsid w:val="003D32AC"/>
    <w:rsid w:val="003D40A3"/>
    <w:rsid w:val="003D40F5"/>
    <w:rsid w:val="003D6EF8"/>
    <w:rsid w:val="003D7121"/>
    <w:rsid w:val="003D741C"/>
    <w:rsid w:val="003D7E76"/>
    <w:rsid w:val="003D7F43"/>
    <w:rsid w:val="003E10F7"/>
    <w:rsid w:val="003E381B"/>
    <w:rsid w:val="003E3A7D"/>
    <w:rsid w:val="003E511F"/>
    <w:rsid w:val="003E62AB"/>
    <w:rsid w:val="003F0E9D"/>
    <w:rsid w:val="003F21E0"/>
    <w:rsid w:val="003F26E7"/>
    <w:rsid w:val="003F6544"/>
    <w:rsid w:val="003F6C78"/>
    <w:rsid w:val="00401F7B"/>
    <w:rsid w:val="00402326"/>
    <w:rsid w:val="0040334F"/>
    <w:rsid w:val="00404835"/>
    <w:rsid w:val="0040598A"/>
    <w:rsid w:val="00407539"/>
    <w:rsid w:val="004106DA"/>
    <w:rsid w:val="0041096F"/>
    <w:rsid w:val="00413228"/>
    <w:rsid w:val="00420990"/>
    <w:rsid w:val="004240FF"/>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3004"/>
    <w:rsid w:val="004430D5"/>
    <w:rsid w:val="00444D18"/>
    <w:rsid w:val="00445A6C"/>
    <w:rsid w:val="00446DDA"/>
    <w:rsid w:val="0044736F"/>
    <w:rsid w:val="00447A6A"/>
    <w:rsid w:val="00450904"/>
    <w:rsid w:val="004544A7"/>
    <w:rsid w:val="00454A86"/>
    <w:rsid w:val="00457859"/>
    <w:rsid w:val="00460AA1"/>
    <w:rsid w:val="00462B3B"/>
    <w:rsid w:val="00464DA0"/>
    <w:rsid w:val="00466DB7"/>
    <w:rsid w:val="00470746"/>
    <w:rsid w:val="004724C7"/>
    <w:rsid w:val="00473616"/>
    <w:rsid w:val="00473B8D"/>
    <w:rsid w:val="00480E82"/>
    <w:rsid w:val="004815B6"/>
    <w:rsid w:val="00481BA5"/>
    <w:rsid w:val="004829F7"/>
    <w:rsid w:val="00482E77"/>
    <w:rsid w:val="00483BF0"/>
    <w:rsid w:val="00484C5A"/>
    <w:rsid w:val="004864BD"/>
    <w:rsid w:val="004868BD"/>
    <w:rsid w:val="00487F63"/>
    <w:rsid w:val="00491324"/>
    <w:rsid w:val="00491F9B"/>
    <w:rsid w:val="00492374"/>
    <w:rsid w:val="0049299A"/>
    <w:rsid w:val="00493B09"/>
    <w:rsid w:val="00494835"/>
    <w:rsid w:val="00497612"/>
    <w:rsid w:val="004A1129"/>
    <w:rsid w:val="004A29D9"/>
    <w:rsid w:val="004A46BF"/>
    <w:rsid w:val="004A7047"/>
    <w:rsid w:val="004A79DC"/>
    <w:rsid w:val="004B021C"/>
    <w:rsid w:val="004B4C32"/>
    <w:rsid w:val="004B5749"/>
    <w:rsid w:val="004B6B79"/>
    <w:rsid w:val="004C0888"/>
    <w:rsid w:val="004C2565"/>
    <w:rsid w:val="004C2BBC"/>
    <w:rsid w:val="004C4F4F"/>
    <w:rsid w:val="004C5462"/>
    <w:rsid w:val="004D09A7"/>
    <w:rsid w:val="004D0E0A"/>
    <w:rsid w:val="004D1202"/>
    <w:rsid w:val="004D1AEF"/>
    <w:rsid w:val="004D1F80"/>
    <w:rsid w:val="004D3376"/>
    <w:rsid w:val="004D3A2E"/>
    <w:rsid w:val="004D5E1B"/>
    <w:rsid w:val="004D6868"/>
    <w:rsid w:val="004D6A99"/>
    <w:rsid w:val="004E17B5"/>
    <w:rsid w:val="004E2C8A"/>
    <w:rsid w:val="004E3BDB"/>
    <w:rsid w:val="004E6980"/>
    <w:rsid w:val="004E6DEE"/>
    <w:rsid w:val="004E6F6B"/>
    <w:rsid w:val="004E72F3"/>
    <w:rsid w:val="004E7A3D"/>
    <w:rsid w:val="004F4703"/>
    <w:rsid w:val="004F6D89"/>
    <w:rsid w:val="004F6DE5"/>
    <w:rsid w:val="0050081A"/>
    <w:rsid w:val="00500D48"/>
    <w:rsid w:val="00501198"/>
    <w:rsid w:val="00505CD8"/>
    <w:rsid w:val="00505F9D"/>
    <w:rsid w:val="005102A1"/>
    <w:rsid w:val="0051203F"/>
    <w:rsid w:val="00512E17"/>
    <w:rsid w:val="00512E1F"/>
    <w:rsid w:val="0051331B"/>
    <w:rsid w:val="00513FA3"/>
    <w:rsid w:val="00515714"/>
    <w:rsid w:val="00517401"/>
    <w:rsid w:val="005204BB"/>
    <w:rsid w:val="00520D31"/>
    <w:rsid w:val="005226EE"/>
    <w:rsid w:val="00523233"/>
    <w:rsid w:val="005255AA"/>
    <w:rsid w:val="00525C6B"/>
    <w:rsid w:val="0052627B"/>
    <w:rsid w:val="00527673"/>
    <w:rsid w:val="005300DC"/>
    <w:rsid w:val="00530597"/>
    <w:rsid w:val="00530CDC"/>
    <w:rsid w:val="0053136E"/>
    <w:rsid w:val="00533624"/>
    <w:rsid w:val="00533943"/>
    <w:rsid w:val="00534827"/>
    <w:rsid w:val="005357AE"/>
    <w:rsid w:val="00535B3E"/>
    <w:rsid w:val="00536A35"/>
    <w:rsid w:val="0053725F"/>
    <w:rsid w:val="00540765"/>
    <w:rsid w:val="0054089E"/>
    <w:rsid w:val="005410DB"/>
    <w:rsid w:val="005414DB"/>
    <w:rsid w:val="0054319B"/>
    <w:rsid w:val="005454FE"/>
    <w:rsid w:val="00546101"/>
    <w:rsid w:val="005465F0"/>
    <w:rsid w:val="00547AB2"/>
    <w:rsid w:val="00550B98"/>
    <w:rsid w:val="00552D27"/>
    <w:rsid w:val="005530F7"/>
    <w:rsid w:val="0055576E"/>
    <w:rsid w:val="00556631"/>
    <w:rsid w:val="005602F8"/>
    <w:rsid w:val="005615E1"/>
    <w:rsid w:val="005617A2"/>
    <w:rsid w:val="0056235D"/>
    <w:rsid w:val="00563CD4"/>
    <w:rsid w:val="005674A2"/>
    <w:rsid w:val="005702CE"/>
    <w:rsid w:val="005714BA"/>
    <w:rsid w:val="00573B98"/>
    <w:rsid w:val="00574299"/>
    <w:rsid w:val="00575D37"/>
    <w:rsid w:val="00575F63"/>
    <w:rsid w:val="00577CEE"/>
    <w:rsid w:val="0058046C"/>
    <w:rsid w:val="00581CD1"/>
    <w:rsid w:val="005826B3"/>
    <w:rsid w:val="00584874"/>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39E8"/>
    <w:rsid w:val="005B4A2E"/>
    <w:rsid w:val="005B4E47"/>
    <w:rsid w:val="005B52E5"/>
    <w:rsid w:val="005B78AA"/>
    <w:rsid w:val="005C002C"/>
    <w:rsid w:val="005C2842"/>
    <w:rsid w:val="005C35AF"/>
    <w:rsid w:val="005C5097"/>
    <w:rsid w:val="005C5BC3"/>
    <w:rsid w:val="005C62B9"/>
    <w:rsid w:val="005C7234"/>
    <w:rsid w:val="005C744C"/>
    <w:rsid w:val="005C7CE2"/>
    <w:rsid w:val="005D1672"/>
    <w:rsid w:val="005D1A6E"/>
    <w:rsid w:val="005D2593"/>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510"/>
    <w:rsid w:val="005F7884"/>
    <w:rsid w:val="005F7AF9"/>
    <w:rsid w:val="00600C06"/>
    <w:rsid w:val="006027A5"/>
    <w:rsid w:val="00603312"/>
    <w:rsid w:val="006040F5"/>
    <w:rsid w:val="00605737"/>
    <w:rsid w:val="006061DE"/>
    <w:rsid w:val="00607676"/>
    <w:rsid w:val="00610388"/>
    <w:rsid w:val="00612693"/>
    <w:rsid w:val="00612789"/>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3BE9"/>
    <w:rsid w:val="0063458A"/>
    <w:rsid w:val="00634E17"/>
    <w:rsid w:val="006354E3"/>
    <w:rsid w:val="00635AB6"/>
    <w:rsid w:val="00635AFD"/>
    <w:rsid w:val="00636BB3"/>
    <w:rsid w:val="00637E8E"/>
    <w:rsid w:val="00637F6D"/>
    <w:rsid w:val="0064146C"/>
    <w:rsid w:val="006418F2"/>
    <w:rsid w:val="00642148"/>
    <w:rsid w:val="006449A7"/>
    <w:rsid w:val="006460C2"/>
    <w:rsid w:val="00646F91"/>
    <w:rsid w:val="00646FDE"/>
    <w:rsid w:val="00650E7D"/>
    <w:rsid w:val="00652DB8"/>
    <w:rsid w:val="00653436"/>
    <w:rsid w:val="00653D8A"/>
    <w:rsid w:val="006553A3"/>
    <w:rsid w:val="0065670D"/>
    <w:rsid w:val="0066063F"/>
    <w:rsid w:val="00661D6E"/>
    <w:rsid w:val="0066201A"/>
    <w:rsid w:val="00664E51"/>
    <w:rsid w:val="00666446"/>
    <w:rsid w:val="00667B6D"/>
    <w:rsid w:val="00671BFF"/>
    <w:rsid w:val="00671F3A"/>
    <w:rsid w:val="006720E8"/>
    <w:rsid w:val="006724AB"/>
    <w:rsid w:val="00672842"/>
    <w:rsid w:val="00676F88"/>
    <w:rsid w:val="006823C3"/>
    <w:rsid w:val="00682EAA"/>
    <w:rsid w:val="00684013"/>
    <w:rsid w:val="00685029"/>
    <w:rsid w:val="00687A3D"/>
    <w:rsid w:val="00691E2C"/>
    <w:rsid w:val="00693263"/>
    <w:rsid w:val="00695CBD"/>
    <w:rsid w:val="00695DF9"/>
    <w:rsid w:val="006970CE"/>
    <w:rsid w:val="006971FF"/>
    <w:rsid w:val="00697ED9"/>
    <w:rsid w:val="006A00D8"/>
    <w:rsid w:val="006A140F"/>
    <w:rsid w:val="006A1855"/>
    <w:rsid w:val="006A1A44"/>
    <w:rsid w:val="006A1E12"/>
    <w:rsid w:val="006A4862"/>
    <w:rsid w:val="006A4A18"/>
    <w:rsid w:val="006A6388"/>
    <w:rsid w:val="006B1451"/>
    <w:rsid w:val="006B17F2"/>
    <w:rsid w:val="006B1DE8"/>
    <w:rsid w:val="006B433D"/>
    <w:rsid w:val="006B4652"/>
    <w:rsid w:val="006B49C9"/>
    <w:rsid w:val="006B5404"/>
    <w:rsid w:val="006B5A61"/>
    <w:rsid w:val="006B6E3A"/>
    <w:rsid w:val="006C0B37"/>
    <w:rsid w:val="006C0CAC"/>
    <w:rsid w:val="006C0E72"/>
    <w:rsid w:val="006C1EB4"/>
    <w:rsid w:val="006C2333"/>
    <w:rsid w:val="006C28CD"/>
    <w:rsid w:val="006C35B3"/>
    <w:rsid w:val="006C35E8"/>
    <w:rsid w:val="006C3B7F"/>
    <w:rsid w:val="006C624E"/>
    <w:rsid w:val="006D012B"/>
    <w:rsid w:val="006D055D"/>
    <w:rsid w:val="006D0EA8"/>
    <w:rsid w:val="006D1026"/>
    <w:rsid w:val="006D216E"/>
    <w:rsid w:val="006D27D3"/>
    <w:rsid w:val="006D372D"/>
    <w:rsid w:val="006D3B75"/>
    <w:rsid w:val="006D53AB"/>
    <w:rsid w:val="006D55B6"/>
    <w:rsid w:val="006D57BE"/>
    <w:rsid w:val="006D63A8"/>
    <w:rsid w:val="006D6B78"/>
    <w:rsid w:val="006D7E3F"/>
    <w:rsid w:val="006E0776"/>
    <w:rsid w:val="006E26B2"/>
    <w:rsid w:val="006E3590"/>
    <w:rsid w:val="006E5646"/>
    <w:rsid w:val="006E7251"/>
    <w:rsid w:val="006E74E4"/>
    <w:rsid w:val="006F084A"/>
    <w:rsid w:val="006F2469"/>
    <w:rsid w:val="006F31DE"/>
    <w:rsid w:val="006F3846"/>
    <w:rsid w:val="006F43D0"/>
    <w:rsid w:val="006F5028"/>
    <w:rsid w:val="006F5337"/>
    <w:rsid w:val="006F5680"/>
    <w:rsid w:val="006F6741"/>
    <w:rsid w:val="00700232"/>
    <w:rsid w:val="00700DF1"/>
    <w:rsid w:val="00701151"/>
    <w:rsid w:val="0070200D"/>
    <w:rsid w:val="00706AD3"/>
    <w:rsid w:val="00707494"/>
    <w:rsid w:val="0071097B"/>
    <w:rsid w:val="0071108C"/>
    <w:rsid w:val="0071323B"/>
    <w:rsid w:val="00713903"/>
    <w:rsid w:val="00716A9A"/>
    <w:rsid w:val="007179A0"/>
    <w:rsid w:val="00721537"/>
    <w:rsid w:val="0072154A"/>
    <w:rsid w:val="0072449D"/>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3A46"/>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09C6"/>
    <w:rsid w:val="00792656"/>
    <w:rsid w:val="00792814"/>
    <w:rsid w:val="007929E4"/>
    <w:rsid w:val="00792BB2"/>
    <w:rsid w:val="00793213"/>
    <w:rsid w:val="007935A3"/>
    <w:rsid w:val="00793B97"/>
    <w:rsid w:val="007949AA"/>
    <w:rsid w:val="00795B62"/>
    <w:rsid w:val="00797F55"/>
    <w:rsid w:val="007A0456"/>
    <w:rsid w:val="007A076F"/>
    <w:rsid w:val="007A1A7D"/>
    <w:rsid w:val="007A2E10"/>
    <w:rsid w:val="007A2FAF"/>
    <w:rsid w:val="007A3FE5"/>
    <w:rsid w:val="007A4070"/>
    <w:rsid w:val="007A5489"/>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3588"/>
    <w:rsid w:val="007E3B97"/>
    <w:rsid w:val="007E4336"/>
    <w:rsid w:val="007E5493"/>
    <w:rsid w:val="007F1D2D"/>
    <w:rsid w:val="007F2DAD"/>
    <w:rsid w:val="007F3DD0"/>
    <w:rsid w:val="007F3FA2"/>
    <w:rsid w:val="007F4189"/>
    <w:rsid w:val="007F7B98"/>
    <w:rsid w:val="00801BA7"/>
    <w:rsid w:val="00803465"/>
    <w:rsid w:val="008041F4"/>
    <w:rsid w:val="00804F3E"/>
    <w:rsid w:val="00806410"/>
    <w:rsid w:val="00806EBE"/>
    <w:rsid w:val="00810327"/>
    <w:rsid w:val="00810427"/>
    <w:rsid w:val="008105ED"/>
    <w:rsid w:val="008121F0"/>
    <w:rsid w:val="008151B6"/>
    <w:rsid w:val="008153D2"/>
    <w:rsid w:val="00816890"/>
    <w:rsid w:val="00816F74"/>
    <w:rsid w:val="008177B6"/>
    <w:rsid w:val="00821F09"/>
    <w:rsid w:val="00823EAD"/>
    <w:rsid w:val="0082403D"/>
    <w:rsid w:val="008258E1"/>
    <w:rsid w:val="00827221"/>
    <w:rsid w:val="008276BF"/>
    <w:rsid w:val="00827B7D"/>
    <w:rsid w:val="00831734"/>
    <w:rsid w:val="00831F82"/>
    <w:rsid w:val="00832549"/>
    <w:rsid w:val="0083278C"/>
    <w:rsid w:val="0083398C"/>
    <w:rsid w:val="00835CF2"/>
    <w:rsid w:val="0083703A"/>
    <w:rsid w:val="0083738E"/>
    <w:rsid w:val="008378E9"/>
    <w:rsid w:val="0083794D"/>
    <w:rsid w:val="00840066"/>
    <w:rsid w:val="00841D12"/>
    <w:rsid w:val="00842659"/>
    <w:rsid w:val="008427D9"/>
    <w:rsid w:val="00842C41"/>
    <w:rsid w:val="00845200"/>
    <w:rsid w:val="0084605B"/>
    <w:rsid w:val="00846BD0"/>
    <w:rsid w:val="008472AB"/>
    <w:rsid w:val="00851077"/>
    <w:rsid w:val="00851390"/>
    <w:rsid w:val="008537FF"/>
    <w:rsid w:val="00854292"/>
    <w:rsid w:val="008543F8"/>
    <w:rsid w:val="00854F78"/>
    <w:rsid w:val="0085687B"/>
    <w:rsid w:val="0085799E"/>
    <w:rsid w:val="00857BFC"/>
    <w:rsid w:val="00860783"/>
    <w:rsid w:val="00861CA1"/>
    <w:rsid w:val="008620D4"/>
    <w:rsid w:val="00865A50"/>
    <w:rsid w:val="00867A69"/>
    <w:rsid w:val="00870779"/>
    <w:rsid w:val="008713D9"/>
    <w:rsid w:val="008726A1"/>
    <w:rsid w:val="00872CA4"/>
    <w:rsid w:val="0087314C"/>
    <w:rsid w:val="00873AD7"/>
    <w:rsid w:val="008759B2"/>
    <w:rsid w:val="00876777"/>
    <w:rsid w:val="00877101"/>
    <w:rsid w:val="00880C22"/>
    <w:rsid w:val="00882AD5"/>
    <w:rsid w:val="00882D73"/>
    <w:rsid w:val="00883725"/>
    <w:rsid w:val="00886D45"/>
    <w:rsid w:val="00893A7B"/>
    <w:rsid w:val="00893F0F"/>
    <w:rsid w:val="0089490F"/>
    <w:rsid w:val="00895737"/>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C7A68"/>
    <w:rsid w:val="008D00DF"/>
    <w:rsid w:val="008D0DF5"/>
    <w:rsid w:val="008D102E"/>
    <w:rsid w:val="008D1263"/>
    <w:rsid w:val="008D2ACB"/>
    <w:rsid w:val="008D4A94"/>
    <w:rsid w:val="008D4E24"/>
    <w:rsid w:val="008D5300"/>
    <w:rsid w:val="008D661A"/>
    <w:rsid w:val="008D754D"/>
    <w:rsid w:val="008E13BB"/>
    <w:rsid w:val="008E14E5"/>
    <w:rsid w:val="008E31CF"/>
    <w:rsid w:val="008E49FB"/>
    <w:rsid w:val="008E634D"/>
    <w:rsid w:val="008E7074"/>
    <w:rsid w:val="008F0473"/>
    <w:rsid w:val="008F1F99"/>
    <w:rsid w:val="008F29BF"/>
    <w:rsid w:val="008F2D13"/>
    <w:rsid w:val="008F374A"/>
    <w:rsid w:val="008F634E"/>
    <w:rsid w:val="008F6B75"/>
    <w:rsid w:val="008F7D7D"/>
    <w:rsid w:val="0090152B"/>
    <w:rsid w:val="0090319F"/>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1C6"/>
    <w:rsid w:val="0091482E"/>
    <w:rsid w:val="00916919"/>
    <w:rsid w:val="009169E5"/>
    <w:rsid w:val="00917F0B"/>
    <w:rsid w:val="009209BE"/>
    <w:rsid w:val="00921017"/>
    <w:rsid w:val="00921FE2"/>
    <w:rsid w:val="00923A4A"/>
    <w:rsid w:val="00924E5D"/>
    <w:rsid w:val="0092522E"/>
    <w:rsid w:val="0092563D"/>
    <w:rsid w:val="00927EE4"/>
    <w:rsid w:val="009307E1"/>
    <w:rsid w:val="009324F7"/>
    <w:rsid w:val="00934294"/>
    <w:rsid w:val="00935112"/>
    <w:rsid w:val="0093795E"/>
    <w:rsid w:val="009402D1"/>
    <w:rsid w:val="0094094B"/>
    <w:rsid w:val="009413CB"/>
    <w:rsid w:val="00943459"/>
    <w:rsid w:val="00943B38"/>
    <w:rsid w:val="00944901"/>
    <w:rsid w:val="00944B4B"/>
    <w:rsid w:val="009468E3"/>
    <w:rsid w:val="009510CD"/>
    <w:rsid w:val="0095220F"/>
    <w:rsid w:val="00952A1D"/>
    <w:rsid w:val="00955950"/>
    <w:rsid w:val="0095647F"/>
    <w:rsid w:val="009577D2"/>
    <w:rsid w:val="00963C38"/>
    <w:rsid w:val="00964CE0"/>
    <w:rsid w:val="00965599"/>
    <w:rsid w:val="00965AB1"/>
    <w:rsid w:val="009666CD"/>
    <w:rsid w:val="00966E20"/>
    <w:rsid w:val="00966EED"/>
    <w:rsid w:val="009707E0"/>
    <w:rsid w:val="009715AF"/>
    <w:rsid w:val="00972822"/>
    <w:rsid w:val="0097434E"/>
    <w:rsid w:val="00976DBE"/>
    <w:rsid w:val="00980411"/>
    <w:rsid w:val="00981C47"/>
    <w:rsid w:val="0098238C"/>
    <w:rsid w:val="009871F7"/>
    <w:rsid w:val="00987C6A"/>
    <w:rsid w:val="009901EA"/>
    <w:rsid w:val="009918BC"/>
    <w:rsid w:val="009920EB"/>
    <w:rsid w:val="0099296F"/>
    <w:rsid w:val="00992B55"/>
    <w:rsid w:val="00995C3C"/>
    <w:rsid w:val="00997E99"/>
    <w:rsid w:val="009A062B"/>
    <w:rsid w:val="009A4971"/>
    <w:rsid w:val="009A55BA"/>
    <w:rsid w:val="009A7B14"/>
    <w:rsid w:val="009A7BA7"/>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55BE"/>
    <w:rsid w:val="009D6D55"/>
    <w:rsid w:val="009D766A"/>
    <w:rsid w:val="009D7858"/>
    <w:rsid w:val="009E0481"/>
    <w:rsid w:val="009E12D5"/>
    <w:rsid w:val="009E196E"/>
    <w:rsid w:val="009E3EA4"/>
    <w:rsid w:val="009E49C4"/>
    <w:rsid w:val="009E68DF"/>
    <w:rsid w:val="009E6F1A"/>
    <w:rsid w:val="009F03DF"/>
    <w:rsid w:val="009F264E"/>
    <w:rsid w:val="009F43E4"/>
    <w:rsid w:val="009F5269"/>
    <w:rsid w:val="009F572B"/>
    <w:rsid w:val="009F6607"/>
    <w:rsid w:val="00A00E52"/>
    <w:rsid w:val="00A01735"/>
    <w:rsid w:val="00A032A5"/>
    <w:rsid w:val="00A059C2"/>
    <w:rsid w:val="00A07263"/>
    <w:rsid w:val="00A078F8"/>
    <w:rsid w:val="00A10674"/>
    <w:rsid w:val="00A10AB9"/>
    <w:rsid w:val="00A110FE"/>
    <w:rsid w:val="00A13E6F"/>
    <w:rsid w:val="00A1698C"/>
    <w:rsid w:val="00A16E04"/>
    <w:rsid w:val="00A17350"/>
    <w:rsid w:val="00A21DAE"/>
    <w:rsid w:val="00A229FD"/>
    <w:rsid w:val="00A22B1C"/>
    <w:rsid w:val="00A24894"/>
    <w:rsid w:val="00A25903"/>
    <w:rsid w:val="00A26074"/>
    <w:rsid w:val="00A3015E"/>
    <w:rsid w:val="00A3064C"/>
    <w:rsid w:val="00A32272"/>
    <w:rsid w:val="00A325F0"/>
    <w:rsid w:val="00A364A3"/>
    <w:rsid w:val="00A364D4"/>
    <w:rsid w:val="00A37B3D"/>
    <w:rsid w:val="00A40F46"/>
    <w:rsid w:val="00A41EE7"/>
    <w:rsid w:val="00A42805"/>
    <w:rsid w:val="00A430B3"/>
    <w:rsid w:val="00A45267"/>
    <w:rsid w:val="00A50C56"/>
    <w:rsid w:val="00A50C7A"/>
    <w:rsid w:val="00A52BAE"/>
    <w:rsid w:val="00A5344D"/>
    <w:rsid w:val="00A534D1"/>
    <w:rsid w:val="00A53A4B"/>
    <w:rsid w:val="00A540D0"/>
    <w:rsid w:val="00A56F80"/>
    <w:rsid w:val="00A573F8"/>
    <w:rsid w:val="00A5756B"/>
    <w:rsid w:val="00A57B2C"/>
    <w:rsid w:val="00A57BD1"/>
    <w:rsid w:val="00A60A83"/>
    <w:rsid w:val="00A70BAD"/>
    <w:rsid w:val="00A7267B"/>
    <w:rsid w:val="00A72748"/>
    <w:rsid w:val="00A73525"/>
    <w:rsid w:val="00A75E64"/>
    <w:rsid w:val="00A76A87"/>
    <w:rsid w:val="00A80698"/>
    <w:rsid w:val="00A838CA"/>
    <w:rsid w:val="00A84BE8"/>
    <w:rsid w:val="00A90304"/>
    <w:rsid w:val="00A926CF"/>
    <w:rsid w:val="00A94620"/>
    <w:rsid w:val="00A94CCC"/>
    <w:rsid w:val="00A9676E"/>
    <w:rsid w:val="00A96787"/>
    <w:rsid w:val="00A9747B"/>
    <w:rsid w:val="00AA0142"/>
    <w:rsid w:val="00AA032F"/>
    <w:rsid w:val="00AA4C2C"/>
    <w:rsid w:val="00AA50EB"/>
    <w:rsid w:val="00AA61AF"/>
    <w:rsid w:val="00AA7E2C"/>
    <w:rsid w:val="00AB0BC1"/>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6FFA"/>
    <w:rsid w:val="00AC7FA5"/>
    <w:rsid w:val="00AD07C4"/>
    <w:rsid w:val="00AD1891"/>
    <w:rsid w:val="00AD1ABA"/>
    <w:rsid w:val="00AD1F24"/>
    <w:rsid w:val="00AD28B0"/>
    <w:rsid w:val="00AD306E"/>
    <w:rsid w:val="00AD59CA"/>
    <w:rsid w:val="00AD6C9B"/>
    <w:rsid w:val="00AE1CC1"/>
    <w:rsid w:val="00AE4A70"/>
    <w:rsid w:val="00AE5672"/>
    <w:rsid w:val="00AE6A60"/>
    <w:rsid w:val="00AF0D83"/>
    <w:rsid w:val="00AF1486"/>
    <w:rsid w:val="00AF1F83"/>
    <w:rsid w:val="00AF329C"/>
    <w:rsid w:val="00AF46D6"/>
    <w:rsid w:val="00AF4FB1"/>
    <w:rsid w:val="00AF7588"/>
    <w:rsid w:val="00B00AD8"/>
    <w:rsid w:val="00B00D21"/>
    <w:rsid w:val="00B00D8C"/>
    <w:rsid w:val="00B01C5A"/>
    <w:rsid w:val="00B02483"/>
    <w:rsid w:val="00B0269A"/>
    <w:rsid w:val="00B03DA2"/>
    <w:rsid w:val="00B05BCD"/>
    <w:rsid w:val="00B05E9F"/>
    <w:rsid w:val="00B06E2D"/>
    <w:rsid w:val="00B06EE7"/>
    <w:rsid w:val="00B12800"/>
    <w:rsid w:val="00B12987"/>
    <w:rsid w:val="00B13098"/>
    <w:rsid w:val="00B1798B"/>
    <w:rsid w:val="00B229B0"/>
    <w:rsid w:val="00B2318D"/>
    <w:rsid w:val="00B26918"/>
    <w:rsid w:val="00B2736F"/>
    <w:rsid w:val="00B27D09"/>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28FD"/>
    <w:rsid w:val="00B6391F"/>
    <w:rsid w:val="00B6460C"/>
    <w:rsid w:val="00B64CC1"/>
    <w:rsid w:val="00B64F1C"/>
    <w:rsid w:val="00B654AC"/>
    <w:rsid w:val="00B6570F"/>
    <w:rsid w:val="00B65B82"/>
    <w:rsid w:val="00B71882"/>
    <w:rsid w:val="00B719C4"/>
    <w:rsid w:val="00B71EF2"/>
    <w:rsid w:val="00B720C3"/>
    <w:rsid w:val="00B72CEF"/>
    <w:rsid w:val="00B7425E"/>
    <w:rsid w:val="00B756D3"/>
    <w:rsid w:val="00B7581A"/>
    <w:rsid w:val="00B75DD5"/>
    <w:rsid w:val="00B804A4"/>
    <w:rsid w:val="00B80E80"/>
    <w:rsid w:val="00B80EDD"/>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A4"/>
    <w:rsid w:val="00BD64CC"/>
    <w:rsid w:val="00BD6D7D"/>
    <w:rsid w:val="00BE0614"/>
    <w:rsid w:val="00BE06F2"/>
    <w:rsid w:val="00BE0F65"/>
    <w:rsid w:val="00BE143C"/>
    <w:rsid w:val="00BE1872"/>
    <w:rsid w:val="00BE2773"/>
    <w:rsid w:val="00BE5450"/>
    <w:rsid w:val="00BE624A"/>
    <w:rsid w:val="00BE725F"/>
    <w:rsid w:val="00BF00C5"/>
    <w:rsid w:val="00BF0A93"/>
    <w:rsid w:val="00BF0B29"/>
    <w:rsid w:val="00BF1A26"/>
    <w:rsid w:val="00BF1E44"/>
    <w:rsid w:val="00BF23E9"/>
    <w:rsid w:val="00BF2C29"/>
    <w:rsid w:val="00BF3096"/>
    <w:rsid w:val="00BF4749"/>
    <w:rsid w:val="00BF5522"/>
    <w:rsid w:val="00BF5ADD"/>
    <w:rsid w:val="00BF6681"/>
    <w:rsid w:val="00BF6894"/>
    <w:rsid w:val="00BF7328"/>
    <w:rsid w:val="00C0124A"/>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194"/>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B8"/>
    <w:rsid w:val="00CB3E7D"/>
    <w:rsid w:val="00CB5875"/>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4FD9"/>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292B"/>
    <w:rsid w:val="00D15F29"/>
    <w:rsid w:val="00D16277"/>
    <w:rsid w:val="00D22A77"/>
    <w:rsid w:val="00D22FE9"/>
    <w:rsid w:val="00D238ED"/>
    <w:rsid w:val="00D257DA"/>
    <w:rsid w:val="00D26A98"/>
    <w:rsid w:val="00D26B3B"/>
    <w:rsid w:val="00D30D5A"/>
    <w:rsid w:val="00D324CB"/>
    <w:rsid w:val="00D3490E"/>
    <w:rsid w:val="00D35FA5"/>
    <w:rsid w:val="00D37690"/>
    <w:rsid w:val="00D4243E"/>
    <w:rsid w:val="00D434A3"/>
    <w:rsid w:val="00D43E83"/>
    <w:rsid w:val="00D464A6"/>
    <w:rsid w:val="00D5137D"/>
    <w:rsid w:val="00D532CD"/>
    <w:rsid w:val="00D53BBB"/>
    <w:rsid w:val="00D5417F"/>
    <w:rsid w:val="00D5440F"/>
    <w:rsid w:val="00D54B8E"/>
    <w:rsid w:val="00D54E78"/>
    <w:rsid w:val="00D55CAB"/>
    <w:rsid w:val="00D55F27"/>
    <w:rsid w:val="00D622A5"/>
    <w:rsid w:val="00D65D49"/>
    <w:rsid w:val="00D66F7A"/>
    <w:rsid w:val="00D70C15"/>
    <w:rsid w:val="00D712D2"/>
    <w:rsid w:val="00D713B4"/>
    <w:rsid w:val="00D7179E"/>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3685"/>
    <w:rsid w:val="00DA425F"/>
    <w:rsid w:val="00DA4CB4"/>
    <w:rsid w:val="00DA4CD5"/>
    <w:rsid w:val="00DA7189"/>
    <w:rsid w:val="00DA7E36"/>
    <w:rsid w:val="00DB0FD7"/>
    <w:rsid w:val="00DB1659"/>
    <w:rsid w:val="00DB1840"/>
    <w:rsid w:val="00DB18FC"/>
    <w:rsid w:val="00DB26E6"/>
    <w:rsid w:val="00DB3973"/>
    <w:rsid w:val="00DB3A1F"/>
    <w:rsid w:val="00DB425D"/>
    <w:rsid w:val="00DB5115"/>
    <w:rsid w:val="00DC0DB2"/>
    <w:rsid w:val="00DC213F"/>
    <w:rsid w:val="00DC3CD5"/>
    <w:rsid w:val="00DC48B6"/>
    <w:rsid w:val="00DC64A2"/>
    <w:rsid w:val="00DD0164"/>
    <w:rsid w:val="00DD197E"/>
    <w:rsid w:val="00DD6145"/>
    <w:rsid w:val="00DD79BD"/>
    <w:rsid w:val="00DE05FF"/>
    <w:rsid w:val="00DE1585"/>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2BF0"/>
    <w:rsid w:val="00E130BC"/>
    <w:rsid w:val="00E13367"/>
    <w:rsid w:val="00E14EB8"/>
    <w:rsid w:val="00E153D4"/>
    <w:rsid w:val="00E15E2C"/>
    <w:rsid w:val="00E176AC"/>
    <w:rsid w:val="00E17B7D"/>
    <w:rsid w:val="00E22FF5"/>
    <w:rsid w:val="00E234EF"/>
    <w:rsid w:val="00E2379B"/>
    <w:rsid w:val="00E24092"/>
    <w:rsid w:val="00E24149"/>
    <w:rsid w:val="00E254AE"/>
    <w:rsid w:val="00E256A0"/>
    <w:rsid w:val="00E25C23"/>
    <w:rsid w:val="00E2626C"/>
    <w:rsid w:val="00E27D80"/>
    <w:rsid w:val="00E300A5"/>
    <w:rsid w:val="00E31303"/>
    <w:rsid w:val="00E3479E"/>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979"/>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242B"/>
    <w:rsid w:val="00E83488"/>
    <w:rsid w:val="00E8546E"/>
    <w:rsid w:val="00E86B9A"/>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4D27"/>
    <w:rsid w:val="00ED6851"/>
    <w:rsid w:val="00ED6EC1"/>
    <w:rsid w:val="00ED6FFB"/>
    <w:rsid w:val="00EE09A4"/>
    <w:rsid w:val="00EE09C1"/>
    <w:rsid w:val="00EE09D3"/>
    <w:rsid w:val="00EE35AF"/>
    <w:rsid w:val="00EE3ACB"/>
    <w:rsid w:val="00EE4B98"/>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5995"/>
    <w:rsid w:val="00F06428"/>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6B2C"/>
    <w:rsid w:val="00F376C7"/>
    <w:rsid w:val="00F40F11"/>
    <w:rsid w:val="00F40F3D"/>
    <w:rsid w:val="00F4161A"/>
    <w:rsid w:val="00F431B8"/>
    <w:rsid w:val="00F4423F"/>
    <w:rsid w:val="00F442C4"/>
    <w:rsid w:val="00F44527"/>
    <w:rsid w:val="00F45B64"/>
    <w:rsid w:val="00F46A69"/>
    <w:rsid w:val="00F473D3"/>
    <w:rsid w:val="00F5108A"/>
    <w:rsid w:val="00F512D5"/>
    <w:rsid w:val="00F52F57"/>
    <w:rsid w:val="00F55A0C"/>
    <w:rsid w:val="00F56816"/>
    <w:rsid w:val="00F60C01"/>
    <w:rsid w:val="00F60CD1"/>
    <w:rsid w:val="00F60FD4"/>
    <w:rsid w:val="00F614C0"/>
    <w:rsid w:val="00F61EA4"/>
    <w:rsid w:val="00F6205F"/>
    <w:rsid w:val="00F62275"/>
    <w:rsid w:val="00F6322B"/>
    <w:rsid w:val="00F646C5"/>
    <w:rsid w:val="00F65460"/>
    <w:rsid w:val="00F65C8F"/>
    <w:rsid w:val="00F667E7"/>
    <w:rsid w:val="00F66B84"/>
    <w:rsid w:val="00F71022"/>
    <w:rsid w:val="00F72EA7"/>
    <w:rsid w:val="00F73359"/>
    <w:rsid w:val="00F73886"/>
    <w:rsid w:val="00F74AC2"/>
    <w:rsid w:val="00F74BCB"/>
    <w:rsid w:val="00F753E6"/>
    <w:rsid w:val="00F76C11"/>
    <w:rsid w:val="00F77143"/>
    <w:rsid w:val="00F77B98"/>
    <w:rsid w:val="00F80986"/>
    <w:rsid w:val="00F80E8A"/>
    <w:rsid w:val="00F81354"/>
    <w:rsid w:val="00F81FB8"/>
    <w:rsid w:val="00F841CB"/>
    <w:rsid w:val="00F855CB"/>
    <w:rsid w:val="00F85667"/>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26"/>
    <w:rsid w:val="00FD1847"/>
    <w:rsid w:val="00FD1A42"/>
    <w:rsid w:val="00FD34D8"/>
    <w:rsid w:val="00FD511C"/>
    <w:rsid w:val="00FD5211"/>
    <w:rsid w:val="00FD58FC"/>
    <w:rsid w:val="00FD66CA"/>
    <w:rsid w:val="00FD6DE0"/>
    <w:rsid w:val="00FD6EF0"/>
    <w:rsid w:val="00FD6FEA"/>
    <w:rsid w:val="00FD742B"/>
    <w:rsid w:val="00FD7435"/>
    <w:rsid w:val="00FE0E31"/>
    <w:rsid w:val="00FE1950"/>
    <w:rsid w:val="00FE20D0"/>
    <w:rsid w:val="00FE371F"/>
    <w:rsid w:val="00FE5CD0"/>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qFormat="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F09"/>
    <w:pPr>
      <w:spacing w:before="120"/>
    </w:pPr>
    <w:rPr>
      <w:sz w:val="24"/>
      <w:szCs w:val="20"/>
    </w:rPr>
  </w:style>
  <w:style w:type="paragraph" w:styleId="Heading1">
    <w:name w:val="heading 1"/>
    <w:next w:val="BodyText"/>
    <w:link w:val="Heading1Char"/>
    <w:qFormat/>
    <w:rsid w:val="00E254AE"/>
    <w:pPr>
      <w:keepNext/>
      <w:pageBreakBefore/>
      <w:numPr>
        <w:numId w:val="327"/>
      </w:numPr>
      <w:spacing w:before="240" w:after="60"/>
      <w:outlineLvl w:val="0"/>
    </w:pPr>
    <w:rPr>
      <w:rFonts w:ascii="Arial" w:hAnsi="Arial"/>
      <w:b/>
      <w:noProof/>
      <w:kern w:val="28"/>
      <w:sz w:val="28"/>
      <w:szCs w:val="20"/>
    </w:rPr>
  </w:style>
  <w:style w:type="paragraph" w:styleId="Heading2">
    <w:name w:val="heading 2"/>
    <w:basedOn w:val="Heading1"/>
    <w:next w:val="BodyText"/>
    <w:link w:val="Heading2Char"/>
    <w:qFormat/>
    <w:rsid w:val="00E254AE"/>
    <w:pPr>
      <w:pageBreakBefore w:val="0"/>
      <w:numPr>
        <w:ilvl w:val="1"/>
      </w:numPr>
      <w:outlineLvl w:val="1"/>
    </w:pPr>
  </w:style>
  <w:style w:type="paragraph" w:styleId="Heading3">
    <w:name w:val="heading 3"/>
    <w:basedOn w:val="Heading2"/>
    <w:next w:val="BodyText"/>
    <w:link w:val="Heading3Char"/>
    <w:qFormat/>
    <w:rsid w:val="00B55355"/>
    <w:pPr>
      <w:numPr>
        <w:ilvl w:val="2"/>
      </w:numPr>
      <w:outlineLvl w:val="2"/>
    </w:pPr>
    <w:rPr>
      <w:sz w:val="24"/>
    </w:rPr>
  </w:style>
  <w:style w:type="paragraph" w:styleId="Heading4">
    <w:name w:val="heading 4"/>
    <w:basedOn w:val="Heading3"/>
    <w:next w:val="BodyText"/>
    <w:link w:val="Heading4Char"/>
    <w:qFormat/>
    <w:rsid w:val="00E254AE"/>
    <w:pPr>
      <w:numPr>
        <w:ilvl w:val="3"/>
      </w:numPr>
      <w:outlineLvl w:val="3"/>
    </w:pPr>
  </w:style>
  <w:style w:type="paragraph" w:styleId="Heading5">
    <w:name w:val="heading 5"/>
    <w:basedOn w:val="Heading4"/>
    <w:next w:val="BodyText"/>
    <w:link w:val="Heading5Char"/>
    <w:qFormat/>
    <w:rsid w:val="00E254AE"/>
    <w:pPr>
      <w:numPr>
        <w:ilvl w:val="4"/>
      </w:numPr>
      <w:outlineLvl w:val="4"/>
    </w:pPr>
  </w:style>
  <w:style w:type="paragraph" w:styleId="Heading6">
    <w:name w:val="heading 6"/>
    <w:basedOn w:val="Heading5"/>
    <w:next w:val="BodyText"/>
    <w:link w:val="Heading6Char"/>
    <w:qFormat/>
    <w:rsid w:val="00E254AE"/>
    <w:pPr>
      <w:numPr>
        <w:ilvl w:val="5"/>
      </w:numPr>
      <w:outlineLvl w:val="5"/>
    </w:pPr>
  </w:style>
  <w:style w:type="paragraph" w:styleId="Heading7">
    <w:name w:val="heading 7"/>
    <w:basedOn w:val="Heading6"/>
    <w:next w:val="BodyText"/>
    <w:link w:val="Heading7Char"/>
    <w:qFormat/>
    <w:rsid w:val="00E254AE"/>
    <w:pPr>
      <w:numPr>
        <w:ilvl w:val="6"/>
      </w:numPr>
      <w:outlineLvl w:val="6"/>
    </w:pPr>
  </w:style>
  <w:style w:type="paragraph" w:styleId="Heading8">
    <w:name w:val="heading 8"/>
    <w:basedOn w:val="Heading7"/>
    <w:next w:val="BodyText"/>
    <w:link w:val="Heading8Char"/>
    <w:qFormat/>
    <w:rsid w:val="00E254AE"/>
    <w:pPr>
      <w:numPr>
        <w:ilvl w:val="7"/>
      </w:numPr>
      <w:outlineLvl w:val="7"/>
    </w:pPr>
  </w:style>
  <w:style w:type="paragraph" w:styleId="Heading9">
    <w:name w:val="heading 9"/>
    <w:basedOn w:val="Heading8"/>
    <w:next w:val="BodyText"/>
    <w:link w:val="Heading9Char"/>
    <w:qFormat/>
    <w:rsid w:val="00E254AE"/>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E49FB"/>
  </w:style>
  <w:style w:type="character" w:customStyle="1" w:styleId="BodyTextChar">
    <w:name w:val="Body Text Char"/>
    <w:basedOn w:val="DefaultParagraphFont"/>
    <w:link w:val="BodyText"/>
    <w:locked/>
    <w:rsid w:val="008E49FB"/>
    <w:rPr>
      <w:sz w:val="24"/>
    </w:rPr>
  </w:style>
  <w:style w:type="character" w:customStyle="1" w:styleId="Heading1Char">
    <w:name w:val="Heading 1 Char"/>
    <w:basedOn w:val="DefaultParagraphFont"/>
    <w:link w:val="Heading1"/>
    <w:uiPriority w:val="99"/>
    <w:locked/>
    <w:rsid w:val="006040F5"/>
    <w:rPr>
      <w:rFonts w:ascii="Arial" w:hAnsi="Arial"/>
      <w:b/>
      <w:noProof/>
      <w:kern w:val="28"/>
      <w:sz w:val="28"/>
      <w:szCs w:val="20"/>
    </w:rPr>
  </w:style>
  <w:style w:type="character" w:customStyle="1" w:styleId="Heading2Char">
    <w:name w:val="Heading 2 Char"/>
    <w:basedOn w:val="DefaultParagraphFont"/>
    <w:link w:val="Heading2"/>
    <w:uiPriority w:val="99"/>
    <w:locked/>
    <w:rsid w:val="00631B80"/>
    <w:rPr>
      <w:rFonts w:ascii="Arial" w:hAnsi="Arial"/>
      <w:b/>
      <w:noProof/>
      <w:kern w:val="28"/>
      <w:sz w:val="28"/>
      <w:szCs w:val="20"/>
    </w:rPr>
  </w:style>
  <w:style w:type="character" w:customStyle="1" w:styleId="Heading3Char">
    <w:name w:val="Heading 3 Char"/>
    <w:link w:val="Heading3"/>
    <w:locked/>
    <w:rsid w:val="00B55355"/>
    <w:rPr>
      <w:rFonts w:ascii="Arial" w:hAnsi="Arial"/>
      <w:b/>
      <w:noProof/>
      <w:kern w:val="28"/>
      <w:sz w:val="24"/>
      <w:szCs w:val="20"/>
    </w:rPr>
  </w:style>
  <w:style w:type="character" w:customStyle="1" w:styleId="Heading4Char">
    <w:name w:val="Heading 4 Char"/>
    <w:basedOn w:val="DefaultParagraphFont"/>
    <w:link w:val="Heading4"/>
    <w:locked/>
    <w:rsid w:val="00631B80"/>
    <w:rPr>
      <w:rFonts w:ascii="Arial" w:hAnsi="Arial"/>
      <w:b/>
      <w:noProof/>
      <w:kern w:val="28"/>
      <w:sz w:val="24"/>
      <w:szCs w:val="20"/>
    </w:rPr>
  </w:style>
  <w:style w:type="character" w:customStyle="1" w:styleId="Heading5Char">
    <w:name w:val="Heading 5 Char"/>
    <w:basedOn w:val="DefaultParagraphFont"/>
    <w:link w:val="Heading5"/>
    <w:uiPriority w:val="99"/>
    <w:rsid w:val="00CC1A52"/>
    <w:rPr>
      <w:rFonts w:ascii="Arial" w:hAnsi="Arial"/>
      <w:b/>
      <w:noProof/>
      <w:kern w:val="28"/>
      <w:sz w:val="24"/>
      <w:szCs w:val="20"/>
    </w:rPr>
  </w:style>
  <w:style w:type="character" w:customStyle="1" w:styleId="Heading6Char">
    <w:name w:val="Heading 6 Char"/>
    <w:basedOn w:val="DefaultParagraphFont"/>
    <w:link w:val="Heading6"/>
    <w:uiPriority w:val="99"/>
    <w:rsid w:val="00CC1A52"/>
    <w:rPr>
      <w:rFonts w:ascii="Arial" w:hAnsi="Arial"/>
      <w:b/>
      <w:noProof/>
      <w:kern w:val="28"/>
      <w:sz w:val="24"/>
      <w:szCs w:val="20"/>
    </w:rPr>
  </w:style>
  <w:style w:type="character" w:customStyle="1" w:styleId="Heading7Char">
    <w:name w:val="Heading 7 Char"/>
    <w:basedOn w:val="DefaultParagraphFont"/>
    <w:link w:val="Heading7"/>
    <w:uiPriority w:val="99"/>
    <w:rsid w:val="00CC1A52"/>
    <w:rPr>
      <w:rFonts w:ascii="Arial" w:hAnsi="Arial"/>
      <w:b/>
      <w:noProof/>
      <w:kern w:val="28"/>
      <w:sz w:val="24"/>
      <w:szCs w:val="20"/>
    </w:rPr>
  </w:style>
  <w:style w:type="character" w:customStyle="1" w:styleId="Heading8Char">
    <w:name w:val="Heading 8 Char"/>
    <w:basedOn w:val="DefaultParagraphFont"/>
    <w:link w:val="Heading8"/>
    <w:uiPriority w:val="99"/>
    <w:rsid w:val="00CC1A52"/>
    <w:rPr>
      <w:rFonts w:ascii="Arial" w:hAnsi="Arial"/>
      <w:b/>
      <w:noProof/>
      <w:kern w:val="28"/>
      <w:sz w:val="24"/>
      <w:szCs w:val="20"/>
    </w:rPr>
  </w:style>
  <w:style w:type="character" w:customStyle="1" w:styleId="Heading9Char">
    <w:name w:val="Heading 9 Char"/>
    <w:basedOn w:val="DefaultParagraphFont"/>
    <w:link w:val="Heading9"/>
    <w:uiPriority w:val="99"/>
    <w:rsid w:val="00CC1A52"/>
    <w:rPr>
      <w:rFonts w:ascii="Arial" w:hAnsi="Arial"/>
      <w:b/>
      <w:noProof/>
      <w:kern w:val="28"/>
      <w:sz w:val="24"/>
      <w:szCs w:val="20"/>
    </w:rPr>
  </w:style>
  <w:style w:type="paragraph" w:customStyle="1" w:styleId="StyleArial10ptBoldCentered">
    <w:name w:val="Style Arial 10 pt Bold Centered"/>
    <w:basedOn w:val="BodyText"/>
    <w:rsid w:val="00591C51"/>
    <w:pPr>
      <w:jc w:val="center"/>
    </w:pPr>
    <w:rPr>
      <w:rFonts w:ascii="Arial" w:hAnsi="Arial"/>
      <w:b/>
      <w:bCs/>
      <w:sz w:val="20"/>
    </w:rPr>
  </w:style>
  <w:style w:type="character" w:styleId="PageNumber">
    <w:name w:val="page number"/>
    <w:basedOn w:val="DefaultParagraphFont"/>
    <w:uiPriority w:val="99"/>
    <w:rsid w:val="00460AA1"/>
    <w:rPr>
      <w:rFonts w:cs="Times New Roman"/>
    </w:rPr>
  </w:style>
  <w:style w:type="character" w:styleId="FollowedHyperlink">
    <w:name w:val="FollowedHyperlink"/>
    <w:basedOn w:val="DefaultParagraphFont"/>
    <w:uiPriority w:val="99"/>
    <w:rsid w:val="00460AA1"/>
    <w:rPr>
      <w:rFonts w:cs="Times New Roman"/>
      <w:color w:val="800080"/>
      <w:u w:val="single"/>
    </w:rPr>
  </w:style>
  <w:style w:type="character" w:styleId="Hyperlink">
    <w:name w:val="Hyperlink"/>
    <w:basedOn w:val="DefaultParagraphFont"/>
    <w:uiPriority w:val="99"/>
    <w:rsid w:val="00460AA1"/>
    <w:rPr>
      <w:rFonts w:cs="Times New Roman"/>
      <w:color w:val="0000FF"/>
      <w:u w:val="single"/>
    </w:rPr>
  </w:style>
  <w:style w:type="character" w:styleId="CommentReference">
    <w:name w:val="annotation reference"/>
    <w:basedOn w:val="DefaultParagraphFont"/>
    <w:uiPriority w:val="99"/>
    <w:rsid w:val="00460AA1"/>
    <w:rPr>
      <w:rFonts w:cs="Times New Roman"/>
      <w:sz w:val="16"/>
    </w:rPr>
  </w:style>
  <w:style w:type="character" w:styleId="LineNumber">
    <w:name w:val="line number"/>
    <w:basedOn w:val="DefaultParagraphFon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FootnoteReference">
    <w:name w:val="footnote reference"/>
    <w:basedOn w:val="DefaultParagraphFont"/>
    <w:semiHidden/>
    <w:rsid w:val="00460AA1"/>
    <w:rPr>
      <w:rFonts w:cs="Times New Roman"/>
      <w:vertAlign w:val="superscript"/>
    </w:rPr>
  </w:style>
  <w:style w:type="character" w:styleId="EndnoteReference">
    <w:name w:val="endnote reference"/>
    <w:basedOn w:val="DefaultParagraphFont"/>
    <w:uiPriority w:val="99"/>
    <w:semiHidden/>
    <w:rsid w:val="00B71882"/>
    <w:rPr>
      <w:rFonts w:cs="Times New Roman"/>
      <w:vertAlign w:val="superscript"/>
    </w:rPr>
  </w:style>
  <w:style w:type="paragraph" w:styleId="List">
    <w:name w:val="List"/>
    <w:basedOn w:val="BodyText"/>
    <w:link w:val="ListChar"/>
    <w:rsid w:val="002375E1"/>
    <w:pPr>
      <w:ind w:left="1080" w:hanging="720"/>
    </w:pPr>
  </w:style>
  <w:style w:type="character" w:customStyle="1" w:styleId="ListChar">
    <w:name w:val="List Char"/>
    <w:link w:val="List"/>
    <w:locked/>
    <w:rsid w:val="002375E1"/>
    <w:rPr>
      <w:sz w:val="24"/>
      <w:szCs w:val="20"/>
    </w:rPr>
  </w:style>
  <w:style w:type="paragraph" w:styleId="BodyTextIndent">
    <w:name w:val="Body Text Indent"/>
    <w:basedOn w:val="BodyText"/>
    <w:link w:val="BodyTextIndentChar"/>
    <w:uiPriority w:val="99"/>
    <w:rsid w:val="00460AA1"/>
    <w:pPr>
      <w:ind w:left="360"/>
    </w:pPr>
  </w:style>
  <w:style w:type="character" w:customStyle="1" w:styleId="BodyTextIndentChar">
    <w:name w:val="Body Text Indent Char"/>
    <w:basedOn w:val="DefaultParagraphFont"/>
    <w:link w:val="BodyTextIndent"/>
    <w:uiPriority w:val="99"/>
    <w:rsid w:val="00CC1A52"/>
    <w:rPr>
      <w:sz w:val="24"/>
      <w:szCs w:val="20"/>
    </w:rPr>
  </w:style>
  <w:style w:type="paragraph" w:styleId="ListNumber">
    <w:name w:val="List Number"/>
    <w:basedOn w:val="Normal"/>
    <w:uiPriority w:val="99"/>
    <w:unhideWhenUsed/>
    <w:rsid w:val="002375E1"/>
    <w:pPr>
      <w:numPr>
        <w:numId w:val="215"/>
      </w:numPr>
      <w:contextualSpacing/>
    </w:pPr>
  </w:style>
  <w:style w:type="paragraph" w:styleId="ListBullet">
    <w:name w:val="List Bullet"/>
    <w:basedOn w:val="Normal"/>
    <w:link w:val="ListBulletChar"/>
    <w:unhideWhenUsed/>
    <w:rsid w:val="002375E1"/>
    <w:pPr>
      <w:numPr>
        <w:numId w:val="209"/>
      </w:numPr>
    </w:pPr>
  </w:style>
  <w:style w:type="character" w:customStyle="1" w:styleId="ListBulletChar">
    <w:name w:val="List Bullet Char"/>
    <w:link w:val="ListBullet"/>
    <w:locked/>
    <w:rsid w:val="002375E1"/>
    <w:rPr>
      <w:sz w:val="24"/>
      <w:szCs w:val="20"/>
    </w:rPr>
  </w:style>
  <w:style w:type="paragraph" w:styleId="ListBullet2">
    <w:name w:val="List Bullet 2"/>
    <w:basedOn w:val="Normal"/>
    <w:link w:val="ListBullet2Char"/>
    <w:rsid w:val="002375E1"/>
    <w:pPr>
      <w:numPr>
        <w:numId w:val="210"/>
      </w:numPr>
    </w:pPr>
  </w:style>
  <w:style w:type="character" w:customStyle="1" w:styleId="ListBullet2Char">
    <w:name w:val="List Bullet 2 Char"/>
    <w:link w:val="ListBullet2"/>
    <w:locked/>
    <w:rsid w:val="002375E1"/>
    <w:rPr>
      <w:sz w:val="24"/>
      <w:szCs w:val="20"/>
    </w:rPr>
  </w:style>
  <w:style w:type="paragraph" w:styleId="ListBullet3">
    <w:name w:val="List Bullet 3"/>
    <w:basedOn w:val="Normal"/>
    <w:link w:val="ListBullet3Char"/>
    <w:rsid w:val="002375E1"/>
    <w:pPr>
      <w:numPr>
        <w:numId w:val="211"/>
      </w:numPr>
    </w:pPr>
  </w:style>
  <w:style w:type="character" w:customStyle="1" w:styleId="ListBullet3Char">
    <w:name w:val="List Bullet 3 Char"/>
    <w:link w:val="ListBullet3"/>
    <w:locked/>
    <w:rsid w:val="002375E1"/>
    <w:rPr>
      <w:sz w:val="24"/>
      <w:szCs w:val="20"/>
    </w:rPr>
  </w:style>
  <w:style w:type="paragraph" w:styleId="List2">
    <w:name w:val="List 2"/>
    <w:basedOn w:val="List"/>
    <w:link w:val="List2Char"/>
    <w:rsid w:val="002375E1"/>
    <w:pPr>
      <w:ind w:left="1440"/>
    </w:pPr>
  </w:style>
  <w:style w:type="character" w:customStyle="1" w:styleId="List2Char">
    <w:name w:val="List 2 Char"/>
    <w:link w:val="List2"/>
    <w:locked/>
    <w:rsid w:val="002375E1"/>
    <w:rPr>
      <w:sz w:val="24"/>
      <w:szCs w:val="20"/>
    </w:rPr>
  </w:style>
  <w:style w:type="paragraph" w:styleId="TOC1">
    <w:name w:val="toc 1"/>
    <w:basedOn w:val="Normal"/>
    <w:next w:val="Normal"/>
    <w:uiPriority w:val="39"/>
    <w:rsid w:val="008E49FB"/>
    <w:pPr>
      <w:tabs>
        <w:tab w:val="right" w:leader="dot" w:pos="9346"/>
      </w:tabs>
      <w:spacing w:before="0"/>
      <w:ind w:left="288" w:hanging="288"/>
    </w:pPr>
    <w:rPr>
      <w:szCs w:val="24"/>
    </w:rPr>
  </w:style>
  <w:style w:type="paragraph" w:styleId="TOC2">
    <w:name w:val="toc 2"/>
    <w:basedOn w:val="TOC1"/>
    <w:next w:val="Normal"/>
    <w:uiPriority w:val="39"/>
    <w:rsid w:val="008E49FB"/>
    <w:pPr>
      <w:tabs>
        <w:tab w:val="clear" w:pos="9346"/>
        <w:tab w:val="right" w:leader="dot" w:pos="9350"/>
      </w:tabs>
      <w:ind w:left="720" w:hanging="432"/>
    </w:pPr>
  </w:style>
  <w:style w:type="paragraph" w:styleId="TOC3">
    <w:name w:val="toc 3"/>
    <w:basedOn w:val="TOC2"/>
    <w:next w:val="Normal"/>
    <w:uiPriority w:val="39"/>
    <w:rsid w:val="008E49FB"/>
    <w:pPr>
      <w:ind w:left="1152" w:hanging="576"/>
    </w:pPr>
  </w:style>
  <w:style w:type="paragraph" w:styleId="TOC4">
    <w:name w:val="toc 4"/>
    <w:basedOn w:val="TOC3"/>
    <w:next w:val="Normal"/>
    <w:uiPriority w:val="39"/>
    <w:rsid w:val="008E49FB"/>
    <w:pPr>
      <w:ind w:left="1584" w:hanging="720"/>
    </w:pPr>
  </w:style>
  <w:style w:type="paragraph" w:styleId="TOC5">
    <w:name w:val="toc 5"/>
    <w:basedOn w:val="TOC4"/>
    <w:next w:val="Normal"/>
    <w:uiPriority w:val="39"/>
    <w:rsid w:val="008E49FB"/>
    <w:pPr>
      <w:ind w:left="2160" w:hanging="1008"/>
    </w:pPr>
  </w:style>
  <w:style w:type="paragraph" w:styleId="TOC6">
    <w:name w:val="toc 6"/>
    <w:basedOn w:val="TOC5"/>
    <w:next w:val="Normal"/>
    <w:uiPriority w:val="39"/>
    <w:rsid w:val="008E49FB"/>
    <w:pPr>
      <w:ind w:left="2592" w:hanging="1152"/>
    </w:pPr>
  </w:style>
  <w:style w:type="paragraph" w:styleId="TOC7">
    <w:name w:val="toc 7"/>
    <w:basedOn w:val="TOC6"/>
    <w:next w:val="Normal"/>
    <w:uiPriority w:val="39"/>
    <w:rsid w:val="008E49FB"/>
    <w:pPr>
      <w:ind w:left="3024" w:hanging="1296"/>
    </w:pPr>
  </w:style>
  <w:style w:type="paragraph" w:styleId="TOC8">
    <w:name w:val="toc 8"/>
    <w:basedOn w:val="TOC7"/>
    <w:next w:val="Normal"/>
    <w:uiPriority w:val="39"/>
    <w:rsid w:val="008E49FB"/>
    <w:pPr>
      <w:ind w:left="3456" w:hanging="1440"/>
    </w:pPr>
  </w:style>
  <w:style w:type="paragraph" w:styleId="TOC9">
    <w:name w:val="toc 9"/>
    <w:basedOn w:val="TOC8"/>
    <w:next w:val="Normal"/>
    <w:uiPriority w:val="39"/>
    <w:rsid w:val="008E49FB"/>
    <w:pPr>
      <w:ind w:left="4032" w:hanging="1728"/>
    </w:pPr>
  </w:style>
  <w:style w:type="paragraph" w:customStyle="1" w:styleId="TableEntry">
    <w:name w:val="Table Entry"/>
    <w:basedOn w:val="BodyText"/>
    <w:link w:val="TableEntryChar"/>
    <w:qFormat/>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qFormat/>
    <w:rsid w:val="007F1D2D"/>
    <w:pPr>
      <w:keepNext/>
      <w:ind w:left="0"/>
      <w:jc w:val="center"/>
    </w:pPr>
    <w:rPr>
      <w:rFonts w:ascii="Arial" w:hAnsi="Arial"/>
      <w:b/>
      <w:sz w:val="20"/>
    </w:rPr>
  </w:style>
  <w:style w:type="character" w:customStyle="1" w:styleId="TableEntryHeaderChar">
    <w:name w:val="Table Entry Header Char"/>
    <w:link w:val="TableEntryHeader"/>
    <w:locked/>
    <w:rsid w:val="007F1D2D"/>
    <w:rPr>
      <w:rFonts w:ascii="Arial" w:hAnsi="Arial"/>
      <w:b/>
      <w:noProof/>
      <w:sz w:val="20"/>
      <w:szCs w:val="20"/>
    </w:rPr>
  </w:style>
  <w:style w:type="paragraph" w:customStyle="1" w:styleId="TableTitle">
    <w:name w:val="Table Title"/>
    <w:basedOn w:val="BodyText"/>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Caption">
    <w:name w:val="caption"/>
    <w:basedOn w:val="BodyText"/>
    <w:next w:val="BodyText"/>
    <w:uiPriority w:val="99"/>
    <w:qFormat/>
    <w:rsid w:val="00460AA1"/>
    <w:rPr>
      <w:rFonts w:ascii="Arial" w:hAnsi="Arial"/>
      <w:b/>
    </w:rPr>
  </w:style>
  <w:style w:type="paragraph" w:styleId="List3">
    <w:name w:val="List 3"/>
    <w:basedOn w:val="Normal"/>
    <w:link w:val="List3Char"/>
    <w:rsid w:val="002375E1"/>
    <w:pPr>
      <w:ind w:left="1800" w:hanging="720"/>
    </w:pPr>
  </w:style>
  <w:style w:type="character" w:customStyle="1" w:styleId="List3Char">
    <w:name w:val="List 3 Char"/>
    <w:link w:val="List3"/>
    <w:locked/>
    <w:rsid w:val="002375E1"/>
    <w:rPr>
      <w:sz w:val="24"/>
      <w:szCs w:val="20"/>
    </w:rPr>
  </w:style>
  <w:style w:type="paragraph" w:styleId="ListContinue">
    <w:name w:val="List Continue"/>
    <w:basedOn w:val="Normal"/>
    <w:link w:val="ListContinueChar"/>
    <w:uiPriority w:val="99"/>
    <w:unhideWhenUsed/>
    <w:rsid w:val="002375E1"/>
    <w:pPr>
      <w:ind w:left="360"/>
      <w:contextualSpacing/>
    </w:pPr>
  </w:style>
  <w:style w:type="character" w:customStyle="1" w:styleId="ListContinueChar">
    <w:name w:val="List Continue Char"/>
    <w:link w:val="ListContinue"/>
    <w:uiPriority w:val="99"/>
    <w:locked/>
    <w:rsid w:val="002375E1"/>
    <w:rPr>
      <w:sz w:val="24"/>
      <w:szCs w:val="20"/>
    </w:rPr>
  </w:style>
  <w:style w:type="paragraph" w:styleId="ListContinue2">
    <w:name w:val="List Continue 2"/>
    <w:basedOn w:val="Normal"/>
    <w:uiPriority w:val="99"/>
    <w:unhideWhenUsed/>
    <w:rsid w:val="002375E1"/>
    <w:pPr>
      <w:ind w:left="720"/>
      <w:contextualSpacing/>
    </w:pPr>
  </w:style>
  <w:style w:type="paragraph" w:customStyle="1" w:styleId="ParagraphHeading">
    <w:name w:val="Paragraph Heading"/>
    <w:basedOn w:val="Caption"/>
    <w:next w:val="BodyText"/>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Bullet"/>
    <w:uiPriority w:val="99"/>
    <w:rsid w:val="00460AA1"/>
    <w:pPr>
      <w:numPr>
        <w:numId w:val="0"/>
      </w:numPr>
      <w:ind w:left="720"/>
    </w:pPr>
  </w:style>
  <w:style w:type="paragraph" w:customStyle="1" w:styleId="ListBullet2Continue">
    <w:name w:val="List Bullet 2 Continue"/>
    <w:basedOn w:val="ListBullet2"/>
    <w:uiPriority w:val="99"/>
    <w:rsid w:val="00460AA1"/>
    <w:pPr>
      <w:numPr>
        <w:numId w:val="0"/>
      </w:numPr>
      <w:ind w:left="1080"/>
    </w:pPr>
  </w:style>
  <w:style w:type="paragraph" w:customStyle="1" w:styleId="ListBullet3Continue">
    <w:name w:val="List Bullet 3 Continue"/>
    <w:basedOn w:val="ListBullet3"/>
    <w:uiPriority w:val="99"/>
    <w:rsid w:val="00460AA1"/>
    <w:pPr>
      <w:numPr>
        <w:numId w:val="0"/>
      </w:numPr>
      <w:ind w:left="1440"/>
    </w:pPr>
  </w:style>
  <w:style w:type="paragraph" w:customStyle="1" w:styleId="List3Continue">
    <w:name w:val="List 3 Continue"/>
    <w:basedOn w:val="List3"/>
    <w:rsid w:val="002375E1"/>
    <w:pPr>
      <w:ind w:firstLine="0"/>
    </w:pPr>
  </w:style>
  <w:style w:type="paragraph" w:customStyle="1" w:styleId="AppendixHeading2">
    <w:name w:val="Appendix Heading 2"/>
    <w:next w:val="BodyText"/>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BodyText"/>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BodyText"/>
    <w:uiPriority w:val="99"/>
    <w:rsid w:val="00955950"/>
    <w:pPr>
      <w:numPr>
        <w:ilvl w:val="2"/>
      </w:numPr>
      <w:tabs>
        <w:tab w:val="num" w:pos="720"/>
      </w:tabs>
      <w:ind w:left="720" w:hanging="720"/>
      <w:outlineLvl w:val="2"/>
    </w:pPr>
    <w:rPr>
      <w:sz w:val="24"/>
    </w:rPr>
  </w:style>
  <w:style w:type="paragraph" w:styleId="Header">
    <w:name w:val="header"/>
    <w:basedOn w:val="Normal"/>
    <w:link w:val="HeaderChar"/>
    <w:uiPriority w:val="99"/>
    <w:rsid w:val="00460AA1"/>
    <w:pPr>
      <w:tabs>
        <w:tab w:val="center" w:pos="4320"/>
        <w:tab w:val="right" w:pos="8640"/>
      </w:tabs>
    </w:pPr>
  </w:style>
  <w:style w:type="character" w:customStyle="1" w:styleId="HeaderChar">
    <w:name w:val="Header Char"/>
    <w:basedOn w:val="DefaultParagraphFont"/>
    <w:link w:val="Header"/>
    <w:uiPriority w:val="99"/>
    <w:rsid w:val="00CC1A52"/>
    <w:rPr>
      <w:sz w:val="24"/>
      <w:szCs w:val="20"/>
    </w:rPr>
  </w:style>
  <w:style w:type="paragraph" w:styleId="FootnoteText">
    <w:name w:val="footnote text"/>
    <w:basedOn w:val="Normal"/>
    <w:link w:val="FootnoteTextChar"/>
    <w:semiHidden/>
    <w:rsid w:val="00460AA1"/>
    <w:rPr>
      <w:sz w:val="20"/>
    </w:rPr>
  </w:style>
  <w:style w:type="character" w:customStyle="1" w:styleId="FootnoteTextChar">
    <w:name w:val="Footnote Text Char"/>
    <w:basedOn w:val="DefaultParagraphFont"/>
    <w:link w:val="FootnoteText"/>
    <w:rsid w:val="00CC1A52"/>
    <w:rPr>
      <w:sz w:val="20"/>
      <w:szCs w:val="20"/>
    </w:rPr>
  </w:style>
  <w:style w:type="paragraph" w:styleId="Footer">
    <w:name w:val="footer"/>
    <w:basedOn w:val="Normal"/>
    <w:link w:val="FooterChar"/>
    <w:rsid w:val="00460AA1"/>
    <w:pPr>
      <w:tabs>
        <w:tab w:val="center" w:pos="4320"/>
        <w:tab w:val="right" w:pos="8640"/>
      </w:tabs>
    </w:pPr>
  </w:style>
  <w:style w:type="character" w:customStyle="1" w:styleId="FooterChar">
    <w:name w:val="Footer Char"/>
    <w:basedOn w:val="DefaultParagraphFont"/>
    <w:link w:val="Footer"/>
    <w:locked/>
    <w:rsid w:val="00B1798B"/>
    <w:rPr>
      <w:rFonts w:cs="Times New Roman"/>
      <w:sz w:val="24"/>
    </w:rPr>
  </w:style>
  <w:style w:type="paragraph" w:styleId="BlockText">
    <w:name w:val="Block Text"/>
    <w:basedOn w:val="Normal"/>
    <w:uiPriority w:val="99"/>
    <w:rsid w:val="00B71882"/>
    <w:pPr>
      <w:spacing w:after="120"/>
      <w:ind w:left="1440" w:right="1440"/>
    </w:pPr>
  </w:style>
  <w:style w:type="paragraph" w:customStyle="1" w:styleId="Glossary">
    <w:name w:val="Glossary"/>
    <w:basedOn w:val="Heading1"/>
    <w:uiPriority w:val="99"/>
    <w:rsid w:val="00460AA1"/>
    <w:pPr>
      <w:numPr>
        <w:numId w:val="0"/>
      </w:numPr>
    </w:pPr>
  </w:style>
  <w:style w:type="paragraph" w:styleId="DocumentMap">
    <w:name w:val="Document Map"/>
    <w:basedOn w:val="Normal"/>
    <w:link w:val="DocumentMapChar"/>
    <w:uiPriority w:val="99"/>
    <w:semiHidden/>
    <w:rsid w:val="00460AA1"/>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CC1A52"/>
    <w:rPr>
      <w:sz w:val="0"/>
      <w:szCs w:val="0"/>
    </w:rPr>
  </w:style>
  <w:style w:type="paragraph" w:styleId="CommentText">
    <w:name w:val="annotation text"/>
    <w:basedOn w:val="Normal"/>
    <w:link w:val="CommentTextChar"/>
    <w:uiPriority w:val="99"/>
    <w:rsid w:val="00460AA1"/>
    <w:rPr>
      <w:sz w:val="20"/>
    </w:rPr>
  </w:style>
  <w:style w:type="character" w:customStyle="1" w:styleId="CommentTextChar">
    <w:name w:val="Comment Text Char"/>
    <w:basedOn w:val="DefaultParagraphFont"/>
    <w:link w:val="CommentText"/>
    <w:uiPriority w:val="99"/>
    <w:locked/>
    <w:rsid w:val="00367199"/>
    <w:rPr>
      <w:rFonts w:cs="Times New Roman"/>
    </w:rPr>
  </w:style>
  <w:style w:type="paragraph" w:styleId="BodyText2">
    <w:name w:val="Body Text 2"/>
    <w:basedOn w:val="Normal"/>
    <w:link w:val="BodyText2Char"/>
    <w:uiPriority w:val="99"/>
    <w:rsid w:val="00460AA1"/>
    <w:pPr>
      <w:spacing w:after="120" w:line="480" w:lineRule="auto"/>
    </w:pPr>
  </w:style>
  <w:style w:type="character" w:customStyle="1" w:styleId="BodyText2Char">
    <w:name w:val="Body Text 2 Char"/>
    <w:basedOn w:val="DefaultParagraphFont"/>
    <w:link w:val="BodyText2"/>
    <w:uiPriority w:val="99"/>
    <w:rsid w:val="00CC1A52"/>
    <w:rPr>
      <w:sz w:val="24"/>
      <w:szCs w:val="20"/>
    </w:rPr>
  </w:style>
  <w:style w:type="paragraph" w:styleId="BodyTextIndent2">
    <w:name w:val="Body Text Indent 2"/>
    <w:basedOn w:val="Normal"/>
    <w:link w:val="BodyTextIndent2Char"/>
    <w:uiPriority w:val="99"/>
    <w:rsid w:val="00460AA1"/>
    <w:pPr>
      <w:spacing w:after="120" w:line="480" w:lineRule="auto"/>
      <w:ind w:left="360"/>
    </w:pPr>
  </w:style>
  <w:style w:type="character" w:customStyle="1" w:styleId="BodyTextIndent2Char">
    <w:name w:val="Body Text Indent 2 Char"/>
    <w:basedOn w:val="DefaultParagraphFont"/>
    <w:link w:val="BodyTextIndent2"/>
    <w:uiPriority w:val="99"/>
    <w:rsid w:val="00CC1A52"/>
    <w:rPr>
      <w:sz w:val="24"/>
      <w:szCs w:val="20"/>
    </w:rPr>
  </w:style>
  <w:style w:type="paragraph" w:customStyle="1" w:styleId="Note">
    <w:name w:val="Note"/>
    <w:basedOn w:val="FootnoteText"/>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IndexHeading">
    <w:name w:val="index heading"/>
    <w:basedOn w:val="Normal"/>
    <w:next w:val="Index1"/>
    <w:uiPriority w:val="99"/>
    <w:semiHidden/>
    <w:rsid w:val="00B71882"/>
  </w:style>
  <w:style w:type="paragraph" w:styleId="BalloonText">
    <w:name w:val="Balloon Text"/>
    <w:basedOn w:val="Normal"/>
    <w:link w:val="BalloonTextChar"/>
    <w:uiPriority w:val="99"/>
    <w:semiHidden/>
    <w:rsid w:val="00460AA1"/>
    <w:rPr>
      <w:rFonts w:ascii="Tahoma" w:hAnsi="Tahoma" w:cs="Tahoma"/>
      <w:sz w:val="16"/>
      <w:szCs w:val="16"/>
    </w:rPr>
  </w:style>
  <w:style w:type="character" w:customStyle="1" w:styleId="BalloonTextChar">
    <w:name w:val="Balloon Text Char"/>
    <w:basedOn w:val="DefaultParagraphFont"/>
    <w:link w:val="BalloonText"/>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Number4">
    <w:name w:val="List Number 4"/>
    <w:basedOn w:val="Normal"/>
    <w:uiPriority w:val="99"/>
    <w:rsid w:val="002375E1"/>
    <w:pPr>
      <w:numPr>
        <w:numId w:val="218"/>
      </w:numPr>
    </w:pPr>
  </w:style>
  <w:style w:type="paragraph" w:styleId="ListNumber2">
    <w:name w:val="List Number 2"/>
    <w:basedOn w:val="Normal"/>
    <w:link w:val="ListNumber2Char"/>
    <w:rsid w:val="002375E1"/>
    <w:pPr>
      <w:numPr>
        <w:numId w:val="216"/>
      </w:numPr>
    </w:pPr>
  </w:style>
  <w:style w:type="character" w:customStyle="1" w:styleId="ListNumber2Char">
    <w:name w:val="List Number 2 Char"/>
    <w:link w:val="ListNumber2"/>
    <w:locked/>
    <w:rsid w:val="002375E1"/>
    <w:rPr>
      <w:sz w:val="24"/>
      <w:szCs w:val="20"/>
    </w:rPr>
  </w:style>
  <w:style w:type="paragraph" w:styleId="ListBullet5">
    <w:name w:val="List Bullet 5"/>
    <w:basedOn w:val="Normal"/>
    <w:uiPriority w:val="99"/>
    <w:unhideWhenUsed/>
    <w:rsid w:val="002375E1"/>
    <w:pPr>
      <w:numPr>
        <w:numId w:val="213"/>
      </w:numPr>
    </w:pPr>
  </w:style>
  <w:style w:type="paragraph" w:styleId="BodyTextFirstIndent">
    <w:name w:val="Body Text First Indent"/>
    <w:basedOn w:val="BodyText"/>
    <w:link w:val="BodyTextFirstIndentChar"/>
    <w:uiPriority w:val="99"/>
    <w:rsid w:val="00B71882"/>
    <w:pPr>
      <w:ind w:firstLine="210"/>
    </w:pPr>
  </w:style>
  <w:style w:type="character" w:customStyle="1" w:styleId="BodyTextFirstIndentChar">
    <w:name w:val="Body Text First Indent Char"/>
    <w:basedOn w:val="BodyTextChar"/>
    <w:link w:val="BodyTextFirstIndent"/>
    <w:uiPriority w:val="99"/>
    <w:semiHidden/>
    <w:rsid w:val="00CC1A52"/>
    <w:rPr>
      <w:sz w:val="24"/>
      <w:szCs w:val="20"/>
    </w:rPr>
  </w:style>
  <w:style w:type="paragraph" w:styleId="Date">
    <w:name w:val="Date"/>
    <w:basedOn w:val="Normal"/>
    <w:next w:val="Normal"/>
    <w:link w:val="DateChar"/>
    <w:uiPriority w:val="99"/>
    <w:rsid w:val="00B71882"/>
  </w:style>
  <w:style w:type="character" w:customStyle="1" w:styleId="DateChar">
    <w:name w:val="Date Char"/>
    <w:basedOn w:val="DefaultParagraphFont"/>
    <w:link w:val="Date"/>
    <w:uiPriority w:val="99"/>
    <w:semiHidden/>
    <w:rsid w:val="00CC1A52"/>
    <w:rPr>
      <w:sz w:val="24"/>
      <w:szCs w:val="20"/>
    </w:rPr>
  </w:style>
  <w:style w:type="paragraph" w:styleId="BodyTextFirstIndent2">
    <w:name w:val="Body Text First Indent 2"/>
    <w:basedOn w:val="BodyTextIndent"/>
    <w:link w:val="BodyTextFirstIndent2Char"/>
    <w:uiPriority w:val="99"/>
    <w:rsid w:val="00B71882"/>
    <w:pPr>
      <w:spacing w:after="120"/>
      <w:ind w:left="283" w:firstLine="210"/>
    </w:pPr>
  </w:style>
  <w:style w:type="character" w:customStyle="1" w:styleId="BodyTextFirstIndent2Char">
    <w:name w:val="Body Text First Indent 2 Char"/>
    <w:basedOn w:val="BodyTextIndentChar"/>
    <w:link w:val="BodyTextFirstIndent2"/>
    <w:uiPriority w:val="99"/>
    <w:semiHidden/>
    <w:rsid w:val="00CC1A52"/>
    <w:rPr>
      <w:sz w:val="24"/>
      <w:szCs w:val="20"/>
    </w:rPr>
  </w:style>
  <w:style w:type="paragraph" w:styleId="ListNumber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BodyText"/>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BodyText"/>
    <w:uiPriority w:val="99"/>
    <w:rsid w:val="00955950"/>
    <w:pPr>
      <w:keepNext/>
      <w:tabs>
        <w:tab w:val="clear" w:pos="1044"/>
        <w:tab w:val="num" w:pos="1008"/>
      </w:tabs>
      <w:ind w:left="1008" w:hanging="1008"/>
      <w:outlineLvl w:val="4"/>
    </w:pPr>
  </w:style>
  <w:style w:type="paragraph" w:customStyle="1" w:styleId="instructions">
    <w:name w:val="instructions"/>
    <w:basedOn w:val="BodyText"/>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DefaultParagraphFont"/>
    <w:uiPriority w:val="99"/>
    <w:rsid w:val="005102A1"/>
    <w:rPr>
      <w:rFonts w:cs="Times New Roman"/>
    </w:rPr>
  </w:style>
  <w:style w:type="paragraph" w:styleId="CommentSubject">
    <w:name w:val="annotation subject"/>
    <w:basedOn w:val="CommentText"/>
    <w:next w:val="CommentText"/>
    <w:link w:val="CommentSubjectChar"/>
    <w:uiPriority w:val="99"/>
    <w:semiHidden/>
    <w:rsid w:val="00F96973"/>
    <w:rPr>
      <w:b/>
      <w:bCs/>
    </w:rPr>
  </w:style>
  <w:style w:type="character" w:customStyle="1" w:styleId="CommentSubjectChar">
    <w:name w:val="Comment Subject Char"/>
    <w:basedOn w:val="CommentTextChar"/>
    <w:link w:val="CommentSubject"/>
    <w:uiPriority w:val="99"/>
    <w:semiHidden/>
    <w:rsid w:val="00CC1A52"/>
    <w:rPr>
      <w:rFonts w:cs="Times New Roman"/>
      <w:b/>
      <w:bCs/>
      <w:sz w:val="20"/>
      <w:szCs w:val="20"/>
    </w:rPr>
  </w:style>
  <w:style w:type="paragraph" w:styleId="ListContinue3">
    <w:name w:val="List Continue 3"/>
    <w:basedOn w:val="Normal"/>
    <w:uiPriority w:val="99"/>
    <w:unhideWhenUsed/>
    <w:rsid w:val="002375E1"/>
    <w:pPr>
      <w:ind w:left="1080"/>
      <w:contextualSpacing/>
    </w:pPr>
  </w:style>
  <w:style w:type="paragraph" w:styleId="ListContinue4">
    <w:name w:val="List Continue 4"/>
    <w:basedOn w:val="Normal"/>
    <w:uiPriority w:val="99"/>
    <w:unhideWhenUsed/>
    <w:rsid w:val="002375E1"/>
    <w:pPr>
      <w:ind w:left="1440"/>
      <w:contextualSpacing/>
    </w:pPr>
  </w:style>
  <w:style w:type="paragraph" w:styleId="ListContinue5">
    <w:name w:val="List Continue 5"/>
    <w:basedOn w:val="Normal"/>
    <w:uiPriority w:val="99"/>
    <w:unhideWhenUsed/>
    <w:rsid w:val="002375E1"/>
    <w:pPr>
      <w:ind w:left="1800"/>
      <w:contextualSpacing/>
    </w:pPr>
  </w:style>
  <w:style w:type="paragraph" w:styleId="ListNumber5">
    <w:name w:val="List Number 5"/>
    <w:basedOn w:val="Normal"/>
    <w:uiPriority w:val="99"/>
    <w:unhideWhenUsed/>
    <w:rsid w:val="002375E1"/>
    <w:pPr>
      <w:numPr>
        <w:numId w:val="219"/>
      </w:numPr>
    </w:pPr>
  </w:style>
  <w:style w:type="paragraph" w:styleId="PlainText">
    <w:name w:val="Plain Text"/>
    <w:basedOn w:val="Normal"/>
    <w:link w:val="PlainTextChar"/>
    <w:uiPriority w:val="99"/>
    <w:rsid w:val="00460AA1"/>
    <w:rPr>
      <w:rFonts w:ascii="Courier New" w:hAnsi="Courier New" w:cs="Courier New"/>
      <w:sz w:val="20"/>
    </w:rPr>
  </w:style>
  <w:style w:type="character" w:customStyle="1" w:styleId="PlainTextChar">
    <w:name w:val="Plain Text Char"/>
    <w:basedOn w:val="DefaultParagraphFont"/>
    <w:link w:val="PlainText"/>
    <w:uiPriority w:val="99"/>
    <w:rsid w:val="00CC1A52"/>
    <w:rPr>
      <w:rFonts w:ascii="Courier New" w:hAnsi="Courier New" w:cs="Courier New"/>
      <w:sz w:val="20"/>
      <w:szCs w:val="20"/>
    </w:rPr>
  </w:style>
  <w:style w:type="paragraph" w:styleId="TableofAuthorities">
    <w:name w:val="table of authorities"/>
    <w:basedOn w:val="Normal"/>
    <w:next w:val="Normal"/>
    <w:uiPriority w:val="99"/>
    <w:semiHidden/>
    <w:rsid w:val="00460AA1"/>
    <w:pPr>
      <w:ind w:left="240" w:hanging="240"/>
    </w:pPr>
  </w:style>
  <w:style w:type="paragraph" w:styleId="TableofFigures">
    <w:name w:val="table of figures"/>
    <w:basedOn w:val="Normal"/>
    <w:next w:val="Normal"/>
    <w:uiPriority w:val="99"/>
    <w:semiHidden/>
    <w:rsid w:val="00460AA1"/>
    <w:pPr>
      <w:ind w:left="480" w:hanging="480"/>
    </w:pPr>
  </w:style>
  <w:style w:type="paragraph" w:styleId="Title">
    <w:name w:val="Title"/>
    <w:basedOn w:val="Normal"/>
    <w:link w:val="TitleChar"/>
    <w:qFormat/>
    <w:rsid w:val="00460AA1"/>
    <w:pPr>
      <w:spacing w:before="240" w:after="60"/>
      <w:jc w:val="center"/>
      <w:outlineLvl w:val="0"/>
    </w:pPr>
    <w:rPr>
      <w:rFonts w:ascii="Arial" w:hAnsi="Arial" w:cs="Arial"/>
      <w:b/>
      <w:bCs/>
      <w:kern w:val="28"/>
      <w:sz w:val="44"/>
      <w:szCs w:val="32"/>
    </w:rPr>
  </w:style>
  <w:style w:type="character" w:customStyle="1" w:styleId="TitleChar">
    <w:name w:val="Title Char"/>
    <w:basedOn w:val="DefaultParagraphFont"/>
    <w:link w:val="Title"/>
    <w:uiPriority w:val="99"/>
    <w:rsid w:val="00CC1A52"/>
    <w:rPr>
      <w:rFonts w:asciiTheme="majorHAnsi" w:eastAsiaTheme="majorEastAsia" w:hAnsiTheme="majorHAnsi" w:cstheme="majorBidi"/>
      <w:b/>
      <w:bCs/>
      <w:kern w:val="28"/>
      <w:sz w:val="32"/>
      <w:szCs w:val="32"/>
    </w:rPr>
  </w:style>
  <w:style w:type="paragraph" w:styleId="TOAHeading">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BodyText"/>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le"/>
    <w:next w:val="BodyText"/>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Heading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TableGrid">
    <w:name w:val="Table Grid"/>
    <w:basedOn w:val="Table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
    <w:link w:val="List1Char"/>
    <w:qFormat/>
    <w:rsid w:val="002375E1"/>
  </w:style>
  <w:style w:type="character" w:customStyle="1" w:styleId="List1Char">
    <w:name w:val="List 1 Char"/>
    <w:link w:val="List1"/>
    <w:locked/>
    <w:rsid w:val="002375E1"/>
    <w:rPr>
      <w:sz w:val="24"/>
      <w:szCs w:val="20"/>
    </w:rPr>
  </w:style>
  <w:style w:type="paragraph" w:styleId="List4">
    <w:name w:val="List 4"/>
    <w:basedOn w:val="Normal"/>
    <w:uiPriority w:val="99"/>
    <w:unhideWhenUsed/>
    <w:rsid w:val="002375E1"/>
    <w:pPr>
      <w:ind w:left="1800" w:hanging="360"/>
    </w:pPr>
  </w:style>
  <w:style w:type="paragraph" w:styleId="List5">
    <w:name w:val="List 5"/>
    <w:basedOn w:val="Normal"/>
    <w:link w:val="List5Char"/>
    <w:rsid w:val="002375E1"/>
    <w:pPr>
      <w:ind w:left="1800" w:hanging="360"/>
    </w:pPr>
  </w:style>
  <w:style w:type="character" w:customStyle="1" w:styleId="List5Char">
    <w:name w:val="List 5 Char"/>
    <w:link w:val="List5"/>
    <w:locked/>
    <w:rsid w:val="002375E1"/>
    <w:rPr>
      <w:sz w:val="24"/>
      <w:szCs w:val="20"/>
    </w:rPr>
  </w:style>
  <w:style w:type="paragraph" w:customStyle="1" w:styleId="ListBullet1">
    <w:name w:val="List Bullet 1"/>
    <w:basedOn w:val="ListBullet"/>
    <w:link w:val="ListBullet1Char"/>
    <w:qFormat/>
    <w:rsid w:val="002375E1"/>
  </w:style>
  <w:style w:type="character" w:customStyle="1" w:styleId="ListBullet1Char">
    <w:name w:val="List Bullet 1 Char"/>
    <w:link w:val="ListBullet1"/>
    <w:locked/>
    <w:rsid w:val="002375E1"/>
    <w:rPr>
      <w:sz w:val="24"/>
      <w:szCs w:val="20"/>
    </w:rPr>
  </w:style>
  <w:style w:type="paragraph" w:styleId="ListBullet4">
    <w:name w:val="List Bullet 4"/>
    <w:basedOn w:val="Normal"/>
    <w:rsid w:val="002375E1"/>
    <w:pPr>
      <w:numPr>
        <w:numId w:val="212"/>
      </w:numPr>
    </w:pPr>
  </w:style>
  <w:style w:type="paragraph" w:customStyle="1" w:styleId="ListContinue1">
    <w:name w:val="List Continue 1"/>
    <w:basedOn w:val="List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Number"/>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Strong">
    <w:name w:val="Strong"/>
    <w:basedOn w:val="DefaultParagraphFon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ListParagraph">
    <w:name w:val="List Paragraph"/>
    <w:basedOn w:val="Normal"/>
    <w:uiPriority w:val="34"/>
    <w:qFormat/>
    <w:rsid w:val="002375E1"/>
    <w:pPr>
      <w:ind w:left="720"/>
    </w:pPr>
  </w:style>
  <w:style w:type="paragraph" w:styleId="Bibliography">
    <w:name w:val="Bibliography"/>
    <w:basedOn w:val="Normal"/>
    <w:next w:val="Normal"/>
    <w:uiPriority w:val="99"/>
    <w:semiHidden/>
    <w:rsid w:val="00CD3FE6"/>
  </w:style>
  <w:style w:type="paragraph" w:styleId="BodyText3">
    <w:name w:val="Body Text 3"/>
    <w:basedOn w:val="Normal"/>
    <w:link w:val="BodyText3Char"/>
    <w:uiPriority w:val="99"/>
    <w:rsid w:val="00CD3FE6"/>
    <w:pPr>
      <w:spacing w:after="120"/>
    </w:pPr>
    <w:rPr>
      <w:sz w:val="16"/>
      <w:szCs w:val="16"/>
    </w:rPr>
  </w:style>
  <w:style w:type="character" w:customStyle="1" w:styleId="BodyText3Char">
    <w:name w:val="Body Text 3 Char"/>
    <w:basedOn w:val="DefaultParagraphFont"/>
    <w:link w:val="BodyText3"/>
    <w:uiPriority w:val="99"/>
    <w:locked/>
    <w:rsid w:val="00CD3FE6"/>
    <w:rPr>
      <w:rFonts w:cs="Times New Roman"/>
      <w:sz w:val="16"/>
      <w:szCs w:val="16"/>
    </w:rPr>
  </w:style>
  <w:style w:type="paragraph" w:styleId="BodyTextIndent3">
    <w:name w:val="Body Text Indent 3"/>
    <w:basedOn w:val="Normal"/>
    <w:link w:val="BodyTextIndent3Char"/>
    <w:uiPriority w:val="99"/>
    <w:rsid w:val="00CD3FE6"/>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CD3FE6"/>
    <w:rPr>
      <w:rFonts w:cs="Times New Roman"/>
      <w:sz w:val="16"/>
      <w:szCs w:val="16"/>
    </w:rPr>
  </w:style>
  <w:style w:type="paragraph" w:styleId="Closing">
    <w:name w:val="Closing"/>
    <w:basedOn w:val="Normal"/>
    <w:link w:val="ClosingChar"/>
    <w:uiPriority w:val="99"/>
    <w:rsid w:val="00CD3FE6"/>
    <w:pPr>
      <w:spacing w:before="0"/>
      <w:ind w:left="4320"/>
    </w:pPr>
  </w:style>
  <w:style w:type="character" w:customStyle="1" w:styleId="ClosingChar">
    <w:name w:val="Closing Char"/>
    <w:basedOn w:val="DefaultParagraphFont"/>
    <w:link w:val="Closing"/>
    <w:uiPriority w:val="99"/>
    <w:locked/>
    <w:rsid w:val="00CD3FE6"/>
    <w:rPr>
      <w:rFonts w:cs="Times New Roman"/>
      <w:sz w:val="24"/>
    </w:rPr>
  </w:style>
  <w:style w:type="paragraph" w:styleId="E-mailSignature">
    <w:name w:val="E-mail Signature"/>
    <w:basedOn w:val="Normal"/>
    <w:link w:val="E-mailSignatureChar"/>
    <w:uiPriority w:val="99"/>
    <w:rsid w:val="00CD3FE6"/>
    <w:pPr>
      <w:spacing w:before="0"/>
    </w:pPr>
  </w:style>
  <w:style w:type="character" w:customStyle="1" w:styleId="E-mailSignatureChar">
    <w:name w:val="E-mail Signature Char"/>
    <w:basedOn w:val="DefaultParagraphFont"/>
    <w:link w:val="E-mailSignature"/>
    <w:uiPriority w:val="99"/>
    <w:locked/>
    <w:rsid w:val="00CD3FE6"/>
    <w:rPr>
      <w:rFonts w:cs="Times New Roman"/>
      <w:sz w:val="24"/>
    </w:rPr>
  </w:style>
  <w:style w:type="paragraph" w:styleId="EndnoteText">
    <w:name w:val="endnote text"/>
    <w:basedOn w:val="Normal"/>
    <w:link w:val="EndnoteTextChar"/>
    <w:uiPriority w:val="99"/>
    <w:rsid w:val="00CD3FE6"/>
    <w:pPr>
      <w:spacing w:before="0"/>
    </w:pPr>
    <w:rPr>
      <w:sz w:val="20"/>
    </w:rPr>
  </w:style>
  <w:style w:type="character" w:customStyle="1" w:styleId="EndnoteTextChar">
    <w:name w:val="Endnote Text Char"/>
    <w:basedOn w:val="DefaultParagraphFont"/>
    <w:link w:val="EndnoteText"/>
    <w:uiPriority w:val="99"/>
    <w:locked/>
    <w:rsid w:val="00CD3FE6"/>
    <w:rPr>
      <w:rFonts w:cs="Times New Roman"/>
    </w:rPr>
  </w:style>
  <w:style w:type="paragraph" w:styleId="EnvelopeAddress">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EnvelopeReturn">
    <w:name w:val="envelope return"/>
    <w:basedOn w:val="Normal"/>
    <w:uiPriority w:val="99"/>
    <w:rsid w:val="00CD3FE6"/>
    <w:pPr>
      <w:spacing w:before="0"/>
    </w:pPr>
    <w:rPr>
      <w:rFonts w:ascii="Cambria" w:eastAsia="MS ????" w:hAnsi="Cambria"/>
      <w:sz w:val="20"/>
    </w:rPr>
  </w:style>
  <w:style w:type="paragraph" w:styleId="HTMLAddress">
    <w:name w:val="HTML Address"/>
    <w:basedOn w:val="Normal"/>
    <w:link w:val="HTMLAddressChar"/>
    <w:uiPriority w:val="99"/>
    <w:rsid w:val="00CD3FE6"/>
    <w:pPr>
      <w:spacing w:before="0"/>
    </w:pPr>
    <w:rPr>
      <w:i/>
      <w:iCs/>
    </w:rPr>
  </w:style>
  <w:style w:type="character" w:customStyle="1" w:styleId="HTMLAddressChar">
    <w:name w:val="HTML Address Char"/>
    <w:basedOn w:val="DefaultParagraphFont"/>
    <w:link w:val="HTMLAddress"/>
    <w:uiPriority w:val="99"/>
    <w:locked/>
    <w:rsid w:val="00CD3FE6"/>
    <w:rPr>
      <w:rFonts w:cs="Times New Roman"/>
      <w:i/>
      <w:iCs/>
      <w:sz w:val="24"/>
    </w:rPr>
  </w:style>
  <w:style w:type="paragraph" w:styleId="HTMLPreformatted">
    <w:name w:val="HTML Preformatted"/>
    <w:basedOn w:val="Normal"/>
    <w:link w:val="HTMLPreformattedChar"/>
    <w:uiPriority w:val="99"/>
    <w:rsid w:val="00CD3FE6"/>
    <w:pPr>
      <w:spacing w:before="0"/>
    </w:pPr>
    <w:rPr>
      <w:rFonts w:ascii="Consolas" w:hAnsi="Consolas" w:cs="Consolas"/>
      <w:sz w:val="20"/>
    </w:rPr>
  </w:style>
  <w:style w:type="character" w:customStyle="1" w:styleId="HTMLPreformattedChar">
    <w:name w:val="HTML Preformatted Char"/>
    <w:basedOn w:val="DefaultParagraphFont"/>
    <w:link w:val="HTMLPreformatted"/>
    <w:uiPriority w:val="99"/>
    <w:locked/>
    <w:rsid w:val="00CD3FE6"/>
    <w:rPr>
      <w:rFonts w:ascii="Consolas" w:hAnsi="Consolas" w:cs="Consolas"/>
    </w:rPr>
  </w:style>
  <w:style w:type="paragraph" w:styleId="IntenseQuote">
    <w:name w:val="Intense Quote"/>
    <w:basedOn w:val="Normal"/>
    <w:next w:val="Normal"/>
    <w:link w:val="IntenseQuoteChar"/>
    <w:uiPriority w:val="99"/>
    <w:qFormat/>
    <w:rsid w:val="00CD3FE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CD3FE6"/>
    <w:rPr>
      <w:rFonts w:cs="Times New Roman"/>
      <w:b/>
      <w:bCs/>
      <w:i/>
      <w:iCs/>
      <w:color w:val="4F81BD"/>
      <w:sz w:val="24"/>
    </w:rPr>
  </w:style>
  <w:style w:type="paragraph" w:styleId="MacroText">
    <w:name w:val="macro"/>
    <w:link w:val="MacroTextCh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MacroTextChar">
    <w:name w:val="Macro Text Char"/>
    <w:basedOn w:val="DefaultParagraphFont"/>
    <w:link w:val="MacroText"/>
    <w:uiPriority w:val="99"/>
    <w:locked/>
    <w:rsid w:val="00CD3FE6"/>
    <w:rPr>
      <w:rFonts w:ascii="Consolas" w:hAnsi="Consolas" w:cs="Consolas"/>
      <w:lang w:val="en-US" w:eastAsia="en-US" w:bidi="ar-SA"/>
    </w:rPr>
  </w:style>
  <w:style w:type="paragraph" w:styleId="MessageHeader">
    <w:name w:val="Message Header"/>
    <w:basedOn w:val="Normal"/>
    <w:link w:val="MessageHeaderCh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MessageHeaderChar">
    <w:name w:val="Message Header Char"/>
    <w:basedOn w:val="DefaultParagraphFont"/>
    <w:link w:val="MessageHeader"/>
    <w:uiPriority w:val="99"/>
    <w:locked/>
    <w:rsid w:val="00CD3FE6"/>
    <w:rPr>
      <w:rFonts w:ascii="Cambria" w:eastAsia="MS ????" w:hAnsi="Cambria" w:cs="Times New Roman"/>
      <w:sz w:val="24"/>
      <w:szCs w:val="24"/>
      <w:shd w:val="pct20" w:color="auto" w:fill="auto"/>
    </w:rPr>
  </w:style>
  <w:style w:type="paragraph" w:styleId="NoSpacing">
    <w:name w:val="No Spacing"/>
    <w:uiPriority w:val="99"/>
    <w:qFormat/>
    <w:rsid w:val="00CD3FE6"/>
    <w:rPr>
      <w:sz w:val="24"/>
      <w:szCs w:val="20"/>
    </w:rPr>
  </w:style>
  <w:style w:type="paragraph" w:styleId="NoteHeading">
    <w:name w:val="Note Heading"/>
    <w:basedOn w:val="Normal"/>
    <w:next w:val="Normal"/>
    <w:link w:val="NoteHeadingChar"/>
    <w:uiPriority w:val="99"/>
    <w:rsid w:val="00CD3FE6"/>
    <w:pPr>
      <w:spacing w:before="0"/>
    </w:pPr>
  </w:style>
  <w:style w:type="character" w:customStyle="1" w:styleId="NoteHeadingChar">
    <w:name w:val="Note Heading Char"/>
    <w:basedOn w:val="DefaultParagraphFont"/>
    <w:link w:val="NoteHeading"/>
    <w:uiPriority w:val="99"/>
    <w:locked/>
    <w:rsid w:val="00CD3FE6"/>
    <w:rPr>
      <w:rFonts w:cs="Times New Roman"/>
      <w:sz w:val="24"/>
    </w:rPr>
  </w:style>
  <w:style w:type="paragraph" w:styleId="Quote">
    <w:name w:val="Quote"/>
    <w:basedOn w:val="Normal"/>
    <w:next w:val="Normal"/>
    <w:link w:val="QuoteChar"/>
    <w:uiPriority w:val="99"/>
    <w:qFormat/>
    <w:rsid w:val="00CD3FE6"/>
    <w:rPr>
      <w:i/>
      <w:iCs/>
      <w:color w:val="000000"/>
    </w:rPr>
  </w:style>
  <w:style w:type="character" w:customStyle="1" w:styleId="QuoteChar">
    <w:name w:val="Quote Char"/>
    <w:basedOn w:val="DefaultParagraphFont"/>
    <w:link w:val="Quote"/>
    <w:uiPriority w:val="99"/>
    <w:locked/>
    <w:rsid w:val="00CD3FE6"/>
    <w:rPr>
      <w:rFonts w:cs="Times New Roman"/>
      <w:i/>
      <w:iCs/>
      <w:color w:val="000000"/>
      <w:sz w:val="24"/>
    </w:rPr>
  </w:style>
  <w:style w:type="paragraph" w:styleId="Salutation">
    <w:name w:val="Salutation"/>
    <w:basedOn w:val="Normal"/>
    <w:next w:val="Normal"/>
    <w:link w:val="SalutationChar"/>
    <w:uiPriority w:val="99"/>
    <w:rsid w:val="00CD3FE6"/>
  </w:style>
  <w:style w:type="character" w:customStyle="1" w:styleId="SalutationChar">
    <w:name w:val="Salutation Char"/>
    <w:basedOn w:val="DefaultParagraphFont"/>
    <w:link w:val="Salutation"/>
    <w:uiPriority w:val="99"/>
    <w:locked/>
    <w:rsid w:val="00CD3FE6"/>
    <w:rPr>
      <w:rFonts w:cs="Times New Roman"/>
      <w:sz w:val="24"/>
    </w:rPr>
  </w:style>
  <w:style w:type="paragraph" w:styleId="Signature">
    <w:name w:val="Signature"/>
    <w:basedOn w:val="Normal"/>
    <w:link w:val="SignatureChar"/>
    <w:uiPriority w:val="99"/>
    <w:rsid w:val="00CD3FE6"/>
    <w:pPr>
      <w:spacing w:before="0"/>
      <w:ind w:left="4320"/>
    </w:pPr>
  </w:style>
  <w:style w:type="character" w:customStyle="1" w:styleId="SignatureChar">
    <w:name w:val="Signature Char"/>
    <w:basedOn w:val="DefaultParagraphFont"/>
    <w:link w:val="Signature"/>
    <w:uiPriority w:val="99"/>
    <w:locked/>
    <w:rsid w:val="00CD3FE6"/>
    <w:rPr>
      <w:rFonts w:cs="Times New Roman"/>
      <w:sz w:val="24"/>
    </w:rPr>
  </w:style>
  <w:style w:type="paragraph" w:styleId="Subtitle">
    <w:name w:val="Subtitle"/>
    <w:basedOn w:val="Normal"/>
    <w:next w:val="Normal"/>
    <w:link w:val="SubtitleChar"/>
    <w:uiPriority w:val="99"/>
    <w:qFormat/>
    <w:rsid w:val="00CD3FE6"/>
    <w:pPr>
      <w:numPr>
        <w:ilvl w:val="1"/>
      </w:numPr>
    </w:pPr>
    <w:rPr>
      <w:rFonts w:ascii="Cambria" w:eastAsia="MS ????" w:hAnsi="Cambria"/>
      <w:i/>
      <w:iCs/>
      <w:color w:val="4F81BD"/>
      <w:spacing w:val="15"/>
      <w:szCs w:val="24"/>
    </w:rPr>
  </w:style>
  <w:style w:type="character" w:customStyle="1" w:styleId="SubtitleChar">
    <w:name w:val="Subtitle Char"/>
    <w:basedOn w:val="DefaultParagraphFont"/>
    <w:link w:val="Subtitle"/>
    <w:uiPriority w:val="99"/>
    <w:locked/>
    <w:rsid w:val="00CD3FE6"/>
    <w:rPr>
      <w:rFonts w:ascii="Cambria" w:eastAsia="MS ????" w:hAnsi="Cambria" w:cs="Times New Roman"/>
      <w:i/>
      <w:iCs/>
      <w:color w:val="4F81BD"/>
      <w:spacing w:val="15"/>
      <w:sz w:val="24"/>
      <w:szCs w:val="24"/>
    </w:rPr>
  </w:style>
  <w:style w:type="paragraph" w:styleId="TOCHeading">
    <w:name w:val="TOC Heading"/>
    <w:basedOn w:val="Heading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e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0">
    <w:name w:val="BodyText"/>
    <w:link w:val="BodyTextChar0"/>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0">
    <w:name w:val="BodyText Char"/>
    <w:link w:val="BodyText0"/>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Emphasis">
    <w:name w:val="Emphasis"/>
    <w:basedOn w:val="DefaultParagraphFon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Caption">
    <w:name w:val="Component Table Caption"/>
    <w:basedOn w:val="Normal"/>
    <w:uiPriority w:val="99"/>
    <w:rsid w:val="00D868F6"/>
    <w:pPr>
      <w:keepNext/>
      <w:spacing w:before="180" w:after="60" w:line="180" w:lineRule="exact"/>
      <w:jc w:val="center"/>
    </w:pPr>
    <w:rPr>
      <w:rFonts w:ascii="Arial" w:hAnsi="Arial"/>
      <w:kern w:val="16"/>
      <w:sz w:val="20"/>
    </w:rPr>
  </w:style>
  <w:style w:type="paragraph" w:customStyle="1" w:styleId="ComponentTableHeader">
    <w:name w:val="Component Table Header"/>
    <w:basedOn w:val="ComponentTableCaption"/>
    <w:uiPriority w:val="99"/>
    <w:rsid w:val="00D868F6"/>
    <w:pPr>
      <w:spacing w:before="40" w:after="30"/>
    </w:pPr>
    <w:rPr>
      <w:b/>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BodyText"/>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HTMLTypewriter">
    <w:name w:val="HTML Typewriter"/>
    <w:basedOn w:val="DefaultParagraphFon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PlainTex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BodyText"/>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DefaultParagraphFont"/>
    <w:uiPriority w:val="99"/>
    <w:semiHidden/>
    <w:unhideWhenUsed/>
    <w:rsid w:val="00FE20D0"/>
    <w:rPr>
      <w:color w:val="605E5C"/>
      <w:shd w:val="clear" w:color="auto" w:fill="E1DFDD"/>
    </w:rPr>
  </w:style>
  <w:style w:type="character" w:customStyle="1" w:styleId="UnresolvedMention2">
    <w:name w:val="Unresolved Mention2"/>
    <w:basedOn w:val="DefaultParagraphFont"/>
    <w:uiPriority w:val="99"/>
    <w:semiHidden/>
    <w:unhideWhenUsed/>
    <w:rsid w:val="00EE09A4"/>
    <w:rPr>
      <w:color w:val="605E5C"/>
      <w:shd w:val="clear" w:color="auto" w:fill="E1DFDD"/>
    </w:rPr>
  </w:style>
  <w:style w:type="character" w:styleId="UnresolvedMention">
    <w:name w:val="Unresolved Mention"/>
    <w:basedOn w:val="DefaultParagraphFont"/>
    <w:uiPriority w:val="99"/>
    <w:semiHidden/>
    <w:unhideWhenUsed/>
    <w:rsid w:val="00DE1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1504319910">
      <w:bodyDiv w:val="1"/>
      <w:marLeft w:val="0"/>
      <w:marRight w:val="0"/>
      <w:marTop w:val="0"/>
      <w:marBottom w:val="0"/>
      <w:divBdr>
        <w:top w:val="none" w:sz="0" w:space="0" w:color="auto"/>
        <w:left w:val="none" w:sz="0" w:space="0" w:color="auto"/>
        <w:bottom w:val="none" w:sz="0" w:space="0" w:color="auto"/>
        <w:right w:val="none" w:sz="0" w:space="0" w:color="auto"/>
      </w:divBdr>
    </w:div>
    <w:div w:id="1600018359">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jpeg"/><Relationship Id="rId21" Type="http://schemas.openxmlformats.org/officeDocument/2006/relationships/hyperlink" Target="https://docs.google.com/spreadsheets/d/13CrWhlTQJqH5gilo91Z_DWSqgPxGjS5tM9YnJb-qbIU/edit?usp=sharing" TargetMode="External"/><Relationship Id="rId42" Type="http://schemas.openxmlformats.org/officeDocument/2006/relationships/image" Target="media/image9.wmf"/><Relationship Id="rId63" Type="http://schemas.openxmlformats.org/officeDocument/2006/relationships/image" Target="media/image20.wmf"/><Relationship Id="rId84" Type="http://schemas.openxmlformats.org/officeDocument/2006/relationships/image" Target="media/image29.emf"/><Relationship Id="rId138" Type="http://schemas.openxmlformats.org/officeDocument/2006/relationships/oleObject" Target="embeddings/oleObject37.bin"/><Relationship Id="rId159" Type="http://schemas.openxmlformats.org/officeDocument/2006/relationships/image" Target="media/image68.emf"/><Relationship Id="rId170" Type="http://schemas.openxmlformats.org/officeDocument/2006/relationships/hyperlink" Target="http://wiki.ihe.net/index.php?title=Image:Cccc.p" TargetMode="External"/><Relationship Id="rId191" Type="http://schemas.openxmlformats.org/officeDocument/2006/relationships/package" Target="embeddings/Microsoft_Word_Document.docx"/><Relationship Id="rId205" Type="http://schemas.openxmlformats.org/officeDocument/2006/relationships/image" Target="media/image95.png"/><Relationship Id="rId226" Type="http://schemas.openxmlformats.org/officeDocument/2006/relationships/image" Target="media/image107.wmf"/><Relationship Id="rId247" Type="http://schemas.openxmlformats.org/officeDocument/2006/relationships/header" Target="header1.xml"/><Relationship Id="rId107" Type="http://schemas.openxmlformats.org/officeDocument/2006/relationships/image" Target="media/image42.wmf"/><Relationship Id="rId11" Type="http://schemas.openxmlformats.org/officeDocument/2006/relationships/hyperlink" Target="http://www.ihe.net" TargetMode="External"/><Relationship Id="rId32" Type="http://schemas.openxmlformats.org/officeDocument/2006/relationships/oleObject" Target="embeddings/oleObject4.bin"/><Relationship Id="rId53" Type="http://schemas.openxmlformats.org/officeDocument/2006/relationships/image" Target="media/image15.emf"/><Relationship Id="rId74" Type="http://schemas.openxmlformats.org/officeDocument/2006/relationships/oleObject" Target="embeddings/oleObject23.bin"/><Relationship Id="rId128" Type="http://schemas.openxmlformats.org/officeDocument/2006/relationships/oleObject" Target="embeddings/Microsoft_Visio_2003-2010_Drawing6.vsd"/><Relationship Id="rId149" Type="http://schemas.openxmlformats.org/officeDocument/2006/relationships/image" Target="media/image63.emf"/><Relationship Id="rId5" Type="http://schemas.openxmlformats.org/officeDocument/2006/relationships/webSettings" Target="webSettings.xml"/><Relationship Id="rId95" Type="http://schemas.openxmlformats.org/officeDocument/2006/relationships/oleObject" Target="embeddings/Microsoft_PowerPoint_97_-_2003_Presentation4.ppt"/><Relationship Id="rId160" Type="http://schemas.openxmlformats.org/officeDocument/2006/relationships/oleObject" Target="embeddings/oleObject48.bin"/><Relationship Id="rId181" Type="http://schemas.openxmlformats.org/officeDocument/2006/relationships/image" Target="media/image80.png"/><Relationship Id="rId216" Type="http://schemas.openxmlformats.org/officeDocument/2006/relationships/image" Target="media/image103.jpeg"/><Relationship Id="rId237" Type="http://schemas.openxmlformats.org/officeDocument/2006/relationships/oleObject" Target="embeddings/oleObject67.bin"/><Relationship Id="rId22" Type="http://schemas.openxmlformats.org/officeDocument/2006/relationships/image" Target="media/image2.wmf"/><Relationship Id="rId43" Type="http://schemas.openxmlformats.org/officeDocument/2006/relationships/oleObject" Target="embeddings/oleObject9.bin"/><Relationship Id="rId64" Type="http://schemas.openxmlformats.org/officeDocument/2006/relationships/oleObject" Target="embeddings/oleObject19.bin"/><Relationship Id="rId118" Type="http://schemas.openxmlformats.org/officeDocument/2006/relationships/hyperlink" Target="http://ihe.net/TF_Intro_Appendices.aspx" TargetMode="External"/><Relationship Id="rId139" Type="http://schemas.openxmlformats.org/officeDocument/2006/relationships/image" Target="media/image58.wmf"/><Relationship Id="rId85" Type="http://schemas.openxmlformats.org/officeDocument/2006/relationships/oleObject" Target="embeddings/oleObject27.bin"/><Relationship Id="rId150" Type="http://schemas.openxmlformats.org/officeDocument/2006/relationships/oleObject" Target="embeddings/oleObject43.bin"/><Relationship Id="rId171" Type="http://schemas.openxmlformats.org/officeDocument/2006/relationships/image" Target="media/image75.png"/><Relationship Id="rId192" Type="http://schemas.openxmlformats.org/officeDocument/2006/relationships/image" Target="media/image86.png"/><Relationship Id="rId206" Type="http://schemas.openxmlformats.org/officeDocument/2006/relationships/image" Target="media/image96.emf"/><Relationship Id="rId227" Type="http://schemas.openxmlformats.org/officeDocument/2006/relationships/oleObject" Target="embeddings/Microsoft_PowerPoint_97_-_2003_Presentation5.ppt"/><Relationship Id="rId248" Type="http://schemas.openxmlformats.org/officeDocument/2006/relationships/header" Target="header2.xml"/><Relationship Id="rId12" Type="http://schemas.openxmlformats.org/officeDocument/2006/relationships/hyperlink" Target="http://ihe.net/Technical_Frameworks/" TargetMode="External"/><Relationship Id="rId33" Type="http://schemas.openxmlformats.org/officeDocument/2006/relationships/image" Target="media/image5.wmf"/><Relationship Id="rId108" Type="http://schemas.openxmlformats.org/officeDocument/2006/relationships/oleObject" Target="embeddings/oleObject33.bin"/><Relationship Id="rId129" Type="http://schemas.openxmlformats.org/officeDocument/2006/relationships/image" Target="media/image53.emf"/><Relationship Id="rId54" Type="http://schemas.openxmlformats.org/officeDocument/2006/relationships/oleObject" Target="embeddings/oleObject14.bin"/><Relationship Id="rId75" Type="http://schemas.openxmlformats.org/officeDocument/2006/relationships/hyperlink" Target="http://ihe.net/Technical_Frameworks/" TargetMode="External"/><Relationship Id="rId96" Type="http://schemas.openxmlformats.org/officeDocument/2006/relationships/image" Target="media/image35.wmf"/><Relationship Id="rId140" Type="http://schemas.openxmlformats.org/officeDocument/2006/relationships/oleObject" Target="embeddings/oleObject38.bin"/><Relationship Id="rId161" Type="http://schemas.openxmlformats.org/officeDocument/2006/relationships/image" Target="media/image69.emf"/><Relationship Id="rId182" Type="http://schemas.openxmlformats.org/officeDocument/2006/relationships/image" Target="media/image81.png"/><Relationship Id="rId217" Type="http://schemas.openxmlformats.org/officeDocument/2006/relationships/image" Target="media/image104.jpeg"/><Relationship Id="rId6" Type="http://schemas.openxmlformats.org/officeDocument/2006/relationships/footnotes" Target="footnotes.xml"/><Relationship Id="rId238" Type="http://schemas.openxmlformats.org/officeDocument/2006/relationships/image" Target="media/image113.emf"/><Relationship Id="rId23" Type="http://schemas.openxmlformats.org/officeDocument/2006/relationships/oleObject" Target="embeddings/oleObject1.bin"/><Relationship Id="rId119" Type="http://schemas.openxmlformats.org/officeDocument/2006/relationships/image" Target="media/image46.png"/><Relationship Id="rId44" Type="http://schemas.openxmlformats.org/officeDocument/2006/relationships/image" Target="media/image10.wmf"/><Relationship Id="rId65" Type="http://schemas.openxmlformats.org/officeDocument/2006/relationships/image" Target="media/image21.wmf"/><Relationship Id="rId86" Type="http://schemas.openxmlformats.org/officeDocument/2006/relationships/image" Target="media/image30.emf"/><Relationship Id="rId130" Type="http://schemas.openxmlformats.org/officeDocument/2006/relationships/oleObject" Target="embeddings/Microsoft_Visio_2003-2010_Drawing7.vsd"/><Relationship Id="rId151" Type="http://schemas.openxmlformats.org/officeDocument/2006/relationships/image" Target="media/image64.wmf"/><Relationship Id="rId172" Type="http://schemas.openxmlformats.org/officeDocument/2006/relationships/image" Target="media/image76.wmf"/><Relationship Id="rId193" Type="http://schemas.openxmlformats.org/officeDocument/2006/relationships/image" Target="media/image87.png"/><Relationship Id="rId207" Type="http://schemas.openxmlformats.org/officeDocument/2006/relationships/oleObject" Target="embeddings/oleObject58.bin"/><Relationship Id="rId228" Type="http://schemas.openxmlformats.org/officeDocument/2006/relationships/image" Target="media/image108.wmf"/><Relationship Id="rId249" Type="http://schemas.openxmlformats.org/officeDocument/2006/relationships/footer" Target="footer1.xml"/><Relationship Id="rId13" Type="http://schemas.openxmlformats.org/officeDocument/2006/relationships/hyperlink" Target="http://ihe.net/Technical_Frameworks/" TargetMode="External"/><Relationship Id="rId109" Type="http://schemas.openxmlformats.org/officeDocument/2006/relationships/image" Target="media/image43.wmf"/><Relationship Id="rId34" Type="http://schemas.openxmlformats.org/officeDocument/2006/relationships/oleObject" Target="embeddings/oleObject5.bin"/><Relationship Id="rId55" Type="http://schemas.openxmlformats.org/officeDocument/2006/relationships/image" Target="media/image16.wmf"/><Relationship Id="rId76" Type="http://schemas.openxmlformats.org/officeDocument/2006/relationships/image" Target="media/image25.emf"/><Relationship Id="rId97" Type="http://schemas.openxmlformats.org/officeDocument/2006/relationships/oleObject" Target="embeddings/oleObject29.bin"/><Relationship Id="rId120" Type="http://schemas.openxmlformats.org/officeDocument/2006/relationships/image" Target="media/image47.png"/><Relationship Id="rId141" Type="http://schemas.openxmlformats.org/officeDocument/2006/relationships/image" Target="media/image59.wmf"/><Relationship Id="rId7" Type="http://schemas.openxmlformats.org/officeDocument/2006/relationships/endnotes" Target="endnotes.xml"/><Relationship Id="rId162" Type="http://schemas.openxmlformats.org/officeDocument/2006/relationships/oleObject" Target="embeddings/oleObject49.bin"/><Relationship Id="rId183" Type="http://schemas.openxmlformats.org/officeDocument/2006/relationships/image" Target="media/image82.png"/><Relationship Id="rId218" Type="http://schemas.openxmlformats.org/officeDocument/2006/relationships/hyperlink" Target="http://ihe.net/Technical_Frameworks/" TargetMode="External"/><Relationship Id="rId239" Type="http://schemas.openxmlformats.org/officeDocument/2006/relationships/oleObject" Target="embeddings/oleObject68.bin"/><Relationship Id="rId250" Type="http://schemas.openxmlformats.org/officeDocument/2006/relationships/footer" Target="footer2.xml"/><Relationship Id="rId24" Type="http://schemas.openxmlformats.org/officeDocument/2006/relationships/comments" Target="comments.xml"/><Relationship Id="rId45" Type="http://schemas.openxmlformats.org/officeDocument/2006/relationships/oleObject" Target="embeddings/oleObject10.bin"/><Relationship Id="rId66" Type="http://schemas.openxmlformats.org/officeDocument/2006/relationships/oleObject" Target="embeddings/oleObject20.bin"/><Relationship Id="rId87" Type="http://schemas.openxmlformats.org/officeDocument/2006/relationships/oleObject" Target="embeddings/oleObject28.bin"/><Relationship Id="rId110" Type="http://schemas.openxmlformats.org/officeDocument/2006/relationships/oleObject" Target="embeddings/oleObject34.bin"/><Relationship Id="rId131" Type="http://schemas.openxmlformats.org/officeDocument/2006/relationships/image" Target="media/image54.emf"/><Relationship Id="rId152" Type="http://schemas.openxmlformats.org/officeDocument/2006/relationships/oleObject" Target="embeddings/oleObject44.bin"/><Relationship Id="rId173" Type="http://schemas.openxmlformats.org/officeDocument/2006/relationships/hyperlink" Target="http://informatics.mayo.edu/LexGrid/downloads/CTS/specification/ctsspec/cts.htm" TargetMode="External"/><Relationship Id="rId194" Type="http://schemas.openxmlformats.org/officeDocument/2006/relationships/image" Target="media/image88.png"/><Relationship Id="rId208" Type="http://schemas.openxmlformats.org/officeDocument/2006/relationships/image" Target="media/image97.emf"/><Relationship Id="rId229" Type="http://schemas.openxmlformats.org/officeDocument/2006/relationships/oleObject" Target="embeddings/oleObject63.bin"/><Relationship Id="rId240" Type="http://schemas.openxmlformats.org/officeDocument/2006/relationships/image" Target="media/image114.wmf"/><Relationship Id="rId14" Type="http://schemas.openxmlformats.org/officeDocument/2006/relationships/hyperlink" Target="http://ihe.net/Technical_Frameworks/" TargetMode="External"/><Relationship Id="rId35" Type="http://schemas.openxmlformats.org/officeDocument/2006/relationships/image" Target="media/image6.wmf"/><Relationship Id="rId56" Type="http://schemas.openxmlformats.org/officeDocument/2006/relationships/oleObject" Target="embeddings/oleObject15.bin"/><Relationship Id="rId77" Type="http://schemas.openxmlformats.org/officeDocument/2006/relationships/oleObject" Target="embeddings/oleObject24.bin"/><Relationship Id="rId100" Type="http://schemas.openxmlformats.org/officeDocument/2006/relationships/image" Target="media/image37.wmf"/><Relationship Id="rId8" Type="http://schemas.openxmlformats.org/officeDocument/2006/relationships/image" Target="media/image1.jpeg"/><Relationship Id="rId98" Type="http://schemas.openxmlformats.org/officeDocument/2006/relationships/image" Target="media/image36.wmf"/><Relationship Id="rId121" Type="http://schemas.openxmlformats.org/officeDocument/2006/relationships/image" Target="media/image48.emf"/><Relationship Id="rId142" Type="http://schemas.openxmlformats.org/officeDocument/2006/relationships/oleObject" Target="embeddings/oleObject39.bin"/><Relationship Id="rId163" Type="http://schemas.openxmlformats.org/officeDocument/2006/relationships/image" Target="media/image70.wmf"/><Relationship Id="rId184" Type="http://schemas.openxmlformats.org/officeDocument/2006/relationships/image" Target="media/image83.png"/><Relationship Id="rId219" Type="http://schemas.openxmlformats.org/officeDocument/2006/relationships/hyperlink" Target="http://ihe.net/Technical_Frameworks/" TargetMode="External"/><Relationship Id="rId230" Type="http://schemas.openxmlformats.org/officeDocument/2006/relationships/image" Target="media/image109.wmf"/><Relationship Id="rId251" Type="http://schemas.openxmlformats.org/officeDocument/2006/relationships/header" Target="header3.xml"/><Relationship Id="rId25" Type="http://schemas.microsoft.com/office/2011/relationships/commentsExtended" Target="commentsExtended.xml"/><Relationship Id="rId46" Type="http://schemas.openxmlformats.org/officeDocument/2006/relationships/image" Target="media/image11.wmf"/><Relationship Id="rId67" Type="http://schemas.openxmlformats.org/officeDocument/2006/relationships/hyperlink" Target="http://ihe.net/TF_Intro_Appendices.aspx" TargetMode="External"/><Relationship Id="rId88" Type="http://schemas.openxmlformats.org/officeDocument/2006/relationships/image" Target="media/image31.wmf"/><Relationship Id="rId111" Type="http://schemas.openxmlformats.org/officeDocument/2006/relationships/hyperlink" Target="http://www.w3c.org" TargetMode="External"/><Relationship Id="rId132" Type="http://schemas.openxmlformats.org/officeDocument/2006/relationships/oleObject" Target="embeddings/Microsoft_Visio_2003-2010_Drawing8.vsd"/><Relationship Id="rId153" Type="http://schemas.openxmlformats.org/officeDocument/2006/relationships/image" Target="media/image65.emf"/><Relationship Id="rId174" Type="http://schemas.openxmlformats.org/officeDocument/2006/relationships/image" Target="media/image77.emf"/><Relationship Id="rId195" Type="http://schemas.openxmlformats.org/officeDocument/2006/relationships/image" Target="media/image89.png"/><Relationship Id="rId209" Type="http://schemas.openxmlformats.org/officeDocument/2006/relationships/oleObject" Target="embeddings/oleObject59.bin"/><Relationship Id="rId220" Type="http://schemas.openxmlformats.org/officeDocument/2006/relationships/hyperlink" Target="http://ihe.net/Technical_Frameworks/" TargetMode="External"/><Relationship Id="rId241" Type="http://schemas.openxmlformats.org/officeDocument/2006/relationships/oleObject" Target="embeddings/oleObject69.bin"/><Relationship Id="rId15" Type="http://schemas.openxmlformats.org/officeDocument/2006/relationships/hyperlink" Target="http://ihe.net/Technical_Frameworks/" TargetMode="External"/><Relationship Id="rId36" Type="http://schemas.openxmlformats.org/officeDocument/2006/relationships/oleObject" Target="embeddings/oleObject6.bin"/><Relationship Id="rId57" Type="http://schemas.openxmlformats.org/officeDocument/2006/relationships/image" Target="media/image17.wmf"/><Relationship Id="rId78" Type="http://schemas.openxmlformats.org/officeDocument/2006/relationships/image" Target="media/image26.wmf"/><Relationship Id="rId99" Type="http://schemas.openxmlformats.org/officeDocument/2006/relationships/oleObject" Target="embeddings/oleObject30.bin"/><Relationship Id="rId101" Type="http://schemas.openxmlformats.org/officeDocument/2006/relationships/image" Target="media/image38.wmf"/><Relationship Id="rId122" Type="http://schemas.openxmlformats.org/officeDocument/2006/relationships/image" Target="media/image49.emf"/><Relationship Id="rId143" Type="http://schemas.openxmlformats.org/officeDocument/2006/relationships/image" Target="media/image60.emf"/><Relationship Id="rId164" Type="http://schemas.openxmlformats.org/officeDocument/2006/relationships/oleObject" Target="embeddings/oleObject50.bin"/><Relationship Id="rId185" Type="http://schemas.openxmlformats.org/officeDocument/2006/relationships/image" Target="media/image82.wmf"/><Relationship Id="rId9" Type="http://schemas.openxmlformats.org/officeDocument/2006/relationships/hyperlink" Target="http://www.ihe.net/Technical_Frameworks/" TargetMode="External"/><Relationship Id="rId210" Type="http://schemas.openxmlformats.org/officeDocument/2006/relationships/image" Target="media/image98.emf"/><Relationship Id="rId26" Type="http://schemas.microsoft.com/office/2016/09/relationships/commentsIds" Target="commentsIds.xml"/><Relationship Id="rId231" Type="http://schemas.openxmlformats.org/officeDocument/2006/relationships/oleObject" Target="embeddings/oleObject64.bin"/><Relationship Id="rId252" Type="http://schemas.openxmlformats.org/officeDocument/2006/relationships/footer" Target="footer3.xml"/><Relationship Id="rId47" Type="http://schemas.openxmlformats.org/officeDocument/2006/relationships/image" Target="media/image12.emf"/><Relationship Id="rId68" Type="http://schemas.openxmlformats.org/officeDocument/2006/relationships/hyperlink" Target="http://csrc.nist.gov/publications/PubsSPs.html" TargetMode="External"/><Relationship Id="rId89" Type="http://schemas.openxmlformats.org/officeDocument/2006/relationships/oleObject" Target="embeddings/Microsoft_PowerPoint_97_-_2003_Presentation1.ppt"/><Relationship Id="rId112" Type="http://schemas.openxmlformats.org/officeDocument/2006/relationships/hyperlink" Target="http://www.oasis-open.org" TargetMode="External"/><Relationship Id="rId133" Type="http://schemas.openxmlformats.org/officeDocument/2006/relationships/image" Target="media/image55.emf"/><Relationship Id="rId154" Type="http://schemas.openxmlformats.org/officeDocument/2006/relationships/oleObject" Target="embeddings/oleObject45.bin"/><Relationship Id="rId175" Type="http://schemas.openxmlformats.org/officeDocument/2006/relationships/oleObject" Target="embeddings/oleObject52.bin"/><Relationship Id="rId196" Type="http://schemas.openxmlformats.org/officeDocument/2006/relationships/image" Target="media/image90.png"/><Relationship Id="rId200" Type="http://schemas.openxmlformats.org/officeDocument/2006/relationships/hyperlink" Target="http://wiki.ihe.net/index.php?title=Asynchronous_Messaging" TargetMode="External"/><Relationship Id="rId16" Type="http://schemas.openxmlformats.org/officeDocument/2006/relationships/hyperlink" Target="http://www.ihe.net/IHE_Product_Registry/" TargetMode="External"/><Relationship Id="rId221" Type="http://schemas.openxmlformats.org/officeDocument/2006/relationships/hyperlink" Target="http://ihe.net/Technical_Frameworks/" TargetMode="External"/><Relationship Id="rId242" Type="http://schemas.openxmlformats.org/officeDocument/2006/relationships/image" Target="media/image115.wmf"/><Relationship Id="rId37" Type="http://schemas.openxmlformats.org/officeDocument/2006/relationships/hyperlink" Target="http://www.bxa.doc.gov/Encryption" TargetMode="External"/><Relationship Id="rId58" Type="http://schemas.openxmlformats.org/officeDocument/2006/relationships/oleObject" Target="embeddings/oleObject16.bin"/><Relationship Id="rId79" Type="http://schemas.openxmlformats.org/officeDocument/2006/relationships/oleObject" Target="embeddings/Microsoft_PowerPoint_97_-_2003_Presentation.ppt"/><Relationship Id="rId102" Type="http://schemas.openxmlformats.org/officeDocument/2006/relationships/image" Target="media/image39.wmf"/><Relationship Id="rId123" Type="http://schemas.openxmlformats.org/officeDocument/2006/relationships/image" Target="media/image50.emf"/><Relationship Id="rId144" Type="http://schemas.openxmlformats.org/officeDocument/2006/relationships/oleObject" Target="embeddings/oleObject40.bin"/><Relationship Id="rId90" Type="http://schemas.openxmlformats.org/officeDocument/2006/relationships/image" Target="media/image32.wmf"/><Relationship Id="rId165" Type="http://schemas.openxmlformats.org/officeDocument/2006/relationships/image" Target="media/image71.wmf"/><Relationship Id="rId186" Type="http://schemas.openxmlformats.org/officeDocument/2006/relationships/oleObject" Target="embeddings/oleObject54.bin"/><Relationship Id="rId211" Type="http://schemas.openxmlformats.org/officeDocument/2006/relationships/oleObject" Target="embeddings/oleObject60.bin"/><Relationship Id="rId232" Type="http://schemas.openxmlformats.org/officeDocument/2006/relationships/image" Target="media/image110.wmf"/><Relationship Id="rId253" Type="http://schemas.openxmlformats.org/officeDocument/2006/relationships/fontTable" Target="fontTable.xml"/><Relationship Id="rId27" Type="http://schemas.openxmlformats.org/officeDocument/2006/relationships/oleObject" Target="embeddings/oleObject2.bin"/><Relationship Id="rId48" Type="http://schemas.openxmlformats.org/officeDocument/2006/relationships/oleObject" Target="embeddings/oleObject11.bin"/><Relationship Id="rId69" Type="http://schemas.openxmlformats.org/officeDocument/2006/relationships/image" Target="media/image22.emf"/><Relationship Id="rId113" Type="http://schemas.openxmlformats.org/officeDocument/2006/relationships/hyperlink" Target="http://wiki.ihe.net/index.php?title=Image:XUA_Actors_Figure_05.j" TargetMode="External"/><Relationship Id="rId134" Type="http://schemas.openxmlformats.org/officeDocument/2006/relationships/oleObject" Target="embeddings/oleObject35.bin"/><Relationship Id="rId80" Type="http://schemas.openxmlformats.org/officeDocument/2006/relationships/image" Target="media/image27.wmf"/><Relationship Id="rId155" Type="http://schemas.openxmlformats.org/officeDocument/2006/relationships/image" Target="media/image66.emf"/><Relationship Id="rId176" Type="http://schemas.openxmlformats.org/officeDocument/2006/relationships/image" Target="media/image78.emf"/><Relationship Id="rId197" Type="http://schemas.openxmlformats.org/officeDocument/2006/relationships/hyperlink" Target="http://wiki.ihe.net/images/4/46/DSUB_risk_assesment.xls" TargetMode="External"/><Relationship Id="rId201" Type="http://schemas.openxmlformats.org/officeDocument/2006/relationships/image" Target="media/image92.wmf"/><Relationship Id="rId222" Type="http://schemas.openxmlformats.org/officeDocument/2006/relationships/image" Target="media/image105.wmf"/><Relationship Id="rId243" Type="http://schemas.openxmlformats.org/officeDocument/2006/relationships/oleObject" Target="embeddings/oleObject70.bin"/><Relationship Id="rId17" Type="http://schemas.openxmlformats.org/officeDocument/2006/relationships/hyperlink" Target="http://ihe.net/Technical_Frameworks/" TargetMode="External"/><Relationship Id="rId38" Type="http://schemas.openxmlformats.org/officeDocument/2006/relationships/image" Target="media/image7.wmf"/><Relationship Id="rId59" Type="http://schemas.openxmlformats.org/officeDocument/2006/relationships/image" Target="media/image18.emf"/><Relationship Id="rId103" Type="http://schemas.openxmlformats.org/officeDocument/2006/relationships/image" Target="media/image40.wmf"/><Relationship Id="rId124" Type="http://schemas.openxmlformats.org/officeDocument/2006/relationships/oleObject" Target="embeddings/Microsoft_Visio_2003-2010_Drawing.vsd"/><Relationship Id="rId70" Type="http://schemas.openxmlformats.org/officeDocument/2006/relationships/oleObject" Target="embeddings/oleObject21.bin"/><Relationship Id="rId91" Type="http://schemas.openxmlformats.org/officeDocument/2006/relationships/oleObject" Target="embeddings/Microsoft_PowerPoint_97_-_2003_Presentation2.ppt"/><Relationship Id="rId145" Type="http://schemas.openxmlformats.org/officeDocument/2006/relationships/image" Target="media/image61.wmf"/><Relationship Id="rId166" Type="http://schemas.openxmlformats.org/officeDocument/2006/relationships/oleObject" Target="embeddings/oleObject51.bin"/><Relationship Id="rId187" Type="http://schemas.openxmlformats.org/officeDocument/2006/relationships/image" Target="media/image83.wmf"/><Relationship Id="rId1" Type="http://schemas.openxmlformats.org/officeDocument/2006/relationships/customXml" Target="../customXml/item1.xml"/><Relationship Id="rId212" Type="http://schemas.openxmlformats.org/officeDocument/2006/relationships/image" Target="media/image99.jpeg"/><Relationship Id="rId233" Type="http://schemas.openxmlformats.org/officeDocument/2006/relationships/oleObject" Target="embeddings/oleObject65.bin"/><Relationship Id="rId254" Type="http://schemas.microsoft.com/office/2011/relationships/people" Target="people.xml"/><Relationship Id="rId28" Type="http://schemas.openxmlformats.org/officeDocument/2006/relationships/hyperlink" Target="https://wiki.ihe.net/index.php/Enterprise_User_Authentication" TargetMode="External"/><Relationship Id="rId49" Type="http://schemas.openxmlformats.org/officeDocument/2006/relationships/image" Target="media/image13.wmf"/><Relationship Id="rId114" Type="http://schemas.openxmlformats.org/officeDocument/2006/relationships/image" Target="media/image44.jpeg"/><Relationship Id="rId60" Type="http://schemas.openxmlformats.org/officeDocument/2006/relationships/oleObject" Target="embeddings/oleObject17.bin"/><Relationship Id="rId81" Type="http://schemas.openxmlformats.org/officeDocument/2006/relationships/oleObject" Target="embeddings/oleObject25.bin"/><Relationship Id="rId135" Type="http://schemas.openxmlformats.org/officeDocument/2006/relationships/image" Target="media/image56.emf"/><Relationship Id="rId156" Type="http://schemas.openxmlformats.org/officeDocument/2006/relationships/oleObject" Target="embeddings/oleObject46.bin"/><Relationship Id="rId177" Type="http://schemas.openxmlformats.org/officeDocument/2006/relationships/oleObject" Target="embeddings/oleObject53.bin"/><Relationship Id="rId198" Type="http://schemas.openxmlformats.org/officeDocument/2006/relationships/image" Target="media/image91.emf"/><Relationship Id="rId202" Type="http://schemas.openxmlformats.org/officeDocument/2006/relationships/oleObject" Target="embeddings/oleObject57.bin"/><Relationship Id="rId223" Type="http://schemas.openxmlformats.org/officeDocument/2006/relationships/oleObject" Target="embeddings/oleObject61.bin"/><Relationship Id="rId244" Type="http://schemas.openxmlformats.org/officeDocument/2006/relationships/hyperlink" Target="http://ihe.net/Technical_Frameworks/" TargetMode="External"/><Relationship Id="rId18" Type="http://schemas.openxmlformats.org/officeDocument/2006/relationships/hyperlink" Target="http://ihe.net/ITI_Public_Comments" TargetMode="External"/><Relationship Id="rId39" Type="http://schemas.openxmlformats.org/officeDocument/2006/relationships/oleObject" Target="embeddings/oleObject7.bin"/><Relationship Id="rId50" Type="http://schemas.openxmlformats.org/officeDocument/2006/relationships/oleObject" Target="embeddings/oleObject12.bin"/><Relationship Id="rId104" Type="http://schemas.openxmlformats.org/officeDocument/2006/relationships/oleObject" Target="embeddings/oleObject31.bin"/><Relationship Id="rId125" Type="http://schemas.openxmlformats.org/officeDocument/2006/relationships/image" Target="media/image51.emf"/><Relationship Id="rId146" Type="http://schemas.openxmlformats.org/officeDocument/2006/relationships/oleObject" Target="embeddings/oleObject41.bin"/><Relationship Id="rId167" Type="http://schemas.openxmlformats.org/officeDocument/2006/relationships/image" Target="media/image72.png"/><Relationship Id="rId188" Type="http://schemas.openxmlformats.org/officeDocument/2006/relationships/oleObject" Target="embeddings/oleObject55.bin"/><Relationship Id="rId71" Type="http://schemas.openxmlformats.org/officeDocument/2006/relationships/image" Target="media/image23.wmf"/><Relationship Id="rId92" Type="http://schemas.openxmlformats.org/officeDocument/2006/relationships/image" Target="media/image33.wmf"/><Relationship Id="rId213" Type="http://schemas.openxmlformats.org/officeDocument/2006/relationships/image" Target="media/image100.jpeg"/><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image" Target="media/image3.emf"/><Relationship Id="rId255" Type="http://schemas.openxmlformats.org/officeDocument/2006/relationships/theme" Target="theme/theme1.xml"/><Relationship Id="rId40" Type="http://schemas.openxmlformats.org/officeDocument/2006/relationships/image" Target="media/image8.wmf"/><Relationship Id="rId115" Type="http://schemas.openxmlformats.org/officeDocument/2006/relationships/hyperlink" Target="http://www.ihe.net/Technical_Framework/upload/IHE_ITI_TF_WhitePaper_AccessControl_2009-09-28.pdf" TargetMode="External"/><Relationship Id="rId136" Type="http://schemas.openxmlformats.org/officeDocument/2006/relationships/oleObject" Target="embeddings/oleObject36.bin"/><Relationship Id="rId157" Type="http://schemas.openxmlformats.org/officeDocument/2006/relationships/image" Target="media/image67.emf"/><Relationship Id="rId178" Type="http://schemas.openxmlformats.org/officeDocument/2006/relationships/image" Target="media/image79.emf"/><Relationship Id="rId61" Type="http://schemas.openxmlformats.org/officeDocument/2006/relationships/image" Target="media/image19.wmf"/><Relationship Id="rId82" Type="http://schemas.openxmlformats.org/officeDocument/2006/relationships/image" Target="media/image28.emf"/><Relationship Id="rId199" Type="http://schemas.openxmlformats.org/officeDocument/2006/relationships/oleObject" Target="embeddings/oleObject56.bin"/><Relationship Id="rId203" Type="http://schemas.openxmlformats.org/officeDocument/2006/relationships/image" Target="media/image93.png"/><Relationship Id="rId19" Type="http://schemas.openxmlformats.org/officeDocument/2006/relationships/hyperlink" Target="http://www.ihe.net/Patent_Disclosure_Process/" TargetMode="External"/><Relationship Id="rId224" Type="http://schemas.openxmlformats.org/officeDocument/2006/relationships/image" Target="media/image106.wmf"/><Relationship Id="rId245" Type="http://schemas.openxmlformats.org/officeDocument/2006/relationships/hyperlink" Target="http://www.ihe.net/" TargetMode="External"/><Relationship Id="rId30" Type="http://schemas.openxmlformats.org/officeDocument/2006/relationships/oleObject" Target="embeddings/oleObject3.bin"/><Relationship Id="rId105" Type="http://schemas.openxmlformats.org/officeDocument/2006/relationships/image" Target="media/image41.wmf"/><Relationship Id="rId126" Type="http://schemas.openxmlformats.org/officeDocument/2006/relationships/oleObject" Target="embeddings/Microsoft_Visio_2003-2010_Drawing5.vsd"/><Relationship Id="rId147" Type="http://schemas.openxmlformats.org/officeDocument/2006/relationships/image" Target="media/image62.emf"/><Relationship Id="rId168" Type="http://schemas.openxmlformats.org/officeDocument/2006/relationships/image" Target="media/image73.emf"/><Relationship Id="rId51" Type="http://schemas.openxmlformats.org/officeDocument/2006/relationships/image" Target="media/image14.wmf"/><Relationship Id="rId72" Type="http://schemas.openxmlformats.org/officeDocument/2006/relationships/oleObject" Target="embeddings/oleObject22.bin"/><Relationship Id="rId93" Type="http://schemas.openxmlformats.org/officeDocument/2006/relationships/oleObject" Target="embeddings/Microsoft_PowerPoint_97_-_2003_Presentation3.ppt"/><Relationship Id="rId189" Type="http://schemas.openxmlformats.org/officeDocument/2006/relationships/image" Target="media/image84.wmf"/><Relationship Id="rId3" Type="http://schemas.openxmlformats.org/officeDocument/2006/relationships/styles" Target="styles.xml"/><Relationship Id="rId214" Type="http://schemas.openxmlformats.org/officeDocument/2006/relationships/image" Target="media/image101.jpeg"/><Relationship Id="rId235" Type="http://schemas.openxmlformats.org/officeDocument/2006/relationships/oleObject" Target="embeddings/oleObject66.bin"/><Relationship Id="rId116" Type="http://schemas.openxmlformats.org/officeDocument/2006/relationships/hyperlink" Target="http://wiki.ihe.net/index.php?title=Image:XUA_ExFlowFigure_03.j" TargetMode="External"/><Relationship Id="rId137" Type="http://schemas.openxmlformats.org/officeDocument/2006/relationships/image" Target="media/image57.wmf"/><Relationship Id="rId158" Type="http://schemas.openxmlformats.org/officeDocument/2006/relationships/oleObject" Target="embeddings/oleObject47.bin"/><Relationship Id="rId20" Type="http://schemas.openxmlformats.org/officeDocument/2006/relationships/hyperlink" Target="mailto:secretary@ihe.net" TargetMode="External"/><Relationship Id="rId41" Type="http://schemas.openxmlformats.org/officeDocument/2006/relationships/oleObject" Target="embeddings/oleObject8.bin"/><Relationship Id="rId62" Type="http://schemas.openxmlformats.org/officeDocument/2006/relationships/oleObject" Target="embeddings/oleObject18.bin"/><Relationship Id="rId83" Type="http://schemas.openxmlformats.org/officeDocument/2006/relationships/oleObject" Target="embeddings/oleObject26.bin"/><Relationship Id="rId179" Type="http://schemas.openxmlformats.org/officeDocument/2006/relationships/oleObject" Target="embeddings/Microsoft_Visio_2003-2010_Drawing9.vsd"/><Relationship Id="rId190" Type="http://schemas.openxmlformats.org/officeDocument/2006/relationships/image" Target="media/image85.emf"/><Relationship Id="rId204" Type="http://schemas.openxmlformats.org/officeDocument/2006/relationships/image" Target="media/image94.emf"/><Relationship Id="rId225" Type="http://schemas.openxmlformats.org/officeDocument/2006/relationships/oleObject" Target="embeddings/oleObject62.bin"/><Relationship Id="rId246" Type="http://schemas.openxmlformats.org/officeDocument/2006/relationships/hyperlink" Target="http://ihe.net/resources/technical_frameworks/" TargetMode="External"/><Relationship Id="rId106" Type="http://schemas.openxmlformats.org/officeDocument/2006/relationships/oleObject" Target="embeddings/oleObject32.bin"/><Relationship Id="rId127" Type="http://schemas.openxmlformats.org/officeDocument/2006/relationships/image" Target="media/image52.emf"/><Relationship Id="rId10" Type="http://schemas.openxmlformats.org/officeDocument/2006/relationships/hyperlink" Target="http://ihe.net/Technical_Frameworks/" TargetMode="External"/><Relationship Id="rId31" Type="http://schemas.openxmlformats.org/officeDocument/2006/relationships/image" Target="media/image4.wmf"/><Relationship Id="rId52" Type="http://schemas.openxmlformats.org/officeDocument/2006/relationships/oleObject" Target="embeddings/oleObject13.bin"/><Relationship Id="rId73" Type="http://schemas.openxmlformats.org/officeDocument/2006/relationships/image" Target="media/image24.emf"/><Relationship Id="rId94" Type="http://schemas.openxmlformats.org/officeDocument/2006/relationships/image" Target="media/image34.wmf"/><Relationship Id="rId148" Type="http://schemas.openxmlformats.org/officeDocument/2006/relationships/oleObject" Target="embeddings/oleObject42.bin"/><Relationship Id="rId169" Type="http://schemas.openxmlformats.org/officeDocument/2006/relationships/image" Target="media/image74.wmf"/><Relationship Id="rId4" Type="http://schemas.openxmlformats.org/officeDocument/2006/relationships/settings" Target="settings.xml"/><Relationship Id="rId180" Type="http://schemas.openxmlformats.org/officeDocument/2006/relationships/hyperlink" Target="http://www.ihe.net/Technical_Frameworks/" TargetMode="External"/><Relationship Id="rId215" Type="http://schemas.openxmlformats.org/officeDocument/2006/relationships/image" Target="media/image102.jpeg"/><Relationship Id="rId236" Type="http://schemas.openxmlformats.org/officeDocument/2006/relationships/image" Target="media/image112.wmf"/></Relationships>
</file>

<file path=word/_rels/footnotes.xml.rels><?xml version="1.0" encoding="UTF-8" standalone="yes"?>
<Relationships xmlns="http://schemas.openxmlformats.org/package/2006/relationships"><Relationship Id="rId1" Type="http://schemas.openxmlformats.org/officeDocument/2006/relationships/hyperlink" Target="http://www.ihe.net/Technical_Framework/upload/IHE_ITI_Whitepaper_Security_and_Privacy_2007_07_18.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BE6DA-90F5-1E4D-A372-D6050E905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Settings\lspellman\Desktop\IHE Supplement Template-V7_current version July08.dot</Template>
  <TotalTime>433</TotalTime>
  <Pages>354</Pages>
  <Words>102698</Words>
  <Characters>585383</Characters>
  <Application>Microsoft Office Word</Application>
  <DocSecurity>0</DocSecurity>
  <Lines>4878</Lines>
  <Paragraphs>1373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IHE_ITI_TF_Rev16-0_Vol1_FT_2019-07-12</vt:lpstr>
      <vt:lpstr>IHE_ITI_TF_Rev15.0_Vol1_FT_2018-07-24</vt:lpstr>
    </vt:vector>
  </TitlesOfParts>
  <Company>IHE</Company>
  <LinksUpToDate>false</LinksUpToDate>
  <CharactersWithSpaces>686708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IHE_ITI_TF_Rev16-0_Vol1_FT_2019-07-12</dc:title>
  <dc:subject>IHE ITI Technical Framework Volume 1</dc:subject>
  <dc:creator>IHE ITI Technical Committee</dc:creator>
  <cp:keywords>IHE ITI Technical Framework</cp:keywords>
  <dc:description/>
  <cp:lastModifiedBy>Lynn Felhofer</cp:lastModifiedBy>
  <cp:revision>89</cp:revision>
  <cp:lastPrinted>2015-09-03T01:29:00Z</cp:lastPrinted>
  <dcterms:created xsi:type="dcterms:W3CDTF">2020-02-18T21:04:00Z</dcterms:created>
  <dcterms:modified xsi:type="dcterms:W3CDTF">2020-03-26T16:54:00Z</dcterms:modified>
  <cp:category>IHE Technical Framework</cp:category>
</cp:coreProperties>
</file>